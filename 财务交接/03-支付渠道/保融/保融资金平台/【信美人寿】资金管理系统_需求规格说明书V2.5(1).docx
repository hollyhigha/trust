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rels" ContentType="application/vnd.openxmlformats-package.relationships+xml"/>
  <Default Extension="emf" ContentType="image/x-emf"/>
  <Default Extension="xlsx" ContentType="application/vnd.openxmlformats-officedocument.spreadsheetml.sheet"/>
  <Default Extension="vsd" ContentType="application/vnd.visio"/>
  <Default Extension="xls" ContentType="application/vnd.ms-exce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CD5DF" w14:textId="49B540AD" w:rsidR="008848BD" w:rsidRDefault="004B2429" w:rsidP="008D491E">
      <w:pPr>
        <w:pStyle w:val="6"/>
        <w:rPr>
          <w:lang w:eastAsia="zh-CN"/>
        </w:rPr>
      </w:pPr>
      <w:r>
        <w:rPr>
          <w:lang w:eastAsia="zh-CN"/>
        </w:rPr>
        <w:t xml:space="preserve">  </w:t>
      </w:r>
      <w:r w:rsidR="008848BD">
        <w:rPr>
          <w:rFonts w:hint="eastAsia"/>
          <w:lang w:eastAsia="zh-CN"/>
        </w:rPr>
        <w:t xml:space="preserve"> </w:t>
      </w:r>
    </w:p>
    <w:p w14:paraId="6E45B43C" w14:textId="44E12224" w:rsidR="008848BD" w:rsidRDefault="00E75EE2">
      <w:pPr>
        <w:adjustRightInd w:val="0"/>
        <w:snapToGrid w:val="0"/>
        <w:spacing w:line="300" w:lineRule="auto"/>
        <w:rPr>
          <w:b/>
          <w:bCs/>
          <w:lang w:eastAsia="zh-CN"/>
        </w:rPr>
      </w:pPr>
      <w:r>
        <w:rPr>
          <w:rFonts w:hint="eastAsia"/>
          <w:b/>
          <w:bCs/>
          <w:noProof/>
          <w:lang w:eastAsia="zh-CN" w:bidi="ar-SA"/>
        </w:rPr>
        <w:drawing>
          <wp:anchor distT="0" distB="0" distL="114300" distR="114300" simplePos="0" relativeHeight="251659264" behindDoc="0" locked="0" layoutInCell="1" allowOverlap="1" wp14:anchorId="73AAD588" wp14:editId="08767E8A">
            <wp:simplePos x="0" y="0"/>
            <wp:positionH relativeFrom="column">
              <wp:align>left</wp:align>
            </wp:positionH>
            <wp:positionV relativeFrom="paragraph">
              <wp:align>top</wp:align>
            </wp:positionV>
            <wp:extent cx="1866900" cy="733425"/>
            <wp:effectExtent l="0" t="0" r="0" b="9525"/>
            <wp:wrapSquare wrapText="bothSides"/>
            <wp:docPr id="3" name="图片 10" descr="保融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保融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733425"/>
                    </a:xfrm>
                    <a:prstGeom prst="rect">
                      <a:avLst/>
                    </a:prstGeom>
                    <a:noFill/>
                    <a:ln>
                      <a:noFill/>
                    </a:ln>
                  </pic:spPr>
                </pic:pic>
              </a:graphicData>
            </a:graphic>
          </wp:anchor>
        </w:drawing>
      </w:r>
      <w:r w:rsidR="007225E1">
        <w:rPr>
          <w:b/>
          <w:bCs/>
          <w:lang w:eastAsia="zh-CN"/>
        </w:rPr>
        <w:br w:type="textWrapping" w:clear="all"/>
      </w:r>
    </w:p>
    <w:p w14:paraId="0320551E" w14:textId="77777777" w:rsidR="008848BD" w:rsidRDefault="008848BD">
      <w:pPr>
        <w:adjustRightInd w:val="0"/>
        <w:snapToGrid w:val="0"/>
        <w:spacing w:line="300" w:lineRule="auto"/>
        <w:rPr>
          <w:rFonts w:ascii="黑体" w:eastAsia="黑体"/>
          <w:b/>
          <w:bCs/>
          <w:szCs w:val="21"/>
          <w:lang w:eastAsia="zh-CN"/>
        </w:rPr>
      </w:pPr>
      <w:r>
        <w:rPr>
          <w:rFonts w:hint="eastAsia"/>
          <w:b/>
          <w:bCs/>
          <w:lang w:eastAsia="zh-CN"/>
        </w:rPr>
        <w:t xml:space="preserve">  </w:t>
      </w:r>
      <w:r>
        <w:rPr>
          <w:rFonts w:ascii="黑体" w:eastAsia="黑体" w:hint="eastAsia"/>
          <w:b/>
          <w:bCs/>
          <w:szCs w:val="21"/>
          <w:lang w:eastAsia="zh-CN"/>
        </w:rPr>
        <w:t>（内部文件，注意保密）</w:t>
      </w:r>
    </w:p>
    <w:p w14:paraId="0A6E01FF" w14:textId="77777777" w:rsidR="008848BD" w:rsidRDefault="008848BD">
      <w:pPr>
        <w:adjustRightInd w:val="0"/>
        <w:snapToGrid w:val="0"/>
        <w:spacing w:line="300" w:lineRule="auto"/>
        <w:rPr>
          <w:rFonts w:ascii="黑体" w:eastAsia="黑体"/>
          <w:b/>
          <w:bCs/>
          <w:lang w:eastAsia="zh-CN"/>
        </w:rPr>
      </w:pPr>
      <w:r>
        <w:rPr>
          <w:rFonts w:ascii="黑体" w:eastAsia="黑体" w:hint="eastAsia"/>
          <w:b/>
          <w:bCs/>
          <w:lang w:eastAsia="zh-CN"/>
        </w:rPr>
        <w:t xml:space="preserve">       （密级[</w:t>
      </w:r>
      <w:r>
        <w:rPr>
          <w:rFonts w:ascii="黑体" w:eastAsia="黑体" w:hint="eastAsia"/>
          <w:b/>
          <w:bCs/>
          <w:color w:val="FF0000"/>
          <w:lang w:eastAsia="zh-CN"/>
        </w:rPr>
        <w:t>XXX</w:t>
      </w:r>
      <w:r>
        <w:rPr>
          <w:rFonts w:ascii="黑体" w:eastAsia="黑体" w:hint="eastAsia"/>
          <w:b/>
          <w:bCs/>
          <w:lang w:eastAsia="zh-CN"/>
        </w:rPr>
        <w:t>]）</w:t>
      </w:r>
    </w:p>
    <w:p w14:paraId="394F398E" w14:textId="77777777" w:rsidR="008848BD" w:rsidRDefault="008848BD">
      <w:pPr>
        <w:adjustRightInd w:val="0"/>
        <w:snapToGrid w:val="0"/>
        <w:spacing w:line="300" w:lineRule="auto"/>
        <w:jc w:val="center"/>
        <w:rPr>
          <w:b/>
          <w:bCs/>
          <w:lang w:eastAsia="zh-CN"/>
        </w:rPr>
      </w:pPr>
    </w:p>
    <w:p w14:paraId="2F5FC39C" w14:textId="77777777" w:rsidR="008848BD" w:rsidRDefault="008848BD">
      <w:pPr>
        <w:adjustRightInd w:val="0"/>
        <w:snapToGrid w:val="0"/>
        <w:spacing w:line="300" w:lineRule="auto"/>
        <w:jc w:val="center"/>
        <w:rPr>
          <w:b/>
          <w:bCs/>
          <w:lang w:eastAsia="zh-CN"/>
        </w:rPr>
      </w:pPr>
    </w:p>
    <w:p w14:paraId="07E009B9" w14:textId="77777777" w:rsidR="008848BD" w:rsidRPr="0001162E" w:rsidRDefault="008848BD">
      <w:pPr>
        <w:adjustRightInd w:val="0"/>
        <w:snapToGrid w:val="0"/>
        <w:spacing w:line="300" w:lineRule="auto"/>
        <w:jc w:val="center"/>
        <w:rPr>
          <w:b/>
          <w:bCs/>
          <w:lang w:eastAsia="zh-CN"/>
        </w:rPr>
      </w:pPr>
    </w:p>
    <w:p w14:paraId="38E1ADB6" w14:textId="77777777" w:rsidR="008848BD" w:rsidRDefault="008848BD">
      <w:pPr>
        <w:adjustRightInd w:val="0"/>
        <w:snapToGrid w:val="0"/>
        <w:spacing w:line="300" w:lineRule="auto"/>
        <w:jc w:val="center"/>
        <w:rPr>
          <w:b/>
          <w:bCs/>
          <w:lang w:eastAsia="zh-CN"/>
        </w:rPr>
      </w:pPr>
    </w:p>
    <w:p w14:paraId="44D1FF1A" w14:textId="77777777" w:rsidR="008848BD" w:rsidRDefault="008848BD">
      <w:pPr>
        <w:adjustRightInd w:val="0"/>
        <w:snapToGrid w:val="0"/>
        <w:spacing w:line="300" w:lineRule="auto"/>
        <w:jc w:val="center"/>
        <w:rPr>
          <w:b/>
          <w:bCs/>
          <w:lang w:eastAsia="zh-CN"/>
        </w:rPr>
      </w:pPr>
    </w:p>
    <w:p w14:paraId="47345612" w14:textId="77777777" w:rsidR="008848BD" w:rsidRDefault="008848BD">
      <w:pPr>
        <w:adjustRightInd w:val="0"/>
        <w:snapToGrid w:val="0"/>
        <w:spacing w:line="300" w:lineRule="auto"/>
        <w:jc w:val="center"/>
        <w:rPr>
          <w:b/>
          <w:bCs/>
          <w:lang w:eastAsia="zh-CN"/>
        </w:rPr>
      </w:pPr>
    </w:p>
    <w:p w14:paraId="3DD6D146" w14:textId="45EC5C5A" w:rsidR="008848BD" w:rsidRPr="003A79A0" w:rsidRDefault="003A79A0" w:rsidP="003A79A0">
      <w:pPr>
        <w:adjustRightInd w:val="0"/>
        <w:snapToGrid w:val="0"/>
        <w:spacing w:line="300" w:lineRule="auto"/>
        <w:jc w:val="center"/>
        <w:rPr>
          <w:rFonts w:ascii="黑体" w:eastAsia="黑体" w:hAnsi="黑体" w:cstheme="minorBidi"/>
          <w:b/>
          <w:bCs/>
          <w:kern w:val="2"/>
          <w:sz w:val="52"/>
          <w:szCs w:val="52"/>
          <w:lang w:eastAsia="zh-CN" w:bidi="ar-SA"/>
        </w:rPr>
      </w:pPr>
      <w:r>
        <w:rPr>
          <w:rFonts w:ascii="黑体" w:eastAsia="黑体" w:hAnsi="黑体" w:cstheme="minorBidi" w:hint="eastAsia"/>
          <w:b/>
          <w:bCs/>
          <w:kern w:val="2"/>
          <w:sz w:val="52"/>
          <w:szCs w:val="52"/>
          <w:lang w:eastAsia="zh-CN" w:bidi="ar-SA"/>
        </w:rPr>
        <w:t>信美</w:t>
      </w:r>
      <w:r w:rsidRPr="003A79A0">
        <w:rPr>
          <w:rFonts w:ascii="黑体" w:eastAsia="黑体" w:hAnsi="黑体" w:cstheme="minorBidi" w:hint="eastAsia"/>
          <w:b/>
          <w:bCs/>
          <w:kern w:val="2"/>
          <w:sz w:val="52"/>
          <w:szCs w:val="52"/>
          <w:lang w:eastAsia="zh-CN" w:bidi="ar-SA"/>
        </w:rPr>
        <w:t>人寿保险</w:t>
      </w:r>
      <w:r w:rsidR="0034445D">
        <w:rPr>
          <w:rFonts w:ascii="黑体" w:eastAsia="黑体" w:hAnsi="黑体" w:cstheme="minorBidi" w:hint="eastAsia"/>
          <w:b/>
          <w:bCs/>
          <w:kern w:val="2"/>
          <w:sz w:val="52"/>
          <w:szCs w:val="52"/>
          <w:lang w:eastAsia="zh-CN" w:bidi="ar-SA"/>
        </w:rPr>
        <w:t>社</w:t>
      </w:r>
    </w:p>
    <w:p w14:paraId="75273102" w14:textId="77777777" w:rsidR="008848BD" w:rsidRDefault="00E75EE2">
      <w:pPr>
        <w:adjustRightInd w:val="0"/>
        <w:snapToGrid w:val="0"/>
        <w:spacing w:line="300" w:lineRule="auto"/>
        <w:jc w:val="center"/>
        <w:rPr>
          <w:rFonts w:ascii="黑体" w:eastAsia="黑体"/>
          <w:b/>
          <w:sz w:val="52"/>
          <w:lang w:eastAsia="zh-CN"/>
        </w:rPr>
      </w:pPr>
      <w:r>
        <w:rPr>
          <w:rFonts w:ascii="黑体" w:eastAsia="黑体" w:hint="eastAsia"/>
          <w:noProof/>
          <w:sz w:val="20"/>
          <w:lang w:eastAsia="zh-CN" w:bidi="ar-SA"/>
        </w:rPr>
        <mc:AlternateContent>
          <mc:Choice Requires="wps">
            <w:drawing>
              <wp:anchor distT="0" distB="0" distL="114300" distR="114300" simplePos="0" relativeHeight="251658240" behindDoc="0" locked="0" layoutInCell="1" allowOverlap="1" wp14:anchorId="325D9163" wp14:editId="4A9F432E">
                <wp:simplePos x="0" y="0"/>
                <wp:positionH relativeFrom="column">
                  <wp:posOffset>0</wp:posOffset>
                </wp:positionH>
                <wp:positionV relativeFrom="paragraph">
                  <wp:posOffset>535305</wp:posOffset>
                </wp:positionV>
                <wp:extent cx="5257800" cy="0"/>
                <wp:effectExtent l="9525" t="11430" r="9525" b="7620"/>
                <wp:wrapNone/>
                <wp:docPr id="59" name="直线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4F622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72B5CE" id="直线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15pt" to="414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" strokecolor="#4f6228"/>
            </w:pict>
          </mc:Fallback>
        </mc:AlternateContent>
      </w:r>
      <w:r>
        <w:rPr>
          <w:rFonts w:ascii="黑体" w:eastAsia="黑体" w:hint="eastAsia"/>
          <w:b/>
          <w:noProof/>
          <w:sz w:val="20"/>
          <w:lang w:eastAsia="zh-CN" w:bidi="ar-SA"/>
        </w:rPr>
        <mc:AlternateContent>
          <mc:Choice Requires="wps">
            <w:drawing>
              <wp:anchor distT="0" distB="0" distL="114300" distR="114300" simplePos="0" relativeHeight="251657216" behindDoc="0" locked="0" layoutInCell="1" allowOverlap="1" wp14:anchorId="5AE108BC" wp14:editId="06190A03">
                <wp:simplePos x="0" y="0"/>
                <wp:positionH relativeFrom="column">
                  <wp:posOffset>0</wp:posOffset>
                </wp:positionH>
                <wp:positionV relativeFrom="paragraph">
                  <wp:posOffset>438150</wp:posOffset>
                </wp:positionV>
                <wp:extent cx="5257800" cy="64770"/>
                <wp:effectExtent l="9525" t="9525" r="9525" b="11430"/>
                <wp:wrapNone/>
                <wp:docPr id="54"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64770"/>
                        </a:xfrm>
                        <a:prstGeom prst="rect">
                          <a:avLst/>
                        </a:prstGeom>
                        <a:solidFill>
                          <a:srgbClr val="4F6228"/>
                        </a:solidFill>
                        <a:ln w="9525">
                          <a:solidFill>
                            <a:srgbClr val="77933C"/>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E18BF" id="矩形 2" o:spid="_x0000_s1026" style="position:absolute;left:0;text-align:left;margin-left:0;margin-top:34.5pt;width:414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" fillcolor="#4f6228" strokecolor="#77933c"/>
            </w:pict>
          </mc:Fallback>
        </mc:AlternateContent>
      </w:r>
      <w:r w:rsidR="008848BD">
        <w:rPr>
          <w:rFonts w:ascii="黑体" w:eastAsia="黑体" w:hint="eastAsia"/>
          <w:b/>
          <w:sz w:val="52"/>
          <w:lang w:eastAsia="zh-CN"/>
        </w:rPr>
        <w:t>【</w:t>
      </w:r>
      <w:r w:rsidR="008F41D5">
        <w:rPr>
          <w:rFonts w:ascii="黑体" w:eastAsia="黑体" w:hint="eastAsia"/>
          <w:b/>
          <w:sz w:val="52"/>
          <w:lang w:eastAsia="zh-CN"/>
        </w:rPr>
        <w:t>资金管理系统</w:t>
      </w:r>
      <w:r w:rsidR="008848BD">
        <w:rPr>
          <w:rFonts w:ascii="黑体" w:eastAsia="黑体" w:hint="eastAsia"/>
          <w:b/>
          <w:sz w:val="52"/>
          <w:lang w:eastAsia="zh-CN"/>
        </w:rPr>
        <w:t>】</w:t>
      </w:r>
    </w:p>
    <w:p w14:paraId="7B901DF9" w14:textId="77777777" w:rsidR="008848BD" w:rsidRDefault="008848BD">
      <w:pPr>
        <w:adjustRightInd w:val="0"/>
        <w:snapToGrid w:val="0"/>
        <w:spacing w:line="300" w:lineRule="auto"/>
        <w:jc w:val="center"/>
        <w:rPr>
          <w:rFonts w:ascii="黑体" w:eastAsia="黑体"/>
          <w:b/>
          <w:bCs/>
          <w:sz w:val="52"/>
          <w:lang w:eastAsia="zh-CN"/>
        </w:rPr>
      </w:pPr>
      <w:r>
        <w:rPr>
          <w:rFonts w:ascii="黑体" w:eastAsia="黑体" w:hint="eastAsia"/>
          <w:b/>
          <w:bCs/>
          <w:sz w:val="52"/>
          <w:lang w:eastAsia="zh-CN"/>
        </w:rPr>
        <w:t>需求规格说明书</w:t>
      </w:r>
    </w:p>
    <w:p w14:paraId="62DACA39" w14:textId="77777777" w:rsidR="008848BD" w:rsidRDefault="008848BD">
      <w:pPr>
        <w:adjustRightInd w:val="0"/>
        <w:snapToGrid w:val="0"/>
        <w:spacing w:line="300" w:lineRule="auto"/>
        <w:jc w:val="center"/>
        <w:rPr>
          <w:b/>
          <w:bCs/>
          <w:lang w:eastAsia="zh-CN"/>
        </w:rPr>
      </w:pPr>
    </w:p>
    <w:p w14:paraId="7E8CD4C7" w14:textId="77777777" w:rsidR="008848BD" w:rsidRDefault="008848BD">
      <w:pPr>
        <w:adjustRightInd w:val="0"/>
        <w:snapToGrid w:val="0"/>
        <w:spacing w:line="300" w:lineRule="auto"/>
        <w:jc w:val="center"/>
        <w:rPr>
          <w:b/>
          <w:bCs/>
          <w:lang w:eastAsia="zh-CN"/>
        </w:rPr>
      </w:pPr>
    </w:p>
    <w:p w14:paraId="7BCBE1F5" w14:textId="77777777" w:rsidR="008848BD" w:rsidRDefault="008848BD">
      <w:pPr>
        <w:adjustRightInd w:val="0"/>
        <w:snapToGrid w:val="0"/>
        <w:spacing w:line="300" w:lineRule="auto"/>
        <w:jc w:val="center"/>
        <w:rPr>
          <w:b/>
          <w:bCs/>
          <w:lang w:eastAsia="zh-CN"/>
        </w:rPr>
      </w:pPr>
    </w:p>
    <w:p w14:paraId="57A86405" w14:textId="77777777" w:rsidR="008848BD" w:rsidRDefault="008848BD">
      <w:pPr>
        <w:adjustRightInd w:val="0"/>
        <w:snapToGrid w:val="0"/>
        <w:spacing w:line="300" w:lineRule="auto"/>
        <w:jc w:val="center"/>
        <w:rPr>
          <w:b/>
          <w:bCs/>
          <w:lang w:eastAsia="zh-CN"/>
        </w:rPr>
      </w:pPr>
    </w:p>
    <w:p w14:paraId="721202EF" w14:textId="77777777" w:rsidR="008848BD" w:rsidRDefault="008848BD">
      <w:pPr>
        <w:adjustRightInd w:val="0"/>
        <w:snapToGrid w:val="0"/>
        <w:spacing w:line="300" w:lineRule="auto"/>
        <w:jc w:val="center"/>
        <w:rPr>
          <w:b/>
          <w:bCs/>
          <w:lang w:eastAsia="zh-CN"/>
        </w:rPr>
      </w:pPr>
    </w:p>
    <w:p w14:paraId="380772FA" w14:textId="77777777" w:rsidR="008848BD" w:rsidRDefault="008848BD">
      <w:pPr>
        <w:adjustRightInd w:val="0"/>
        <w:snapToGrid w:val="0"/>
        <w:spacing w:line="300" w:lineRule="auto"/>
        <w:jc w:val="center"/>
        <w:rPr>
          <w:b/>
          <w:bCs/>
          <w:lang w:eastAsia="zh-CN"/>
        </w:rPr>
      </w:pPr>
    </w:p>
    <w:p w14:paraId="10D2A6E2" w14:textId="77777777" w:rsidR="008848BD" w:rsidRDefault="008848BD">
      <w:pPr>
        <w:adjustRightInd w:val="0"/>
        <w:snapToGrid w:val="0"/>
        <w:spacing w:line="300" w:lineRule="auto"/>
        <w:jc w:val="center"/>
        <w:rPr>
          <w:b/>
          <w:bCs/>
          <w:lang w:eastAsia="zh-CN"/>
        </w:rPr>
      </w:pPr>
    </w:p>
    <w:p w14:paraId="7C58D934" w14:textId="77777777" w:rsidR="008848BD" w:rsidRDefault="008848BD">
      <w:pPr>
        <w:adjustRightInd w:val="0"/>
        <w:snapToGrid w:val="0"/>
        <w:spacing w:line="300" w:lineRule="auto"/>
        <w:jc w:val="center"/>
        <w:rPr>
          <w:b/>
          <w:bCs/>
          <w:lang w:eastAsia="zh-CN"/>
        </w:rPr>
      </w:pPr>
    </w:p>
    <w:p w14:paraId="7791AD6D" w14:textId="77777777" w:rsidR="008848BD" w:rsidRDefault="008848BD">
      <w:pPr>
        <w:tabs>
          <w:tab w:val="center" w:pos="4959"/>
        </w:tabs>
        <w:adjustRightInd w:val="0"/>
        <w:snapToGrid w:val="0"/>
        <w:spacing w:line="300" w:lineRule="auto"/>
        <w:jc w:val="center"/>
        <w:rPr>
          <w:b/>
          <w:bCs/>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60"/>
        <w:gridCol w:w="1860"/>
        <w:gridCol w:w="1860"/>
      </w:tblGrid>
      <w:tr w:rsidR="008848BD" w14:paraId="3E3929EC" w14:textId="77777777">
        <w:trPr>
          <w:jc w:val="center"/>
        </w:trPr>
        <w:tc>
          <w:tcPr>
            <w:tcW w:w="1728" w:type="dxa"/>
          </w:tcPr>
          <w:p w14:paraId="2AB73372"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制作单位</w:t>
            </w:r>
          </w:p>
        </w:tc>
        <w:tc>
          <w:tcPr>
            <w:tcW w:w="5580" w:type="dxa"/>
            <w:gridSpan w:val="3"/>
          </w:tcPr>
          <w:p w14:paraId="513D7833" w14:textId="77777777" w:rsidR="008848BD" w:rsidRDefault="008848BD" w:rsidP="001D067F">
            <w:pPr>
              <w:adjustRightInd w:val="0"/>
              <w:snapToGrid w:val="0"/>
              <w:spacing w:line="300" w:lineRule="auto"/>
              <w:rPr>
                <w:rFonts w:ascii="黑体" w:eastAsia="黑体"/>
                <w:b/>
              </w:rPr>
            </w:pPr>
            <w:r>
              <w:rPr>
                <w:rFonts w:ascii="黑体" w:eastAsia="黑体" w:hint="eastAsia"/>
                <w:b/>
                <w:lang w:eastAsia="zh-CN"/>
              </w:rPr>
              <w:t>[</w:t>
            </w:r>
            <w:r w:rsidR="001D067F">
              <w:rPr>
                <w:rFonts w:ascii="黑体" w:eastAsia="黑体" w:hint="eastAsia"/>
                <w:b/>
                <w:color w:val="0000FF"/>
                <w:lang w:eastAsia="zh-CN"/>
              </w:rPr>
              <w:t>B</w:t>
            </w:r>
            <w:r w:rsidR="001D067F">
              <w:rPr>
                <w:rFonts w:ascii="黑体" w:eastAsia="黑体"/>
                <w:b/>
                <w:color w:val="0000FF"/>
                <w:lang w:eastAsia="zh-CN"/>
              </w:rPr>
              <w:t>RBX-2018</w:t>
            </w:r>
            <w:r>
              <w:rPr>
                <w:rFonts w:ascii="黑体" w:eastAsia="黑体" w:hint="eastAsia"/>
                <w:b/>
                <w:lang w:eastAsia="zh-CN"/>
              </w:rPr>
              <w:t>]</w:t>
            </w:r>
            <w:r w:rsidR="001D067F">
              <w:rPr>
                <w:rFonts w:ascii="黑体" w:eastAsia="黑体" w:hint="eastAsia"/>
                <w:b/>
                <w:lang w:eastAsia="zh-CN"/>
              </w:rPr>
              <w:t>浙江保融科技有限公司</w:t>
            </w:r>
          </w:p>
        </w:tc>
      </w:tr>
      <w:tr w:rsidR="008848BD" w14:paraId="5B0BE05B" w14:textId="77777777">
        <w:trPr>
          <w:jc w:val="center"/>
        </w:trPr>
        <w:tc>
          <w:tcPr>
            <w:tcW w:w="1728" w:type="dxa"/>
          </w:tcPr>
          <w:p w14:paraId="320A2411" w14:textId="77777777" w:rsidR="008848BD" w:rsidRDefault="008848BD">
            <w:pPr>
              <w:adjustRightInd w:val="0"/>
              <w:snapToGrid w:val="0"/>
              <w:spacing w:line="300" w:lineRule="auto"/>
              <w:rPr>
                <w:rFonts w:ascii="黑体" w:eastAsia="黑体"/>
                <w:b/>
              </w:rPr>
            </w:pPr>
            <w:r>
              <w:rPr>
                <w:rFonts w:ascii="黑体" w:eastAsia="黑体" w:hint="eastAsia"/>
                <w:b/>
                <w:lang w:eastAsia="zh-CN"/>
              </w:rPr>
              <w:t>文档编号</w:t>
            </w:r>
          </w:p>
        </w:tc>
        <w:tc>
          <w:tcPr>
            <w:tcW w:w="5580" w:type="dxa"/>
            <w:gridSpan w:val="3"/>
          </w:tcPr>
          <w:p w14:paraId="4A167824" w14:textId="77777777" w:rsidR="008848BD" w:rsidRDefault="008848BD" w:rsidP="001D067F">
            <w:pPr>
              <w:adjustRightInd w:val="0"/>
              <w:snapToGrid w:val="0"/>
              <w:spacing w:line="300" w:lineRule="auto"/>
              <w:rPr>
                <w:rFonts w:ascii="黑体" w:eastAsia="黑体"/>
                <w:b/>
              </w:rPr>
            </w:pPr>
            <w:r>
              <w:rPr>
                <w:rFonts w:ascii="黑体" w:eastAsia="黑体" w:hint="eastAsia"/>
                <w:b/>
                <w:lang w:eastAsia="zh-CN"/>
              </w:rPr>
              <w:t>Fingard-</w:t>
            </w:r>
            <w:r>
              <w:rPr>
                <w:rFonts w:ascii="黑体" w:eastAsia="黑体" w:hint="eastAsia"/>
                <w:b/>
              </w:rPr>
              <w:t>[</w:t>
            </w:r>
            <w:r w:rsidR="001D067F">
              <w:rPr>
                <w:rFonts w:ascii="黑体" w:eastAsia="黑体" w:hint="eastAsia"/>
                <w:b/>
                <w:color w:val="0000FF"/>
                <w:lang w:eastAsia="zh-CN"/>
              </w:rPr>
              <w:t xml:space="preserve"> B</w:t>
            </w:r>
            <w:r w:rsidR="001D067F">
              <w:rPr>
                <w:rFonts w:ascii="黑体" w:eastAsia="黑体"/>
                <w:b/>
                <w:color w:val="0000FF"/>
                <w:lang w:eastAsia="zh-CN"/>
              </w:rPr>
              <w:t>RBX-2018</w:t>
            </w:r>
            <w:r>
              <w:rPr>
                <w:rFonts w:ascii="黑体" w:eastAsia="黑体" w:hint="eastAsia"/>
                <w:b/>
                <w:lang w:eastAsia="zh-CN"/>
              </w:rPr>
              <w:t>]-[</w:t>
            </w:r>
            <w:r w:rsidR="001D067F">
              <w:rPr>
                <w:rFonts w:ascii="黑体" w:eastAsia="黑体"/>
                <w:b/>
                <w:lang w:eastAsia="zh-CN"/>
              </w:rPr>
              <w:t>001</w:t>
            </w:r>
            <w:r>
              <w:rPr>
                <w:rFonts w:ascii="黑体" w:eastAsia="黑体" w:hint="eastAsia"/>
                <w:b/>
                <w:lang w:eastAsia="zh-CN"/>
              </w:rPr>
              <w:t>]</w:t>
            </w:r>
          </w:p>
        </w:tc>
      </w:tr>
      <w:tr w:rsidR="008848BD" w14:paraId="24907FD1" w14:textId="77777777">
        <w:trPr>
          <w:jc w:val="center"/>
        </w:trPr>
        <w:tc>
          <w:tcPr>
            <w:tcW w:w="1728" w:type="dxa"/>
          </w:tcPr>
          <w:p w14:paraId="71AAF6BF" w14:textId="77777777" w:rsidR="008848BD" w:rsidRDefault="008848BD">
            <w:pPr>
              <w:adjustRightInd w:val="0"/>
              <w:snapToGrid w:val="0"/>
              <w:spacing w:line="300" w:lineRule="auto"/>
              <w:rPr>
                <w:rFonts w:ascii="黑体" w:eastAsia="黑体"/>
                <w:b/>
              </w:rPr>
            </w:pPr>
            <w:r>
              <w:rPr>
                <w:rFonts w:ascii="黑体" w:eastAsia="黑体" w:hint="eastAsia"/>
                <w:b/>
              </w:rPr>
              <w:t>版 本 号</w:t>
            </w:r>
          </w:p>
        </w:tc>
        <w:tc>
          <w:tcPr>
            <w:tcW w:w="5580" w:type="dxa"/>
            <w:gridSpan w:val="3"/>
          </w:tcPr>
          <w:p w14:paraId="46C8E89C" w14:textId="77777777" w:rsidR="008848BD" w:rsidRDefault="008848BD">
            <w:pPr>
              <w:adjustRightInd w:val="0"/>
              <w:snapToGrid w:val="0"/>
              <w:spacing w:line="300" w:lineRule="auto"/>
              <w:rPr>
                <w:rFonts w:ascii="黑体" w:eastAsia="黑体"/>
                <w:b/>
                <w:color w:val="0000FF"/>
              </w:rPr>
            </w:pPr>
            <w:r>
              <w:rPr>
                <w:rFonts w:ascii="黑体" w:eastAsia="黑体" w:hint="eastAsia"/>
                <w:b/>
                <w:lang w:eastAsia="zh-CN"/>
              </w:rPr>
              <w:t>Ver[</w:t>
            </w:r>
            <w:r w:rsidR="001D067F">
              <w:rPr>
                <w:rFonts w:ascii="黑体" w:eastAsia="黑体" w:hint="eastAsia"/>
                <w:b/>
                <w:color w:val="0000FF"/>
                <w:lang w:eastAsia="zh-CN"/>
              </w:rPr>
              <w:t>1.0</w:t>
            </w:r>
            <w:r>
              <w:rPr>
                <w:rFonts w:ascii="黑体" w:eastAsia="黑体" w:hint="eastAsia"/>
                <w:b/>
                <w:lang w:eastAsia="zh-CN"/>
              </w:rPr>
              <w:t>]</w:t>
            </w:r>
          </w:p>
        </w:tc>
      </w:tr>
      <w:tr w:rsidR="008848BD" w14:paraId="20A593A7" w14:textId="77777777">
        <w:trPr>
          <w:jc w:val="center"/>
        </w:trPr>
        <w:tc>
          <w:tcPr>
            <w:tcW w:w="1728" w:type="dxa"/>
          </w:tcPr>
          <w:p w14:paraId="568431EB" w14:textId="77777777" w:rsidR="008848BD" w:rsidRDefault="008848BD">
            <w:pPr>
              <w:adjustRightInd w:val="0"/>
              <w:snapToGrid w:val="0"/>
              <w:spacing w:line="300" w:lineRule="auto"/>
              <w:rPr>
                <w:rFonts w:ascii="黑体" w:eastAsia="黑体"/>
                <w:b/>
              </w:rPr>
            </w:pPr>
            <w:r>
              <w:rPr>
                <w:rFonts w:ascii="黑体" w:eastAsia="黑体" w:hint="eastAsia"/>
                <w:b/>
              </w:rPr>
              <w:t>编 写 人</w:t>
            </w:r>
          </w:p>
        </w:tc>
        <w:tc>
          <w:tcPr>
            <w:tcW w:w="1860" w:type="dxa"/>
          </w:tcPr>
          <w:p w14:paraId="287BD8AB"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w:t>
            </w:r>
            <w:r w:rsidR="00E83097">
              <w:rPr>
                <w:rFonts w:ascii="黑体" w:eastAsia="黑体" w:hint="eastAsia"/>
                <w:b/>
                <w:color w:val="0000FF"/>
                <w:lang w:eastAsia="zh-CN"/>
              </w:rPr>
              <w:t>贺周第</w:t>
            </w:r>
            <w:r>
              <w:rPr>
                <w:rFonts w:ascii="黑体" w:eastAsia="黑体" w:hint="eastAsia"/>
                <w:b/>
                <w:lang w:eastAsia="zh-CN"/>
              </w:rPr>
              <w:t>]</w:t>
            </w:r>
          </w:p>
        </w:tc>
        <w:tc>
          <w:tcPr>
            <w:tcW w:w="1860" w:type="dxa"/>
          </w:tcPr>
          <w:p w14:paraId="3233D8DC" w14:textId="77777777" w:rsidR="008848BD" w:rsidRDefault="008848BD">
            <w:pPr>
              <w:adjustRightInd w:val="0"/>
              <w:snapToGrid w:val="0"/>
              <w:spacing w:line="300" w:lineRule="auto"/>
              <w:rPr>
                <w:rFonts w:ascii="黑体" w:eastAsia="黑体"/>
                <w:b/>
                <w:lang w:eastAsia="zh-CN"/>
              </w:rPr>
            </w:pPr>
            <w:r>
              <w:rPr>
                <w:rFonts w:ascii="黑体" w:eastAsia="黑体" w:hint="eastAsia"/>
                <w:b/>
              </w:rPr>
              <w:t>审 定 人</w:t>
            </w:r>
          </w:p>
        </w:tc>
        <w:tc>
          <w:tcPr>
            <w:tcW w:w="1860" w:type="dxa"/>
          </w:tcPr>
          <w:p w14:paraId="0A13475E"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w:t>
            </w:r>
            <w:r>
              <w:rPr>
                <w:rFonts w:ascii="黑体" w:eastAsia="黑体" w:hint="eastAsia"/>
                <w:b/>
                <w:color w:val="0000FF"/>
                <w:lang w:eastAsia="zh-CN"/>
              </w:rPr>
              <w:t>XXX</w:t>
            </w:r>
            <w:r>
              <w:rPr>
                <w:rFonts w:ascii="黑体" w:eastAsia="黑体" w:hint="eastAsia"/>
                <w:b/>
                <w:lang w:eastAsia="zh-CN"/>
              </w:rPr>
              <w:t>]</w:t>
            </w:r>
          </w:p>
        </w:tc>
      </w:tr>
      <w:tr w:rsidR="008848BD" w14:paraId="2A861017" w14:textId="77777777">
        <w:trPr>
          <w:jc w:val="center"/>
        </w:trPr>
        <w:tc>
          <w:tcPr>
            <w:tcW w:w="1728" w:type="dxa"/>
          </w:tcPr>
          <w:p w14:paraId="0B1E317B"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编写日期</w:t>
            </w:r>
          </w:p>
        </w:tc>
        <w:tc>
          <w:tcPr>
            <w:tcW w:w="5580" w:type="dxa"/>
            <w:gridSpan w:val="3"/>
          </w:tcPr>
          <w:p w14:paraId="205CFDEC" w14:textId="77777777" w:rsidR="008848BD" w:rsidRDefault="00E83097">
            <w:pPr>
              <w:adjustRightInd w:val="0"/>
              <w:snapToGrid w:val="0"/>
              <w:spacing w:line="300" w:lineRule="auto"/>
              <w:rPr>
                <w:rFonts w:ascii="黑体" w:eastAsia="黑体"/>
                <w:b/>
              </w:rPr>
            </w:pPr>
            <w:r>
              <w:rPr>
                <w:rFonts w:ascii="黑体" w:eastAsia="黑体"/>
                <w:b/>
                <w:color w:val="0000FF"/>
                <w:lang w:eastAsia="zh-CN"/>
              </w:rPr>
              <w:t>2018</w:t>
            </w:r>
            <w:r w:rsidR="008848BD">
              <w:rPr>
                <w:rFonts w:ascii="黑体" w:eastAsia="黑体" w:hint="eastAsia"/>
                <w:b/>
                <w:lang w:eastAsia="zh-CN"/>
              </w:rPr>
              <w:t>年</w:t>
            </w:r>
            <w:r>
              <w:rPr>
                <w:rFonts w:ascii="黑体" w:eastAsia="黑体" w:hint="eastAsia"/>
                <w:b/>
                <w:color w:val="0000FF"/>
                <w:lang w:eastAsia="zh-CN"/>
              </w:rPr>
              <w:t>12</w:t>
            </w:r>
            <w:r w:rsidR="008848BD">
              <w:rPr>
                <w:rFonts w:ascii="黑体" w:eastAsia="黑体" w:hint="eastAsia"/>
                <w:b/>
                <w:lang w:eastAsia="zh-CN"/>
              </w:rPr>
              <w:t>月</w:t>
            </w:r>
            <w:r>
              <w:rPr>
                <w:rFonts w:ascii="黑体" w:eastAsia="黑体" w:hint="eastAsia"/>
                <w:b/>
                <w:color w:val="0000FF"/>
                <w:lang w:eastAsia="zh-CN"/>
              </w:rPr>
              <w:t>17</w:t>
            </w:r>
            <w:r w:rsidR="008848BD">
              <w:rPr>
                <w:rFonts w:ascii="黑体" w:eastAsia="黑体" w:hint="eastAsia"/>
                <w:b/>
                <w:lang w:eastAsia="zh-CN"/>
              </w:rPr>
              <w:t>日</w:t>
            </w:r>
          </w:p>
        </w:tc>
      </w:tr>
    </w:tbl>
    <w:p w14:paraId="74241586" w14:textId="77777777" w:rsidR="008848BD" w:rsidRDefault="008848BD">
      <w:pPr>
        <w:pStyle w:val="12"/>
        <w:adjustRightInd w:val="0"/>
        <w:snapToGrid w:val="0"/>
        <w:spacing w:line="300" w:lineRule="auto"/>
        <w:jc w:val="center"/>
        <w:rPr>
          <w:sz w:val="21"/>
          <w:lang w:eastAsia="zh-CN"/>
        </w:rPr>
      </w:pPr>
    </w:p>
    <w:p w14:paraId="275AA759" w14:textId="77777777" w:rsidR="008848BD" w:rsidRDefault="008848BD">
      <w:pPr>
        <w:pStyle w:val="12"/>
        <w:adjustRightInd w:val="0"/>
        <w:snapToGrid w:val="0"/>
        <w:spacing w:line="300" w:lineRule="auto"/>
        <w:jc w:val="center"/>
        <w:rPr>
          <w:sz w:val="21"/>
          <w:lang w:eastAsia="zh-CN"/>
        </w:rPr>
      </w:pPr>
    </w:p>
    <w:p w14:paraId="5BD2C9F0" w14:textId="77777777" w:rsidR="008848BD" w:rsidRDefault="008848BD">
      <w:pPr>
        <w:pStyle w:val="12"/>
        <w:adjustRightInd w:val="0"/>
        <w:snapToGrid w:val="0"/>
        <w:spacing w:line="300" w:lineRule="auto"/>
        <w:jc w:val="center"/>
        <w:rPr>
          <w:sz w:val="21"/>
          <w:lang w:eastAsia="zh-CN"/>
        </w:rPr>
      </w:pPr>
    </w:p>
    <w:p w14:paraId="4099D667" w14:textId="77777777" w:rsidR="008848BD" w:rsidRDefault="008848BD">
      <w:pPr>
        <w:adjustRightInd w:val="0"/>
        <w:snapToGrid w:val="0"/>
        <w:spacing w:line="300" w:lineRule="auto"/>
        <w:rPr>
          <w:rFonts w:ascii="楷体_GB2312" w:eastAsia="楷体_GB2312"/>
          <w:b/>
          <w:sz w:val="32"/>
        </w:rPr>
      </w:pPr>
    </w:p>
    <w:p w14:paraId="68C2FB91" w14:textId="77777777" w:rsidR="008848BD" w:rsidRDefault="008848BD">
      <w:pPr>
        <w:adjustRightInd w:val="0"/>
        <w:snapToGrid w:val="0"/>
        <w:spacing w:line="300" w:lineRule="auto"/>
        <w:rPr>
          <w:rFonts w:ascii="黑体" w:eastAsia="黑体"/>
          <w:b/>
          <w:sz w:val="32"/>
          <w:lang w:eastAsia="zh-CN"/>
        </w:rPr>
      </w:pPr>
    </w:p>
    <w:p w14:paraId="1B39D4D3" w14:textId="77777777" w:rsidR="008848BD" w:rsidRDefault="008848BD">
      <w:pPr>
        <w:adjustRightInd w:val="0"/>
        <w:snapToGrid w:val="0"/>
        <w:spacing w:line="300" w:lineRule="auto"/>
        <w:rPr>
          <w:rFonts w:ascii="黑体" w:eastAsia="黑体"/>
          <w:b/>
          <w:sz w:val="32"/>
          <w:lang w:eastAsia="zh-CN"/>
        </w:rPr>
      </w:pPr>
      <w:r>
        <w:rPr>
          <w:rFonts w:ascii="黑体" w:eastAsia="黑体" w:hint="eastAsia"/>
          <w:b/>
          <w:sz w:val="32"/>
          <w:lang w:eastAsia="zh-CN"/>
        </w:rPr>
        <w:t>需求负责人（业务）签字:</w:t>
      </w:r>
    </w:p>
    <w:p w14:paraId="14A672C1" w14:textId="77777777" w:rsidR="008848BD" w:rsidRDefault="008848BD">
      <w:pPr>
        <w:adjustRightInd w:val="0"/>
        <w:snapToGrid w:val="0"/>
        <w:spacing w:line="300" w:lineRule="auto"/>
        <w:rPr>
          <w:rFonts w:ascii="黑体" w:eastAsia="黑体"/>
          <w:b/>
          <w:sz w:val="32"/>
          <w:lang w:eastAsia="zh-CN"/>
        </w:rPr>
      </w:pPr>
    </w:p>
    <w:p w14:paraId="508D1042" w14:textId="77777777" w:rsidR="008848BD" w:rsidRDefault="008848BD">
      <w:pPr>
        <w:adjustRightInd w:val="0"/>
        <w:snapToGrid w:val="0"/>
        <w:spacing w:line="300" w:lineRule="auto"/>
        <w:rPr>
          <w:rFonts w:ascii="黑体" w:eastAsia="黑体"/>
          <w:b/>
          <w:sz w:val="32"/>
          <w:lang w:eastAsia="zh-CN"/>
        </w:rPr>
      </w:pPr>
    </w:p>
    <w:p w14:paraId="4EB58C04" w14:textId="77777777" w:rsidR="008848BD" w:rsidRDefault="008848BD">
      <w:pPr>
        <w:adjustRightInd w:val="0"/>
        <w:snapToGrid w:val="0"/>
        <w:spacing w:line="300" w:lineRule="auto"/>
        <w:rPr>
          <w:rFonts w:ascii="黑体" w:eastAsia="黑体"/>
          <w:b/>
          <w:sz w:val="32"/>
          <w:lang w:eastAsia="zh-CN"/>
        </w:rPr>
      </w:pPr>
    </w:p>
    <w:p w14:paraId="25C95FB4" w14:textId="77777777" w:rsidR="008848BD" w:rsidRDefault="008848BD">
      <w:pPr>
        <w:adjustRightInd w:val="0"/>
        <w:snapToGrid w:val="0"/>
        <w:spacing w:line="300" w:lineRule="auto"/>
        <w:rPr>
          <w:rFonts w:ascii="黑体" w:eastAsia="黑体"/>
          <w:b/>
          <w:sz w:val="32"/>
          <w:lang w:eastAsia="zh-CN"/>
        </w:rPr>
      </w:pPr>
      <w:r>
        <w:rPr>
          <w:rFonts w:ascii="黑体" w:eastAsia="黑体" w:hint="eastAsia"/>
          <w:b/>
          <w:sz w:val="32"/>
          <w:lang w:eastAsia="zh-CN"/>
        </w:rPr>
        <w:t>需求负责人（技术）签字:</w:t>
      </w:r>
    </w:p>
    <w:p w14:paraId="39694599" w14:textId="77777777" w:rsidR="008848BD" w:rsidRDefault="008848BD">
      <w:pPr>
        <w:adjustRightInd w:val="0"/>
        <w:snapToGrid w:val="0"/>
        <w:spacing w:line="300" w:lineRule="auto"/>
        <w:rPr>
          <w:rFonts w:ascii="黑体" w:eastAsia="黑体"/>
          <w:b/>
          <w:lang w:eastAsia="zh-CN"/>
        </w:rPr>
      </w:pPr>
    </w:p>
    <w:p w14:paraId="169FC3D2" w14:textId="77777777" w:rsidR="008848BD" w:rsidRDefault="008848BD">
      <w:pPr>
        <w:adjustRightInd w:val="0"/>
        <w:snapToGrid w:val="0"/>
        <w:spacing w:line="300" w:lineRule="auto"/>
        <w:rPr>
          <w:rFonts w:ascii="黑体" w:eastAsia="黑体"/>
          <w:b/>
          <w:lang w:eastAsia="zh-CN"/>
        </w:rPr>
      </w:pPr>
    </w:p>
    <w:p w14:paraId="0A27FC79" w14:textId="77777777" w:rsidR="008848BD" w:rsidRDefault="008848BD">
      <w:pPr>
        <w:adjustRightInd w:val="0"/>
        <w:snapToGrid w:val="0"/>
        <w:spacing w:line="300" w:lineRule="auto"/>
        <w:rPr>
          <w:rFonts w:ascii="黑体" w:eastAsia="黑体"/>
          <w:b/>
          <w:lang w:eastAsia="zh-CN"/>
        </w:rPr>
      </w:pPr>
    </w:p>
    <w:p w14:paraId="3B0D75BD" w14:textId="77777777" w:rsidR="008848BD" w:rsidRDefault="008848BD">
      <w:pPr>
        <w:adjustRightInd w:val="0"/>
        <w:snapToGrid w:val="0"/>
        <w:spacing w:line="300" w:lineRule="auto"/>
        <w:rPr>
          <w:rFonts w:ascii="黑体" w:eastAsia="黑体"/>
          <w:b/>
          <w:lang w:eastAsia="zh-CN"/>
        </w:rPr>
      </w:pPr>
    </w:p>
    <w:p w14:paraId="0E6AADF4" w14:textId="77777777" w:rsidR="008848BD" w:rsidRDefault="008848BD">
      <w:pPr>
        <w:adjustRightInd w:val="0"/>
        <w:snapToGrid w:val="0"/>
        <w:spacing w:line="300" w:lineRule="auto"/>
        <w:rPr>
          <w:rFonts w:ascii="黑体" w:eastAsia="黑体"/>
          <w:lang w:eastAsia="zh-CN"/>
        </w:rPr>
      </w:pPr>
    </w:p>
    <w:p w14:paraId="2DA01866" w14:textId="77777777" w:rsidR="008848BD" w:rsidRDefault="008848BD">
      <w:pPr>
        <w:adjustRightInd w:val="0"/>
        <w:snapToGrid w:val="0"/>
        <w:spacing w:line="300" w:lineRule="auto"/>
        <w:rPr>
          <w:rFonts w:ascii="黑体" w:eastAsia="黑体"/>
          <w:lang w:eastAsia="zh-CN"/>
        </w:rPr>
      </w:pPr>
    </w:p>
    <w:p w14:paraId="71D4C1B7" w14:textId="77777777" w:rsidR="008848BD" w:rsidRDefault="008848BD">
      <w:pPr>
        <w:adjustRightInd w:val="0"/>
        <w:snapToGrid w:val="0"/>
        <w:spacing w:line="300" w:lineRule="auto"/>
        <w:rPr>
          <w:rFonts w:ascii="黑体" w:eastAsia="黑体"/>
          <w:lang w:eastAsia="zh-CN"/>
        </w:rPr>
      </w:pPr>
    </w:p>
    <w:p w14:paraId="0A188052" w14:textId="77777777" w:rsidR="008848BD" w:rsidRDefault="008848BD">
      <w:pPr>
        <w:adjustRightInd w:val="0"/>
        <w:snapToGrid w:val="0"/>
        <w:spacing w:line="300" w:lineRule="auto"/>
        <w:rPr>
          <w:rFonts w:ascii="黑体" w:eastAsia="黑体"/>
          <w:lang w:eastAsia="zh-CN"/>
        </w:rPr>
      </w:pPr>
    </w:p>
    <w:p w14:paraId="68FF808F" w14:textId="77777777" w:rsidR="008848BD" w:rsidRDefault="008848BD">
      <w:pPr>
        <w:adjustRightInd w:val="0"/>
        <w:snapToGrid w:val="0"/>
        <w:spacing w:line="300" w:lineRule="auto"/>
        <w:rPr>
          <w:rFonts w:ascii="黑体" w:eastAsia="黑体"/>
          <w:lang w:eastAsia="zh-CN"/>
        </w:rPr>
      </w:pPr>
    </w:p>
    <w:p w14:paraId="2CF3E5B0" w14:textId="77777777" w:rsidR="008848BD" w:rsidRDefault="008848BD">
      <w:pPr>
        <w:adjustRightInd w:val="0"/>
        <w:snapToGrid w:val="0"/>
        <w:spacing w:line="300" w:lineRule="auto"/>
        <w:rPr>
          <w:rFonts w:ascii="黑体" w:eastAsia="黑体"/>
          <w:lang w:eastAsia="zh-CN"/>
        </w:rPr>
      </w:pPr>
    </w:p>
    <w:p w14:paraId="23BF4E75" w14:textId="77777777" w:rsidR="008848BD" w:rsidRDefault="008848BD">
      <w:pPr>
        <w:adjustRightInd w:val="0"/>
        <w:snapToGrid w:val="0"/>
        <w:spacing w:line="300" w:lineRule="auto"/>
        <w:rPr>
          <w:rFonts w:ascii="黑体" w:eastAsia="黑体"/>
          <w:lang w:eastAsia="zh-CN"/>
        </w:rPr>
      </w:pPr>
    </w:p>
    <w:p w14:paraId="7D3196D9" w14:textId="77777777" w:rsidR="008848BD" w:rsidRDefault="008848BD">
      <w:pPr>
        <w:adjustRightInd w:val="0"/>
        <w:snapToGrid w:val="0"/>
        <w:spacing w:line="300" w:lineRule="auto"/>
        <w:rPr>
          <w:rFonts w:ascii="黑体" w:eastAsia="黑体"/>
          <w:lang w:eastAsia="zh-CN"/>
        </w:rPr>
      </w:pPr>
    </w:p>
    <w:p w14:paraId="7274F372" w14:textId="77777777" w:rsidR="008848BD" w:rsidRDefault="008848BD">
      <w:pPr>
        <w:adjustRightInd w:val="0"/>
        <w:snapToGrid w:val="0"/>
        <w:spacing w:line="300" w:lineRule="auto"/>
        <w:rPr>
          <w:rFonts w:ascii="黑体" w:eastAsia="黑体"/>
          <w:sz w:val="28"/>
          <w:lang w:eastAsia="zh-CN"/>
        </w:rPr>
      </w:pPr>
      <w:r>
        <w:rPr>
          <w:rFonts w:ascii="黑体" w:eastAsia="黑体" w:hint="eastAsia"/>
          <w:sz w:val="28"/>
          <w:lang w:eastAsia="zh-CN"/>
        </w:rPr>
        <w:t xml:space="preserve">                           </w:t>
      </w:r>
      <w:r>
        <w:rPr>
          <w:rFonts w:ascii="黑体" w:eastAsia="黑体" w:hint="eastAsia"/>
          <w:b/>
          <w:sz w:val="32"/>
          <w:lang w:eastAsia="zh-CN"/>
        </w:rPr>
        <w:t>业务部门主管签字</w:t>
      </w:r>
      <w:r>
        <w:rPr>
          <w:rFonts w:ascii="黑体" w:eastAsia="黑体" w:hint="eastAsia"/>
          <w:sz w:val="28"/>
          <w:lang w:eastAsia="zh-CN"/>
        </w:rPr>
        <w:t>：</w:t>
      </w:r>
    </w:p>
    <w:p w14:paraId="0BAC5CEB" w14:textId="77777777" w:rsidR="008848BD" w:rsidRDefault="008848BD">
      <w:pPr>
        <w:adjustRightInd w:val="0"/>
        <w:snapToGrid w:val="0"/>
        <w:spacing w:line="300" w:lineRule="auto"/>
        <w:rPr>
          <w:rFonts w:ascii="黑体" w:eastAsia="黑体"/>
          <w:b/>
          <w:sz w:val="32"/>
          <w:lang w:eastAsia="zh-CN"/>
        </w:rPr>
      </w:pPr>
      <w:r>
        <w:rPr>
          <w:rFonts w:ascii="黑体" w:eastAsia="黑体" w:hint="eastAsia"/>
          <w:sz w:val="28"/>
          <w:lang w:eastAsia="zh-CN"/>
        </w:rPr>
        <w:t xml:space="preserve">                             </w:t>
      </w:r>
      <w:r>
        <w:rPr>
          <w:rFonts w:ascii="黑体" w:eastAsia="黑体" w:hint="eastAsia"/>
          <w:b/>
          <w:sz w:val="32"/>
          <w:lang w:eastAsia="zh-CN"/>
        </w:rPr>
        <w:t xml:space="preserve">  年  月   日</w:t>
      </w:r>
    </w:p>
    <w:p w14:paraId="6E756AA0" w14:textId="77777777" w:rsidR="008848BD" w:rsidRDefault="008848BD">
      <w:pPr>
        <w:pStyle w:val="12"/>
        <w:adjustRightInd w:val="0"/>
        <w:snapToGrid w:val="0"/>
        <w:spacing w:line="300" w:lineRule="auto"/>
        <w:rPr>
          <w:rFonts w:ascii="黑体" w:eastAsia="黑体"/>
          <w:sz w:val="21"/>
          <w:lang w:eastAsia="zh-CN"/>
        </w:rPr>
      </w:pPr>
    </w:p>
    <w:p w14:paraId="2988725D" w14:textId="77777777" w:rsidR="008848BD" w:rsidRDefault="008848BD">
      <w:pPr>
        <w:pStyle w:val="12"/>
        <w:adjustRightInd w:val="0"/>
        <w:snapToGrid w:val="0"/>
        <w:spacing w:line="300" w:lineRule="auto"/>
        <w:rPr>
          <w:rFonts w:ascii="黑体" w:eastAsia="黑体"/>
          <w:sz w:val="21"/>
          <w:lang w:eastAsia="zh-CN"/>
        </w:rPr>
      </w:pPr>
    </w:p>
    <w:p w14:paraId="72982589" w14:textId="77777777" w:rsidR="008848BD" w:rsidRDefault="008848BD">
      <w:pPr>
        <w:pStyle w:val="12"/>
        <w:adjustRightInd w:val="0"/>
        <w:snapToGrid w:val="0"/>
        <w:spacing w:line="300" w:lineRule="auto"/>
        <w:rPr>
          <w:rFonts w:ascii="黑体" w:eastAsia="黑体"/>
          <w:sz w:val="21"/>
          <w:lang w:eastAsia="zh-CN"/>
        </w:rPr>
      </w:pPr>
    </w:p>
    <w:p w14:paraId="51E4EB1C" w14:textId="77777777" w:rsidR="008848BD" w:rsidRDefault="008848BD">
      <w:pPr>
        <w:pStyle w:val="12"/>
        <w:adjustRightInd w:val="0"/>
        <w:snapToGrid w:val="0"/>
        <w:spacing w:line="300" w:lineRule="auto"/>
        <w:rPr>
          <w:rFonts w:ascii="黑体" w:eastAsia="黑体"/>
          <w:sz w:val="21"/>
          <w:lang w:eastAsia="zh-CN"/>
        </w:rPr>
      </w:pPr>
    </w:p>
    <w:p w14:paraId="561C7234" w14:textId="77777777" w:rsidR="008848BD" w:rsidRDefault="008848BD">
      <w:pPr>
        <w:pStyle w:val="12"/>
        <w:adjustRightInd w:val="0"/>
        <w:snapToGrid w:val="0"/>
        <w:spacing w:line="300" w:lineRule="auto"/>
        <w:rPr>
          <w:rFonts w:ascii="黑体" w:eastAsia="黑体"/>
          <w:sz w:val="21"/>
          <w:lang w:eastAsia="zh-CN"/>
        </w:rPr>
      </w:pPr>
    </w:p>
    <w:p w14:paraId="1C561759" w14:textId="77777777" w:rsidR="008848BD" w:rsidRDefault="008848BD">
      <w:pPr>
        <w:pStyle w:val="12"/>
        <w:adjustRightInd w:val="0"/>
        <w:snapToGrid w:val="0"/>
        <w:spacing w:line="300" w:lineRule="auto"/>
        <w:rPr>
          <w:rFonts w:ascii="黑体" w:eastAsia="黑体"/>
          <w:sz w:val="21"/>
          <w:lang w:eastAsia="zh-CN"/>
        </w:rPr>
      </w:pPr>
    </w:p>
    <w:p w14:paraId="2DCA7EBC" w14:textId="77777777" w:rsidR="008848BD" w:rsidRDefault="008848BD">
      <w:pPr>
        <w:pStyle w:val="12"/>
        <w:adjustRightInd w:val="0"/>
        <w:snapToGrid w:val="0"/>
        <w:spacing w:line="300" w:lineRule="auto"/>
        <w:rPr>
          <w:rFonts w:ascii="黑体" w:eastAsia="黑体"/>
          <w:sz w:val="21"/>
          <w:lang w:eastAsia="zh-CN"/>
        </w:rPr>
      </w:pPr>
    </w:p>
    <w:p w14:paraId="4C6CBE20" w14:textId="77777777" w:rsidR="008848BD" w:rsidRDefault="008848BD">
      <w:pPr>
        <w:pStyle w:val="12"/>
        <w:adjustRightInd w:val="0"/>
        <w:snapToGrid w:val="0"/>
        <w:spacing w:line="300" w:lineRule="auto"/>
        <w:rPr>
          <w:rFonts w:ascii="黑体" w:eastAsia="黑体"/>
          <w:sz w:val="21"/>
          <w:lang w:eastAsia="zh-CN"/>
        </w:rPr>
      </w:pPr>
    </w:p>
    <w:p w14:paraId="02C6A493" w14:textId="77777777" w:rsidR="008848BD" w:rsidRDefault="008848BD">
      <w:pPr>
        <w:pStyle w:val="12"/>
        <w:adjustRightInd w:val="0"/>
        <w:snapToGrid w:val="0"/>
        <w:spacing w:line="300" w:lineRule="auto"/>
        <w:rPr>
          <w:rFonts w:ascii="黑体" w:eastAsia="黑体"/>
          <w:sz w:val="21"/>
          <w:lang w:eastAsia="zh-CN"/>
        </w:rPr>
      </w:pPr>
    </w:p>
    <w:p w14:paraId="19A451CE" w14:textId="77777777" w:rsidR="008848BD" w:rsidRDefault="008848BD">
      <w:pPr>
        <w:pStyle w:val="12"/>
        <w:adjustRightInd w:val="0"/>
        <w:snapToGrid w:val="0"/>
        <w:spacing w:line="300" w:lineRule="auto"/>
        <w:rPr>
          <w:rFonts w:ascii="黑体" w:eastAsia="黑体"/>
          <w:sz w:val="21"/>
          <w:lang w:eastAsia="zh-CN"/>
        </w:rPr>
      </w:pPr>
    </w:p>
    <w:p w14:paraId="4FE2FA5E" w14:textId="77777777" w:rsidR="008848BD" w:rsidRDefault="008848BD">
      <w:pPr>
        <w:pStyle w:val="12"/>
        <w:adjustRightInd w:val="0"/>
        <w:snapToGrid w:val="0"/>
        <w:spacing w:line="300" w:lineRule="auto"/>
        <w:rPr>
          <w:rFonts w:ascii="黑体" w:eastAsia="黑体"/>
          <w:sz w:val="21"/>
          <w:lang w:eastAsia="zh-CN"/>
        </w:rPr>
      </w:pPr>
    </w:p>
    <w:p w14:paraId="51ABD146" w14:textId="77777777" w:rsidR="008848BD" w:rsidRDefault="008848BD">
      <w:pPr>
        <w:pStyle w:val="12"/>
        <w:adjustRightInd w:val="0"/>
        <w:snapToGrid w:val="0"/>
        <w:spacing w:line="300" w:lineRule="auto"/>
        <w:rPr>
          <w:rFonts w:ascii="黑体" w:eastAsia="黑体"/>
          <w:sz w:val="21"/>
          <w:lang w:eastAsia="zh-CN"/>
        </w:rPr>
      </w:pPr>
    </w:p>
    <w:p w14:paraId="47883E33" w14:textId="77777777" w:rsidR="008848BD" w:rsidRDefault="008848BD">
      <w:pPr>
        <w:pStyle w:val="12"/>
        <w:adjustRightInd w:val="0"/>
        <w:snapToGrid w:val="0"/>
        <w:spacing w:line="300" w:lineRule="auto"/>
        <w:rPr>
          <w:rFonts w:ascii="黑体" w:eastAsia="黑体"/>
          <w:sz w:val="21"/>
          <w:lang w:eastAsia="zh-CN"/>
        </w:rPr>
      </w:pPr>
    </w:p>
    <w:p w14:paraId="50C70737" w14:textId="77777777" w:rsidR="008848BD" w:rsidRDefault="008848BD">
      <w:pPr>
        <w:pStyle w:val="12"/>
        <w:adjustRightInd w:val="0"/>
        <w:snapToGrid w:val="0"/>
        <w:spacing w:line="300" w:lineRule="auto"/>
        <w:rPr>
          <w:rFonts w:ascii="黑体" w:eastAsia="黑体"/>
          <w:sz w:val="21"/>
          <w:lang w:eastAsia="zh-CN"/>
        </w:rPr>
      </w:pPr>
    </w:p>
    <w:p w14:paraId="7E6C96E7" w14:textId="77777777" w:rsidR="008848BD" w:rsidRDefault="008848BD">
      <w:pPr>
        <w:pStyle w:val="12"/>
        <w:adjustRightInd w:val="0"/>
        <w:snapToGrid w:val="0"/>
        <w:spacing w:line="300" w:lineRule="auto"/>
        <w:rPr>
          <w:sz w:val="21"/>
          <w:lang w:eastAsia="zh-CN"/>
        </w:rPr>
      </w:pPr>
    </w:p>
    <w:p w14:paraId="26E61887" w14:textId="77777777" w:rsidR="008848BD" w:rsidRDefault="008848BD">
      <w:pPr>
        <w:pStyle w:val="12"/>
        <w:adjustRightInd w:val="0"/>
        <w:snapToGrid w:val="0"/>
        <w:spacing w:line="300" w:lineRule="auto"/>
        <w:rPr>
          <w:sz w:val="21"/>
          <w:lang w:eastAsia="zh-CN"/>
        </w:rPr>
      </w:pPr>
    </w:p>
    <w:p w14:paraId="6447A937" w14:textId="77777777" w:rsidR="008848BD" w:rsidRDefault="008848BD">
      <w:pPr>
        <w:adjustRightInd w:val="0"/>
        <w:snapToGrid w:val="0"/>
        <w:spacing w:line="300" w:lineRule="auto"/>
        <w:jc w:val="center"/>
        <w:rPr>
          <w:rFonts w:ascii="黑体" w:eastAsia="黑体"/>
          <w:b/>
          <w:sz w:val="28"/>
          <w:lang w:eastAsia="zh-CN"/>
        </w:rPr>
      </w:pPr>
      <w:r>
        <w:rPr>
          <w:rFonts w:ascii="黑体" w:eastAsia="黑体" w:hint="eastAsia"/>
          <w:b/>
          <w:sz w:val="28"/>
          <w:lang w:eastAsia="zh-CN"/>
        </w:rPr>
        <w:t>文档更改记录</w:t>
      </w:r>
    </w:p>
    <w:p w14:paraId="2C338956"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 xml:space="preserve">A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添加的</w:t>
      </w:r>
      <w:r>
        <w:rPr>
          <w:rFonts w:ascii="Times New Roman" w:hAnsi="Times New Roman" w:cs="宋体" w:hint="eastAsia"/>
          <w:bCs/>
          <w:sz w:val="21"/>
          <w:szCs w:val="21"/>
          <w:lang w:eastAsia="zh-CN"/>
        </w:rPr>
        <w:t xml:space="preserve">  M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修改的</w:t>
      </w:r>
      <w:r>
        <w:rPr>
          <w:rFonts w:ascii="Times New Roman" w:hAnsi="Times New Roman" w:cs="宋体" w:hint="eastAsia"/>
          <w:bCs/>
          <w:sz w:val="21"/>
          <w:szCs w:val="21"/>
          <w:lang w:eastAsia="zh-CN"/>
        </w:rPr>
        <w:t xml:space="preserve">  D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删除的</w:t>
      </w:r>
    </w:p>
    <w:tbl>
      <w:tblPr>
        <w:tblW w:w="0" w:type="auto"/>
        <w:tblLayout w:type="fixed"/>
        <w:tblCellMar>
          <w:left w:w="80" w:type="dxa"/>
          <w:right w:w="80" w:type="dxa"/>
        </w:tblCellMar>
        <w:tblLook w:val="0000" w:firstRow="0" w:lastRow="0" w:firstColumn="0" w:lastColumn="0" w:noHBand="0" w:noVBand="0"/>
      </w:tblPr>
      <w:tblGrid>
        <w:gridCol w:w="1080"/>
        <w:gridCol w:w="1268"/>
        <w:gridCol w:w="1828"/>
        <w:gridCol w:w="576"/>
        <w:gridCol w:w="2678"/>
        <w:gridCol w:w="945"/>
      </w:tblGrid>
      <w:tr w:rsidR="008848BD" w14:paraId="67DA14B3" w14:textId="77777777" w:rsidTr="002A5121">
        <w:trPr>
          <w:cantSplit/>
        </w:trPr>
        <w:tc>
          <w:tcPr>
            <w:tcW w:w="1080" w:type="dxa"/>
            <w:tcBorders>
              <w:top w:val="single" w:sz="6" w:space="0" w:color="auto"/>
              <w:left w:val="single" w:sz="6" w:space="0" w:color="auto"/>
              <w:bottom w:val="single" w:sz="6" w:space="0" w:color="auto"/>
              <w:right w:val="single" w:sz="6" w:space="0" w:color="auto"/>
            </w:tcBorders>
          </w:tcPr>
          <w:p w14:paraId="5028605D"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br/>
            </w:r>
            <w:r>
              <w:rPr>
                <w:rFonts w:ascii="Times New Roman" w:hAnsi="Times New Roman" w:cs="宋体" w:hint="eastAsia"/>
                <w:bCs/>
                <w:sz w:val="21"/>
                <w:szCs w:val="21"/>
                <w:lang w:eastAsia="zh-CN"/>
              </w:rPr>
              <w:t>更改号</w:t>
            </w:r>
          </w:p>
        </w:tc>
        <w:tc>
          <w:tcPr>
            <w:tcW w:w="1268" w:type="dxa"/>
            <w:tcBorders>
              <w:top w:val="single" w:sz="6" w:space="0" w:color="auto"/>
              <w:left w:val="single" w:sz="6" w:space="0" w:color="auto"/>
              <w:bottom w:val="single" w:sz="6" w:space="0" w:color="auto"/>
              <w:right w:val="single" w:sz="6" w:space="0" w:color="auto"/>
            </w:tcBorders>
          </w:tcPr>
          <w:p w14:paraId="3805AB80"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rPr>
              <w:br/>
            </w:r>
            <w:r>
              <w:rPr>
                <w:rFonts w:ascii="Times New Roman" w:hAnsi="Times New Roman" w:cs="宋体" w:hint="eastAsia"/>
                <w:bCs/>
                <w:sz w:val="21"/>
                <w:szCs w:val="21"/>
                <w:lang w:eastAsia="zh-CN"/>
              </w:rPr>
              <w:t>日期</w:t>
            </w:r>
          </w:p>
        </w:tc>
        <w:tc>
          <w:tcPr>
            <w:tcW w:w="1828" w:type="dxa"/>
            <w:tcBorders>
              <w:top w:val="single" w:sz="6" w:space="0" w:color="auto"/>
              <w:left w:val="single" w:sz="6" w:space="0" w:color="auto"/>
              <w:bottom w:val="single" w:sz="6" w:space="0" w:color="auto"/>
              <w:right w:val="single" w:sz="6" w:space="0" w:color="auto"/>
            </w:tcBorders>
          </w:tcPr>
          <w:p w14:paraId="4C910D90"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图号</w:t>
            </w:r>
          </w:p>
          <w:p w14:paraId="73C232C3"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表号</w:t>
            </w:r>
          </w:p>
          <w:p w14:paraId="7C2260CA" w14:textId="77777777" w:rsidR="008848BD" w:rsidRDefault="008848BD">
            <w:pPr>
              <w:adjustRightInd w:val="0"/>
              <w:snapToGrid w:val="0"/>
              <w:spacing w:line="300" w:lineRule="auto"/>
              <w:rPr>
                <w:rFonts w:ascii="Times New Roman" w:hAnsi="Times New Roman" w:cs="宋体"/>
                <w:bCs/>
                <w:sz w:val="21"/>
                <w:szCs w:val="21"/>
              </w:rPr>
            </w:pPr>
            <w:r>
              <w:rPr>
                <w:rFonts w:ascii="Times New Roman" w:hAnsi="Times New Roman" w:cs="宋体" w:hint="eastAsia"/>
                <w:bCs/>
                <w:sz w:val="21"/>
                <w:szCs w:val="21"/>
                <w:lang w:eastAsia="zh-CN"/>
              </w:rPr>
              <w:t>段落</w:t>
            </w:r>
            <w:r>
              <w:rPr>
                <w:rFonts w:ascii="Times New Roman" w:hAnsi="Times New Roman" w:cs="宋体" w:hint="eastAsia"/>
                <w:bCs/>
                <w:sz w:val="21"/>
                <w:szCs w:val="21"/>
              </w:rPr>
              <w:t>号</w:t>
            </w:r>
          </w:p>
        </w:tc>
        <w:tc>
          <w:tcPr>
            <w:tcW w:w="576" w:type="dxa"/>
            <w:tcBorders>
              <w:top w:val="single" w:sz="6" w:space="0" w:color="auto"/>
              <w:left w:val="single" w:sz="6" w:space="0" w:color="auto"/>
              <w:bottom w:val="single" w:sz="6" w:space="0" w:color="auto"/>
              <w:right w:val="single" w:sz="6" w:space="0" w:color="auto"/>
            </w:tcBorders>
          </w:tcPr>
          <w:p w14:paraId="4DE8329F" w14:textId="77777777" w:rsidR="008848BD" w:rsidRDefault="008848BD">
            <w:pPr>
              <w:adjustRightInd w:val="0"/>
              <w:snapToGrid w:val="0"/>
              <w:spacing w:line="300" w:lineRule="auto"/>
              <w:rPr>
                <w:rFonts w:ascii="Times New Roman" w:hAnsi="Times New Roman" w:cs="宋体"/>
                <w:bCs/>
                <w:sz w:val="21"/>
                <w:szCs w:val="21"/>
              </w:rPr>
            </w:pPr>
            <w:r>
              <w:rPr>
                <w:rFonts w:ascii="Times New Roman" w:hAnsi="Times New Roman" w:cs="宋体" w:hint="eastAsia"/>
                <w:bCs/>
                <w:sz w:val="21"/>
                <w:szCs w:val="21"/>
              </w:rPr>
              <w:t>A</w:t>
            </w:r>
            <w:r>
              <w:rPr>
                <w:rFonts w:ascii="Times New Roman" w:hAnsi="Times New Roman" w:cs="宋体" w:hint="eastAsia"/>
                <w:bCs/>
                <w:sz w:val="21"/>
                <w:szCs w:val="21"/>
              </w:rPr>
              <w:br/>
              <w:t>M</w:t>
            </w:r>
            <w:r>
              <w:rPr>
                <w:rFonts w:ascii="Times New Roman" w:hAnsi="Times New Roman" w:cs="宋体" w:hint="eastAsia"/>
                <w:bCs/>
                <w:sz w:val="21"/>
                <w:szCs w:val="21"/>
              </w:rPr>
              <w:br/>
              <w:t>D</w:t>
            </w:r>
          </w:p>
        </w:tc>
        <w:tc>
          <w:tcPr>
            <w:tcW w:w="2678" w:type="dxa"/>
            <w:tcBorders>
              <w:top w:val="single" w:sz="6" w:space="0" w:color="auto"/>
              <w:left w:val="single" w:sz="6" w:space="0" w:color="auto"/>
              <w:bottom w:val="single" w:sz="6" w:space="0" w:color="auto"/>
              <w:right w:val="single" w:sz="6" w:space="0" w:color="auto"/>
            </w:tcBorders>
          </w:tcPr>
          <w:p w14:paraId="5FEAE6BC"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br/>
            </w:r>
            <w:r>
              <w:rPr>
                <w:rFonts w:ascii="Times New Roman" w:hAnsi="Times New Roman" w:cs="宋体" w:hint="eastAsia"/>
                <w:bCs/>
                <w:sz w:val="21"/>
                <w:szCs w:val="21"/>
                <w:lang w:eastAsia="zh-CN"/>
              </w:rPr>
              <w:t>题目或简短描述</w:t>
            </w:r>
          </w:p>
        </w:tc>
        <w:tc>
          <w:tcPr>
            <w:tcW w:w="945" w:type="dxa"/>
            <w:tcBorders>
              <w:top w:val="single" w:sz="6" w:space="0" w:color="auto"/>
              <w:left w:val="single" w:sz="6" w:space="0" w:color="auto"/>
              <w:bottom w:val="single" w:sz="6" w:space="0" w:color="auto"/>
              <w:right w:val="single" w:sz="6" w:space="0" w:color="auto"/>
            </w:tcBorders>
          </w:tcPr>
          <w:p w14:paraId="51A2A67E"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更改申请号</w:t>
            </w:r>
          </w:p>
        </w:tc>
      </w:tr>
      <w:tr w:rsidR="008848BD" w14:paraId="005A62E9" w14:textId="77777777" w:rsidTr="002A5121">
        <w:trPr>
          <w:cantSplit/>
        </w:trPr>
        <w:tc>
          <w:tcPr>
            <w:tcW w:w="1080" w:type="dxa"/>
            <w:tcBorders>
              <w:top w:val="single" w:sz="6" w:space="0" w:color="auto"/>
              <w:left w:val="single" w:sz="6" w:space="0" w:color="auto"/>
              <w:bottom w:val="nil"/>
              <w:right w:val="single" w:sz="6" w:space="0" w:color="auto"/>
            </w:tcBorders>
          </w:tcPr>
          <w:p w14:paraId="34590A91" w14:textId="77777777" w:rsidR="008848BD" w:rsidRDefault="00661AA3">
            <w:pPr>
              <w:adjustRightInd w:val="0"/>
              <w:snapToGrid w:val="0"/>
              <w:spacing w:line="300" w:lineRule="auto"/>
              <w:rPr>
                <w:sz w:val="20"/>
                <w:lang w:eastAsia="zh-CN"/>
              </w:rPr>
            </w:pPr>
            <w:r>
              <w:rPr>
                <w:rFonts w:hint="eastAsia"/>
                <w:sz w:val="20"/>
                <w:lang w:eastAsia="zh-CN"/>
              </w:rPr>
              <w:t>1.0</w:t>
            </w:r>
          </w:p>
        </w:tc>
        <w:tc>
          <w:tcPr>
            <w:tcW w:w="1268" w:type="dxa"/>
            <w:tcBorders>
              <w:top w:val="single" w:sz="6" w:space="0" w:color="auto"/>
              <w:left w:val="single" w:sz="6" w:space="0" w:color="auto"/>
              <w:bottom w:val="nil"/>
              <w:right w:val="single" w:sz="6" w:space="0" w:color="auto"/>
            </w:tcBorders>
          </w:tcPr>
          <w:p w14:paraId="56F739F6" w14:textId="77777777" w:rsidR="008848BD" w:rsidRDefault="00661AA3">
            <w:pPr>
              <w:adjustRightInd w:val="0"/>
              <w:snapToGrid w:val="0"/>
              <w:spacing w:line="300" w:lineRule="auto"/>
              <w:rPr>
                <w:sz w:val="20"/>
                <w:lang w:eastAsia="zh-CN"/>
              </w:rPr>
            </w:pPr>
            <w:r>
              <w:rPr>
                <w:rFonts w:hint="eastAsia"/>
                <w:sz w:val="20"/>
                <w:lang w:eastAsia="zh-CN"/>
              </w:rPr>
              <w:t>2018-</w:t>
            </w:r>
            <w:r>
              <w:rPr>
                <w:sz w:val="20"/>
                <w:lang w:eastAsia="zh-CN"/>
              </w:rPr>
              <w:t>12</w:t>
            </w:r>
            <w:r>
              <w:rPr>
                <w:rFonts w:hint="eastAsia"/>
                <w:sz w:val="20"/>
                <w:lang w:eastAsia="zh-CN"/>
              </w:rPr>
              <w:t>-</w:t>
            </w:r>
            <w:r>
              <w:rPr>
                <w:sz w:val="20"/>
                <w:lang w:eastAsia="zh-CN"/>
              </w:rPr>
              <w:t>17</w:t>
            </w:r>
          </w:p>
        </w:tc>
        <w:tc>
          <w:tcPr>
            <w:tcW w:w="1828" w:type="dxa"/>
            <w:tcBorders>
              <w:top w:val="single" w:sz="6" w:space="0" w:color="auto"/>
              <w:left w:val="single" w:sz="6" w:space="0" w:color="auto"/>
              <w:bottom w:val="nil"/>
              <w:right w:val="single" w:sz="6" w:space="0" w:color="auto"/>
            </w:tcBorders>
          </w:tcPr>
          <w:p w14:paraId="657771AD" w14:textId="77777777" w:rsidR="008848BD" w:rsidRDefault="008848BD">
            <w:pPr>
              <w:adjustRightInd w:val="0"/>
              <w:snapToGrid w:val="0"/>
              <w:spacing w:line="300" w:lineRule="auto"/>
              <w:rPr>
                <w:sz w:val="20"/>
                <w:lang w:eastAsia="zh-CN"/>
              </w:rPr>
            </w:pPr>
          </w:p>
        </w:tc>
        <w:tc>
          <w:tcPr>
            <w:tcW w:w="576" w:type="dxa"/>
            <w:tcBorders>
              <w:top w:val="single" w:sz="6" w:space="0" w:color="auto"/>
              <w:left w:val="single" w:sz="6" w:space="0" w:color="auto"/>
              <w:bottom w:val="nil"/>
              <w:right w:val="single" w:sz="6" w:space="0" w:color="auto"/>
            </w:tcBorders>
          </w:tcPr>
          <w:p w14:paraId="3250D57C" w14:textId="77777777" w:rsidR="008848BD" w:rsidRDefault="002A5121">
            <w:pPr>
              <w:adjustRightInd w:val="0"/>
              <w:snapToGrid w:val="0"/>
              <w:spacing w:line="300" w:lineRule="auto"/>
              <w:rPr>
                <w:sz w:val="20"/>
                <w:lang w:eastAsia="zh-CN"/>
              </w:rPr>
            </w:pPr>
            <w:r>
              <w:rPr>
                <w:rFonts w:hint="eastAsia"/>
                <w:sz w:val="20"/>
                <w:lang w:eastAsia="zh-CN"/>
              </w:rPr>
              <w:t>M</w:t>
            </w:r>
          </w:p>
        </w:tc>
        <w:tc>
          <w:tcPr>
            <w:tcW w:w="2678" w:type="dxa"/>
            <w:tcBorders>
              <w:top w:val="single" w:sz="6" w:space="0" w:color="auto"/>
              <w:left w:val="single" w:sz="6" w:space="0" w:color="auto"/>
              <w:bottom w:val="nil"/>
              <w:right w:val="single" w:sz="6" w:space="0" w:color="auto"/>
            </w:tcBorders>
          </w:tcPr>
          <w:p w14:paraId="621AD581" w14:textId="77777777" w:rsidR="008848BD" w:rsidRDefault="008848BD">
            <w:pPr>
              <w:adjustRightInd w:val="0"/>
              <w:snapToGrid w:val="0"/>
              <w:spacing w:line="300" w:lineRule="auto"/>
              <w:rPr>
                <w:sz w:val="20"/>
                <w:lang w:eastAsia="zh-CN"/>
              </w:rPr>
            </w:pPr>
          </w:p>
        </w:tc>
        <w:tc>
          <w:tcPr>
            <w:tcW w:w="945" w:type="dxa"/>
            <w:tcBorders>
              <w:top w:val="single" w:sz="6" w:space="0" w:color="auto"/>
              <w:left w:val="single" w:sz="6" w:space="0" w:color="auto"/>
              <w:bottom w:val="nil"/>
              <w:right w:val="single" w:sz="6" w:space="0" w:color="auto"/>
            </w:tcBorders>
          </w:tcPr>
          <w:p w14:paraId="3A7D9F70" w14:textId="77777777" w:rsidR="008848BD" w:rsidRDefault="008848BD">
            <w:pPr>
              <w:adjustRightInd w:val="0"/>
              <w:snapToGrid w:val="0"/>
              <w:spacing w:line="300" w:lineRule="auto"/>
              <w:rPr>
                <w:sz w:val="20"/>
                <w:lang w:eastAsia="zh-CN"/>
              </w:rPr>
            </w:pPr>
          </w:p>
        </w:tc>
      </w:tr>
      <w:tr w:rsidR="008848BD" w14:paraId="5EAEECE3" w14:textId="77777777" w:rsidTr="002A5121">
        <w:trPr>
          <w:cantSplit/>
        </w:trPr>
        <w:tc>
          <w:tcPr>
            <w:tcW w:w="1080" w:type="dxa"/>
            <w:tcBorders>
              <w:top w:val="nil"/>
              <w:left w:val="single" w:sz="6" w:space="0" w:color="auto"/>
              <w:bottom w:val="nil"/>
              <w:right w:val="single" w:sz="6" w:space="0" w:color="auto"/>
            </w:tcBorders>
          </w:tcPr>
          <w:p w14:paraId="2691223E"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8DB74B3"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0618C68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F84F82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B315C45"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FAD8408" w14:textId="77777777" w:rsidR="008848BD" w:rsidRDefault="008848BD">
            <w:pPr>
              <w:adjustRightInd w:val="0"/>
              <w:snapToGrid w:val="0"/>
              <w:spacing w:line="300" w:lineRule="auto"/>
              <w:rPr>
                <w:sz w:val="20"/>
                <w:lang w:eastAsia="zh-CN"/>
              </w:rPr>
            </w:pPr>
          </w:p>
        </w:tc>
      </w:tr>
      <w:tr w:rsidR="008848BD" w14:paraId="62CC2D73" w14:textId="77777777" w:rsidTr="002A5121">
        <w:trPr>
          <w:cantSplit/>
        </w:trPr>
        <w:tc>
          <w:tcPr>
            <w:tcW w:w="1080" w:type="dxa"/>
            <w:tcBorders>
              <w:top w:val="nil"/>
              <w:left w:val="single" w:sz="6" w:space="0" w:color="auto"/>
              <w:bottom w:val="nil"/>
              <w:right w:val="single" w:sz="6" w:space="0" w:color="auto"/>
            </w:tcBorders>
          </w:tcPr>
          <w:p w14:paraId="77C2B354"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36688D1"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0F9B719A"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961D2D9"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8E2A7A0"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A4561F7" w14:textId="77777777" w:rsidR="008848BD" w:rsidRDefault="008848BD">
            <w:pPr>
              <w:adjustRightInd w:val="0"/>
              <w:snapToGrid w:val="0"/>
              <w:spacing w:line="300" w:lineRule="auto"/>
              <w:rPr>
                <w:sz w:val="20"/>
                <w:lang w:eastAsia="zh-CN"/>
              </w:rPr>
            </w:pPr>
          </w:p>
        </w:tc>
      </w:tr>
      <w:tr w:rsidR="008848BD" w14:paraId="7F4FA200" w14:textId="77777777" w:rsidTr="002A5121">
        <w:trPr>
          <w:cantSplit/>
        </w:trPr>
        <w:tc>
          <w:tcPr>
            <w:tcW w:w="1080" w:type="dxa"/>
            <w:tcBorders>
              <w:top w:val="nil"/>
              <w:left w:val="single" w:sz="6" w:space="0" w:color="auto"/>
              <w:bottom w:val="nil"/>
              <w:right w:val="single" w:sz="6" w:space="0" w:color="auto"/>
            </w:tcBorders>
          </w:tcPr>
          <w:p w14:paraId="4DF8841F"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1F16FF4"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660C38D"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93ABEE1"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DB9A29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59F676C" w14:textId="77777777" w:rsidR="008848BD" w:rsidRDefault="008848BD">
            <w:pPr>
              <w:adjustRightInd w:val="0"/>
              <w:snapToGrid w:val="0"/>
              <w:spacing w:line="300" w:lineRule="auto"/>
              <w:rPr>
                <w:sz w:val="20"/>
                <w:lang w:eastAsia="zh-CN"/>
              </w:rPr>
            </w:pPr>
          </w:p>
        </w:tc>
      </w:tr>
      <w:tr w:rsidR="008848BD" w14:paraId="704E8523" w14:textId="77777777" w:rsidTr="002A5121">
        <w:trPr>
          <w:cantSplit/>
        </w:trPr>
        <w:tc>
          <w:tcPr>
            <w:tcW w:w="1080" w:type="dxa"/>
            <w:tcBorders>
              <w:top w:val="nil"/>
              <w:left w:val="single" w:sz="6" w:space="0" w:color="auto"/>
              <w:bottom w:val="nil"/>
              <w:right w:val="single" w:sz="6" w:space="0" w:color="auto"/>
            </w:tcBorders>
          </w:tcPr>
          <w:p w14:paraId="2D06DF4D"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BB145D7"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AD1442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92FD672"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B42A430"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6A197EF" w14:textId="77777777" w:rsidR="008848BD" w:rsidRDefault="008848BD">
            <w:pPr>
              <w:adjustRightInd w:val="0"/>
              <w:snapToGrid w:val="0"/>
              <w:spacing w:line="300" w:lineRule="auto"/>
              <w:rPr>
                <w:sz w:val="20"/>
                <w:lang w:eastAsia="zh-CN"/>
              </w:rPr>
            </w:pPr>
          </w:p>
        </w:tc>
      </w:tr>
      <w:tr w:rsidR="008848BD" w14:paraId="03DF8CB1" w14:textId="77777777" w:rsidTr="002A5121">
        <w:trPr>
          <w:cantSplit/>
        </w:trPr>
        <w:tc>
          <w:tcPr>
            <w:tcW w:w="1080" w:type="dxa"/>
            <w:tcBorders>
              <w:top w:val="nil"/>
              <w:left w:val="single" w:sz="6" w:space="0" w:color="auto"/>
              <w:bottom w:val="nil"/>
              <w:right w:val="single" w:sz="6" w:space="0" w:color="auto"/>
            </w:tcBorders>
          </w:tcPr>
          <w:p w14:paraId="0F567D57"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4131C3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C2D565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2575ACC"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0C430753"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027CAC02" w14:textId="77777777" w:rsidR="008848BD" w:rsidRDefault="008848BD">
            <w:pPr>
              <w:adjustRightInd w:val="0"/>
              <w:snapToGrid w:val="0"/>
              <w:spacing w:line="300" w:lineRule="auto"/>
              <w:rPr>
                <w:sz w:val="20"/>
                <w:lang w:eastAsia="zh-CN"/>
              </w:rPr>
            </w:pPr>
          </w:p>
        </w:tc>
      </w:tr>
      <w:tr w:rsidR="008848BD" w14:paraId="5AD56B7D" w14:textId="77777777" w:rsidTr="002A5121">
        <w:trPr>
          <w:cantSplit/>
        </w:trPr>
        <w:tc>
          <w:tcPr>
            <w:tcW w:w="1080" w:type="dxa"/>
            <w:tcBorders>
              <w:top w:val="nil"/>
              <w:left w:val="single" w:sz="6" w:space="0" w:color="auto"/>
              <w:bottom w:val="nil"/>
              <w:right w:val="single" w:sz="6" w:space="0" w:color="auto"/>
            </w:tcBorders>
          </w:tcPr>
          <w:p w14:paraId="32250C1D"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24E8CA4"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A76518C"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823417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B93A217"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09BE0BC0" w14:textId="77777777" w:rsidR="008848BD" w:rsidRDefault="008848BD">
            <w:pPr>
              <w:adjustRightInd w:val="0"/>
              <w:snapToGrid w:val="0"/>
              <w:spacing w:line="300" w:lineRule="auto"/>
              <w:rPr>
                <w:sz w:val="20"/>
                <w:lang w:eastAsia="zh-CN"/>
              </w:rPr>
            </w:pPr>
          </w:p>
        </w:tc>
      </w:tr>
      <w:tr w:rsidR="008848BD" w14:paraId="3DDBE773" w14:textId="77777777" w:rsidTr="002A5121">
        <w:trPr>
          <w:cantSplit/>
        </w:trPr>
        <w:tc>
          <w:tcPr>
            <w:tcW w:w="1080" w:type="dxa"/>
            <w:tcBorders>
              <w:top w:val="nil"/>
              <w:left w:val="single" w:sz="6" w:space="0" w:color="auto"/>
              <w:bottom w:val="nil"/>
              <w:right w:val="single" w:sz="6" w:space="0" w:color="auto"/>
            </w:tcBorders>
          </w:tcPr>
          <w:p w14:paraId="488970BA"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BB6730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0166A24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96BC752"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6CA6C9C"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6EB5571D" w14:textId="77777777" w:rsidR="008848BD" w:rsidRDefault="008848BD">
            <w:pPr>
              <w:adjustRightInd w:val="0"/>
              <w:snapToGrid w:val="0"/>
              <w:spacing w:line="300" w:lineRule="auto"/>
              <w:rPr>
                <w:sz w:val="20"/>
                <w:lang w:eastAsia="zh-CN"/>
              </w:rPr>
            </w:pPr>
          </w:p>
        </w:tc>
      </w:tr>
      <w:tr w:rsidR="008848BD" w14:paraId="55BF579F" w14:textId="77777777" w:rsidTr="002A5121">
        <w:trPr>
          <w:cantSplit/>
        </w:trPr>
        <w:tc>
          <w:tcPr>
            <w:tcW w:w="1080" w:type="dxa"/>
            <w:tcBorders>
              <w:top w:val="nil"/>
              <w:left w:val="single" w:sz="6" w:space="0" w:color="auto"/>
              <w:bottom w:val="nil"/>
              <w:right w:val="single" w:sz="6" w:space="0" w:color="auto"/>
            </w:tcBorders>
          </w:tcPr>
          <w:p w14:paraId="384B009E"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30637F1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40EAEED"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259AEAF"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58F61B0"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8A38F5B" w14:textId="77777777" w:rsidR="008848BD" w:rsidRDefault="008848BD">
            <w:pPr>
              <w:adjustRightInd w:val="0"/>
              <w:snapToGrid w:val="0"/>
              <w:spacing w:line="300" w:lineRule="auto"/>
              <w:rPr>
                <w:sz w:val="20"/>
                <w:lang w:eastAsia="zh-CN"/>
              </w:rPr>
            </w:pPr>
          </w:p>
        </w:tc>
      </w:tr>
      <w:tr w:rsidR="008848BD" w14:paraId="3F557A30" w14:textId="77777777" w:rsidTr="002A5121">
        <w:trPr>
          <w:cantSplit/>
        </w:trPr>
        <w:tc>
          <w:tcPr>
            <w:tcW w:w="1080" w:type="dxa"/>
            <w:tcBorders>
              <w:top w:val="nil"/>
              <w:left w:val="single" w:sz="6" w:space="0" w:color="auto"/>
              <w:bottom w:val="nil"/>
              <w:right w:val="single" w:sz="6" w:space="0" w:color="auto"/>
            </w:tcBorders>
          </w:tcPr>
          <w:p w14:paraId="28914621"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683C31E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8529965"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3D39FE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8AAC740"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AAAA3AA" w14:textId="77777777" w:rsidR="008848BD" w:rsidRDefault="008848BD">
            <w:pPr>
              <w:adjustRightInd w:val="0"/>
              <w:snapToGrid w:val="0"/>
              <w:spacing w:line="300" w:lineRule="auto"/>
              <w:rPr>
                <w:sz w:val="20"/>
                <w:lang w:eastAsia="zh-CN"/>
              </w:rPr>
            </w:pPr>
          </w:p>
        </w:tc>
      </w:tr>
      <w:tr w:rsidR="008848BD" w14:paraId="08D0D4F3" w14:textId="77777777" w:rsidTr="002A5121">
        <w:trPr>
          <w:cantSplit/>
        </w:trPr>
        <w:tc>
          <w:tcPr>
            <w:tcW w:w="1080" w:type="dxa"/>
            <w:tcBorders>
              <w:top w:val="nil"/>
              <w:left w:val="single" w:sz="6" w:space="0" w:color="auto"/>
              <w:bottom w:val="nil"/>
              <w:right w:val="single" w:sz="6" w:space="0" w:color="auto"/>
            </w:tcBorders>
          </w:tcPr>
          <w:p w14:paraId="4D3D5D93"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63BBDF3"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CF2DC2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BF5C6C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ED86423"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E867F5B" w14:textId="77777777" w:rsidR="008848BD" w:rsidRDefault="008848BD">
            <w:pPr>
              <w:adjustRightInd w:val="0"/>
              <w:snapToGrid w:val="0"/>
              <w:spacing w:line="300" w:lineRule="auto"/>
              <w:rPr>
                <w:sz w:val="20"/>
                <w:lang w:eastAsia="zh-CN"/>
              </w:rPr>
            </w:pPr>
          </w:p>
        </w:tc>
      </w:tr>
      <w:tr w:rsidR="008848BD" w14:paraId="4FD442FC" w14:textId="77777777" w:rsidTr="002A5121">
        <w:trPr>
          <w:cantSplit/>
        </w:trPr>
        <w:tc>
          <w:tcPr>
            <w:tcW w:w="1080" w:type="dxa"/>
            <w:tcBorders>
              <w:top w:val="nil"/>
              <w:left w:val="single" w:sz="6" w:space="0" w:color="auto"/>
              <w:bottom w:val="nil"/>
              <w:right w:val="single" w:sz="6" w:space="0" w:color="auto"/>
            </w:tcBorders>
          </w:tcPr>
          <w:p w14:paraId="4E8630BD"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D08A0EC"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1F12448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ADC54E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1B2C61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26535F9" w14:textId="77777777" w:rsidR="008848BD" w:rsidRDefault="008848BD">
            <w:pPr>
              <w:adjustRightInd w:val="0"/>
              <w:snapToGrid w:val="0"/>
              <w:spacing w:line="300" w:lineRule="auto"/>
              <w:rPr>
                <w:sz w:val="20"/>
                <w:lang w:eastAsia="zh-CN"/>
              </w:rPr>
            </w:pPr>
          </w:p>
        </w:tc>
      </w:tr>
      <w:tr w:rsidR="008848BD" w14:paraId="06880604" w14:textId="77777777" w:rsidTr="002A5121">
        <w:trPr>
          <w:cantSplit/>
        </w:trPr>
        <w:tc>
          <w:tcPr>
            <w:tcW w:w="1080" w:type="dxa"/>
            <w:tcBorders>
              <w:top w:val="nil"/>
              <w:left w:val="single" w:sz="6" w:space="0" w:color="auto"/>
              <w:bottom w:val="nil"/>
              <w:right w:val="single" w:sz="6" w:space="0" w:color="auto"/>
            </w:tcBorders>
          </w:tcPr>
          <w:p w14:paraId="1D1A99DC"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08D5E5F"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A6A26F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566DF3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68E7EB3"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39F6F92" w14:textId="77777777" w:rsidR="008848BD" w:rsidRDefault="008848BD">
            <w:pPr>
              <w:adjustRightInd w:val="0"/>
              <w:snapToGrid w:val="0"/>
              <w:spacing w:line="300" w:lineRule="auto"/>
              <w:rPr>
                <w:sz w:val="20"/>
                <w:lang w:eastAsia="zh-CN"/>
              </w:rPr>
            </w:pPr>
          </w:p>
        </w:tc>
      </w:tr>
      <w:tr w:rsidR="008848BD" w14:paraId="12C02325" w14:textId="77777777" w:rsidTr="002A5121">
        <w:trPr>
          <w:cantSplit/>
        </w:trPr>
        <w:tc>
          <w:tcPr>
            <w:tcW w:w="1080" w:type="dxa"/>
            <w:tcBorders>
              <w:top w:val="nil"/>
              <w:left w:val="single" w:sz="6" w:space="0" w:color="auto"/>
              <w:bottom w:val="nil"/>
              <w:right w:val="single" w:sz="6" w:space="0" w:color="auto"/>
            </w:tcBorders>
          </w:tcPr>
          <w:p w14:paraId="2B5B6FFE"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6DE42103"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3D363B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FA4D4B8"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31817900"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F0BCCE4" w14:textId="77777777" w:rsidR="008848BD" w:rsidRDefault="008848BD">
            <w:pPr>
              <w:adjustRightInd w:val="0"/>
              <w:snapToGrid w:val="0"/>
              <w:spacing w:line="300" w:lineRule="auto"/>
              <w:rPr>
                <w:sz w:val="20"/>
                <w:lang w:eastAsia="zh-CN"/>
              </w:rPr>
            </w:pPr>
          </w:p>
        </w:tc>
      </w:tr>
      <w:tr w:rsidR="008848BD" w14:paraId="208E99A3" w14:textId="77777777" w:rsidTr="002A5121">
        <w:trPr>
          <w:cantSplit/>
        </w:trPr>
        <w:tc>
          <w:tcPr>
            <w:tcW w:w="1080" w:type="dxa"/>
            <w:tcBorders>
              <w:top w:val="nil"/>
              <w:left w:val="single" w:sz="6" w:space="0" w:color="auto"/>
              <w:bottom w:val="nil"/>
              <w:right w:val="single" w:sz="6" w:space="0" w:color="auto"/>
            </w:tcBorders>
          </w:tcPr>
          <w:p w14:paraId="7010ED86"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4751887"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B3ACDC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9F54A3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22D3B0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C3D8E73" w14:textId="77777777" w:rsidR="008848BD" w:rsidRDefault="008848BD">
            <w:pPr>
              <w:adjustRightInd w:val="0"/>
              <w:snapToGrid w:val="0"/>
              <w:spacing w:line="300" w:lineRule="auto"/>
              <w:rPr>
                <w:sz w:val="20"/>
                <w:lang w:eastAsia="zh-CN"/>
              </w:rPr>
            </w:pPr>
          </w:p>
        </w:tc>
      </w:tr>
      <w:tr w:rsidR="008848BD" w14:paraId="4AEDA590" w14:textId="77777777" w:rsidTr="002A5121">
        <w:trPr>
          <w:cantSplit/>
        </w:trPr>
        <w:tc>
          <w:tcPr>
            <w:tcW w:w="1080" w:type="dxa"/>
            <w:tcBorders>
              <w:top w:val="nil"/>
              <w:left w:val="single" w:sz="6" w:space="0" w:color="auto"/>
              <w:bottom w:val="nil"/>
              <w:right w:val="single" w:sz="6" w:space="0" w:color="auto"/>
            </w:tcBorders>
          </w:tcPr>
          <w:p w14:paraId="19A8BD1C"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96BAC2B"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2B8D506"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7D11421"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AFE24BC"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2D405C1" w14:textId="77777777" w:rsidR="008848BD" w:rsidRDefault="008848BD">
            <w:pPr>
              <w:adjustRightInd w:val="0"/>
              <w:snapToGrid w:val="0"/>
              <w:spacing w:line="300" w:lineRule="auto"/>
              <w:rPr>
                <w:sz w:val="20"/>
                <w:lang w:eastAsia="zh-CN"/>
              </w:rPr>
            </w:pPr>
          </w:p>
        </w:tc>
      </w:tr>
      <w:tr w:rsidR="008848BD" w14:paraId="05696404" w14:textId="77777777" w:rsidTr="002A5121">
        <w:trPr>
          <w:cantSplit/>
        </w:trPr>
        <w:tc>
          <w:tcPr>
            <w:tcW w:w="1080" w:type="dxa"/>
            <w:tcBorders>
              <w:top w:val="nil"/>
              <w:left w:val="single" w:sz="6" w:space="0" w:color="auto"/>
              <w:bottom w:val="nil"/>
              <w:right w:val="single" w:sz="6" w:space="0" w:color="auto"/>
            </w:tcBorders>
          </w:tcPr>
          <w:p w14:paraId="19F5673F"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6869EDF"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589B9B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FA56556"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72D6A4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45253E6" w14:textId="77777777" w:rsidR="008848BD" w:rsidRDefault="008848BD">
            <w:pPr>
              <w:adjustRightInd w:val="0"/>
              <w:snapToGrid w:val="0"/>
              <w:spacing w:line="300" w:lineRule="auto"/>
              <w:rPr>
                <w:sz w:val="20"/>
                <w:lang w:eastAsia="zh-CN"/>
              </w:rPr>
            </w:pPr>
          </w:p>
        </w:tc>
      </w:tr>
      <w:tr w:rsidR="008848BD" w14:paraId="76967D9B" w14:textId="77777777" w:rsidTr="002A5121">
        <w:trPr>
          <w:cantSplit/>
        </w:trPr>
        <w:tc>
          <w:tcPr>
            <w:tcW w:w="1080" w:type="dxa"/>
            <w:tcBorders>
              <w:top w:val="nil"/>
              <w:left w:val="single" w:sz="6" w:space="0" w:color="auto"/>
              <w:bottom w:val="nil"/>
              <w:right w:val="single" w:sz="6" w:space="0" w:color="auto"/>
            </w:tcBorders>
          </w:tcPr>
          <w:p w14:paraId="372EAF8A"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51122EB"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4D75466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71B67C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1697FF4"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75EB019" w14:textId="77777777" w:rsidR="008848BD" w:rsidRDefault="008848BD">
            <w:pPr>
              <w:adjustRightInd w:val="0"/>
              <w:snapToGrid w:val="0"/>
              <w:spacing w:line="300" w:lineRule="auto"/>
              <w:rPr>
                <w:sz w:val="20"/>
                <w:lang w:eastAsia="zh-CN"/>
              </w:rPr>
            </w:pPr>
          </w:p>
        </w:tc>
      </w:tr>
      <w:tr w:rsidR="008848BD" w14:paraId="4CB1805C" w14:textId="77777777" w:rsidTr="002A5121">
        <w:trPr>
          <w:cantSplit/>
        </w:trPr>
        <w:tc>
          <w:tcPr>
            <w:tcW w:w="1080" w:type="dxa"/>
            <w:tcBorders>
              <w:top w:val="nil"/>
              <w:left w:val="single" w:sz="6" w:space="0" w:color="auto"/>
              <w:bottom w:val="nil"/>
              <w:right w:val="single" w:sz="6" w:space="0" w:color="auto"/>
            </w:tcBorders>
          </w:tcPr>
          <w:p w14:paraId="065D8AF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DA7D4C1"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A99D977"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B386C8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EA8E0D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FC5A757" w14:textId="77777777" w:rsidR="008848BD" w:rsidRDefault="008848BD">
            <w:pPr>
              <w:adjustRightInd w:val="0"/>
              <w:snapToGrid w:val="0"/>
              <w:spacing w:line="300" w:lineRule="auto"/>
              <w:rPr>
                <w:sz w:val="20"/>
                <w:lang w:eastAsia="zh-CN"/>
              </w:rPr>
            </w:pPr>
          </w:p>
        </w:tc>
      </w:tr>
      <w:tr w:rsidR="008848BD" w14:paraId="4AF30D37" w14:textId="77777777" w:rsidTr="002A5121">
        <w:trPr>
          <w:cantSplit/>
        </w:trPr>
        <w:tc>
          <w:tcPr>
            <w:tcW w:w="1080" w:type="dxa"/>
            <w:tcBorders>
              <w:top w:val="nil"/>
              <w:left w:val="single" w:sz="6" w:space="0" w:color="auto"/>
              <w:bottom w:val="nil"/>
              <w:right w:val="single" w:sz="6" w:space="0" w:color="auto"/>
            </w:tcBorders>
          </w:tcPr>
          <w:p w14:paraId="50961566"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8BFCAF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0D92DB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6BB4E67"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ABB6A2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62E37457" w14:textId="77777777" w:rsidR="008848BD" w:rsidRDefault="008848BD">
            <w:pPr>
              <w:adjustRightInd w:val="0"/>
              <w:snapToGrid w:val="0"/>
              <w:spacing w:line="300" w:lineRule="auto"/>
              <w:rPr>
                <w:sz w:val="20"/>
                <w:lang w:eastAsia="zh-CN"/>
              </w:rPr>
            </w:pPr>
          </w:p>
        </w:tc>
      </w:tr>
      <w:tr w:rsidR="008848BD" w14:paraId="0DE5DAB6" w14:textId="77777777" w:rsidTr="002A5121">
        <w:trPr>
          <w:cantSplit/>
        </w:trPr>
        <w:tc>
          <w:tcPr>
            <w:tcW w:w="1080" w:type="dxa"/>
            <w:tcBorders>
              <w:top w:val="nil"/>
              <w:left w:val="single" w:sz="6" w:space="0" w:color="auto"/>
              <w:bottom w:val="nil"/>
              <w:right w:val="single" w:sz="6" w:space="0" w:color="auto"/>
            </w:tcBorders>
          </w:tcPr>
          <w:p w14:paraId="694EC82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E6068F7"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3A79071"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6E5D082E"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020FB15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F132E59" w14:textId="77777777" w:rsidR="008848BD" w:rsidRDefault="008848BD">
            <w:pPr>
              <w:adjustRightInd w:val="0"/>
              <w:snapToGrid w:val="0"/>
              <w:spacing w:line="300" w:lineRule="auto"/>
              <w:rPr>
                <w:sz w:val="20"/>
                <w:lang w:eastAsia="zh-CN"/>
              </w:rPr>
            </w:pPr>
          </w:p>
        </w:tc>
      </w:tr>
      <w:tr w:rsidR="008848BD" w14:paraId="4F57B933" w14:textId="77777777" w:rsidTr="002A5121">
        <w:trPr>
          <w:cantSplit/>
        </w:trPr>
        <w:tc>
          <w:tcPr>
            <w:tcW w:w="1080" w:type="dxa"/>
            <w:tcBorders>
              <w:top w:val="nil"/>
              <w:left w:val="single" w:sz="6" w:space="0" w:color="auto"/>
              <w:bottom w:val="nil"/>
              <w:right w:val="single" w:sz="6" w:space="0" w:color="auto"/>
            </w:tcBorders>
          </w:tcPr>
          <w:p w14:paraId="4604427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C75F073"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439627D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2846369"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BE6A555"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A61A730" w14:textId="77777777" w:rsidR="008848BD" w:rsidRDefault="008848BD">
            <w:pPr>
              <w:adjustRightInd w:val="0"/>
              <w:snapToGrid w:val="0"/>
              <w:spacing w:line="300" w:lineRule="auto"/>
              <w:rPr>
                <w:sz w:val="20"/>
                <w:lang w:eastAsia="zh-CN"/>
              </w:rPr>
            </w:pPr>
          </w:p>
        </w:tc>
      </w:tr>
      <w:tr w:rsidR="008848BD" w14:paraId="3BD23603" w14:textId="77777777" w:rsidTr="002A5121">
        <w:trPr>
          <w:cantSplit/>
        </w:trPr>
        <w:tc>
          <w:tcPr>
            <w:tcW w:w="1080" w:type="dxa"/>
            <w:tcBorders>
              <w:top w:val="nil"/>
              <w:left w:val="single" w:sz="6" w:space="0" w:color="auto"/>
              <w:bottom w:val="nil"/>
              <w:right w:val="single" w:sz="6" w:space="0" w:color="auto"/>
            </w:tcBorders>
          </w:tcPr>
          <w:p w14:paraId="7368AE6B"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1F8375C"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A707AE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8277F0E"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E420A3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68F8AF2" w14:textId="77777777" w:rsidR="008848BD" w:rsidRDefault="008848BD">
            <w:pPr>
              <w:adjustRightInd w:val="0"/>
              <w:snapToGrid w:val="0"/>
              <w:spacing w:line="300" w:lineRule="auto"/>
              <w:rPr>
                <w:sz w:val="20"/>
                <w:lang w:eastAsia="zh-CN"/>
              </w:rPr>
            </w:pPr>
          </w:p>
        </w:tc>
      </w:tr>
      <w:tr w:rsidR="008848BD" w14:paraId="4F66273C" w14:textId="77777777" w:rsidTr="002A5121">
        <w:trPr>
          <w:cantSplit/>
        </w:trPr>
        <w:tc>
          <w:tcPr>
            <w:tcW w:w="1080" w:type="dxa"/>
            <w:tcBorders>
              <w:top w:val="nil"/>
              <w:left w:val="single" w:sz="6" w:space="0" w:color="auto"/>
              <w:bottom w:val="nil"/>
              <w:right w:val="single" w:sz="6" w:space="0" w:color="auto"/>
            </w:tcBorders>
          </w:tcPr>
          <w:p w14:paraId="0A6EF19A"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D37529F"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E69880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193A44C"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3812BCD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1E37E04" w14:textId="77777777" w:rsidR="008848BD" w:rsidRDefault="008848BD">
            <w:pPr>
              <w:adjustRightInd w:val="0"/>
              <w:snapToGrid w:val="0"/>
              <w:spacing w:line="300" w:lineRule="auto"/>
              <w:rPr>
                <w:sz w:val="20"/>
                <w:lang w:eastAsia="zh-CN"/>
              </w:rPr>
            </w:pPr>
          </w:p>
        </w:tc>
      </w:tr>
      <w:tr w:rsidR="008848BD" w14:paraId="67BF3B17" w14:textId="77777777" w:rsidTr="002A5121">
        <w:trPr>
          <w:cantSplit/>
        </w:trPr>
        <w:tc>
          <w:tcPr>
            <w:tcW w:w="1080" w:type="dxa"/>
            <w:tcBorders>
              <w:top w:val="nil"/>
              <w:left w:val="single" w:sz="6" w:space="0" w:color="auto"/>
              <w:bottom w:val="nil"/>
              <w:right w:val="single" w:sz="6" w:space="0" w:color="auto"/>
            </w:tcBorders>
          </w:tcPr>
          <w:p w14:paraId="1CFC0317"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B0F381D"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1E87132"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D4B8200"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44C716FC"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4C9AB59" w14:textId="77777777" w:rsidR="008848BD" w:rsidRDefault="008848BD">
            <w:pPr>
              <w:adjustRightInd w:val="0"/>
              <w:snapToGrid w:val="0"/>
              <w:spacing w:line="300" w:lineRule="auto"/>
              <w:rPr>
                <w:sz w:val="20"/>
                <w:lang w:eastAsia="zh-CN"/>
              </w:rPr>
            </w:pPr>
          </w:p>
        </w:tc>
      </w:tr>
      <w:tr w:rsidR="008848BD" w14:paraId="73ACF85D" w14:textId="77777777" w:rsidTr="002A5121">
        <w:trPr>
          <w:cantSplit/>
        </w:trPr>
        <w:tc>
          <w:tcPr>
            <w:tcW w:w="1080" w:type="dxa"/>
            <w:tcBorders>
              <w:top w:val="nil"/>
              <w:left w:val="single" w:sz="6" w:space="0" w:color="auto"/>
              <w:bottom w:val="nil"/>
              <w:right w:val="single" w:sz="6" w:space="0" w:color="auto"/>
            </w:tcBorders>
          </w:tcPr>
          <w:p w14:paraId="2E4ABF51"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49A57B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024311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77D2EB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87685D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5F85A4D" w14:textId="77777777" w:rsidR="008848BD" w:rsidRDefault="008848BD">
            <w:pPr>
              <w:adjustRightInd w:val="0"/>
              <w:snapToGrid w:val="0"/>
              <w:spacing w:line="300" w:lineRule="auto"/>
              <w:rPr>
                <w:sz w:val="20"/>
                <w:lang w:eastAsia="zh-CN"/>
              </w:rPr>
            </w:pPr>
          </w:p>
        </w:tc>
      </w:tr>
      <w:tr w:rsidR="008848BD" w14:paraId="747A5D7C" w14:textId="77777777" w:rsidTr="002A5121">
        <w:trPr>
          <w:cantSplit/>
        </w:trPr>
        <w:tc>
          <w:tcPr>
            <w:tcW w:w="1080" w:type="dxa"/>
            <w:tcBorders>
              <w:top w:val="nil"/>
              <w:left w:val="single" w:sz="6" w:space="0" w:color="auto"/>
              <w:bottom w:val="nil"/>
              <w:right w:val="single" w:sz="6" w:space="0" w:color="auto"/>
            </w:tcBorders>
          </w:tcPr>
          <w:p w14:paraId="4DC0F10F"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DECAE3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BE4E8D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7C59763"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24D809E"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24BE419" w14:textId="77777777" w:rsidR="008848BD" w:rsidRDefault="008848BD">
            <w:pPr>
              <w:adjustRightInd w:val="0"/>
              <w:snapToGrid w:val="0"/>
              <w:spacing w:line="300" w:lineRule="auto"/>
              <w:rPr>
                <w:sz w:val="20"/>
                <w:lang w:eastAsia="zh-CN"/>
              </w:rPr>
            </w:pPr>
          </w:p>
        </w:tc>
      </w:tr>
      <w:tr w:rsidR="008848BD" w14:paraId="7941347E" w14:textId="77777777" w:rsidTr="002A5121">
        <w:trPr>
          <w:cantSplit/>
        </w:trPr>
        <w:tc>
          <w:tcPr>
            <w:tcW w:w="1080" w:type="dxa"/>
            <w:tcBorders>
              <w:top w:val="nil"/>
              <w:left w:val="single" w:sz="6" w:space="0" w:color="auto"/>
              <w:bottom w:val="nil"/>
              <w:right w:val="single" w:sz="6" w:space="0" w:color="auto"/>
            </w:tcBorders>
          </w:tcPr>
          <w:p w14:paraId="1561460D"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FC918B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0C5327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82CE15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4CCE44D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033AB59" w14:textId="77777777" w:rsidR="008848BD" w:rsidRDefault="008848BD">
            <w:pPr>
              <w:adjustRightInd w:val="0"/>
              <w:snapToGrid w:val="0"/>
              <w:spacing w:line="300" w:lineRule="auto"/>
              <w:rPr>
                <w:sz w:val="20"/>
                <w:lang w:eastAsia="zh-CN"/>
              </w:rPr>
            </w:pPr>
          </w:p>
        </w:tc>
      </w:tr>
      <w:tr w:rsidR="008848BD" w14:paraId="3300B718" w14:textId="77777777" w:rsidTr="002A5121">
        <w:trPr>
          <w:cantSplit/>
        </w:trPr>
        <w:tc>
          <w:tcPr>
            <w:tcW w:w="1080" w:type="dxa"/>
            <w:tcBorders>
              <w:top w:val="nil"/>
              <w:left w:val="single" w:sz="6" w:space="0" w:color="auto"/>
              <w:bottom w:val="nil"/>
              <w:right w:val="single" w:sz="6" w:space="0" w:color="auto"/>
            </w:tcBorders>
          </w:tcPr>
          <w:p w14:paraId="5587CAB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577F17E"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5785F0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5E1FA0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942268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9CCDB2B" w14:textId="77777777" w:rsidR="008848BD" w:rsidRDefault="008848BD">
            <w:pPr>
              <w:adjustRightInd w:val="0"/>
              <w:snapToGrid w:val="0"/>
              <w:spacing w:line="300" w:lineRule="auto"/>
              <w:rPr>
                <w:sz w:val="20"/>
                <w:lang w:eastAsia="zh-CN"/>
              </w:rPr>
            </w:pPr>
          </w:p>
        </w:tc>
      </w:tr>
      <w:tr w:rsidR="008848BD" w14:paraId="0BFB078D" w14:textId="77777777" w:rsidTr="002A5121">
        <w:trPr>
          <w:cantSplit/>
        </w:trPr>
        <w:tc>
          <w:tcPr>
            <w:tcW w:w="1080" w:type="dxa"/>
            <w:tcBorders>
              <w:top w:val="nil"/>
              <w:left w:val="single" w:sz="6" w:space="0" w:color="auto"/>
              <w:bottom w:val="nil"/>
              <w:right w:val="single" w:sz="6" w:space="0" w:color="auto"/>
            </w:tcBorders>
          </w:tcPr>
          <w:p w14:paraId="3D7CEF95"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CFFF52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026BD03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D1F0CD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B3D8069"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1740BF1" w14:textId="77777777" w:rsidR="008848BD" w:rsidRDefault="008848BD">
            <w:pPr>
              <w:adjustRightInd w:val="0"/>
              <w:snapToGrid w:val="0"/>
              <w:spacing w:line="300" w:lineRule="auto"/>
              <w:rPr>
                <w:sz w:val="20"/>
                <w:lang w:eastAsia="zh-CN"/>
              </w:rPr>
            </w:pPr>
          </w:p>
        </w:tc>
      </w:tr>
      <w:tr w:rsidR="008848BD" w14:paraId="25E13F34" w14:textId="77777777" w:rsidTr="002A5121">
        <w:trPr>
          <w:cantSplit/>
        </w:trPr>
        <w:tc>
          <w:tcPr>
            <w:tcW w:w="1080" w:type="dxa"/>
            <w:tcBorders>
              <w:top w:val="nil"/>
              <w:left w:val="single" w:sz="6" w:space="0" w:color="auto"/>
              <w:bottom w:val="nil"/>
              <w:right w:val="single" w:sz="6" w:space="0" w:color="auto"/>
            </w:tcBorders>
          </w:tcPr>
          <w:p w14:paraId="385D6E63"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3608E59"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A41E9FC"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DBA59E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1183907"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950A545" w14:textId="77777777" w:rsidR="008848BD" w:rsidRDefault="008848BD">
            <w:pPr>
              <w:adjustRightInd w:val="0"/>
              <w:snapToGrid w:val="0"/>
              <w:spacing w:line="300" w:lineRule="auto"/>
              <w:rPr>
                <w:sz w:val="20"/>
                <w:lang w:eastAsia="zh-CN"/>
              </w:rPr>
            </w:pPr>
          </w:p>
        </w:tc>
      </w:tr>
      <w:tr w:rsidR="008848BD" w14:paraId="25F92AAE" w14:textId="77777777" w:rsidTr="002A5121">
        <w:trPr>
          <w:cantSplit/>
        </w:trPr>
        <w:tc>
          <w:tcPr>
            <w:tcW w:w="1080" w:type="dxa"/>
            <w:tcBorders>
              <w:top w:val="nil"/>
              <w:left w:val="single" w:sz="6" w:space="0" w:color="auto"/>
              <w:bottom w:val="nil"/>
              <w:right w:val="single" w:sz="6" w:space="0" w:color="auto"/>
            </w:tcBorders>
          </w:tcPr>
          <w:p w14:paraId="4D428089"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B49EF06"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E637832"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906E6C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8D097F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5561DA1B" w14:textId="77777777" w:rsidR="008848BD" w:rsidRDefault="008848BD">
            <w:pPr>
              <w:adjustRightInd w:val="0"/>
              <w:snapToGrid w:val="0"/>
              <w:spacing w:line="300" w:lineRule="auto"/>
              <w:rPr>
                <w:sz w:val="20"/>
                <w:lang w:eastAsia="zh-CN"/>
              </w:rPr>
            </w:pPr>
          </w:p>
        </w:tc>
      </w:tr>
      <w:tr w:rsidR="008848BD" w14:paraId="3838EA7E" w14:textId="77777777" w:rsidTr="002A5121">
        <w:trPr>
          <w:cantSplit/>
        </w:trPr>
        <w:tc>
          <w:tcPr>
            <w:tcW w:w="1080" w:type="dxa"/>
            <w:tcBorders>
              <w:top w:val="nil"/>
              <w:left w:val="single" w:sz="6" w:space="0" w:color="auto"/>
              <w:bottom w:val="nil"/>
              <w:right w:val="single" w:sz="6" w:space="0" w:color="auto"/>
            </w:tcBorders>
          </w:tcPr>
          <w:p w14:paraId="62E72C2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994BC7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A0DF55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48A16F2"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009F23E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431DEB0" w14:textId="77777777" w:rsidR="008848BD" w:rsidRDefault="008848BD">
            <w:pPr>
              <w:adjustRightInd w:val="0"/>
              <w:snapToGrid w:val="0"/>
              <w:spacing w:line="300" w:lineRule="auto"/>
              <w:rPr>
                <w:sz w:val="20"/>
                <w:lang w:eastAsia="zh-CN"/>
              </w:rPr>
            </w:pPr>
          </w:p>
        </w:tc>
      </w:tr>
      <w:tr w:rsidR="008848BD" w14:paraId="4EF42076" w14:textId="77777777" w:rsidTr="002A5121">
        <w:trPr>
          <w:cantSplit/>
        </w:trPr>
        <w:tc>
          <w:tcPr>
            <w:tcW w:w="1080" w:type="dxa"/>
            <w:tcBorders>
              <w:top w:val="nil"/>
              <w:left w:val="single" w:sz="6" w:space="0" w:color="auto"/>
              <w:bottom w:val="nil"/>
              <w:right w:val="single" w:sz="6" w:space="0" w:color="auto"/>
            </w:tcBorders>
          </w:tcPr>
          <w:p w14:paraId="7A88C00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6B3AFD91"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11E92C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CF25DF9"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90BE65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89032A7" w14:textId="77777777" w:rsidR="008848BD" w:rsidRDefault="008848BD">
            <w:pPr>
              <w:adjustRightInd w:val="0"/>
              <w:snapToGrid w:val="0"/>
              <w:spacing w:line="300" w:lineRule="auto"/>
              <w:rPr>
                <w:sz w:val="20"/>
                <w:lang w:eastAsia="zh-CN"/>
              </w:rPr>
            </w:pPr>
          </w:p>
        </w:tc>
      </w:tr>
      <w:tr w:rsidR="008848BD" w14:paraId="1F24128B" w14:textId="77777777" w:rsidTr="002A5121">
        <w:trPr>
          <w:cantSplit/>
        </w:trPr>
        <w:tc>
          <w:tcPr>
            <w:tcW w:w="1080" w:type="dxa"/>
            <w:tcBorders>
              <w:top w:val="nil"/>
              <w:left w:val="single" w:sz="6" w:space="0" w:color="auto"/>
              <w:bottom w:val="nil"/>
              <w:right w:val="single" w:sz="6" w:space="0" w:color="auto"/>
            </w:tcBorders>
          </w:tcPr>
          <w:p w14:paraId="068E290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6C7F8E9"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10A4CB8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D21AFF3"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3067BAF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67B9C33" w14:textId="77777777" w:rsidR="008848BD" w:rsidRDefault="008848BD">
            <w:pPr>
              <w:adjustRightInd w:val="0"/>
              <w:snapToGrid w:val="0"/>
              <w:spacing w:line="300" w:lineRule="auto"/>
              <w:rPr>
                <w:sz w:val="20"/>
                <w:lang w:eastAsia="zh-CN"/>
              </w:rPr>
            </w:pPr>
          </w:p>
        </w:tc>
      </w:tr>
      <w:tr w:rsidR="008848BD" w14:paraId="0560E605" w14:textId="77777777" w:rsidTr="002A5121">
        <w:trPr>
          <w:cantSplit/>
        </w:trPr>
        <w:tc>
          <w:tcPr>
            <w:tcW w:w="1080" w:type="dxa"/>
            <w:tcBorders>
              <w:top w:val="nil"/>
              <w:left w:val="single" w:sz="6" w:space="0" w:color="auto"/>
              <w:bottom w:val="nil"/>
              <w:right w:val="single" w:sz="6" w:space="0" w:color="auto"/>
            </w:tcBorders>
          </w:tcPr>
          <w:p w14:paraId="45E812F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32BAD7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DA9DEF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8DB3040"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BD6D99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C668DF5" w14:textId="77777777" w:rsidR="008848BD" w:rsidRDefault="008848BD">
            <w:pPr>
              <w:adjustRightInd w:val="0"/>
              <w:snapToGrid w:val="0"/>
              <w:spacing w:line="300" w:lineRule="auto"/>
              <w:rPr>
                <w:sz w:val="20"/>
                <w:lang w:eastAsia="zh-CN"/>
              </w:rPr>
            </w:pPr>
          </w:p>
        </w:tc>
      </w:tr>
      <w:tr w:rsidR="008848BD" w14:paraId="7486CE1A" w14:textId="77777777" w:rsidTr="002A5121">
        <w:trPr>
          <w:cantSplit/>
        </w:trPr>
        <w:tc>
          <w:tcPr>
            <w:tcW w:w="1080" w:type="dxa"/>
            <w:tcBorders>
              <w:top w:val="nil"/>
              <w:left w:val="single" w:sz="6" w:space="0" w:color="auto"/>
              <w:bottom w:val="nil"/>
              <w:right w:val="single" w:sz="6" w:space="0" w:color="auto"/>
            </w:tcBorders>
          </w:tcPr>
          <w:p w14:paraId="71650496"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B6DE63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2262319"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C1D62B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E6161F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68F75BBA" w14:textId="77777777" w:rsidR="008848BD" w:rsidRDefault="008848BD">
            <w:pPr>
              <w:adjustRightInd w:val="0"/>
              <w:snapToGrid w:val="0"/>
              <w:spacing w:line="300" w:lineRule="auto"/>
              <w:rPr>
                <w:sz w:val="20"/>
                <w:lang w:eastAsia="zh-CN"/>
              </w:rPr>
            </w:pPr>
          </w:p>
        </w:tc>
      </w:tr>
      <w:tr w:rsidR="008848BD" w14:paraId="42FB6C02" w14:textId="77777777" w:rsidTr="002A5121">
        <w:trPr>
          <w:cantSplit/>
        </w:trPr>
        <w:tc>
          <w:tcPr>
            <w:tcW w:w="1080" w:type="dxa"/>
            <w:tcBorders>
              <w:top w:val="nil"/>
              <w:left w:val="single" w:sz="6" w:space="0" w:color="auto"/>
              <w:bottom w:val="single" w:sz="6" w:space="0" w:color="auto"/>
              <w:right w:val="single" w:sz="6" w:space="0" w:color="auto"/>
            </w:tcBorders>
          </w:tcPr>
          <w:p w14:paraId="729DABFC"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single" w:sz="6" w:space="0" w:color="auto"/>
              <w:right w:val="single" w:sz="6" w:space="0" w:color="auto"/>
            </w:tcBorders>
          </w:tcPr>
          <w:p w14:paraId="25DBDC28"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single" w:sz="6" w:space="0" w:color="auto"/>
              <w:right w:val="single" w:sz="6" w:space="0" w:color="auto"/>
            </w:tcBorders>
          </w:tcPr>
          <w:p w14:paraId="7E99BCE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single" w:sz="6" w:space="0" w:color="auto"/>
              <w:right w:val="single" w:sz="6" w:space="0" w:color="auto"/>
            </w:tcBorders>
          </w:tcPr>
          <w:p w14:paraId="6AEFCF1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single" w:sz="6" w:space="0" w:color="auto"/>
              <w:right w:val="single" w:sz="6" w:space="0" w:color="auto"/>
            </w:tcBorders>
          </w:tcPr>
          <w:p w14:paraId="0CE9818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single" w:sz="6" w:space="0" w:color="auto"/>
              <w:right w:val="single" w:sz="6" w:space="0" w:color="auto"/>
            </w:tcBorders>
          </w:tcPr>
          <w:p w14:paraId="751BB4FE" w14:textId="77777777" w:rsidR="008848BD" w:rsidRDefault="008848BD">
            <w:pPr>
              <w:adjustRightInd w:val="0"/>
              <w:snapToGrid w:val="0"/>
              <w:spacing w:line="300" w:lineRule="auto"/>
              <w:rPr>
                <w:sz w:val="20"/>
                <w:lang w:eastAsia="zh-CN"/>
              </w:rPr>
            </w:pPr>
          </w:p>
        </w:tc>
      </w:tr>
    </w:tbl>
    <w:p w14:paraId="426B6CC2" w14:textId="77777777" w:rsidR="008848BD" w:rsidRDefault="008848BD">
      <w:pPr>
        <w:jc w:val="center"/>
        <w:rPr>
          <w:rFonts w:ascii="黑体" w:eastAsia="黑体" w:hAnsi="黑体" w:cs="黑体"/>
          <w:b/>
          <w:bCs/>
          <w:sz w:val="44"/>
          <w:szCs w:val="44"/>
        </w:rPr>
      </w:pPr>
      <w:bookmarkStart w:id="0" w:name="_Toc255547663"/>
      <w:bookmarkStart w:id="1" w:name="_Toc255547879"/>
      <w:bookmarkStart w:id="2" w:name="_Toc8210"/>
      <w:bookmarkStart w:id="3" w:name="_Toc440870256"/>
      <w:r>
        <w:rPr>
          <w:rFonts w:ascii="黑体" w:eastAsia="黑体" w:hAnsi="黑体" w:cs="黑体" w:hint="eastAsia"/>
          <w:b/>
          <w:bCs/>
          <w:sz w:val="44"/>
          <w:szCs w:val="44"/>
        </w:rPr>
        <w:t>目 录</w:t>
      </w:r>
      <w:bookmarkEnd w:id="0"/>
      <w:bookmarkEnd w:id="1"/>
      <w:bookmarkEnd w:id="2"/>
    </w:p>
    <w:p w14:paraId="2B71A1CD" w14:textId="77777777" w:rsidR="0001162E" w:rsidRDefault="008848BD">
      <w:pPr>
        <w:pStyle w:val="11"/>
        <w:tabs>
          <w:tab w:val="right" w:leader="dot" w:pos="8302"/>
        </w:tabs>
        <w:rPr>
          <w:rFonts w:asciiTheme="minorHAnsi" w:eastAsiaTheme="minorEastAsia" w:hAnsiTheme="minorHAnsi" w:cstheme="minorBidi"/>
          <w:noProof/>
          <w:kern w:val="2"/>
          <w:sz w:val="21"/>
          <w:szCs w:val="22"/>
          <w:lang w:eastAsia="zh-CN" w:bidi="ar-SA"/>
        </w:rPr>
      </w:pPr>
      <w:r>
        <w:rPr>
          <w:rFonts w:ascii="宋体" w:hAnsi="宋体" w:cs="宋体" w:hint="eastAsia"/>
          <w:sz w:val="21"/>
          <w:szCs w:val="21"/>
        </w:rPr>
        <w:fldChar w:fldCharType="begin"/>
      </w:r>
      <w:r>
        <w:rPr>
          <w:rFonts w:ascii="宋体" w:hAnsi="宋体" w:cs="宋体" w:hint="eastAsia"/>
          <w:sz w:val="21"/>
          <w:szCs w:val="21"/>
        </w:rPr>
        <w:instrText xml:space="preserve"> TOC \o "1-3" \h \z \u </w:instrText>
      </w:r>
      <w:r>
        <w:rPr>
          <w:rFonts w:ascii="宋体" w:hAnsi="宋体" w:cs="宋体" w:hint="eastAsia"/>
          <w:sz w:val="21"/>
          <w:szCs w:val="21"/>
        </w:rPr>
        <w:fldChar w:fldCharType="separate"/>
      </w:r>
      <w:hyperlink w:anchor="_Toc4183010" w:history="1">
        <w:r w:rsidR="0001162E" w:rsidRPr="008531B2">
          <w:rPr>
            <w:rStyle w:val="af3"/>
            <w:rFonts w:hint="eastAsia"/>
            <w:noProof/>
          </w:rPr>
          <w:t>第一章</w:t>
        </w:r>
        <w:r w:rsidR="0001162E" w:rsidRPr="008531B2">
          <w:rPr>
            <w:rStyle w:val="af3"/>
            <w:rFonts w:hint="eastAsia"/>
            <w:noProof/>
          </w:rPr>
          <w:t xml:space="preserve"> </w:t>
        </w:r>
        <w:r w:rsidR="0001162E" w:rsidRPr="008531B2">
          <w:rPr>
            <w:rStyle w:val="af3"/>
            <w:rFonts w:hint="eastAsia"/>
            <w:noProof/>
          </w:rPr>
          <w:t>引言</w:t>
        </w:r>
        <w:r w:rsidR="0001162E">
          <w:rPr>
            <w:noProof/>
            <w:webHidden/>
          </w:rPr>
          <w:tab/>
        </w:r>
        <w:r w:rsidR="0001162E">
          <w:rPr>
            <w:noProof/>
            <w:webHidden/>
          </w:rPr>
          <w:fldChar w:fldCharType="begin"/>
        </w:r>
        <w:r w:rsidR="0001162E">
          <w:rPr>
            <w:noProof/>
            <w:webHidden/>
          </w:rPr>
          <w:instrText xml:space="preserve"> PAGEREF _Toc4183010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159092B"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1" w:history="1">
        <w:r w:rsidR="0001162E" w:rsidRPr="008531B2">
          <w:rPr>
            <w:rStyle w:val="af3"/>
            <w:noProof/>
            <w:lang w:eastAsia="zh-CN"/>
          </w:rPr>
          <w:t>1.1.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编写目的</w:t>
        </w:r>
        <w:r w:rsidR="0001162E">
          <w:rPr>
            <w:noProof/>
            <w:webHidden/>
          </w:rPr>
          <w:tab/>
        </w:r>
        <w:r w:rsidR="0001162E">
          <w:rPr>
            <w:noProof/>
            <w:webHidden/>
          </w:rPr>
          <w:fldChar w:fldCharType="begin"/>
        </w:r>
        <w:r w:rsidR="0001162E">
          <w:rPr>
            <w:noProof/>
            <w:webHidden/>
          </w:rPr>
          <w:instrText xml:space="preserve"> PAGEREF _Toc4183011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FC18C58"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2" w:history="1">
        <w:r w:rsidR="0001162E" w:rsidRPr="008531B2">
          <w:rPr>
            <w:rStyle w:val="af3"/>
            <w:noProof/>
          </w:rPr>
          <w:t>1.2.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项目背景</w:t>
        </w:r>
        <w:r w:rsidR="0001162E">
          <w:rPr>
            <w:noProof/>
            <w:webHidden/>
          </w:rPr>
          <w:tab/>
        </w:r>
        <w:r w:rsidR="0001162E">
          <w:rPr>
            <w:noProof/>
            <w:webHidden/>
          </w:rPr>
          <w:fldChar w:fldCharType="begin"/>
        </w:r>
        <w:r w:rsidR="0001162E">
          <w:rPr>
            <w:noProof/>
            <w:webHidden/>
          </w:rPr>
          <w:instrText xml:space="preserve"> PAGEREF _Toc4183012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F31B7A8"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3" w:history="1">
        <w:r w:rsidR="0001162E" w:rsidRPr="008531B2">
          <w:rPr>
            <w:rStyle w:val="af3"/>
            <w:noProof/>
            <w:lang w:eastAsia="zh-CN"/>
          </w:rPr>
          <w:t>1.3.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阅读对象</w:t>
        </w:r>
        <w:r w:rsidR="0001162E">
          <w:rPr>
            <w:noProof/>
            <w:webHidden/>
          </w:rPr>
          <w:tab/>
        </w:r>
        <w:r w:rsidR="0001162E">
          <w:rPr>
            <w:noProof/>
            <w:webHidden/>
          </w:rPr>
          <w:fldChar w:fldCharType="begin"/>
        </w:r>
        <w:r w:rsidR="0001162E">
          <w:rPr>
            <w:noProof/>
            <w:webHidden/>
          </w:rPr>
          <w:instrText xml:space="preserve"> PAGEREF _Toc4183013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15F578A"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4" w:history="1">
        <w:r w:rsidR="0001162E" w:rsidRPr="008531B2">
          <w:rPr>
            <w:rStyle w:val="af3"/>
            <w:noProof/>
            <w:lang w:eastAsia="zh-CN"/>
          </w:rPr>
          <w:t>1.4.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术语</w:t>
        </w:r>
        <w:r w:rsidR="0001162E" w:rsidRPr="008531B2">
          <w:rPr>
            <w:rStyle w:val="af3"/>
            <w:rFonts w:hint="eastAsia"/>
            <w:noProof/>
          </w:rPr>
          <w:t>定义</w:t>
        </w:r>
        <w:r w:rsidR="0001162E">
          <w:rPr>
            <w:noProof/>
            <w:webHidden/>
          </w:rPr>
          <w:tab/>
        </w:r>
        <w:r w:rsidR="0001162E">
          <w:rPr>
            <w:noProof/>
            <w:webHidden/>
          </w:rPr>
          <w:fldChar w:fldCharType="begin"/>
        </w:r>
        <w:r w:rsidR="0001162E">
          <w:rPr>
            <w:noProof/>
            <w:webHidden/>
          </w:rPr>
          <w:instrText xml:space="preserve"> PAGEREF _Toc4183014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1AE02C1"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5" w:history="1">
        <w:r w:rsidR="0001162E" w:rsidRPr="008531B2">
          <w:rPr>
            <w:rStyle w:val="af3"/>
            <w:noProof/>
          </w:rPr>
          <w:t>1.5.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参考资料</w:t>
        </w:r>
        <w:r w:rsidR="0001162E">
          <w:rPr>
            <w:noProof/>
            <w:webHidden/>
          </w:rPr>
          <w:tab/>
        </w:r>
        <w:r w:rsidR="0001162E">
          <w:rPr>
            <w:noProof/>
            <w:webHidden/>
          </w:rPr>
          <w:fldChar w:fldCharType="begin"/>
        </w:r>
        <w:r w:rsidR="0001162E">
          <w:rPr>
            <w:noProof/>
            <w:webHidden/>
          </w:rPr>
          <w:instrText xml:space="preserve"> PAGEREF _Toc4183015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BAC73BD" w14:textId="77777777" w:rsidR="0001162E" w:rsidRDefault="004657AA">
      <w:pPr>
        <w:pStyle w:val="11"/>
        <w:tabs>
          <w:tab w:val="right" w:leader="dot" w:pos="8302"/>
        </w:tabs>
        <w:rPr>
          <w:rFonts w:asciiTheme="minorHAnsi" w:eastAsiaTheme="minorEastAsia" w:hAnsiTheme="minorHAnsi" w:cstheme="minorBidi"/>
          <w:noProof/>
          <w:kern w:val="2"/>
          <w:sz w:val="21"/>
          <w:szCs w:val="22"/>
          <w:lang w:eastAsia="zh-CN" w:bidi="ar-SA"/>
        </w:rPr>
      </w:pPr>
      <w:hyperlink w:anchor="_Toc4183016" w:history="1">
        <w:r w:rsidR="0001162E" w:rsidRPr="008531B2">
          <w:rPr>
            <w:rStyle w:val="af3"/>
            <w:rFonts w:hint="eastAsia"/>
            <w:noProof/>
          </w:rPr>
          <w:t>第</w:t>
        </w:r>
        <w:r w:rsidR="0001162E" w:rsidRPr="008531B2">
          <w:rPr>
            <w:rStyle w:val="af3"/>
            <w:rFonts w:hint="eastAsia"/>
            <w:noProof/>
          </w:rPr>
          <w:t>2</w:t>
        </w:r>
        <w:r w:rsidR="0001162E" w:rsidRPr="008531B2">
          <w:rPr>
            <w:rStyle w:val="af3"/>
            <w:rFonts w:hint="eastAsia"/>
            <w:noProof/>
          </w:rPr>
          <w:t>章</w:t>
        </w:r>
        <w:r w:rsidR="0001162E" w:rsidRPr="008531B2">
          <w:rPr>
            <w:rStyle w:val="af3"/>
            <w:rFonts w:hint="eastAsia"/>
            <w:noProof/>
          </w:rPr>
          <w:t xml:space="preserve"> </w:t>
        </w:r>
        <w:r w:rsidR="0001162E" w:rsidRPr="008531B2">
          <w:rPr>
            <w:rStyle w:val="af3"/>
            <w:rFonts w:hint="eastAsia"/>
            <w:noProof/>
          </w:rPr>
          <w:t>任务概述</w:t>
        </w:r>
        <w:r w:rsidR="0001162E">
          <w:rPr>
            <w:noProof/>
            <w:webHidden/>
          </w:rPr>
          <w:tab/>
        </w:r>
        <w:r w:rsidR="0001162E">
          <w:rPr>
            <w:noProof/>
            <w:webHidden/>
          </w:rPr>
          <w:fldChar w:fldCharType="begin"/>
        </w:r>
        <w:r w:rsidR="0001162E">
          <w:rPr>
            <w:noProof/>
            <w:webHidden/>
          </w:rPr>
          <w:instrText xml:space="preserve"> PAGEREF _Toc4183016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1E105DC"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7" w:history="1">
        <w:r w:rsidR="0001162E" w:rsidRPr="008531B2">
          <w:rPr>
            <w:rStyle w:val="af3"/>
            <w:noProof/>
            <w:lang w:eastAsia="zh-CN"/>
          </w:rPr>
          <w:t>2.1.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目标</w:t>
        </w:r>
        <w:r w:rsidR="0001162E">
          <w:rPr>
            <w:noProof/>
            <w:webHidden/>
          </w:rPr>
          <w:tab/>
        </w:r>
        <w:r w:rsidR="0001162E">
          <w:rPr>
            <w:noProof/>
            <w:webHidden/>
          </w:rPr>
          <w:fldChar w:fldCharType="begin"/>
        </w:r>
        <w:r w:rsidR="0001162E">
          <w:rPr>
            <w:noProof/>
            <w:webHidden/>
          </w:rPr>
          <w:instrText xml:space="preserve"> PAGEREF _Toc4183017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20AA877D"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8" w:history="1">
        <w:r w:rsidR="0001162E" w:rsidRPr="008531B2">
          <w:rPr>
            <w:rStyle w:val="af3"/>
            <w:noProof/>
            <w:lang w:eastAsia="zh-CN"/>
          </w:rPr>
          <w:t>2.2.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范围</w:t>
        </w:r>
        <w:r w:rsidR="0001162E">
          <w:rPr>
            <w:noProof/>
            <w:webHidden/>
          </w:rPr>
          <w:tab/>
        </w:r>
        <w:r w:rsidR="0001162E">
          <w:rPr>
            <w:noProof/>
            <w:webHidden/>
          </w:rPr>
          <w:fldChar w:fldCharType="begin"/>
        </w:r>
        <w:r w:rsidR="0001162E">
          <w:rPr>
            <w:noProof/>
            <w:webHidden/>
          </w:rPr>
          <w:instrText xml:space="preserve"> PAGEREF _Toc4183018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91C9396"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19" w:history="1">
        <w:r w:rsidR="0001162E" w:rsidRPr="008531B2">
          <w:rPr>
            <w:rStyle w:val="af3"/>
            <w:noProof/>
          </w:rPr>
          <w:t>2.3.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用户</w:t>
        </w:r>
        <w:r w:rsidR="0001162E">
          <w:rPr>
            <w:noProof/>
            <w:webHidden/>
          </w:rPr>
          <w:tab/>
        </w:r>
        <w:r w:rsidR="0001162E">
          <w:rPr>
            <w:noProof/>
            <w:webHidden/>
          </w:rPr>
          <w:fldChar w:fldCharType="begin"/>
        </w:r>
        <w:r w:rsidR="0001162E">
          <w:rPr>
            <w:noProof/>
            <w:webHidden/>
          </w:rPr>
          <w:instrText xml:space="preserve"> PAGEREF _Toc4183019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856BEC7"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20" w:history="1">
        <w:r w:rsidR="0001162E" w:rsidRPr="008531B2">
          <w:rPr>
            <w:rStyle w:val="af3"/>
            <w:noProof/>
          </w:rPr>
          <w:t>2.4.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总体规划</w:t>
        </w:r>
        <w:r w:rsidR="0001162E">
          <w:rPr>
            <w:noProof/>
            <w:webHidden/>
          </w:rPr>
          <w:tab/>
        </w:r>
        <w:r w:rsidR="0001162E">
          <w:rPr>
            <w:noProof/>
            <w:webHidden/>
          </w:rPr>
          <w:fldChar w:fldCharType="begin"/>
        </w:r>
        <w:r w:rsidR="0001162E">
          <w:rPr>
            <w:noProof/>
            <w:webHidden/>
          </w:rPr>
          <w:instrText xml:space="preserve"> PAGEREF _Toc4183020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2E1B79A"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1" w:history="1">
        <w:r w:rsidR="0001162E" w:rsidRPr="008531B2">
          <w:rPr>
            <w:rStyle w:val="af3"/>
            <w:noProof/>
            <w:lang w:eastAsia="zh-CN"/>
          </w:rPr>
          <w:t>2.4.1.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银行渠道规划</w:t>
        </w:r>
        <w:r w:rsidR="0001162E">
          <w:rPr>
            <w:noProof/>
            <w:webHidden/>
          </w:rPr>
          <w:tab/>
        </w:r>
        <w:r w:rsidR="0001162E">
          <w:rPr>
            <w:noProof/>
            <w:webHidden/>
          </w:rPr>
          <w:fldChar w:fldCharType="begin"/>
        </w:r>
        <w:r w:rsidR="0001162E">
          <w:rPr>
            <w:noProof/>
            <w:webHidden/>
          </w:rPr>
          <w:instrText xml:space="preserve"> PAGEREF _Toc4183021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84D6A96"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2" w:history="1">
        <w:r w:rsidR="0001162E" w:rsidRPr="008531B2">
          <w:rPr>
            <w:rStyle w:val="af3"/>
            <w:noProof/>
            <w:lang w:eastAsia="zh-CN"/>
          </w:rPr>
          <w:t>2.4.2.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系统对接规划</w:t>
        </w:r>
        <w:r w:rsidR="0001162E">
          <w:rPr>
            <w:noProof/>
            <w:webHidden/>
          </w:rPr>
          <w:tab/>
        </w:r>
        <w:r w:rsidR="0001162E">
          <w:rPr>
            <w:noProof/>
            <w:webHidden/>
          </w:rPr>
          <w:fldChar w:fldCharType="begin"/>
        </w:r>
        <w:r w:rsidR="0001162E">
          <w:rPr>
            <w:noProof/>
            <w:webHidden/>
          </w:rPr>
          <w:instrText xml:space="preserve"> PAGEREF _Toc4183022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CFEB597" w14:textId="77777777" w:rsidR="0001162E" w:rsidRDefault="004657AA">
      <w:pPr>
        <w:pStyle w:val="11"/>
        <w:tabs>
          <w:tab w:val="right" w:leader="dot" w:pos="8302"/>
        </w:tabs>
        <w:rPr>
          <w:rFonts w:asciiTheme="minorHAnsi" w:eastAsiaTheme="minorEastAsia" w:hAnsiTheme="minorHAnsi" w:cstheme="minorBidi"/>
          <w:noProof/>
          <w:kern w:val="2"/>
          <w:sz w:val="21"/>
          <w:szCs w:val="22"/>
          <w:lang w:eastAsia="zh-CN" w:bidi="ar-SA"/>
        </w:rPr>
      </w:pPr>
      <w:hyperlink w:anchor="_Toc4183023" w:history="1">
        <w:r w:rsidR="0001162E" w:rsidRPr="008531B2">
          <w:rPr>
            <w:rStyle w:val="af3"/>
            <w:rFonts w:hint="eastAsia"/>
            <w:noProof/>
          </w:rPr>
          <w:t>第</w:t>
        </w:r>
        <w:r w:rsidR="0001162E" w:rsidRPr="008531B2">
          <w:rPr>
            <w:rStyle w:val="af3"/>
            <w:rFonts w:hint="eastAsia"/>
            <w:noProof/>
          </w:rPr>
          <w:t>3</w:t>
        </w:r>
        <w:r w:rsidR="0001162E" w:rsidRPr="008531B2">
          <w:rPr>
            <w:rStyle w:val="af3"/>
            <w:rFonts w:hint="eastAsia"/>
            <w:noProof/>
          </w:rPr>
          <w:t>章</w:t>
        </w:r>
        <w:r w:rsidR="0001162E" w:rsidRPr="008531B2">
          <w:rPr>
            <w:rStyle w:val="af3"/>
            <w:rFonts w:hint="eastAsia"/>
            <w:noProof/>
          </w:rPr>
          <w:t xml:space="preserve"> </w:t>
        </w:r>
        <w:r w:rsidR="0001162E" w:rsidRPr="008531B2">
          <w:rPr>
            <w:rStyle w:val="af3"/>
            <w:rFonts w:hint="eastAsia"/>
            <w:noProof/>
          </w:rPr>
          <w:t>系统功能</w:t>
        </w:r>
        <w:r w:rsidR="0001162E">
          <w:rPr>
            <w:noProof/>
            <w:webHidden/>
          </w:rPr>
          <w:tab/>
        </w:r>
        <w:r w:rsidR="0001162E">
          <w:rPr>
            <w:noProof/>
            <w:webHidden/>
          </w:rPr>
          <w:fldChar w:fldCharType="begin"/>
        </w:r>
        <w:r w:rsidR="0001162E">
          <w:rPr>
            <w:noProof/>
            <w:webHidden/>
          </w:rPr>
          <w:instrText xml:space="preserve"> PAGEREF _Toc4183023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2892510"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24" w:history="1">
        <w:r w:rsidR="0001162E" w:rsidRPr="008531B2">
          <w:rPr>
            <w:rStyle w:val="af3"/>
            <w:noProof/>
          </w:rPr>
          <w:t>3.1.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基础数据</w:t>
        </w:r>
        <w:r w:rsidR="0001162E">
          <w:rPr>
            <w:noProof/>
            <w:webHidden/>
          </w:rPr>
          <w:tab/>
        </w:r>
        <w:r w:rsidR="0001162E">
          <w:rPr>
            <w:noProof/>
            <w:webHidden/>
          </w:rPr>
          <w:fldChar w:fldCharType="begin"/>
        </w:r>
        <w:r w:rsidR="0001162E">
          <w:rPr>
            <w:noProof/>
            <w:webHidden/>
          </w:rPr>
          <w:instrText xml:space="preserve"> PAGEREF _Toc4183024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25FD465"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5" w:history="1">
        <w:r w:rsidR="0001162E" w:rsidRPr="008531B2">
          <w:rPr>
            <w:rStyle w:val="af3"/>
            <w:noProof/>
            <w:lang w:eastAsia="zh-CN"/>
          </w:rPr>
          <w:t>3.1.1.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组织架构</w:t>
        </w:r>
        <w:r w:rsidR="0001162E">
          <w:rPr>
            <w:noProof/>
            <w:webHidden/>
          </w:rPr>
          <w:tab/>
        </w:r>
        <w:r w:rsidR="0001162E">
          <w:rPr>
            <w:noProof/>
            <w:webHidden/>
          </w:rPr>
          <w:fldChar w:fldCharType="begin"/>
        </w:r>
        <w:r w:rsidR="0001162E">
          <w:rPr>
            <w:noProof/>
            <w:webHidden/>
          </w:rPr>
          <w:instrText xml:space="preserve"> PAGEREF _Toc4183025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163EAA8"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6" w:history="1">
        <w:r w:rsidR="0001162E" w:rsidRPr="008531B2">
          <w:rPr>
            <w:rStyle w:val="af3"/>
            <w:noProof/>
            <w:lang w:eastAsia="zh-CN"/>
          </w:rPr>
          <w:t>3.1.2.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用户</w:t>
        </w:r>
        <w:r w:rsidR="0001162E">
          <w:rPr>
            <w:noProof/>
            <w:webHidden/>
          </w:rPr>
          <w:tab/>
        </w:r>
        <w:r w:rsidR="0001162E">
          <w:rPr>
            <w:noProof/>
            <w:webHidden/>
          </w:rPr>
          <w:fldChar w:fldCharType="begin"/>
        </w:r>
        <w:r w:rsidR="0001162E">
          <w:rPr>
            <w:noProof/>
            <w:webHidden/>
          </w:rPr>
          <w:instrText xml:space="preserve"> PAGEREF _Toc4183026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12DD8D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7" w:history="1">
        <w:r w:rsidR="0001162E" w:rsidRPr="008531B2">
          <w:rPr>
            <w:rStyle w:val="af3"/>
            <w:noProof/>
            <w:lang w:eastAsia="zh-CN"/>
          </w:rPr>
          <w:t>3.1.3.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角色</w:t>
        </w:r>
        <w:r w:rsidR="0001162E">
          <w:rPr>
            <w:noProof/>
            <w:webHidden/>
          </w:rPr>
          <w:tab/>
        </w:r>
        <w:r w:rsidR="0001162E">
          <w:rPr>
            <w:noProof/>
            <w:webHidden/>
          </w:rPr>
          <w:fldChar w:fldCharType="begin"/>
        </w:r>
        <w:r w:rsidR="0001162E">
          <w:rPr>
            <w:noProof/>
            <w:webHidden/>
          </w:rPr>
          <w:instrText xml:space="preserve"> PAGEREF _Toc4183027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6E49796"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8" w:history="1">
        <w:r w:rsidR="0001162E" w:rsidRPr="008531B2">
          <w:rPr>
            <w:rStyle w:val="af3"/>
            <w:noProof/>
            <w:lang w:eastAsia="zh-CN"/>
          </w:rPr>
          <w:t>3.1.4.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币种</w:t>
        </w:r>
        <w:r w:rsidR="0001162E">
          <w:rPr>
            <w:noProof/>
            <w:webHidden/>
          </w:rPr>
          <w:tab/>
        </w:r>
        <w:r w:rsidR="0001162E">
          <w:rPr>
            <w:noProof/>
            <w:webHidden/>
          </w:rPr>
          <w:fldChar w:fldCharType="begin"/>
        </w:r>
        <w:r w:rsidR="0001162E">
          <w:rPr>
            <w:noProof/>
            <w:webHidden/>
          </w:rPr>
          <w:instrText xml:space="preserve"> PAGEREF _Toc4183028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A980EAB"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29" w:history="1">
        <w:r w:rsidR="0001162E" w:rsidRPr="008531B2">
          <w:rPr>
            <w:rStyle w:val="af3"/>
            <w:noProof/>
            <w:lang w:eastAsia="zh-CN"/>
          </w:rPr>
          <w:t>3.1.5.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账户用途</w:t>
        </w:r>
        <w:r w:rsidR="0001162E">
          <w:rPr>
            <w:noProof/>
            <w:webHidden/>
          </w:rPr>
          <w:tab/>
        </w:r>
        <w:r w:rsidR="0001162E">
          <w:rPr>
            <w:noProof/>
            <w:webHidden/>
          </w:rPr>
          <w:fldChar w:fldCharType="begin"/>
        </w:r>
        <w:r w:rsidR="0001162E">
          <w:rPr>
            <w:noProof/>
            <w:webHidden/>
          </w:rPr>
          <w:instrText xml:space="preserve"> PAGEREF _Toc4183029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67759F1"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0" w:history="1">
        <w:r w:rsidR="0001162E" w:rsidRPr="008531B2">
          <w:rPr>
            <w:rStyle w:val="af3"/>
            <w:noProof/>
            <w:lang w:eastAsia="zh-CN"/>
          </w:rPr>
          <w:t>3.1.6.</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日历</w:t>
        </w:r>
        <w:r w:rsidR="0001162E">
          <w:rPr>
            <w:noProof/>
            <w:webHidden/>
          </w:rPr>
          <w:tab/>
        </w:r>
        <w:r w:rsidR="0001162E">
          <w:rPr>
            <w:noProof/>
            <w:webHidden/>
          </w:rPr>
          <w:fldChar w:fldCharType="begin"/>
        </w:r>
        <w:r w:rsidR="0001162E">
          <w:rPr>
            <w:noProof/>
            <w:webHidden/>
          </w:rPr>
          <w:instrText xml:space="preserve"> PAGEREF _Toc4183030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2BC21F49"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1" w:history="1">
        <w:r w:rsidR="0001162E" w:rsidRPr="008531B2">
          <w:rPr>
            <w:rStyle w:val="af3"/>
            <w:noProof/>
            <w:lang w:eastAsia="zh-CN"/>
          </w:rPr>
          <w:t>3.1.7.</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特殊节假日</w:t>
        </w:r>
        <w:r w:rsidR="0001162E">
          <w:rPr>
            <w:noProof/>
            <w:webHidden/>
          </w:rPr>
          <w:tab/>
        </w:r>
        <w:r w:rsidR="0001162E">
          <w:rPr>
            <w:noProof/>
            <w:webHidden/>
          </w:rPr>
          <w:fldChar w:fldCharType="begin"/>
        </w:r>
        <w:r w:rsidR="0001162E">
          <w:rPr>
            <w:noProof/>
            <w:webHidden/>
          </w:rPr>
          <w:instrText xml:space="preserve"> PAGEREF _Toc4183031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5136F7DA"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2" w:history="1">
        <w:r w:rsidR="0001162E" w:rsidRPr="008531B2">
          <w:rPr>
            <w:rStyle w:val="af3"/>
            <w:noProof/>
            <w:lang w:eastAsia="zh-CN"/>
          </w:rPr>
          <w:t>3.1.8.</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结算方式</w:t>
        </w:r>
        <w:r w:rsidR="0001162E">
          <w:rPr>
            <w:noProof/>
            <w:webHidden/>
          </w:rPr>
          <w:tab/>
        </w:r>
        <w:r w:rsidR="0001162E">
          <w:rPr>
            <w:noProof/>
            <w:webHidden/>
          </w:rPr>
          <w:fldChar w:fldCharType="begin"/>
        </w:r>
        <w:r w:rsidR="0001162E">
          <w:rPr>
            <w:noProof/>
            <w:webHidden/>
          </w:rPr>
          <w:instrText xml:space="preserve"> PAGEREF _Toc4183032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4CF5936"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3" w:history="1">
        <w:r w:rsidR="0001162E" w:rsidRPr="008531B2">
          <w:rPr>
            <w:rStyle w:val="af3"/>
            <w:noProof/>
            <w:lang w:eastAsia="zh-CN"/>
          </w:rPr>
          <w:t>3.1.9.</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交易类型</w:t>
        </w:r>
        <w:r w:rsidR="0001162E">
          <w:rPr>
            <w:noProof/>
            <w:webHidden/>
          </w:rPr>
          <w:tab/>
        </w:r>
        <w:r w:rsidR="0001162E">
          <w:rPr>
            <w:noProof/>
            <w:webHidden/>
          </w:rPr>
          <w:fldChar w:fldCharType="begin"/>
        </w:r>
        <w:r w:rsidR="0001162E">
          <w:rPr>
            <w:noProof/>
            <w:webHidden/>
          </w:rPr>
          <w:instrText xml:space="preserve"> PAGEREF _Toc4183033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19E3F7C"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4" w:history="1">
        <w:r w:rsidR="0001162E" w:rsidRPr="008531B2">
          <w:rPr>
            <w:rStyle w:val="af3"/>
            <w:noProof/>
            <w:lang w:eastAsia="zh-CN"/>
          </w:rPr>
          <w:t>3.1.10.</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计划项目</w:t>
        </w:r>
        <w:r w:rsidR="0001162E">
          <w:rPr>
            <w:noProof/>
            <w:webHidden/>
          </w:rPr>
          <w:tab/>
        </w:r>
        <w:r w:rsidR="0001162E">
          <w:rPr>
            <w:noProof/>
            <w:webHidden/>
          </w:rPr>
          <w:fldChar w:fldCharType="begin"/>
        </w:r>
        <w:r w:rsidR="0001162E">
          <w:rPr>
            <w:noProof/>
            <w:webHidden/>
          </w:rPr>
          <w:instrText xml:space="preserve"> PAGEREF _Toc4183034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EF67435"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5" w:history="1">
        <w:r w:rsidR="0001162E" w:rsidRPr="008531B2">
          <w:rPr>
            <w:rStyle w:val="af3"/>
            <w:noProof/>
            <w:lang w:eastAsia="zh-CN"/>
          </w:rPr>
          <w:t>3.1.11.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公告管理</w:t>
        </w:r>
        <w:r w:rsidR="0001162E">
          <w:rPr>
            <w:noProof/>
            <w:webHidden/>
          </w:rPr>
          <w:tab/>
        </w:r>
        <w:r w:rsidR="0001162E">
          <w:rPr>
            <w:noProof/>
            <w:webHidden/>
          </w:rPr>
          <w:fldChar w:fldCharType="begin"/>
        </w:r>
        <w:r w:rsidR="0001162E">
          <w:rPr>
            <w:noProof/>
            <w:webHidden/>
          </w:rPr>
          <w:instrText xml:space="preserve"> PAGEREF _Toc4183035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FD4C7E8"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36" w:history="1">
        <w:r w:rsidR="0001162E" w:rsidRPr="008531B2">
          <w:rPr>
            <w:rStyle w:val="af3"/>
            <w:noProof/>
            <w:lang w:eastAsia="zh-CN"/>
          </w:rPr>
          <w:t>3.2.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资金渠道</w:t>
        </w:r>
        <w:r w:rsidR="0001162E">
          <w:rPr>
            <w:noProof/>
            <w:webHidden/>
          </w:rPr>
          <w:tab/>
        </w:r>
        <w:r w:rsidR="0001162E">
          <w:rPr>
            <w:noProof/>
            <w:webHidden/>
          </w:rPr>
          <w:fldChar w:fldCharType="begin"/>
        </w:r>
        <w:r w:rsidR="0001162E">
          <w:rPr>
            <w:noProof/>
            <w:webHidden/>
          </w:rPr>
          <w:instrText xml:space="preserve"> PAGEREF _Toc4183036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105E10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7" w:history="1">
        <w:r w:rsidR="0001162E" w:rsidRPr="008531B2">
          <w:rPr>
            <w:rStyle w:val="af3"/>
            <w:noProof/>
            <w:lang w:eastAsia="zh-CN"/>
          </w:rPr>
          <w:t>3.2.1.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渠道信息</w:t>
        </w:r>
        <w:r w:rsidR="0001162E">
          <w:rPr>
            <w:noProof/>
            <w:webHidden/>
          </w:rPr>
          <w:tab/>
        </w:r>
        <w:r w:rsidR="0001162E">
          <w:rPr>
            <w:noProof/>
            <w:webHidden/>
          </w:rPr>
          <w:fldChar w:fldCharType="begin"/>
        </w:r>
        <w:r w:rsidR="0001162E">
          <w:rPr>
            <w:noProof/>
            <w:webHidden/>
          </w:rPr>
          <w:instrText xml:space="preserve"> PAGEREF _Toc4183037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996A9E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8" w:history="1">
        <w:r w:rsidR="0001162E" w:rsidRPr="008531B2">
          <w:rPr>
            <w:rStyle w:val="af3"/>
            <w:noProof/>
            <w:lang w:eastAsia="zh-CN"/>
          </w:rPr>
          <w:t>3.2.2.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银行区域</w:t>
        </w:r>
        <w:r w:rsidR="0001162E">
          <w:rPr>
            <w:noProof/>
            <w:webHidden/>
          </w:rPr>
          <w:tab/>
        </w:r>
        <w:r w:rsidR="0001162E">
          <w:rPr>
            <w:noProof/>
            <w:webHidden/>
          </w:rPr>
          <w:fldChar w:fldCharType="begin"/>
        </w:r>
        <w:r w:rsidR="0001162E">
          <w:rPr>
            <w:noProof/>
            <w:webHidden/>
          </w:rPr>
          <w:instrText xml:space="preserve"> PAGEREF _Toc4183038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400CD06"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39" w:history="1">
        <w:r w:rsidR="0001162E" w:rsidRPr="008531B2">
          <w:rPr>
            <w:rStyle w:val="af3"/>
            <w:noProof/>
            <w:lang w:eastAsia="zh-CN"/>
          </w:rPr>
          <w:t>3.2.3.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直连银行区域</w:t>
        </w:r>
        <w:r w:rsidR="0001162E">
          <w:rPr>
            <w:noProof/>
            <w:webHidden/>
          </w:rPr>
          <w:tab/>
        </w:r>
        <w:r w:rsidR="0001162E">
          <w:rPr>
            <w:noProof/>
            <w:webHidden/>
          </w:rPr>
          <w:fldChar w:fldCharType="begin"/>
        </w:r>
        <w:r w:rsidR="0001162E">
          <w:rPr>
            <w:noProof/>
            <w:webHidden/>
          </w:rPr>
          <w:instrText xml:space="preserve"> PAGEREF _Toc4183039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DC62B4E"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0" w:history="1">
        <w:r w:rsidR="0001162E" w:rsidRPr="008531B2">
          <w:rPr>
            <w:rStyle w:val="af3"/>
            <w:noProof/>
            <w:lang w:eastAsia="zh-CN"/>
          </w:rPr>
          <w:t>3.2.4.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开户行</w:t>
        </w:r>
        <w:r w:rsidR="0001162E">
          <w:rPr>
            <w:noProof/>
            <w:webHidden/>
          </w:rPr>
          <w:tab/>
        </w:r>
        <w:r w:rsidR="0001162E">
          <w:rPr>
            <w:noProof/>
            <w:webHidden/>
          </w:rPr>
          <w:fldChar w:fldCharType="begin"/>
        </w:r>
        <w:r w:rsidR="0001162E">
          <w:rPr>
            <w:noProof/>
            <w:webHidden/>
          </w:rPr>
          <w:instrText xml:space="preserve"> PAGEREF _Toc4183040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6783E2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1" w:history="1">
        <w:r w:rsidR="0001162E" w:rsidRPr="008531B2">
          <w:rPr>
            <w:rStyle w:val="af3"/>
            <w:noProof/>
            <w:lang w:eastAsia="zh-CN"/>
          </w:rPr>
          <w:t>3.2.5.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银行线路</w:t>
        </w:r>
        <w:r w:rsidR="0001162E">
          <w:rPr>
            <w:noProof/>
            <w:webHidden/>
          </w:rPr>
          <w:tab/>
        </w:r>
        <w:r w:rsidR="0001162E">
          <w:rPr>
            <w:noProof/>
            <w:webHidden/>
          </w:rPr>
          <w:fldChar w:fldCharType="begin"/>
        </w:r>
        <w:r w:rsidR="0001162E">
          <w:rPr>
            <w:noProof/>
            <w:webHidden/>
          </w:rPr>
          <w:instrText xml:space="preserve"> PAGEREF _Toc4183041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2DF550E2"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2" w:history="1">
        <w:r w:rsidR="0001162E" w:rsidRPr="008531B2">
          <w:rPr>
            <w:rStyle w:val="af3"/>
            <w:noProof/>
            <w:lang w:eastAsia="zh-CN"/>
          </w:rPr>
          <w:t>3.2.6.</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线路指令</w:t>
        </w:r>
        <w:r w:rsidR="0001162E">
          <w:rPr>
            <w:noProof/>
            <w:webHidden/>
          </w:rPr>
          <w:tab/>
        </w:r>
        <w:r w:rsidR="0001162E">
          <w:rPr>
            <w:noProof/>
            <w:webHidden/>
          </w:rPr>
          <w:fldChar w:fldCharType="begin"/>
        </w:r>
        <w:r w:rsidR="0001162E">
          <w:rPr>
            <w:noProof/>
            <w:webHidden/>
          </w:rPr>
          <w:instrText xml:space="preserve"> PAGEREF _Toc4183042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72CCB7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3" w:history="1">
        <w:r w:rsidR="0001162E" w:rsidRPr="008531B2">
          <w:rPr>
            <w:rStyle w:val="af3"/>
            <w:noProof/>
            <w:lang w:eastAsia="zh-CN"/>
          </w:rPr>
          <w:t>3.2.7.</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指令参数</w:t>
        </w:r>
        <w:r w:rsidR="0001162E">
          <w:rPr>
            <w:noProof/>
            <w:webHidden/>
          </w:rPr>
          <w:tab/>
        </w:r>
        <w:r w:rsidR="0001162E">
          <w:rPr>
            <w:noProof/>
            <w:webHidden/>
          </w:rPr>
          <w:fldChar w:fldCharType="begin"/>
        </w:r>
        <w:r w:rsidR="0001162E">
          <w:rPr>
            <w:noProof/>
            <w:webHidden/>
          </w:rPr>
          <w:instrText xml:space="preserve"> PAGEREF _Toc4183043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C865425"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4" w:history="1">
        <w:r w:rsidR="0001162E" w:rsidRPr="008531B2">
          <w:rPr>
            <w:rStyle w:val="af3"/>
            <w:noProof/>
            <w:lang w:eastAsia="zh-CN"/>
          </w:rPr>
          <w:t>3.2.8.</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收付状态映射</w:t>
        </w:r>
        <w:r w:rsidR="0001162E">
          <w:rPr>
            <w:noProof/>
            <w:webHidden/>
          </w:rPr>
          <w:tab/>
        </w:r>
        <w:r w:rsidR="0001162E">
          <w:rPr>
            <w:noProof/>
            <w:webHidden/>
          </w:rPr>
          <w:fldChar w:fldCharType="begin"/>
        </w:r>
        <w:r w:rsidR="0001162E">
          <w:rPr>
            <w:noProof/>
            <w:webHidden/>
          </w:rPr>
          <w:instrText xml:space="preserve"> PAGEREF _Toc4183044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5856E6F5"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5" w:history="1">
        <w:r w:rsidR="0001162E" w:rsidRPr="008531B2">
          <w:rPr>
            <w:rStyle w:val="af3"/>
            <w:noProof/>
            <w:lang w:eastAsia="zh-CN"/>
          </w:rPr>
          <w:t>3.2.9.</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统一收付信息码</w:t>
        </w:r>
        <w:r w:rsidR="0001162E">
          <w:rPr>
            <w:noProof/>
            <w:webHidden/>
          </w:rPr>
          <w:tab/>
        </w:r>
        <w:r w:rsidR="0001162E">
          <w:rPr>
            <w:noProof/>
            <w:webHidden/>
          </w:rPr>
          <w:fldChar w:fldCharType="begin"/>
        </w:r>
        <w:r w:rsidR="0001162E">
          <w:rPr>
            <w:noProof/>
            <w:webHidden/>
          </w:rPr>
          <w:instrText xml:space="preserve"> PAGEREF _Toc4183045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8E724D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6" w:history="1">
        <w:r w:rsidR="0001162E" w:rsidRPr="008531B2">
          <w:rPr>
            <w:rStyle w:val="af3"/>
            <w:noProof/>
            <w:lang w:eastAsia="zh-CN"/>
          </w:rPr>
          <w:t>3.2.10.</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收付信息码映射</w:t>
        </w:r>
        <w:r w:rsidR="0001162E">
          <w:rPr>
            <w:noProof/>
            <w:webHidden/>
          </w:rPr>
          <w:tab/>
        </w:r>
        <w:r w:rsidR="0001162E">
          <w:rPr>
            <w:noProof/>
            <w:webHidden/>
          </w:rPr>
          <w:fldChar w:fldCharType="begin"/>
        </w:r>
        <w:r w:rsidR="0001162E">
          <w:rPr>
            <w:noProof/>
            <w:webHidden/>
          </w:rPr>
          <w:instrText xml:space="preserve"> PAGEREF _Toc4183046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67D0BCB"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47" w:history="1">
        <w:r w:rsidR="0001162E" w:rsidRPr="008531B2">
          <w:rPr>
            <w:rStyle w:val="af3"/>
            <w:noProof/>
            <w:lang w:eastAsia="zh-CN"/>
          </w:rPr>
          <w:t>3.3.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系统设置</w:t>
        </w:r>
        <w:r w:rsidR="0001162E">
          <w:rPr>
            <w:noProof/>
            <w:webHidden/>
          </w:rPr>
          <w:tab/>
        </w:r>
        <w:r w:rsidR="0001162E">
          <w:rPr>
            <w:noProof/>
            <w:webHidden/>
          </w:rPr>
          <w:fldChar w:fldCharType="begin"/>
        </w:r>
        <w:r w:rsidR="0001162E">
          <w:rPr>
            <w:noProof/>
            <w:webHidden/>
          </w:rPr>
          <w:instrText xml:space="preserve"> PAGEREF _Toc4183047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63A53B9"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8" w:history="1">
        <w:r w:rsidR="0001162E" w:rsidRPr="008531B2">
          <w:rPr>
            <w:rStyle w:val="af3"/>
            <w:noProof/>
            <w:lang w:eastAsia="zh-CN"/>
          </w:rPr>
          <w:t>3.3.1.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结算方式配置</w:t>
        </w:r>
        <w:r w:rsidR="0001162E">
          <w:rPr>
            <w:noProof/>
            <w:webHidden/>
          </w:rPr>
          <w:tab/>
        </w:r>
        <w:r w:rsidR="0001162E">
          <w:rPr>
            <w:noProof/>
            <w:webHidden/>
          </w:rPr>
          <w:fldChar w:fldCharType="begin"/>
        </w:r>
        <w:r w:rsidR="0001162E">
          <w:rPr>
            <w:noProof/>
            <w:webHidden/>
          </w:rPr>
          <w:instrText xml:space="preserve"> PAGEREF _Toc4183048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6AAA61D"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49" w:history="1">
        <w:r w:rsidR="0001162E" w:rsidRPr="008531B2">
          <w:rPr>
            <w:rStyle w:val="af3"/>
            <w:noProof/>
            <w:lang w:eastAsia="zh-CN"/>
          </w:rPr>
          <w:t>3.3.2.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交易类型配置</w:t>
        </w:r>
        <w:r w:rsidR="0001162E">
          <w:rPr>
            <w:noProof/>
            <w:webHidden/>
          </w:rPr>
          <w:tab/>
        </w:r>
        <w:r w:rsidR="0001162E">
          <w:rPr>
            <w:noProof/>
            <w:webHidden/>
          </w:rPr>
          <w:fldChar w:fldCharType="begin"/>
        </w:r>
        <w:r w:rsidR="0001162E">
          <w:rPr>
            <w:noProof/>
            <w:webHidden/>
          </w:rPr>
          <w:instrText xml:space="preserve"> PAGEREF _Toc4183049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BB3926F"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50" w:history="1">
        <w:r w:rsidR="0001162E" w:rsidRPr="008531B2">
          <w:rPr>
            <w:rStyle w:val="af3"/>
            <w:noProof/>
            <w:lang w:eastAsia="zh-CN"/>
          </w:rPr>
          <w:t>3.3.3.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审批流程配置</w:t>
        </w:r>
        <w:r w:rsidR="0001162E">
          <w:rPr>
            <w:noProof/>
            <w:webHidden/>
          </w:rPr>
          <w:tab/>
        </w:r>
        <w:r w:rsidR="0001162E">
          <w:rPr>
            <w:noProof/>
            <w:webHidden/>
          </w:rPr>
          <w:fldChar w:fldCharType="begin"/>
        </w:r>
        <w:r w:rsidR="0001162E">
          <w:rPr>
            <w:noProof/>
            <w:webHidden/>
          </w:rPr>
          <w:instrText xml:space="preserve"> PAGEREF _Toc4183050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3057562"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51" w:history="1">
        <w:r w:rsidR="0001162E" w:rsidRPr="008531B2">
          <w:rPr>
            <w:rStyle w:val="af3"/>
            <w:noProof/>
            <w:lang w:eastAsia="zh-CN"/>
          </w:rPr>
          <w:t>3.3.4.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预警监控配置</w:t>
        </w:r>
        <w:r w:rsidR="0001162E">
          <w:rPr>
            <w:noProof/>
            <w:webHidden/>
          </w:rPr>
          <w:tab/>
        </w:r>
        <w:r w:rsidR="0001162E">
          <w:rPr>
            <w:noProof/>
            <w:webHidden/>
          </w:rPr>
          <w:fldChar w:fldCharType="begin"/>
        </w:r>
        <w:r w:rsidR="0001162E">
          <w:rPr>
            <w:noProof/>
            <w:webHidden/>
          </w:rPr>
          <w:instrText xml:space="preserve"> PAGEREF _Toc4183051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374E7E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52" w:history="1">
        <w:r w:rsidR="0001162E" w:rsidRPr="008531B2">
          <w:rPr>
            <w:rStyle w:val="af3"/>
            <w:noProof/>
            <w:lang w:eastAsia="zh-CN"/>
          </w:rPr>
          <w:t>3.3.5.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自动任务配置</w:t>
        </w:r>
        <w:r w:rsidR="0001162E">
          <w:rPr>
            <w:noProof/>
            <w:webHidden/>
          </w:rPr>
          <w:tab/>
        </w:r>
        <w:r w:rsidR="0001162E">
          <w:rPr>
            <w:noProof/>
            <w:webHidden/>
          </w:rPr>
          <w:fldChar w:fldCharType="begin"/>
        </w:r>
        <w:r w:rsidR="0001162E">
          <w:rPr>
            <w:noProof/>
            <w:webHidden/>
          </w:rPr>
          <w:instrText xml:space="preserve"> PAGEREF _Toc4183052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6F13E58"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53" w:history="1">
        <w:r w:rsidR="0001162E" w:rsidRPr="008531B2">
          <w:rPr>
            <w:rStyle w:val="af3"/>
            <w:noProof/>
            <w:lang w:eastAsia="zh-CN"/>
          </w:rPr>
          <w:t>3.3.6.</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清算条件配置</w:t>
        </w:r>
        <w:r w:rsidR="0001162E">
          <w:rPr>
            <w:noProof/>
            <w:webHidden/>
          </w:rPr>
          <w:tab/>
        </w:r>
        <w:r w:rsidR="0001162E">
          <w:rPr>
            <w:noProof/>
            <w:webHidden/>
          </w:rPr>
          <w:fldChar w:fldCharType="begin"/>
        </w:r>
        <w:r w:rsidR="0001162E">
          <w:rPr>
            <w:noProof/>
            <w:webHidden/>
          </w:rPr>
          <w:instrText xml:space="preserve"> PAGEREF _Toc4183053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5FF193FE"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54" w:history="1">
        <w:r w:rsidR="0001162E" w:rsidRPr="008531B2">
          <w:rPr>
            <w:rStyle w:val="af3"/>
            <w:noProof/>
            <w:lang w:eastAsia="zh-CN"/>
          </w:rPr>
          <w:t>3.4.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业务功能</w:t>
        </w:r>
        <w:r w:rsidR="0001162E">
          <w:rPr>
            <w:noProof/>
            <w:webHidden/>
          </w:rPr>
          <w:tab/>
        </w:r>
        <w:r w:rsidR="0001162E">
          <w:rPr>
            <w:noProof/>
            <w:webHidden/>
          </w:rPr>
          <w:fldChar w:fldCharType="begin"/>
        </w:r>
        <w:r w:rsidR="0001162E">
          <w:rPr>
            <w:noProof/>
            <w:webHidden/>
          </w:rPr>
          <w:instrText xml:space="preserve"> PAGEREF _Toc4183054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51C7669E"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55" w:history="1">
        <w:r w:rsidR="0001162E" w:rsidRPr="008531B2">
          <w:rPr>
            <w:rStyle w:val="af3"/>
            <w:noProof/>
            <w:lang w:eastAsia="zh-CN"/>
          </w:rPr>
          <w:t>3.4.1.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用户</w:t>
        </w:r>
        <w:r w:rsidR="0001162E">
          <w:rPr>
            <w:noProof/>
            <w:webHidden/>
          </w:rPr>
          <w:tab/>
        </w:r>
        <w:r w:rsidR="0001162E">
          <w:rPr>
            <w:noProof/>
            <w:webHidden/>
          </w:rPr>
          <w:fldChar w:fldCharType="begin"/>
        </w:r>
        <w:r w:rsidR="0001162E">
          <w:rPr>
            <w:noProof/>
            <w:webHidden/>
          </w:rPr>
          <w:instrText xml:space="preserve"> PAGEREF _Toc4183055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9B8921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64" w:history="1">
        <w:r w:rsidR="0001162E" w:rsidRPr="008531B2">
          <w:rPr>
            <w:rStyle w:val="af3"/>
            <w:noProof/>
            <w:lang w:eastAsia="zh-CN"/>
          </w:rPr>
          <w:t>3.4.2.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银行账户</w:t>
        </w:r>
        <w:r w:rsidR="0001162E">
          <w:rPr>
            <w:noProof/>
            <w:webHidden/>
          </w:rPr>
          <w:tab/>
        </w:r>
        <w:r w:rsidR="0001162E">
          <w:rPr>
            <w:noProof/>
            <w:webHidden/>
          </w:rPr>
          <w:fldChar w:fldCharType="begin"/>
        </w:r>
        <w:r w:rsidR="0001162E">
          <w:rPr>
            <w:noProof/>
            <w:webHidden/>
          </w:rPr>
          <w:instrText xml:space="preserve"> PAGEREF _Toc4183064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8C95C43"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67" w:history="1">
        <w:r w:rsidR="0001162E" w:rsidRPr="008531B2">
          <w:rPr>
            <w:rStyle w:val="af3"/>
            <w:noProof/>
            <w:lang w:eastAsia="zh-CN"/>
          </w:rPr>
          <w:t>3.4.3.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资金调拨</w:t>
        </w:r>
        <w:r w:rsidR="0001162E">
          <w:rPr>
            <w:noProof/>
            <w:webHidden/>
          </w:rPr>
          <w:tab/>
        </w:r>
        <w:r w:rsidR="0001162E">
          <w:rPr>
            <w:noProof/>
            <w:webHidden/>
          </w:rPr>
          <w:fldChar w:fldCharType="begin"/>
        </w:r>
        <w:r w:rsidR="0001162E">
          <w:rPr>
            <w:noProof/>
            <w:webHidden/>
          </w:rPr>
          <w:instrText xml:space="preserve"> PAGEREF _Toc4183067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FE5635D"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68" w:history="1">
        <w:r w:rsidR="0001162E" w:rsidRPr="008531B2">
          <w:rPr>
            <w:rStyle w:val="af3"/>
            <w:noProof/>
            <w:lang w:eastAsia="zh-CN"/>
          </w:rPr>
          <w:t>3.4.4.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资金交易</w:t>
        </w:r>
        <w:r w:rsidR="0001162E">
          <w:rPr>
            <w:noProof/>
            <w:webHidden/>
          </w:rPr>
          <w:tab/>
        </w:r>
        <w:r w:rsidR="0001162E">
          <w:rPr>
            <w:noProof/>
            <w:webHidden/>
          </w:rPr>
          <w:fldChar w:fldCharType="begin"/>
        </w:r>
        <w:r w:rsidR="0001162E">
          <w:rPr>
            <w:noProof/>
            <w:webHidden/>
          </w:rPr>
          <w:instrText xml:space="preserve"> PAGEREF _Toc4183068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E21A546"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69" w:history="1">
        <w:r w:rsidR="0001162E" w:rsidRPr="008531B2">
          <w:rPr>
            <w:rStyle w:val="af3"/>
            <w:noProof/>
            <w:lang w:eastAsia="zh-CN"/>
          </w:rPr>
          <w:t>3.4.5.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预警监控</w:t>
        </w:r>
        <w:r w:rsidR="0001162E">
          <w:rPr>
            <w:noProof/>
            <w:webHidden/>
          </w:rPr>
          <w:tab/>
        </w:r>
        <w:r w:rsidR="0001162E">
          <w:rPr>
            <w:noProof/>
            <w:webHidden/>
          </w:rPr>
          <w:fldChar w:fldCharType="begin"/>
        </w:r>
        <w:r w:rsidR="0001162E">
          <w:rPr>
            <w:noProof/>
            <w:webHidden/>
          </w:rPr>
          <w:instrText xml:space="preserve"> PAGEREF _Toc4183069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BCE5B01"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0" w:history="1">
        <w:r w:rsidR="0001162E" w:rsidRPr="008531B2">
          <w:rPr>
            <w:rStyle w:val="af3"/>
            <w:noProof/>
            <w:lang w:eastAsia="zh-CN"/>
          </w:rPr>
          <w:t>3.4.6.</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电子回单</w:t>
        </w:r>
        <w:r w:rsidR="0001162E">
          <w:rPr>
            <w:noProof/>
            <w:webHidden/>
          </w:rPr>
          <w:tab/>
        </w:r>
        <w:r w:rsidR="0001162E">
          <w:rPr>
            <w:noProof/>
            <w:webHidden/>
          </w:rPr>
          <w:fldChar w:fldCharType="begin"/>
        </w:r>
        <w:r w:rsidR="0001162E">
          <w:rPr>
            <w:noProof/>
            <w:webHidden/>
          </w:rPr>
          <w:instrText xml:space="preserve"> PAGEREF _Toc4183070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5685F07B"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71" w:history="1">
        <w:r w:rsidR="0001162E" w:rsidRPr="008531B2">
          <w:rPr>
            <w:rStyle w:val="af3"/>
            <w:noProof/>
            <w:lang w:eastAsia="zh-CN"/>
          </w:rPr>
          <w:t>3.5.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接口功能</w:t>
        </w:r>
        <w:r w:rsidR="0001162E">
          <w:rPr>
            <w:noProof/>
            <w:webHidden/>
          </w:rPr>
          <w:tab/>
        </w:r>
        <w:r w:rsidR="0001162E">
          <w:rPr>
            <w:noProof/>
            <w:webHidden/>
          </w:rPr>
          <w:fldChar w:fldCharType="begin"/>
        </w:r>
        <w:r w:rsidR="0001162E">
          <w:rPr>
            <w:noProof/>
            <w:webHidden/>
          </w:rPr>
          <w:instrText xml:space="preserve"> PAGEREF _Toc4183071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B678495"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2" w:history="1">
        <w:r w:rsidR="0001162E" w:rsidRPr="008531B2">
          <w:rPr>
            <w:rStyle w:val="af3"/>
            <w:noProof/>
            <w:lang w:eastAsia="zh-CN"/>
          </w:rPr>
          <w:t>3.5.1.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收付费收付款对接说明</w:t>
        </w:r>
        <w:r w:rsidR="0001162E">
          <w:rPr>
            <w:noProof/>
            <w:webHidden/>
          </w:rPr>
          <w:tab/>
        </w:r>
        <w:r w:rsidR="0001162E">
          <w:rPr>
            <w:noProof/>
            <w:webHidden/>
          </w:rPr>
          <w:fldChar w:fldCharType="begin"/>
        </w:r>
        <w:r w:rsidR="0001162E">
          <w:rPr>
            <w:noProof/>
            <w:webHidden/>
          </w:rPr>
          <w:instrText xml:space="preserve"> PAGEREF _Toc4183072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D56498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3" w:history="1">
        <w:r w:rsidR="0001162E" w:rsidRPr="008531B2">
          <w:rPr>
            <w:rStyle w:val="af3"/>
            <w:noProof/>
            <w:lang w:eastAsia="zh-CN"/>
          </w:rPr>
          <w:t>3.5.2.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对接</w:t>
        </w:r>
        <w:r w:rsidR="0001162E" w:rsidRPr="008531B2">
          <w:rPr>
            <w:rStyle w:val="af3"/>
            <w:noProof/>
            <w:lang w:eastAsia="zh-CN"/>
          </w:rPr>
          <w:t>SAP</w:t>
        </w:r>
        <w:r w:rsidR="0001162E" w:rsidRPr="008531B2">
          <w:rPr>
            <w:rStyle w:val="af3"/>
            <w:rFonts w:hint="eastAsia"/>
            <w:noProof/>
            <w:lang w:eastAsia="zh-CN"/>
          </w:rPr>
          <w:t>接口功能及流程说明</w:t>
        </w:r>
        <w:r w:rsidR="0001162E">
          <w:rPr>
            <w:noProof/>
            <w:webHidden/>
          </w:rPr>
          <w:tab/>
        </w:r>
        <w:r w:rsidR="0001162E">
          <w:rPr>
            <w:noProof/>
            <w:webHidden/>
          </w:rPr>
          <w:fldChar w:fldCharType="begin"/>
        </w:r>
        <w:r w:rsidR="0001162E">
          <w:rPr>
            <w:noProof/>
            <w:webHidden/>
          </w:rPr>
          <w:instrText xml:space="preserve"> PAGEREF _Toc4183073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24FB48E"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4" w:history="1">
        <w:r w:rsidR="0001162E" w:rsidRPr="008531B2">
          <w:rPr>
            <w:rStyle w:val="af3"/>
            <w:noProof/>
            <w:lang w:eastAsia="zh-CN"/>
          </w:rPr>
          <w:t>3.5.3.</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对接收付系统接口功能及流程说明</w:t>
        </w:r>
        <w:r w:rsidR="0001162E">
          <w:rPr>
            <w:noProof/>
            <w:webHidden/>
          </w:rPr>
          <w:tab/>
        </w:r>
        <w:r w:rsidR="0001162E">
          <w:rPr>
            <w:noProof/>
            <w:webHidden/>
          </w:rPr>
          <w:fldChar w:fldCharType="begin"/>
        </w:r>
        <w:r w:rsidR="0001162E">
          <w:rPr>
            <w:noProof/>
            <w:webHidden/>
          </w:rPr>
          <w:instrText xml:space="preserve"> PAGEREF _Toc4183074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6CE96CE"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5" w:history="1">
        <w:r w:rsidR="0001162E" w:rsidRPr="008531B2">
          <w:rPr>
            <w:rStyle w:val="af3"/>
            <w:noProof/>
            <w:lang w:eastAsia="zh-CN"/>
          </w:rPr>
          <w:t>3.5.4.</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单点登陆功能及流程说明</w:t>
        </w:r>
        <w:r w:rsidR="0001162E">
          <w:rPr>
            <w:noProof/>
            <w:webHidden/>
          </w:rPr>
          <w:tab/>
        </w:r>
        <w:r w:rsidR="0001162E">
          <w:rPr>
            <w:noProof/>
            <w:webHidden/>
          </w:rPr>
          <w:fldChar w:fldCharType="begin"/>
        </w:r>
        <w:r w:rsidR="0001162E">
          <w:rPr>
            <w:noProof/>
            <w:webHidden/>
          </w:rPr>
          <w:instrText xml:space="preserve"> PAGEREF _Toc4183075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6E7C5A57"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6" w:history="1">
        <w:r w:rsidR="0001162E" w:rsidRPr="008531B2">
          <w:rPr>
            <w:rStyle w:val="af3"/>
            <w:noProof/>
            <w:lang w:eastAsia="zh-CN"/>
          </w:rPr>
          <w:t>3.5.5.</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银行明细推送融汇通接口功能及流程说明</w:t>
        </w:r>
        <w:r w:rsidR="0001162E">
          <w:rPr>
            <w:noProof/>
            <w:webHidden/>
          </w:rPr>
          <w:tab/>
        </w:r>
        <w:r w:rsidR="0001162E">
          <w:rPr>
            <w:noProof/>
            <w:webHidden/>
          </w:rPr>
          <w:fldChar w:fldCharType="begin"/>
        </w:r>
        <w:r w:rsidR="0001162E">
          <w:rPr>
            <w:noProof/>
            <w:webHidden/>
          </w:rPr>
          <w:instrText xml:space="preserve"> PAGEREF _Toc4183076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3A29F09"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77" w:history="1">
        <w:r w:rsidR="0001162E" w:rsidRPr="008531B2">
          <w:rPr>
            <w:rStyle w:val="af3"/>
            <w:noProof/>
          </w:rPr>
          <w:t>3.6.</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报表功能</w:t>
        </w:r>
        <w:r w:rsidR="0001162E">
          <w:rPr>
            <w:noProof/>
            <w:webHidden/>
          </w:rPr>
          <w:tab/>
        </w:r>
        <w:r w:rsidR="0001162E">
          <w:rPr>
            <w:noProof/>
            <w:webHidden/>
          </w:rPr>
          <w:fldChar w:fldCharType="begin"/>
        </w:r>
        <w:r w:rsidR="0001162E">
          <w:rPr>
            <w:noProof/>
            <w:webHidden/>
          </w:rPr>
          <w:instrText xml:space="preserve"> PAGEREF _Toc4183077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00BBF79C" w14:textId="77777777" w:rsidR="0001162E" w:rsidRDefault="004657AA">
      <w:pPr>
        <w:pStyle w:val="32"/>
        <w:tabs>
          <w:tab w:val="left" w:pos="2100"/>
        </w:tabs>
        <w:rPr>
          <w:rFonts w:asciiTheme="minorHAnsi" w:eastAsiaTheme="minorEastAsia" w:hAnsiTheme="minorHAnsi" w:cstheme="minorBidi"/>
          <w:noProof/>
          <w:kern w:val="2"/>
          <w:sz w:val="21"/>
          <w:szCs w:val="22"/>
          <w:lang w:eastAsia="zh-CN" w:bidi="ar-SA"/>
        </w:rPr>
      </w:pPr>
      <w:hyperlink w:anchor="_Toc4183078" w:history="1">
        <w:r w:rsidR="0001162E" w:rsidRPr="008531B2">
          <w:rPr>
            <w:rStyle w:val="af3"/>
            <w:noProof/>
          </w:rPr>
          <w:t>3.6.1.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lang w:eastAsia="zh-CN"/>
          </w:rPr>
          <w:t>报表</w:t>
        </w:r>
        <w:r w:rsidR="0001162E">
          <w:rPr>
            <w:noProof/>
            <w:webHidden/>
          </w:rPr>
          <w:tab/>
        </w:r>
        <w:r w:rsidR="0001162E">
          <w:rPr>
            <w:noProof/>
            <w:webHidden/>
          </w:rPr>
          <w:fldChar w:fldCharType="begin"/>
        </w:r>
        <w:r w:rsidR="0001162E">
          <w:rPr>
            <w:noProof/>
            <w:webHidden/>
          </w:rPr>
          <w:instrText xml:space="preserve"> PAGEREF _Toc4183078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4616DF42" w14:textId="77777777" w:rsidR="0001162E" w:rsidRDefault="004657AA">
      <w:pPr>
        <w:pStyle w:val="11"/>
        <w:tabs>
          <w:tab w:val="right" w:leader="dot" w:pos="8302"/>
        </w:tabs>
        <w:rPr>
          <w:rFonts w:asciiTheme="minorHAnsi" w:eastAsiaTheme="minorEastAsia" w:hAnsiTheme="minorHAnsi" w:cstheme="minorBidi"/>
          <w:noProof/>
          <w:kern w:val="2"/>
          <w:sz w:val="21"/>
          <w:szCs w:val="22"/>
          <w:lang w:eastAsia="zh-CN" w:bidi="ar-SA"/>
        </w:rPr>
      </w:pPr>
      <w:hyperlink w:anchor="_Toc4183079" w:history="1">
        <w:r w:rsidR="0001162E" w:rsidRPr="008531B2">
          <w:rPr>
            <w:rStyle w:val="af3"/>
            <w:rFonts w:hint="eastAsia"/>
            <w:noProof/>
            <w:lang w:eastAsia="zh-CN"/>
          </w:rPr>
          <w:t>第</w:t>
        </w:r>
        <w:r w:rsidR="0001162E" w:rsidRPr="008531B2">
          <w:rPr>
            <w:rStyle w:val="af3"/>
            <w:rFonts w:hint="eastAsia"/>
            <w:noProof/>
            <w:lang w:eastAsia="zh-CN"/>
          </w:rPr>
          <w:t>4</w:t>
        </w:r>
        <w:r w:rsidR="0001162E" w:rsidRPr="008531B2">
          <w:rPr>
            <w:rStyle w:val="af3"/>
            <w:rFonts w:hint="eastAsia"/>
            <w:noProof/>
            <w:lang w:eastAsia="zh-CN"/>
          </w:rPr>
          <w:t>章</w:t>
        </w:r>
        <w:r w:rsidR="0001162E" w:rsidRPr="008531B2">
          <w:rPr>
            <w:rStyle w:val="af3"/>
            <w:rFonts w:hint="eastAsia"/>
            <w:noProof/>
            <w:lang w:eastAsia="zh-CN"/>
          </w:rPr>
          <w:t xml:space="preserve"> </w:t>
        </w:r>
        <w:r w:rsidR="0001162E" w:rsidRPr="008531B2">
          <w:rPr>
            <w:rStyle w:val="af3"/>
            <w:rFonts w:hint="eastAsia"/>
            <w:noProof/>
            <w:lang w:eastAsia="zh-CN"/>
          </w:rPr>
          <w:t>附件（参考）</w:t>
        </w:r>
        <w:r w:rsidR="0001162E">
          <w:rPr>
            <w:noProof/>
            <w:webHidden/>
          </w:rPr>
          <w:tab/>
        </w:r>
        <w:r w:rsidR="0001162E">
          <w:rPr>
            <w:noProof/>
            <w:webHidden/>
          </w:rPr>
          <w:fldChar w:fldCharType="begin"/>
        </w:r>
        <w:r w:rsidR="0001162E">
          <w:rPr>
            <w:noProof/>
            <w:webHidden/>
          </w:rPr>
          <w:instrText xml:space="preserve"> PAGEREF _Toc4183079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767FBAAB"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80" w:history="1">
        <w:r w:rsidR="0001162E" w:rsidRPr="008531B2">
          <w:rPr>
            <w:rStyle w:val="af3"/>
            <w:noProof/>
          </w:rPr>
          <w:t>4.1.</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资金系统</w:t>
        </w:r>
        <w:r w:rsidR="0001162E" w:rsidRPr="008531B2">
          <w:rPr>
            <w:rStyle w:val="af3"/>
            <w:noProof/>
          </w:rPr>
          <w:t>WebService</w:t>
        </w:r>
        <w:r w:rsidR="0001162E" w:rsidRPr="008531B2">
          <w:rPr>
            <w:rStyle w:val="af3"/>
            <w:rFonts w:hint="eastAsia"/>
            <w:noProof/>
          </w:rPr>
          <w:t>对接</w:t>
        </w:r>
        <w:r w:rsidR="0001162E">
          <w:rPr>
            <w:noProof/>
            <w:webHidden/>
          </w:rPr>
          <w:tab/>
        </w:r>
        <w:r w:rsidR="0001162E">
          <w:rPr>
            <w:noProof/>
            <w:webHidden/>
          </w:rPr>
          <w:fldChar w:fldCharType="begin"/>
        </w:r>
        <w:r w:rsidR="0001162E">
          <w:rPr>
            <w:noProof/>
            <w:webHidden/>
          </w:rPr>
          <w:instrText xml:space="preserve"> PAGEREF _Toc4183080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1D2939AB" w14:textId="77777777" w:rsidR="0001162E" w:rsidRDefault="004657AA">
      <w:pPr>
        <w:pStyle w:val="22"/>
        <w:rPr>
          <w:rFonts w:asciiTheme="minorHAnsi" w:eastAsiaTheme="minorEastAsia" w:hAnsiTheme="minorHAnsi" w:cstheme="minorBidi"/>
          <w:noProof/>
          <w:kern w:val="2"/>
          <w:sz w:val="21"/>
          <w:szCs w:val="22"/>
          <w:lang w:eastAsia="zh-CN" w:bidi="ar-SA"/>
        </w:rPr>
      </w:pPr>
      <w:hyperlink w:anchor="_Toc4183081" w:history="1">
        <w:r w:rsidR="0001162E" w:rsidRPr="008531B2">
          <w:rPr>
            <w:rStyle w:val="af3"/>
            <w:noProof/>
          </w:rPr>
          <w:t>4.2.</w:t>
        </w:r>
        <w:r w:rsidR="0001162E">
          <w:rPr>
            <w:rFonts w:asciiTheme="minorHAnsi" w:eastAsiaTheme="minorEastAsia" w:hAnsiTheme="minorHAnsi" w:cstheme="minorBidi"/>
            <w:noProof/>
            <w:kern w:val="2"/>
            <w:sz w:val="21"/>
            <w:szCs w:val="22"/>
            <w:lang w:eastAsia="zh-CN" w:bidi="ar-SA"/>
          </w:rPr>
          <w:tab/>
        </w:r>
        <w:r w:rsidR="0001162E" w:rsidRPr="008531B2">
          <w:rPr>
            <w:rStyle w:val="af3"/>
            <w:rFonts w:hint="eastAsia"/>
            <w:noProof/>
          </w:rPr>
          <w:t>基础数据收集模板</w:t>
        </w:r>
        <w:r w:rsidR="0001162E">
          <w:rPr>
            <w:noProof/>
            <w:webHidden/>
          </w:rPr>
          <w:tab/>
        </w:r>
        <w:r w:rsidR="0001162E">
          <w:rPr>
            <w:noProof/>
            <w:webHidden/>
          </w:rPr>
          <w:fldChar w:fldCharType="begin"/>
        </w:r>
        <w:r w:rsidR="0001162E">
          <w:rPr>
            <w:noProof/>
            <w:webHidden/>
          </w:rPr>
          <w:instrText xml:space="preserve"> PAGEREF _Toc4183081 \h </w:instrText>
        </w:r>
        <w:r w:rsidR="0001162E">
          <w:rPr>
            <w:noProof/>
            <w:webHidden/>
          </w:rPr>
        </w:r>
        <w:r w:rsidR="0001162E">
          <w:rPr>
            <w:noProof/>
            <w:webHidden/>
          </w:rPr>
          <w:fldChar w:fldCharType="separate"/>
        </w:r>
        <w:r w:rsidR="0001162E">
          <w:rPr>
            <w:noProof/>
            <w:webHidden/>
          </w:rPr>
          <w:t>1</w:t>
        </w:r>
        <w:r w:rsidR="0001162E">
          <w:rPr>
            <w:noProof/>
            <w:webHidden/>
          </w:rPr>
          <w:fldChar w:fldCharType="end"/>
        </w:r>
      </w:hyperlink>
    </w:p>
    <w:p w14:paraId="3FE9568D" w14:textId="77777777" w:rsidR="008848BD" w:rsidRDefault="008848BD">
      <w:pPr>
        <w:adjustRightInd w:val="0"/>
        <w:snapToGrid w:val="0"/>
        <w:spacing w:line="300" w:lineRule="auto"/>
        <w:rPr>
          <w:rFonts w:ascii="宋体" w:hAnsi="宋体" w:cs="宋体"/>
          <w:sz w:val="21"/>
          <w:szCs w:val="21"/>
          <w:lang w:eastAsia="zh-CN"/>
        </w:rPr>
      </w:pPr>
      <w:r>
        <w:rPr>
          <w:rFonts w:ascii="宋体" w:hAnsi="宋体" w:cs="宋体" w:hint="eastAsia"/>
          <w:sz w:val="21"/>
          <w:szCs w:val="21"/>
        </w:rPr>
        <w:fldChar w:fldCharType="end"/>
      </w:r>
    </w:p>
    <w:p w14:paraId="75AA23DB" w14:textId="77777777" w:rsidR="008848BD" w:rsidRDefault="008848BD">
      <w:pPr>
        <w:adjustRightInd w:val="0"/>
        <w:snapToGrid w:val="0"/>
        <w:spacing w:line="300" w:lineRule="auto"/>
        <w:rPr>
          <w:rFonts w:ascii="宋体" w:hAnsi="宋体" w:cs="宋体"/>
          <w:sz w:val="21"/>
          <w:szCs w:val="21"/>
          <w:lang w:eastAsia="zh-CN"/>
        </w:rPr>
      </w:pPr>
    </w:p>
    <w:p w14:paraId="1B2E7116" w14:textId="77777777" w:rsidR="008848BD" w:rsidRDefault="008848BD">
      <w:pPr>
        <w:adjustRightInd w:val="0"/>
        <w:snapToGrid w:val="0"/>
        <w:spacing w:line="300" w:lineRule="auto"/>
        <w:rPr>
          <w:rFonts w:ascii="宋体" w:hAnsi="宋体" w:cs="宋体"/>
          <w:sz w:val="21"/>
          <w:szCs w:val="21"/>
          <w:lang w:eastAsia="zh-CN"/>
        </w:rPr>
      </w:pPr>
    </w:p>
    <w:p w14:paraId="5FB51B74" w14:textId="77777777" w:rsidR="008848BD" w:rsidRDefault="008848BD">
      <w:pPr>
        <w:adjustRightInd w:val="0"/>
        <w:snapToGrid w:val="0"/>
        <w:spacing w:line="300" w:lineRule="auto"/>
        <w:rPr>
          <w:rFonts w:ascii="宋体" w:hAnsi="宋体" w:cs="宋体"/>
          <w:sz w:val="21"/>
          <w:szCs w:val="21"/>
          <w:lang w:eastAsia="zh-CN"/>
        </w:rPr>
      </w:pPr>
    </w:p>
    <w:p w14:paraId="41EB0F67" w14:textId="77777777" w:rsidR="008848BD" w:rsidRDefault="008848BD">
      <w:pPr>
        <w:adjustRightInd w:val="0"/>
        <w:snapToGrid w:val="0"/>
        <w:spacing w:line="300" w:lineRule="auto"/>
        <w:rPr>
          <w:rFonts w:ascii="宋体" w:hAnsi="宋体" w:cs="宋体"/>
          <w:sz w:val="21"/>
          <w:szCs w:val="21"/>
          <w:lang w:eastAsia="zh-CN"/>
        </w:rPr>
      </w:pPr>
    </w:p>
    <w:p w14:paraId="71BAA939" w14:textId="77777777" w:rsidR="008848BD" w:rsidRDefault="008848BD">
      <w:pPr>
        <w:pStyle w:val="1"/>
        <w:numPr>
          <w:ilvl w:val="0"/>
          <w:numId w:val="1"/>
        </w:numPr>
      </w:pPr>
      <w:bookmarkStart w:id="4" w:name="_Toc255547664"/>
      <w:bookmarkStart w:id="5" w:name="_Toc255547880"/>
      <w:bookmarkStart w:id="6" w:name="_Toc4183010"/>
      <w:bookmarkStart w:id="7" w:name="_Toc440870257"/>
      <w:bookmarkEnd w:id="3"/>
      <w:r>
        <w:rPr>
          <w:rFonts w:hint="eastAsia"/>
        </w:rPr>
        <w:t>引言</w:t>
      </w:r>
      <w:bookmarkEnd w:id="4"/>
      <w:bookmarkEnd w:id="5"/>
      <w:bookmarkEnd w:id="6"/>
    </w:p>
    <w:p w14:paraId="20FAE280" w14:textId="77777777" w:rsidR="008848BD" w:rsidRDefault="008848BD">
      <w:pPr>
        <w:pStyle w:val="20"/>
        <w:numPr>
          <w:ilvl w:val="1"/>
          <w:numId w:val="2"/>
        </w:numPr>
        <w:rPr>
          <w:lang w:eastAsia="zh-CN"/>
        </w:rPr>
      </w:pPr>
      <w:bookmarkStart w:id="8" w:name="_Toc255547665"/>
      <w:bookmarkStart w:id="9" w:name="_Toc255547881"/>
      <w:bookmarkStart w:id="10" w:name="_Toc4183011"/>
      <w:r>
        <w:rPr>
          <w:rFonts w:hint="eastAsia"/>
        </w:rPr>
        <w:t>编写目的</w:t>
      </w:r>
      <w:bookmarkEnd w:id="7"/>
      <w:bookmarkEnd w:id="8"/>
      <w:bookmarkEnd w:id="9"/>
      <w:bookmarkEnd w:id="10"/>
    </w:p>
    <w:p w14:paraId="53D00677" w14:textId="77777777" w:rsidR="008848BD" w:rsidRDefault="008848BD" w:rsidP="008848BD">
      <w:pPr>
        <w:rPr>
          <w:lang w:eastAsia="zh-CN"/>
        </w:rPr>
      </w:pPr>
    </w:p>
    <w:p w14:paraId="6E94E562" w14:textId="77777777" w:rsidR="008848BD" w:rsidRDefault="008848BD" w:rsidP="008848BD">
      <w:pPr>
        <w:ind w:firstLineChars="200" w:firstLine="480"/>
        <w:rPr>
          <w:lang w:eastAsia="zh-CN"/>
        </w:rPr>
      </w:pPr>
      <w:r w:rsidRPr="004B14CF">
        <w:rPr>
          <w:rFonts w:hint="eastAsia"/>
          <w:lang w:eastAsia="zh-CN"/>
        </w:rPr>
        <w:t>编写此文档有</w:t>
      </w:r>
      <w:r>
        <w:rPr>
          <w:rFonts w:hint="eastAsia"/>
          <w:lang w:eastAsia="zh-CN"/>
        </w:rPr>
        <w:t>两个目的，第一，把调研过程中对描述的关于系统需求和处理需求</w:t>
      </w:r>
      <w:r w:rsidRPr="004B14CF">
        <w:rPr>
          <w:rFonts w:hint="eastAsia"/>
          <w:lang w:eastAsia="zh-CN"/>
        </w:rPr>
        <w:t>整理在一起，以便</w:t>
      </w:r>
      <w:r w:rsidR="00AA2B08">
        <w:rPr>
          <w:rFonts w:hint="eastAsia"/>
          <w:lang w:eastAsia="zh-CN"/>
        </w:rPr>
        <w:t>信美人寿</w:t>
      </w:r>
      <w:r>
        <w:rPr>
          <w:rFonts w:hint="eastAsia"/>
          <w:lang w:eastAsia="zh-CN"/>
        </w:rPr>
        <w:t>资金项目组</w:t>
      </w:r>
      <w:r w:rsidRPr="004B14CF">
        <w:rPr>
          <w:rFonts w:hint="eastAsia"/>
          <w:lang w:eastAsia="zh-CN"/>
        </w:rPr>
        <w:t>进行审核。第二，便于系统分析人员进行系统分析设计。</w:t>
      </w:r>
    </w:p>
    <w:p w14:paraId="6130DEDB" w14:textId="77777777" w:rsidR="008848BD" w:rsidRPr="008848BD" w:rsidRDefault="008848BD" w:rsidP="008848BD">
      <w:pPr>
        <w:rPr>
          <w:lang w:eastAsia="zh-CN"/>
        </w:rPr>
      </w:pPr>
    </w:p>
    <w:p w14:paraId="2AE253F2" w14:textId="77777777" w:rsidR="008848BD" w:rsidRDefault="008848BD">
      <w:pPr>
        <w:pStyle w:val="20"/>
        <w:numPr>
          <w:ilvl w:val="1"/>
          <w:numId w:val="2"/>
        </w:numPr>
      </w:pPr>
      <w:bookmarkStart w:id="11" w:name="_Toc440870258"/>
      <w:bookmarkStart w:id="12" w:name="_Toc255547666"/>
      <w:bookmarkStart w:id="13" w:name="_Toc255547882"/>
      <w:bookmarkStart w:id="14" w:name="_Toc4183012"/>
      <w:r>
        <w:rPr>
          <w:rFonts w:hint="eastAsia"/>
        </w:rPr>
        <w:t>项目背景</w:t>
      </w:r>
      <w:bookmarkEnd w:id="11"/>
      <w:bookmarkEnd w:id="12"/>
      <w:bookmarkEnd w:id="13"/>
      <w:bookmarkEnd w:id="14"/>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4"/>
        <w:gridCol w:w="2493"/>
        <w:gridCol w:w="1274"/>
        <w:gridCol w:w="2729"/>
      </w:tblGrid>
      <w:tr w:rsidR="008848BD" w14:paraId="1B96DAFF" w14:textId="77777777">
        <w:trPr>
          <w:cantSplit/>
          <w:trHeight w:val="679"/>
        </w:trPr>
        <w:tc>
          <w:tcPr>
            <w:tcW w:w="2184" w:type="dxa"/>
          </w:tcPr>
          <w:p w14:paraId="47BB4354" w14:textId="77777777" w:rsidR="008848BD" w:rsidRDefault="008848BD">
            <w:pPr>
              <w:spacing w:line="360" w:lineRule="auto"/>
              <w:jc w:val="both"/>
              <w:rPr>
                <w:rFonts w:ascii="宋体" w:hAnsi="宋体" w:cs="宋体"/>
              </w:rPr>
            </w:pPr>
            <w:r>
              <w:rPr>
                <w:rFonts w:ascii="宋体" w:hAnsi="宋体" w:cs="宋体" w:hint="eastAsia"/>
              </w:rPr>
              <w:t>项目</w:t>
            </w:r>
            <w:r>
              <w:rPr>
                <w:rFonts w:ascii="宋体" w:hAnsi="宋体" w:cs="宋体" w:hint="eastAsia"/>
                <w:lang w:eastAsia="zh-CN"/>
              </w:rPr>
              <w:t>名</w:t>
            </w:r>
            <w:r>
              <w:rPr>
                <w:rFonts w:ascii="宋体" w:hAnsi="宋体" w:cs="宋体" w:hint="eastAsia"/>
              </w:rPr>
              <w:t>称</w:t>
            </w:r>
          </w:p>
        </w:tc>
        <w:tc>
          <w:tcPr>
            <w:tcW w:w="2493" w:type="dxa"/>
          </w:tcPr>
          <w:p w14:paraId="7612D43D" w14:textId="77777777" w:rsidR="008848BD" w:rsidRDefault="00C40974">
            <w:pPr>
              <w:spacing w:line="360" w:lineRule="auto"/>
              <w:jc w:val="both"/>
              <w:rPr>
                <w:rFonts w:ascii="宋体" w:hAnsi="宋体" w:cs="宋体"/>
                <w:lang w:eastAsia="zh-CN"/>
              </w:rPr>
            </w:pPr>
            <w:r>
              <w:rPr>
                <w:rFonts w:ascii="宋体" w:hAnsi="宋体" w:cs="宋体"/>
                <w:lang w:eastAsia="zh-CN"/>
              </w:rPr>
              <w:t>信美人寿资金管理系统</w:t>
            </w:r>
          </w:p>
        </w:tc>
        <w:tc>
          <w:tcPr>
            <w:tcW w:w="1274" w:type="dxa"/>
          </w:tcPr>
          <w:p w14:paraId="4B65297C" w14:textId="77777777" w:rsidR="008848BD" w:rsidRDefault="008848BD">
            <w:pPr>
              <w:spacing w:line="360" w:lineRule="auto"/>
              <w:jc w:val="both"/>
              <w:rPr>
                <w:rFonts w:ascii="宋体" w:hAnsi="宋体" w:cs="宋体"/>
              </w:rPr>
            </w:pPr>
            <w:r>
              <w:rPr>
                <w:rFonts w:ascii="宋体" w:hAnsi="宋体" w:cs="宋体" w:hint="eastAsia"/>
              </w:rPr>
              <w:t>项目编号</w:t>
            </w:r>
          </w:p>
        </w:tc>
        <w:tc>
          <w:tcPr>
            <w:tcW w:w="2729" w:type="dxa"/>
          </w:tcPr>
          <w:p w14:paraId="02F567AC" w14:textId="77777777" w:rsidR="008848BD" w:rsidRDefault="00C40974">
            <w:pPr>
              <w:spacing w:line="360" w:lineRule="auto"/>
              <w:jc w:val="both"/>
              <w:rPr>
                <w:rFonts w:ascii="宋体" w:hAnsi="宋体" w:cs="宋体"/>
                <w:lang w:eastAsia="zh-CN"/>
              </w:rPr>
            </w:pPr>
            <w:r>
              <w:rPr>
                <w:rFonts w:ascii="宋体" w:hAnsi="宋体" w:cs="宋体" w:hint="eastAsia"/>
                <w:lang w:eastAsia="zh-CN"/>
              </w:rPr>
              <w:t>BRBX-2018</w:t>
            </w:r>
            <w:r w:rsidR="00E56699">
              <w:rPr>
                <w:rFonts w:ascii="宋体" w:hAnsi="宋体" w:cs="宋体"/>
                <w:lang w:eastAsia="zh-CN"/>
              </w:rPr>
              <w:t>1202</w:t>
            </w:r>
          </w:p>
        </w:tc>
      </w:tr>
      <w:tr w:rsidR="008848BD" w14:paraId="4E8EB1BC" w14:textId="77777777">
        <w:trPr>
          <w:cantSplit/>
          <w:trHeight w:val="679"/>
        </w:trPr>
        <w:tc>
          <w:tcPr>
            <w:tcW w:w="2184" w:type="dxa"/>
          </w:tcPr>
          <w:p w14:paraId="055C343F" w14:textId="77777777" w:rsidR="008848BD" w:rsidRDefault="008848BD">
            <w:pPr>
              <w:spacing w:line="360" w:lineRule="auto"/>
              <w:jc w:val="both"/>
              <w:rPr>
                <w:rFonts w:ascii="宋体" w:hAnsi="宋体" w:cs="宋体"/>
              </w:rPr>
            </w:pPr>
            <w:r>
              <w:rPr>
                <w:rFonts w:ascii="宋体" w:hAnsi="宋体" w:cs="宋体" w:hint="eastAsia"/>
                <w:lang w:eastAsia="zh-CN"/>
              </w:rPr>
              <w:t>甲方（</w:t>
            </w:r>
            <w:r>
              <w:rPr>
                <w:rFonts w:ascii="宋体" w:hAnsi="宋体" w:cs="宋体" w:hint="eastAsia"/>
              </w:rPr>
              <w:t>任务提出者</w:t>
            </w:r>
            <w:r>
              <w:rPr>
                <w:rFonts w:ascii="宋体" w:hAnsi="宋体" w:cs="宋体" w:hint="eastAsia"/>
                <w:lang w:eastAsia="zh-CN"/>
              </w:rPr>
              <w:t>）</w:t>
            </w:r>
          </w:p>
        </w:tc>
        <w:tc>
          <w:tcPr>
            <w:tcW w:w="6496" w:type="dxa"/>
            <w:gridSpan w:val="3"/>
          </w:tcPr>
          <w:p w14:paraId="3D4D0391" w14:textId="77777777" w:rsidR="008848BD" w:rsidRDefault="006C4C45">
            <w:pPr>
              <w:spacing w:line="360" w:lineRule="auto"/>
              <w:jc w:val="both"/>
              <w:rPr>
                <w:rFonts w:ascii="宋体" w:hAnsi="宋体" w:cs="宋体"/>
              </w:rPr>
            </w:pPr>
            <w:r>
              <w:rPr>
                <w:rFonts w:ascii="宋体" w:hAnsi="宋体" w:cs="宋体"/>
              </w:rPr>
              <w:t>信美人寿相互保险社</w:t>
            </w:r>
          </w:p>
        </w:tc>
      </w:tr>
      <w:tr w:rsidR="008848BD" w14:paraId="747FB601" w14:textId="77777777">
        <w:trPr>
          <w:cantSplit/>
          <w:trHeight w:val="345"/>
        </w:trPr>
        <w:tc>
          <w:tcPr>
            <w:tcW w:w="2184" w:type="dxa"/>
          </w:tcPr>
          <w:p w14:paraId="53454DE4" w14:textId="77777777" w:rsidR="008848BD" w:rsidRDefault="008848BD">
            <w:pPr>
              <w:spacing w:line="360" w:lineRule="auto"/>
              <w:jc w:val="both"/>
              <w:rPr>
                <w:rFonts w:ascii="宋体" w:hAnsi="宋体" w:cs="宋体"/>
              </w:rPr>
            </w:pPr>
            <w:r>
              <w:rPr>
                <w:rFonts w:ascii="宋体" w:hAnsi="宋体" w:cs="宋体" w:hint="eastAsia"/>
                <w:lang w:eastAsia="zh-CN"/>
              </w:rPr>
              <w:t>乙方（</w:t>
            </w:r>
            <w:r>
              <w:rPr>
                <w:rFonts w:ascii="宋体" w:hAnsi="宋体" w:cs="宋体" w:hint="eastAsia"/>
              </w:rPr>
              <w:t>开发者</w:t>
            </w:r>
            <w:r>
              <w:rPr>
                <w:rFonts w:ascii="宋体" w:hAnsi="宋体" w:cs="宋体" w:hint="eastAsia"/>
                <w:lang w:eastAsia="zh-CN"/>
              </w:rPr>
              <w:t>）</w:t>
            </w:r>
          </w:p>
        </w:tc>
        <w:tc>
          <w:tcPr>
            <w:tcW w:w="6496" w:type="dxa"/>
            <w:gridSpan w:val="3"/>
          </w:tcPr>
          <w:p w14:paraId="24CA0071" w14:textId="77777777" w:rsidR="008848BD" w:rsidRDefault="006C4C45">
            <w:pPr>
              <w:spacing w:line="360" w:lineRule="auto"/>
              <w:jc w:val="both"/>
              <w:rPr>
                <w:rFonts w:ascii="宋体" w:hAnsi="宋体" w:cs="宋体"/>
              </w:rPr>
            </w:pPr>
            <w:r>
              <w:rPr>
                <w:rFonts w:ascii="宋体" w:hAnsi="宋体" w:cs="宋体"/>
              </w:rPr>
              <w:t>浙江保融科技有限公司</w:t>
            </w:r>
          </w:p>
        </w:tc>
      </w:tr>
      <w:tr w:rsidR="008848BD" w14:paraId="767114B2" w14:textId="77777777">
        <w:trPr>
          <w:cantSplit/>
          <w:trHeight w:val="345"/>
        </w:trPr>
        <w:tc>
          <w:tcPr>
            <w:tcW w:w="2184" w:type="dxa"/>
          </w:tcPr>
          <w:p w14:paraId="62764517" w14:textId="77777777" w:rsidR="008848BD" w:rsidRDefault="008848BD">
            <w:pPr>
              <w:spacing w:line="360" w:lineRule="auto"/>
              <w:jc w:val="both"/>
              <w:rPr>
                <w:rFonts w:ascii="宋体" w:hAnsi="宋体" w:cs="宋体"/>
              </w:rPr>
            </w:pPr>
            <w:r>
              <w:rPr>
                <w:rFonts w:ascii="宋体" w:hAnsi="宋体" w:cs="宋体" w:hint="eastAsia"/>
              </w:rPr>
              <w:t>用户</w:t>
            </w:r>
          </w:p>
        </w:tc>
        <w:tc>
          <w:tcPr>
            <w:tcW w:w="6496" w:type="dxa"/>
            <w:gridSpan w:val="3"/>
          </w:tcPr>
          <w:p w14:paraId="6E455F97" w14:textId="77777777" w:rsidR="008848BD" w:rsidRDefault="00E7093F">
            <w:pPr>
              <w:spacing w:line="360" w:lineRule="auto"/>
              <w:jc w:val="both"/>
              <w:rPr>
                <w:rFonts w:ascii="宋体" w:hAnsi="宋体" w:cs="宋体"/>
              </w:rPr>
            </w:pPr>
            <w:r>
              <w:rPr>
                <w:rFonts w:ascii="宋体" w:hAnsi="宋体" w:cs="宋体"/>
              </w:rPr>
              <w:t>信美人寿相互保险社</w:t>
            </w:r>
          </w:p>
        </w:tc>
      </w:tr>
      <w:tr w:rsidR="008848BD" w14:paraId="2F5F220E" w14:textId="77777777">
        <w:trPr>
          <w:cantSplit/>
          <w:trHeight w:val="1753"/>
        </w:trPr>
        <w:tc>
          <w:tcPr>
            <w:tcW w:w="2184" w:type="dxa"/>
          </w:tcPr>
          <w:p w14:paraId="6B33DFC8" w14:textId="77777777" w:rsidR="008848BD" w:rsidRDefault="008848BD">
            <w:pPr>
              <w:spacing w:line="360" w:lineRule="auto"/>
              <w:jc w:val="both"/>
              <w:rPr>
                <w:rFonts w:ascii="宋体" w:hAnsi="宋体" w:cs="宋体"/>
              </w:rPr>
            </w:pPr>
            <w:r>
              <w:rPr>
                <w:rFonts w:ascii="宋体" w:hAnsi="宋体" w:cs="宋体" w:hint="eastAsia"/>
                <w:lang w:eastAsia="zh-CN"/>
              </w:rPr>
              <w:t>业务背景</w:t>
            </w:r>
          </w:p>
        </w:tc>
        <w:tc>
          <w:tcPr>
            <w:tcW w:w="6496" w:type="dxa"/>
            <w:gridSpan w:val="3"/>
          </w:tcPr>
          <w:p w14:paraId="401CE3E2" w14:textId="77777777" w:rsidR="008848BD" w:rsidRDefault="008848BD" w:rsidP="008848BD">
            <w:pPr>
              <w:adjustRightInd w:val="0"/>
              <w:snapToGrid w:val="0"/>
              <w:spacing w:line="360" w:lineRule="auto"/>
              <w:rPr>
                <w:rFonts w:ascii="宋体" w:hAnsi="宋体" w:cs="宋体"/>
                <w:i/>
                <w:color w:val="808080"/>
                <w:lang w:eastAsia="zh-CN"/>
              </w:rPr>
            </w:pPr>
            <w:r>
              <w:rPr>
                <w:rFonts w:hint="eastAsia"/>
                <w:lang w:eastAsia="zh-CN"/>
              </w:rPr>
              <w:t>本次项目</w:t>
            </w:r>
            <w:r w:rsidRPr="00191BC5">
              <w:rPr>
                <w:rFonts w:hint="eastAsia"/>
                <w:lang w:eastAsia="zh-CN"/>
              </w:rPr>
              <w:t>根据</w:t>
            </w:r>
            <w:r w:rsidR="00196E28">
              <w:rPr>
                <w:rFonts w:ascii="宋体" w:hAnsi="宋体" w:cs="宋体"/>
                <w:lang w:eastAsia="zh-CN"/>
              </w:rPr>
              <w:t>信美人寿相互保险社</w:t>
            </w:r>
            <w:r w:rsidRPr="00191BC5">
              <w:rPr>
                <w:rFonts w:hint="eastAsia"/>
                <w:lang w:eastAsia="zh-CN"/>
              </w:rPr>
              <w:t>当前的业务需要，在最新版本资金管理系统基础上，进行客制化开发，更好地满足</w:t>
            </w:r>
            <w:r w:rsidR="00C6543F">
              <w:rPr>
                <w:rFonts w:ascii="宋体" w:hAnsi="宋体" w:cs="宋体"/>
                <w:lang w:eastAsia="zh-CN"/>
              </w:rPr>
              <w:t>信美人寿相互保险社</w:t>
            </w:r>
            <w:r>
              <w:rPr>
                <w:rFonts w:hint="eastAsia"/>
                <w:lang w:eastAsia="zh-CN"/>
              </w:rPr>
              <w:t>财务部对资金管理系统的使用需求。</w:t>
            </w:r>
          </w:p>
        </w:tc>
      </w:tr>
      <w:tr w:rsidR="008848BD" w14:paraId="65128B81" w14:textId="77777777">
        <w:trPr>
          <w:cantSplit/>
          <w:trHeight w:val="390"/>
        </w:trPr>
        <w:tc>
          <w:tcPr>
            <w:tcW w:w="2184" w:type="dxa"/>
          </w:tcPr>
          <w:p w14:paraId="6FAA3B77" w14:textId="77777777" w:rsidR="008848BD" w:rsidRDefault="008848BD">
            <w:pPr>
              <w:spacing w:line="360" w:lineRule="auto"/>
              <w:jc w:val="both"/>
              <w:rPr>
                <w:rFonts w:ascii="宋体" w:hAnsi="宋体" w:cs="宋体"/>
              </w:rPr>
            </w:pPr>
            <w:r>
              <w:rPr>
                <w:rFonts w:ascii="宋体" w:hAnsi="宋体" w:cs="宋体" w:hint="eastAsia"/>
                <w:lang w:eastAsia="zh-CN"/>
              </w:rPr>
              <w:t>系统运行总体环境</w:t>
            </w:r>
          </w:p>
        </w:tc>
        <w:tc>
          <w:tcPr>
            <w:tcW w:w="6496" w:type="dxa"/>
            <w:gridSpan w:val="3"/>
          </w:tcPr>
          <w:p w14:paraId="70B82FE6" w14:textId="77777777" w:rsidR="008848BD" w:rsidRDefault="008848BD">
            <w:pPr>
              <w:adjustRightInd w:val="0"/>
              <w:snapToGrid w:val="0"/>
              <w:spacing w:line="360" w:lineRule="auto"/>
              <w:rPr>
                <w:rFonts w:ascii="宋体" w:hAnsi="宋体" w:cs="宋体"/>
                <w:i/>
                <w:color w:val="808080"/>
                <w:lang w:eastAsia="zh-CN"/>
              </w:rPr>
            </w:pPr>
            <w:r>
              <w:rPr>
                <w:rFonts w:ascii="宋体" w:hAnsi="宋体" w:cs="宋体" w:hint="eastAsia"/>
                <w:i/>
                <w:color w:val="808080"/>
                <w:lang w:eastAsia="zh-CN"/>
              </w:rPr>
              <w:t>实现该软件的计算机网络</w:t>
            </w:r>
          </w:p>
        </w:tc>
      </w:tr>
    </w:tbl>
    <w:p w14:paraId="137EC4EF" w14:textId="77777777" w:rsidR="008848BD" w:rsidRDefault="008848BD">
      <w:pPr>
        <w:pStyle w:val="20"/>
        <w:numPr>
          <w:ilvl w:val="1"/>
          <w:numId w:val="2"/>
        </w:numPr>
        <w:rPr>
          <w:lang w:eastAsia="zh-CN"/>
        </w:rPr>
      </w:pPr>
      <w:bookmarkStart w:id="15" w:name="_Toc4183013"/>
      <w:r>
        <w:rPr>
          <w:rFonts w:hint="eastAsia"/>
          <w:lang w:eastAsia="zh-CN"/>
        </w:rPr>
        <w:t>阅读对象</w:t>
      </w:r>
      <w:bookmarkEnd w:id="15"/>
    </w:p>
    <w:p w14:paraId="0155BBFA" w14:textId="77777777" w:rsidR="008848BD" w:rsidRDefault="008848BD">
      <w:pPr>
        <w:rPr>
          <w:lang w:eastAsia="zh-CN"/>
        </w:rPr>
      </w:pPr>
    </w:p>
    <w:p w14:paraId="51190D4F" w14:textId="77777777" w:rsidR="008848BD" w:rsidRPr="000A5ED7" w:rsidRDefault="008848BD" w:rsidP="008848BD">
      <w:pPr>
        <w:ind w:firstLineChars="200" w:firstLine="480"/>
        <w:rPr>
          <w:lang w:eastAsia="zh-CN"/>
        </w:rPr>
      </w:pPr>
      <w:r>
        <w:rPr>
          <w:rFonts w:hint="eastAsia"/>
          <w:lang w:eastAsia="zh-CN"/>
        </w:rPr>
        <w:t>项目涉众，</w:t>
      </w:r>
      <w:r w:rsidRPr="004B14CF">
        <w:rPr>
          <w:rFonts w:hint="eastAsia"/>
          <w:lang w:eastAsia="zh-CN"/>
        </w:rPr>
        <w:t>包括</w:t>
      </w:r>
      <w:r>
        <w:rPr>
          <w:rFonts w:hint="eastAsia"/>
          <w:lang w:eastAsia="zh-CN"/>
        </w:rPr>
        <w:t>调研人员、需求分析人员、系统分析人员、项目经理、需求审核人员、</w:t>
      </w:r>
      <w:r w:rsidR="00F32FE5">
        <w:rPr>
          <w:rFonts w:hint="eastAsia"/>
          <w:lang w:eastAsia="zh-CN"/>
        </w:rPr>
        <w:t>信美人寿</w:t>
      </w:r>
      <w:r>
        <w:rPr>
          <w:rFonts w:hint="eastAsia"/>
          <w:lang w:eastAsia="zh-CN"/>
        </w:rPr>
        <w:t>资金</w:t>
      </w:r>
      <w:r w:rsidRPr="004B14CF">
        <w:rPr>
          <w:rFonts w:hint="eastAsia"/>
          <w:lang w:eastAsia="zh-CN"/>
        </w:rPr>
        <w:t>项目</w:t>
      </w:r>
      <w:r>
        <w:rPr>
          <w:rFonts w:hint="eastAsia"/>
          <w:lang w:eastAsia="zh-CN"/>
        </w:rPr>
        <w:t>组</w:t>
      </w:r>
      <w:r w:rsidRPr="004B14CF">
        <w:rPr>
          <w:rFonts w:hint="eastAsia"/>
          <w:lang w:eastAsia="zh-CN"/>
        </w:rPr>
        <w:t>。</w:t>
      </w:r>
    </w:p>
    <w:p w14:paraId="49205EF9" w14:textId="77777777" w:rsidR="008848BD" w:rsidRPr="008848BD" w:rsidRDefault="008848BD">
      <w:pPr>
        <w:rPr>
          <w:lang w:eastAsia="zh-CN"/>
        </w:rPr>
      </w:pPr>
    </w:p>
    <w:p w14:paraId="79E86280" w14:textId="77777777" w:rsidR="008848BD" w:rsidRDefault="008848BD">
      <w:pPr>
        <w:pStyle w:val="20"/>
        <w:numPr>
          <w:ilvl w:val="1"/>
          <w:numId w:val="2"/>
        </w:numPr>
        <w:rPr>
          <w:lang w:eastAsia="zh-CN"/>
        </w:rPr>
      </w:pPr>
      <w:bookmarkStart w:id="16" w:name="_Toc440870259"/>
      <w:bookmarkStart w:id="17" w:name="_Toc255547667"/>
      <w:bookmarkStart w:id="18" w:name="_Toc255547883"/>
      <w:bookmarkStart w:id="19" w:name="_Toc4183014"/>
      <w:r>
        <w:rPr>
          <w:rFonts w:hint="eastAsia"/>
          <w:lang w:eastAsia="zh-CN"/>
        </w:rPr>
        <w:t>术语</w:t>
      </w:r>
      <w:r>
        <w:rPr>
          <w:rFonts w:hint="eastAsia"/>
        </w:rPr>
        <w:t>定义</w:t>
      </w:r>
      <w:bookmarkEnd w:id="16"/>
      <w:bookmarkEnd w:id="17"/>
      <w:bookmarkEnd w:id="18"/>
      <w:bookmarkEnd w:id="19"/>
    </w:p>
    <w:p w14:paraId="6317C5DA" w14:textId="77777777" w:rsidR="008848BD" w:rsidRDefault="008848BD" w:rsidP="008848BD">
      <w:pPr>
        <w:rPr>
          <w:lang w:eastAsia="zh-CN"/>
        </w:rPr>
      </w:pPr>
    </w:p>
    <w:p w14:paraId="220E380E" w14:textId="77777777" w:rsidR="008848BD" w:rsidRDefault="008848BD" w:rsidP="008848BD">
      <w:pPr>
        <w:pStyle w:val="Cap"/>
        <w:ind w:firstLine="440"/>
        <w:rPr>
          <w:lang w:eastAsia="zh-CN"/>
        </w:rPr>
      </w:pPr>
      <w:r w:rsidRPr="001A7B05">
        <w:rPr>
          <w:b/>
          <w:lang w:eastAsia="zh-CN"/>
        </w:rPr>
        <w:t>前端系统</w:t>
      </w:r>
      <w:r>
        <w:rPr>
          <w:rFonts w:hint="eastAsia"/>
          <w:lang w:eastAsia="zh-CN"/>
        </w:rPr>
        <w:t>：</w:t>
      </w:r>
      <w:r>
        <w:rPr>
          <w:lang w:eastAsia="zh-CN"/>
        </w:rPr>
        <w:t>需要调用</w:t>
      </w:r>
      <w:r>
        <w:rPr>
          <w:rFonts w:hint="eastAsia"/>
          <w:lang w:eastAsia="zh-CN"/>
        </w:rPr>
        <w:t>资金</w:t>
      </w:r>
      <w:r>
        <w:rPr>
          <w:lang w:eastAsia="zh-CN"/>
        </w:rPr>
        <w:t>系统</w:t>
      </w:r>
      <w:r>
        <w:rPr>
          <w:rFonts w:hint="eastAsia"/>
          <w:lang w:eastAsia="zh-CN"/>
        </w:rPr>
        <w:t>，传输收付数据的系统；</w:t>
      </w:r>
    </w:p>
    <w:p w14:paraId="16892E3B" w14:textId="77777777" w:rsidR="008848BD" w:rsidRDefault="008848BD" w:rsidP="008848BD">
      <w:pPr>
        <w:pStyle w:val="Cap"/>
        <w:ind w:firstLine="440"/>
        <w:rPr>
          <w:lang w:eastAsia="zh-CN"/>
        </w:rPr>
      </w:pPr>
      <w:r w:rsidRPr="001F7632">
        <w:rPr>
          <w:rFonts w:hint="eastAsia"/>
          <w:b/>
          <w:lang w:eastAsia="zh-CN"/>
        </w:rPr>
        <w:t>资金管理系统</w:t>
      </w:r>
      <w:r>
        <w:rPr>
          <w:rFonts w:hint="eastAsia"/>
          <w:b/>
          <w:lang w:eastAsia="zh-CN"/>
        </w:rPr>
        <w:t>/</w:t>
      </w:r>
      <w:r>
        <w:rPr>
          <w:rFonts w:hint="eastAsia"/>
          <w:b/>
          <w:lang w:eastAsia="zh-CN"/>
        </w:rPr>
        <w:t>资金系统</w:t>
      </w:r>
      <w:r w:rsidRPr="001F7632">
        <w:rPr>
          <w:rFonts w:hint="eastAsia"/>
          <w:lang w:eastAsia="zh-CN"/>
        </w:rPr>
        <w:t>：</w:t>
      </w:r>
      <w:r>
        <w:rPr>
          <w:rFonts w:hint="eastAsia"/>
          <w:lang w:eastAsia="zh-CN"/>
        </w:rPr>
        <w:t>保融公司的资金管理系统</w:t>
      </w:r>
      <w:r>
        <w:rPr>
          <w:rFonts w:hint="eastAsia"/>
          <w:lang w:eastAsia="zh-CN"/>
        </w:rPr>
        <w:t>JAVA</w:t>
      </w:r>
      <w:r>
        <w:rPr>
          <w:rFonts w:hint="eastAsia"/>
          <w:lang w:eastAsia="zh-CN"/>
        </w:rPr>
        <w:t>版，文档中使用简称</w:t>
      </w:r>
      <w:r>
        <w:rPr>
          <w:rFonts w:hint="eastAsia"/>
          <w:lang w:eastAsia="zh-CN"/>
        </w:rPr>
        <w:t>ATS</w:t>
      </w:r>
      <w:r>
        <w:rPr>
          <w:rFonts w:hint="eastAsia"/>
          <w:lang w:eastAsia="zh-CN"/>
        </w:rPr>
        <w:t>（</w:t>
      </w:r>
      <w:r w:rsidRPr="003B3A2E">
        <w:rPr>
          <w:rFonts w:hint="eastAsia"/>
        </w:rPr>
        <w:t>Advance Treasury Suite</w:t>
      </w:r>
      <w:r>
        <w:rPr>
          <w:rFonts w:hint="eastAsia"/>
          <w:lang w:eastAsia="zh-CN"/>
        </w:rPr>
        <w:t>）；</w:t>
      </w:r>
    </w:p>
    <w:p w14:paraId="27BF494E" w14:textId="77777777" w:rsidR="008848BD" w:rsidRPr="001F7632" w:rsidRDefault="008848BD" w:rsidP="008848BD">
      <w:pPr>
        <w:pStyle w:val="Cap"/>
        <w:ind w:firstLine="440"/>
        <w:rPr>
          <w:lang w:eastAsia="zh-CN"/>
        </w:rPr>
      </w:pPr>
      <w:r w:rsidRPr="00264259">
        <w:rPr>
          <w:rFonts w:hint="eastAsia"/>
          <w:b/>
          <w:lang w:eastAsia="zh-CN"/>
        </w:rPr>
        <w:t>DSP</w:t>
      </w:r>
      <w:r w:rsidRPr="001F7632">
        <w:rPr>
          <w:rFonts w:hint="eastAsia"/>
          <w:lang w:eastAsia="zh-CN"/>
        </w:rPr>
        <w:t>：</w:t>
      </w:r>
      <w:r w:rsidRPr="003B3A2E">
        <w:rPr>
          <w:rFonts w:hint="eastAsia"/>
        </w:rPr>
        <w:t>Data Service Platform</w:t>
      </w:r>
      <w:r w:rsidRPr="00065B67">
        <w:rPr>
          <w:rFonts w:hint="eastAsia"/>
          <w:lang w:eastAsia="zh-CN"/>
        </w:rPr>
        <w:t>数据服务平台，用于</w:t>
      </w:r>
      <w:r>
        <w:rPr>
          <w:rFonts w:hint="eastAsia"/>
          <w:lang w:eastAsia="zh-CN"/>
        </w:rPr>
        <w:t>资金系统</w:t>
      </w:r>
      <w:r w:rsidRPr="00065B67">
        <w:rPr>
          <w:rFonts w:hint="eastAsia"/>
          <w:lang w:eastAsia="zh-CN"/>
        </w:rPr>
        <w:t>和银行间的数据交互</w:t>
      </w:r>
      <w:r>
        <w:rPr>
          <w:rFonts w:hint="eastAsia"/>
          <w:lang w:eastAsia="zh-CN"/>
        </w:rPr>
        <w:t>；</w:t>
      </w:r>
    </w:p>
    <w:p w14:paraId="706BEDD4" w14:textId="77777777" w:rsidR="008848BD" w:rsidRPr="001F7632" w:rsidRDefault="008848BD" w:rsidP="008848BD">
      <w:pPr>
        <w:pStyle w:val="Cap"/>
        <w:ind w:firstLine="440"/>
        <w:rPr>
          <w:lang w:eastAsia="zh-CN"/>
        </w:rPr>
      </w:pPr>
      <w:r w:rsidRPr="00264259">
        <w:rPr>
          <w:rFonts w:hint="eastAsia"/>
          <w:b/>
          <w:lang w:eastAsia="zh-CN"/>
        </w:rPr>
        <w:t>WebService</w:t>
      </w:r>
      <w:r w:rsidRPr="001F7632">
        <w:rPr>
          <w:rFonts w:hint="eastAsia"/>
          <w:lang w:eastAsia="zh-CN"/>
        </w:rPr>
        <w:t>：</w:t>
      </w:r>
      <w:r>
        <w:rPr>
          <w:rFonts w:hint="eastAsia"/>
          <w:lang w:eastAsia="zh-CN"/>
        </w:rPr>
        <w:t>系统间交互的一种方式，基于</w:t>
      </w:r>
      <w:r>
        <w:rPr>
          <w:rFonts w:hint="eastAsia"/>
          <w:lang w:eastAsia="zh-CN"/>
        </w:rPr>
        <w:t>XML</w:t>
      </w:r>
      <w:r>
        <w:rPr>
          <w:rFonts w:hint="eastAsia"/>
          <w:lang w:eastAsia="zh-CN"/>
        </w:rPr>
        <w:t>报文进行信息传递；</w:t>
      </w:r>
    </w:p>
    <w:p w14:paraId="778FDC91" w14:textId="77777777" w:rsidR="008848BD" w:rsidRDefault="008848BD" w:rsidP="008848BD">
      <w:pPr>
        <w:pStyle w:val="Cap"/>
        <w:ind w:firstLine="440"/>
        <w:rPr>
          <w:lang w:eastAsia="zh-CN"/>
        </w:rPr>
      </w:pPr>
      <w:r w:rsidRPr="00264259">
        <w:rPr>
          <w:rFonts w:hint="eastAsia"/>
          <w:b/>
          <w:lang w:eastAsia="zh-CN"/>
        </w:rPr>
        <w:t>XML</w:t>
      </w:r>
      <w:r w:rsidRPr="001F7632">
        <w:rPr>
          <w:rFonts w:hint="eastAsia"/>
          <w:lang w:eastAsia="zh-CN"/>
        </w:rPr>
        <w:t>：</w:t>
      </w:r>
      <w:r w:rsidRPr="00592A35">
        <w:rPr>
          <w:rFonts w:hint="eastAsia"/>
          <w:lang w:eastAsia="zh-CN"/>
        </w:rPr>
        <w:t>一种国际通用可扩张标记格式文件</w:t>
      </w:r>
      <w:r>
        <w:rPr>
          <w:rFonts w:hint="eastAsia"/>
          <w:lang w:eastAsia="zh-CN"/>
        </w:rPr>
        <w:t>；</w:t>
      </w:r>
    </w:p>
    <w:p w14:paraId="650D9EEF" w14:textId="77777777" w:rsidR="008848BD" w:rsidRDefault="008848BD" w:rsidP="008848BD">
      <w:pPr>
        <w:pStyle w:val="Cap"/>
        <w:ind w:firstLine="440"/>
        <w:rPr>
          <w:lang w:eastAsia="zh-CN"/>
        </w:rPr>
      </w:pPr>
      <w:r w:rsidRPr="00612707">
        <w:rPr>
          <w:rFonts w:hint="eastAsia"/>
          <w:b/>
          <w:lang w:eastAsia="zh-CN"/>
        </w:rPr>
        <w:t>退票：</w:t>
      </w:r>
      <w:r w:rsidRPr="00EA229C">
        <w:rPr>
          <w:rFonts w:hint="eastAsia"/>
          <w:lang w:eastAsia="zh-CN"/>
        </w:rPr>
        <w:t>在跨行转账时，由于收方信息有误（一般是开户网点和账号错误），导致落地行无法接受，从而出现付款银行先行支付，</w:t>
      </w:r>
      <w:r w:rsidRPr="00EA229C">
        <w:rPr>
          <w:rFonts w:hint="eastAsia"/>
          <w:lang w:eastAsia="zh-CN"/>
        </w:rPr>
        <w:t>N</w:t>
      </w:r>
      <w:r w:rsidRPr="00EA229C">
        <w:rPr>
          <w:rFonts w:hint="eastAsia"/>
          <w:lang w:eastAsia="zh-CN"/>
        </w:rPr>
        <w:t>天后退款的情况</w:t>
      </w:r>
      <w:r>
        <w:rPr>
          <w:rFonts w:hint="eastAsia"/>
          <w:lang w:eastAsia="zh-CN"/>
        </w:rPr>
        <w:t>；</w:t>
      </w:r>
    </w:p>
    <w:p w14:paraId="56972531" w14:textId="77777777" w:rsidR="008848BD" w:rsidRDefault="008848BD" w:rsidP="008848BD">
      <w:pPr>
        <w:pStyle w:val="Cap"/>
        <w:ind w:firstLine="440"/>
        <w:rPr>
          <w:lang w:eastAsia="zh-CN"/>
        </w:rPr>
      </w:pPr>
      <w:r w:rsidRPr="00252F25">
        <w:rPr>
          <w:rFonts w:hint="eastAsia"/>
          <w:b/>
          <w:lang w:eastAsia="zh-CN"/>
        </w:rPr>
        <w:t>对账码：</w:t>
      </w:r>
      <w:r w:rsidRPr="00252F25">
        <w:rPr>
          <w:rFonts w:hint="eastAsia"/>
          <w:lang w:eastAsia="zh-CN"/>
        </w:rPr>
        <w:t>资金系统在收付时按支付批</w:t>
      </w:r>
      <w:r>
        <w:rPr>
          <w:rFonts w:hint="eastAsia"/>
          <w:lang w:eastAsia="zh-CN"/>
        </w:rPr>
        <w:t>（或按单笔）</w:t>
      </w:r>
      <w:r w:rsidRPr="00252F25">
        <w:rPr>
          <w:rFonts w:hint="eastAsia"/>
          <w:lang w:eastAsia="zh-CN"/>
        </w:rPr>
        <w:t>自动生产的唯一标识号，支付时传值到银行支付接口的特殊字段，并能在返回的直联银行明细上传回，资金系统</w:t>
      </w:r>
      <w:r>
        <w:rPr>
          <w:rFonts w:hint="eastAsia"/>
          <w:lang w:eastAsia="zh-CN"/>
        </w:rPr>
        <w:t>后续</w:t>
      </w:r>
      <w:r w:rsidRPr="00252F25">
        <w:rPr>
          <w:rFonts w:hint="eastAsia"/>
          <w:lang w:eastAsia="zh-CN"/>
        </w:rPr>
        <w:t>可根据对账码匹配实现自动对账</w:t>
      </w:r>
      <w:r>
        <w:rPr>
          <w:rFonts w:hint="eastAsia"/>
          <w:lang w:eastAsia="zh-CN"/>
        </w:rPr>
        <w:t>。</w:t>
      </w:r>
    </w:p>
    <w:p w14:paraId="7F7AB7FE" w14:textId="77777777" w:rsidR="008848BD" w:rsidRDefault="007C577F" w:rsidP="008848BD">
      <w:pPr>
        <w:pStyle w:val="Cap"/>
        <w:ind w:firstLine="440"/>
        <w:rPr>
          <w:lang w:eastAsia="zh-CN"/>
        </w:rPr>
      </w:pPr>
      <w:r>
        <w:rPr>
          <w:rFonts w:hint="eastAsia"/>
          <w:b/>
          <w:lang w:eastAsia="zh-CN"/>
        </w:rPr>
        <w:t>信美人寿</w:t>
      </w:r>
      <w:r w:rsidR="008848BD" w:rsidRPr="00612707">
        <w:rPr>
          <w:rFonts w:hint="eastAsia"/>
          <w:b/>
          <w:lang w:eastAsia="zh-CN"/>
        </w:rPr>
        <w:t>：</w:t>
      </w:r>
      <w:r>
        <w:rPr>
          <w:rFonts w:hint="eastAsia"/>
          <w:lang w:eastAsia="zh-CN"/>
        </w:rPr>
        <w:t>信美人寿相互保险社</w:t>
      </w:r>
      <w:r w:rsidR="008848BD" w:rsidRPr="0012001B">
        <w:rPr>
          <w:rFonts w:hint="eastAsia"/>
          <w:lang w:eastAsia="zh-CN"/>
        </w:rPr>
        <w:t>的简称</w:t>
      </w:r>
      <w:r w:rsidR="008848BD">
        <w:rPr>
          <w:rFonts w:hint="eastAsia"/>
          <w:lang w:eastAsia="zh-CN"/>
        </w:rPr>
        <w:t>；</w:t>
      </w:r>
    </w:p>
    <w:p w14:paraId="21F17A65" w14:textId="77777777" w:rsidR="008848BD" w:rsidRDefault="008848BD" w:rsidP="008848BD">
      <w:pPr>
        <w:pStyle w:val="Cap"/>
        <w:ind w:firstLine="440"/>
        <w:rPr>
          <w:lang w:eastAsia="zh-CN"/>
        </w:rPr>
      </w:pPr>
      <w:r w:rsidRPr="00612707">
        <w:rPr>
          <w:b/>
          <w:lang w:eastAsia="zh-CN"/>
        </w:rPr>
        <w:t>保融</w:t>
      </w:r>
      <w:r w:rsidRPr="00612707">
        <w:rPr>
          <w:rFonts w:hint="eastAsia"/>
          <w:b/>
          <w:lang w:eastAsia="zh-CN"/>
        </w:rPr>
        <w:t>：</w:t>
      </w:r>
      <w:r>
        <w:rPr>
          <w:lang w:eastAsia="zh-CN"/>
        </w:rPr>
        <w:t>浙江保融科技有限公司</w:t>
      </w:r>
      <w:r w:rsidRPr="0012001B">
        <w:rPr>
          <w:rFonts w:hint="eastAsia"/>
          <w:lang w:eastAsia="zh-CN"/>
        </w:rPr>
        <w:t>的简称</w:t>
      </w:r>
      <w:r>
        <w:rPr>
          <w:rFonts w:hint="eastAsia"/>
          <w:lang w:eastAsia="zh-CN"/>
        </w:rPr>
        <w:t>；</w:t>
      </w:r>
    </w:p>
    <w:p w14:paraId="47F1368E" w14:textId="77777777" w:rsidR="008848BD" w:rsidRPr="008848BD" w:rsidRDefault="008848BD" w:rsidP="008848BD">
      <w:pPr>
        <w:rPr>
          <w:lang w:eastAsia="zh-CN"/>
        </w:rPr>
      </w:pPr>
    </w:p>
    <w:p w14:paraId="0BC6B277" w14:textId="77777777" w:rsidR="008848BD" w:rsidRDefault="008848BD">
      <w:pPr>
        <w:pStyle w:val="20"/>
        <w:numPr>
          <w:ilvl w:val="1"/>
          <w:numId w:val="2"/>
        </w:numPr>
      </w:pPr>
      <w:bookmarkStart w:id="20" w:name="_Toc440870260"/>
      <w:bookmarkStart w:id="21" w:name="_Toc255547668"/>
      <w:bookmarkStart w:id="22" w:name="_Toc255547884"/>
      <w:bookmarkStart w:id="23" w:name="_Toc4183015"/>
      <w:r>
        <w:rPr>
          <w:rFonts w:hint="eastAsia"/>
        </w:rPr>
        <w:t>参考资料</w:t>
      </w:r>
      <w:bookmarkEnd w:id="20"/>
      <w:bookmarkEnd w:id="21"/>
      <w:bookmarkEnd w:id="22"/>
      <w:bookmarkEnd w:id="23"/>
    </w:p>
    <w:p w14:paraId="60B940A4" w14:textId="77777777" w:rsidR="008848BD" w:rsidRDefault="008848BD">
      <w:pPr>
        <w:tabs>
          <w:tab w:val="left" w:pos="1320"/>
        </w:tabs>
        <w:adjustRightInd w:val="0"/>
        <w:snapToGrid w:val="0"/>
        <w:spacing w:line="360" w:lineRule="auto"/>
        <w:rPr>
          <w:rFonts w:ascii="宋体" w:hAnsi="宋体" w:cs="宋体"/>
          <w:lang w:eastAsia="zh-CN"/>
        </w:rPr>
      </w:pPr>
    </w:p>
    <w:p w14:paraId="3DF1C35F" w14:textId="77777777" w:rsidR="008848BD" w:rsidRDefault="008848BD" w:rsidP="008848BD">
      <w:pPr>
        <w:pStyle w:val="Cap"/>
        <w:ind w:firstLine="440"/>
        <w:rPr>
          <w:lang w:eastAsia="zh-CN"/>
        </w:rPr>
      </w:pPr>
      <w:r>
        <w:rPr>
          <w:rFonts w:hint="eastAsia"/>
          <w:lang w:eastAsia="zh-CN"/>
        </w:rPr>
        <w:t>《</w:t>
      </w:r>
      <w:r w:rsidRPr="00DC3DB8">
        <w:rPr>
          <w:rFonts w:hint="eastAsia"/>
          <w:lang w:eastAsia="zh-CN"/>
        </w:rPr>
        <w:t>[</w:t>
      </w:r>
      <w:r w:rsidR="00514B32">
        <w:rPr>
          <w:rFonts w:hint="eastAsia"/>
          <w:lang w:eastAsia="zh-CN"/>
        </w:rPr>
        <w:t>信美人寿</w:t>
      </w:r>
      <w:r w:rsidRPr="00DC3DB8">
        <w:rPr>
          <w:rFonts w:hint="eastAsia"/>
          <w:lang w:eastAsia="zh-CN"/>
        </w:rPr>
        <w:t>资金系统</w:t>
      </w:r>
      <w:r w:rsidRPr="00DC3DB8">
        <w:rPr>
          <w:rFonts w:hint="eastAsia"/>
          <w:lang w:eastAsia="zh-CN"/>
        </w:rPr>
        <w:t>]</w:t>
      </w:r>
      <w:r w:rsidRPr="00DC3DB8">
        <w:rPr>
          <w:rFonts w:hint="eastAsia"/>
          <w:lang w:eastAsia="zh-CN"/>
        </w:rPr>
        <w:t>需求调研会议纪要</w:t>
      </w:r>
      <w:r w:rsidRPr="00DC3DB8">
        <w:rPr>
          <w:rFonts w:hint="eastAsia"/>
          <w:lang w:eastAsia="zh-CN"/>
        </w:rPr>
        <w:t>.</w:t>
      </w:r>
      <w:r w:rsidR="00DA24A1">
        <w:rPr>
          <w:lang w:eastAsia="zh-CN"/>
        </w:rPr>
        <w:t>word</w:t>
      </w:r>
      <w:r>
        <w:rPr>
          <w:rFonts w:hint="eastAsia"/>
          <w:lang w:eastAsia="zh-CN"/>
        </w:rPr>
        <w:t>》</w:t>
      </w:r>
    </w:p>
    <w:p w14:paraId="7EE0EDA6" w14:textId="77777777" w:rsidR="008848BD" w:rsidRDefault="008848BD" w:rsidP="008848BD">
      <w:pPr>
        <w:pStyle w:val="Cap"/>
        <w:ind w:firstLine="440"/>
        <w:rPr>
          <w:lang w:eastAsia="zh-CN"/>
        </w:rPr>
      </w:pPr>
      <w:r>
        <w:rPr>
          <w:rFonts w:hint="eastAsia"/>
          <w:lang w:eastAsia="zh-CN"/>
        </w:rPr>
        <w:t>《</w:t>
      </w:r>
      <w:r w:rsidRPr="00DC3DB8">
        <w:rPr>
          <w:rFonts w:hint="eastAsia"/>
          <w:lang w:eastAsia="zh-CN"/>
        </w:rPr>
        <w:t>基础数据收集模板</w:t>
      </w:r>
      <w:r w:rsidRPr="00DC3DB8">
        <w:rPr>
          <w:rFonts w:hint="eastAsia"/>
          <w:lang w:eastAsia="zh-CN"/>
        </w:rPr>
        <w:t>.xlsx</w:t>
      </w:r>
      <w:r>
        <w:rPr>
          <w:rFonts w:hint="eastAsia"/>
          <w:lang w:eastAsia="zh-CN"/>
        </w:rPr>
        <w:t>》</w:t>
      </w:r>
    </w:p>
    <w:p w14:paraId="1609E6DA" w14:textId="77777777" w:rsidR="008848BD" w:rsidRPr="008848BD" w:rsidRDefault="008848BD">
      <w:pPr>
        <w:tabs>
          <w:tab w:val="left" w:pos="1320"/>
        </w:tabs>
        <w:adjustRightInd w:val="0"/>
        <w:snapToGrid w:val="0"/>
        <w:spacing w:line="360" w:lineRule="auto"/>
        <w:rPr>
          <w:rFonts w:ascii="宋体" w:hAnsi="宋体" w:cs="宋体"/>
          <w:lang w:eastAsia="zh-CN"/>
        </w:rPr>
      </w:pPr>
    </w:p>
    <w:p w14:paraId="14EA0241" w14:textId="77777777" w:rsidR="008848BD" w:rsidRDefault="008848BD">
      <w:pPr>
        <w:pStyle w:val="1"/>
        <w:numPr>
          <w:ilvl w:val="0"/>
          <w:numId w:val="2"/>
        </w:numPr>
      </w:pPr>
      <w:bookmarkStart w:id="24" w:name="_Toc255547669"/>
      <w:bookmarkStart w:id="25" w:name="_Toc255547885"/>
      <w:bookmarkStart w:id="26" w:name="_Toc4183016"/>
      <w:r>
        <w:rPr>
          <w:rFonts w:hint="eastAsia"/>
        </w:rPr>
        <w:t>任务概述</w:t>
      </w:r>
      <w:bookmarkEnd w:id="24"/>
      <w:bookmarkEnd w:id="25"/>
      <w:bookmarkEnd w:id="26"/>
    </w:p>
    <w:p w14:paraId="70652EE8" w14:textId="77777777" w:rsidR="008848BD" w:rsidRDefault="008848BD">
      <w:pPr>
        <w:pStyle w:val="20"/>
        <w:numPr>
          <w:ilvl w:val="1"/>
          <w:numId w:val="2"/>
        </w:numPr>
        <w:rPr>
          <w:lang w:eastAsia="zh-CN"/>
        </w:rPr>
      </w:pPr>
      <w:bookmarkStart w:id="27" w:name="_Toc440870262"/>
      <w:bookmarkStart w:id="28" w:name="_Toc255547670"/>
      <w:bookmarkStart w:id="29" w:name="_Toc255547886"/>
      <w:bookmarkStart w:id="30" w:name="_Toc4183017"/>
      <w:r>
        <w:rPr>
          <w:rFonts w:hint="eastAsia"/>
        </w:rPr>
        <w:t>目标</w:t>
      </w:r>
      <w:bookmarkEnd w:id="27"/>
      <w:bookmarkEnd w:id="28"/>
      <w:bookmarkEnd w:id="29"/>
      <w:bookmarkEnd w:id="30"/>
    </w:p>
    <w:p w14:paraId="74C57C6E" w14:textId="77777777" w:rsidR="008848BD" w:rsidRDefault="008848BD" w:rsidP="008848BD">
      <w:pPr>
        <w:rPr>
          <w:lang w:eastAsia="zh-CN"/>
        </w:rPr>
      </w:pPr>
    </w:p>
    <w:p w14:paraId="5743756E" w14:textId="77777777" w:rsidR="008848BD" w:rsidRDefault="008848BD" w:rsidP="008848BD">
      <w:pPr>
        <w:ind w:firstLineChars="200" w:firstLine="480"/>
        <w:rPr>
          <w:lang w:eastAsia="zh-CN"/>
        </w:rPr>
      </w:pPr>
      <w:r>
        <w:rPr>
          <w:rFonts w:hint="eastAsia"/>
          <w:lang w:eastAsia="zh-CN"/>
        </w:rPr>
        <w:t>为了使得</w:t>
      </w:r>
      <w:r w:rsidR="007D0C2C">
        <w:rPr>
          <w:lang w:eastAsia="zh-CN"/>
        </w:rPr>
        <w:t>信美人寿</w:t>
      </w:r>
      <w:r w:rsidRPr="00416A2B">
        <w:rPr>
          <w:rFonts w:hint="eastAsia"/>
          <w:lang w:eastAsia="zh-CN"/>
        </w:rPr>
        <w:t>资金管理工作集中有序、统一规划管理，在本次项目中会将分散的资金管理功能统一整理收集到资金管理系统中实现；</w:t>
      </w:r>
    </w:p>
    <w:p w14:paraId="51FCE556" w14:textId="77777777" w:rsidR="008848BD" w:rsidRDefault="008848BD" w:rsidP="008848BD">
      <w:pPr>
        <w:ind w:firstLineChars="200" w:firstLine="480"/>
        <w:rPr>
          <w:lang w:eastAsia="zh-CN"/>
        </w:rPr>
      </w:pPr>
      <w:r w:rsidRPr="00416A2B">
        <w:rPr>
          <w:rFonts w:hint="eastAsia"/>
          <w:lang w:eastAsia="zh-CN"/>
        </w:rPr>
        <w:t>原有对接到核心系统、</w:t>
      </w:r>
      <w:r>
        <w:rPr>
          <w:rFonts w:hint="eastAsia"/>
          <w:lang w:eastAsia="zh-CN"/>
        </w:rPr>
        <w:t>收付费</w:t>
      </w:r>
      <w:r w:rsidRPr="00416A2B">
        <w:rPr>
          <w:rFonts w:hint="eastAsia"/>
          <w:lang w:eastAsia="zh-CN"/>
        </w:rPr>
        <w:t>系统的相关联系统的接口将会重新梳理调整或重新开发，以便对接到资金管理系统中。</w:t>
      </w:r>
    </w:p>
    <w:p w14:paraId="6DF6EF0E" w14:textId="77777777" w:rsidR="008848BD" w:rsidRPr="008848BD" w:rsidRDefault="008848BD" w:rsidP="008848BD">
      <w:pPr>
        <w:rPr>
          <w:lang w:eastAsia="zh-CN"/>
        </w:rPr>
      </w:pPr>
    </w:p>
    <w:p w14:paraId="353DCB9F" w14:textId="77777777" w:rsidR="008848BD" w:rsidRDefault="008848BD" w:rsidP="008848BD">
      <w:pPr>
        <w:pStyle w:val="20"/>
        <w:numPr>
          <w:ilvl w:val="1"/>
          <w:numId w:val="2"/>
        </w:numPr>
        <w:rPr>
          <w:lang w:eastAsia="zh-CN"/>
        </w:rPr>
      </w:pPr>
      <w:bookmarkStart w:id="31" w:name="_Toc4183018"/>
      <w:r>
        <w:rPr>
          <w:rFonts w:hint="eastAsia"/>
          <w:lang w:eastAsia="zh-CN"/>
        </w:rPr>
        <w:t>范围</w:t>
      </w:r>
      <w:bookmarkStart w:id="32" w:name="_Toc440870263"/>
      <w:bookmarkStart w:id="33" w:name="_Toc255547671"/>
      <w:bookmarkStart w:id="34" w:name="_Toc255547887"/>
      <w:bookmarkEnd w:id="31"/>
    </w:p>
    <w:p w14:paraId="1EB95D05" w14:textId="77777777" w:rsidR="008848BD" w:rsidRDefault="008848BD" w:rsidP="008848BD">
      <w:pPr>
        <w:rPr>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2403"/>
        <w:gridCol w:w="2694"/>
        <w:gridCol w:w="2835"/>
      </w:tblGrid>
      <w:tr w:rsidR="008848BD" w:rsidRPr="00751274" w14:paraId="125C3B0A" w14:textId="77777777" w:rsidTr="0001162E">
        <w:trPr>
          <w:cantSplit/>
        </w:trPr>
        <w:tc>
          <w:tcPr>
            <w:tcW w:w="490" w:type="dxa"/>
            <w:shd w:val="clear" w:color="auto" w:fill="7C9BC1"/>
            <w:tcMar>
              <w:top w:w="58" w:type="dxa"/>
              <w:left w:w="58" w:type="dxa"/>
              <w:bottom w:w="58" w:type="dxa"/>
              <w:right w:w="58" w:type="dxa"/>
            </w:tcMar>
          </w:tcPr>
          <w:p w14:paraId="48323C84" w14:textId="77777777" w:rsidR="008848BD" w:rsidRPr="00751274" w:rsidRDefault="008848BD" w:rsidP="008848BD">
            <w:pPr>
              <w:pStyle w:val="Cap1"/>
              <w:ind w:firstLineChars="100" w:firstLine="200"/>
              <w:jc w:val="both"/>
              <w:rPr>
                <w:szCs w:val="18"/>
              </w:rPr>
            </w:pPr>
            <w:r w:rsidRPr="00751274">
              <w:rPr>
                <w:rFonts w:hint="eastAsia"/>
                <w:szCs w:val="18"/>
              </w:rPr>
              <w:t>#</w:t>
            </w:r>
          </w:p>
        </w:tc>
        <w:tc>
          <w:tcPr>
            <w:tcW w:w="2403" w:type="dxa"/>
            <w:shd w:val="clear" w:color="auto" w:fill="7C9BC1"/>
            <w:tcMar>
              <w:top w:w="58" w:type="dxa"/>
              <w:left w:w="58" w:type="dxa"/>
              <w:bottom w:w="58" w:type="dxa"/>
              <w:right w:w="58" w:type="dxa"/>
            </w:tcMar>
          </w:tcPr>
          <w:p w14:paraId="4A487A88" w14:textId="77777777" w:rsidR="008848BD" w:rsidRPr="00751274" w:rsidRDefault="008848BD" w:rsidP="008848BD">
            <w:pPr>
              <w:pStyle w:val="Cap1"/>
              <w:rPr>
                <w:szCs w:val="18"/>
              </w:rPr>
            </w:pPr>
            <w:r>
              <w:rPr>
                <w:rFonts w:hint="eastAsia"/>
                <w:szCs w:val="18"/>
              </w:rPr>
              <w:t>模块</w:t>
            </w:r>
          </w:p>
        </w:tc>
        <w:tc>
          <w:tcPr>
            <w:tcW w:w="2694" w:type="dxa"/>
            <w:shd w:val="clear" w:color="auto" w:fill="7C9BC1"/>
          </w:tcPr>
          <w:p w14:paraId="5991806E" w14:textId="77777777" w:rsidR="008848BD" w:rsidRDefault="008848BD" w:rsidP="008848BD">
            <w:pPr>
              <w:pStyle w:val="Cap1"/>
              <w:rPr>
                <w:szCs w:val="18"/>
              </w:rPr>
            </w:pPr>
            <w:r>
              <w:rPr>
                <w:rFonts w:hint="eastAsia"/>
                <w:szCs w:val="18"/>
              </w:rPr>
              <w:t>功能点</w:t>
            </w:r>
          </w:p>
        </w:tc>
        <w:tc>
          <w:tcPr>
            <w:tcW w:w="2835" w:type="dxa"/>
            <w:shd w:val="clear" w:color="auto" w:fill="7C9BC1"/>
            <w:tcMar>
              <w:top w:w="58" w:type="dxa"/>
              <w:left w:w="58" w:type="dxa"/>
              <w:bottom w:w="58" w:type="dxa"/>
              <w:right w:w="58" w:type="dxa"/>
            </w:tcMar>
          </w:tcPr>
          <w:p w14:paraId="3DF8F1AC" w14:textId="77777777" w:rsidR="008848BD" w:rsidRPr="00751274" w:rsidRDefault="008848BD" w:rsidP="008848BD">
            <w:pPr>
              <w:pStyle w:val="Cap1"/>
              <w:rPr>
                <w:szCs w:val="18"/>
              </w:rPr>
            </w:pPr>
            <w:r>
              <w:rPr>
                <w:rFonts w:hint="eastAsia"/>
                <w:szCs w:val="18"/>
              </w:rPr>
              <w:t>备注</w:t>
            </w:r>
          </w:p>
        </w:tc>
      </w:tr>
      <w:tr w:rsidR="008848BD" w:rsidRPr="00751274" w14:paraId="307EB2B9" w14:textId="77777777" w:rsidTr="0001162E">
        <w:trPr>
          <w:cantSplit/>
          <w:trHeight w:val="289"/>
        </w:trPr>
        <w:tc>
          <w:tcPr>
            <w:tcW w:w="490" w:type="dxa"/>
            <w:shd w:val="clear" w:color="auto" w:fill="AECEE1"/>
            <w:tcMar>
              <w:top w:w="58" w:type="dxa"/>
              <w:left w:w="58" w:type="dxa"/>
              <w:bottom w:w="58" w:type="dxa"/>
              <w:right w:w="58" w:type="dxa"/>
            </w:tcMar>
            <w:vAlign w:val="center"/>
          </w:tcPr>
          <w:p w14:paraId="7751A328" w14:textId="77777777" w:rsidR="008848BD" w:rsidRPr="005D789A" w:rsidRDefault="008848BD" w:rsidP="008848BD">
            <w:pPr>
              <w:pStyle w:val="Cap2"/>
              <w:jc w:val="center"/>
              <w:rPr>
                <w:lang w:eastAsia="zh-CN"/>
              </w:rPr>
            </w:pPr>
            <w:r w:rsidRPr="005D789A">
              <w:rPr>
                <w:lang w:eastAsia="zh-CN"/>
              </w:rPr>
              <w:t>1</w:t>
            </w:r>
          </w:p>
        </w:tc>
        <w:tc>
          <w:tcPr>
            <w:tcW w:w="2403" w:type="dxa"/>
            <w:shd w:val="clear" w:color="auto" w:fill="E3EEF5"/>
            <w:tcMar>
              <w:top w:w="58" w:type="dxa"/>
              <w:left w:w="58" w:type="dxa"/>
              <w:bottom w:w="58" w:type="dxa"/>
              <w:right w:w="58" w:type="dxa"/>
            </w:tcMar>
            <w:vAlign w:val="center"/>
          </w:tcPr>
          <w:p w14:paraId="11ED1C09" w14:textId="77777777" w:rsidR="008848BD" w:rsidRPr="009D64FC" w:rsidRDefault="008848BD" w:rsidP="008848BD">
            <w:pPr>
              <w:rPr>
                <w:rFonts w:ascii="Arial" w:hAnsi="Arial" w:cs="Arial"/>
                <w:b/>
                <w:color w:val="000000"/>
                <w:sz w:val="20"/>
              </w:rPr>
            </w:pPr>
            <w:r w:rsidRPr="009D64FC">
              <w:rPr>
                <w:rFonts w:ascii="Arial" w:hAnsi="Arial" w:cs="Arial"/>
                <w:b/>
                <w:color w:val="000000"/>
                <w:sz w:val="20"/>
              </w:rPr>
              <w:t>基础资料</w:t>
            </w:r>
          </w:p>
        </w:tc>
        <w:tc>
          <w:tcPr>
            <w:tcW w:w="2694" w:type="dxa"/>
            <w:shd w:val="clear" w:color="auto" w:fill="E3EEF5"/>
            <w:vAlign w:val="center"/>
          </w:tcPr>
          <w:p w14:paraId="50594B54" w14:textId="28D07BA9" w:rsidR="008848BD" w:rsidRPr="009B1313" w:rsidRDefault="008848BD" w:rsidP="008848BD">
            <w:pPr>
              <w:rPr>
                <w:rFonts w:ascii="Arial" w:hAnsi="Arial" w:cs="Arial"/>
                <w:color w:val="000000"/>
                <w:sz w:val="20"/>
                <w:lang w:eastAsia="zh-CN"/>
              </w:rPr>
            </w:pPr>
            <w:r>
              <w:rPr>
                <w:rFonts w:ascii="Arial" w:hAnsi="Arial" w:cs="Arial"/>
                <w:color w:val="000000"/>
                <w:sz w:val="20"/>
              </w:rPr>
              <w:t>组织</w:t>
            </w:r>
            <w:r w:rsidR="00D75A6D">
              <w:rPr>
                <w:rFonts w:ascii="Arial" w:hAnsi="Arial" w:cs="Arial" w:hint="eastAsia"/>
                <w:color w:val="000000"/>
                <w:sz w:val="20"/>
                <w:lang w:eastAsia="zh-CN"/>
              </w:rPr>
              <w:t>架构</w:t>
            </w:r>
          </w:p>
        </w:tc>
        <w:tc>
          <w:tcPr>
            <w:tcW w:w="2835" w:type="dxa"/>
            <w:shd w:val="clear" w:color="auto" w:fill="E3EEF5"/>
            <w:tcMar>
              <w:top w:w="58" w:type="dxa"/>
              <w:left w:w="58" w:type="dxa"/>
              <w:bottom w:w="58" w:type="dxa"/>
              <w:right w:w="58" w:type="dxa"/>
            </w:tcMar>
          </w:tcPr>
          <w:p w14:paraId="0CABA8FD"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7744B15" w14:textId="77777777" w:rsidTr="0001162E">
        <w:trPr>
          <w:cantSplit/>
          <w:trHeight w:val="139"/>
        </w:trPr>
        <w:tc>
          <w:tcPr>
            <w:tcW w:w="490" w:type="dxa"/>
            <w:shd w:val="clear" w:color="auto" w:fill="AECEE1"/>
            <w:tcMar>
              <w:top w:w="58" w:type="dxa"/>
              <w:left w:w="58" w:type="dxa"/>
              <w:bottom w:w="58" w:type="dxa"/>
              <w:right w:w="58" w:type="dxa"/>
            </w:tcMar>
            <w:vAlign w:val="center"/>
          </w:tcPr>
          <w:p w14:paraId="079B419F" w14:textId="77777777" w:rsidR="008848BD" w:rsidRPr="005D789A" w:rsidRDefault="008848BD" w:rsidP="008848BD">
            <w:pPr>
              <w:pStyle w:val="Cap2"/>
              <w:jc w:val="center"/>
              <w:rPr>
                <w:lang w:eastAsia="zh-CN"/>
              </w:rPr>
            </w:pPr>
            <w:r w:rsidRPr="005D789A">
              <w:rPr>
                <w:lang w:eastAsia="zh-CN"/>
              </w:rPr>
              <w:t>2</w:t>
            </w:r>
          </w:p>
        </w:tc>
        <w:tc>
          <w:tcPr>
            <w:tcW w:w="2403" w:type="dxa"/>
            <w:shd w:val="clear" w:color="auto" w:fill="E3EEF5"/>
            <w:tcMar>
              <w:top w:w="58" w:type="dxa"/>
              <w:left w:w="58" w:type="dxa"/>
              <w:bottom w:w="58" w:type="dxa"/>
              <w:right w:w="58" w:type="dxa"/>
            </w:tcMar>
            <w:vAlign w:val="center"/>
          </w:tcPr>
          <w:p w14:paraId="6A311F24" w14:textId="77777777" w:rsidR="008848BD" w:rsidRDefault="008848BD" w:rsidP="008848BD">
            <w:pPr>
              <w:rPr>
                <w:rFonts w:ascii="Arial" w:hAnsi="Arial" w:cs="Arial"/>
                <w:color w:val="000000"/>
                <w:sz w:val="20"/>
              </w:rPr>
            </w:pPr>
          </w:p>
        </w:tc>
        <w:tc>
          <w:tcPr>
            <w:tcW w:w="2694" w:type="dxa"/>
            <w:shd w:val="clear" w:color="auto" w:fill="E3EEF5"/>
            <w:vAlign w:val="center"/>
          </w:tcPr>
          <w:p w14:paraId="7984929F" w14:textId="77777777" w:rsidR="008848BD" w:rsidRPr="009B1313" w:rsidRDefault="008848BD" w:rsidP="008848BD">
            <w:pPr>
              <w:rPr>
                <w:rFonts w:ascii="Arial" w:hAnsi="Arial" w:cs="Arial"/>
                <w:color w:val="000000"/>
                <w:sz w:val="20"/>
              </w:rPr>
            </w:pPr>
            <w:r>
              <w:rPr>
                <w:rFonts w:ascii="Arial" w:hAnsi="Arial" w:cs="Arial"/>
                <w:color w:val="000000"/>
                <w:sz w:val="20"/>
              </w:rPr>
              <w:t>用户</w:t>
            </w:r>
          </w:p>
        </w:tc>
        <w:tc>
          <w:tcPr>
            <w:tcW w:w="2835" w:type="dxa"/>
            <w:shd w:val="clear" w:color="auto" w:fill="E3EEF5"/>
            <w:tcMar>
              <w:top w:w="58" w:type="dxa"/>
              <w:left w:w="58" w:type="dxa"/>
              <w:bottom w:w="58" w:type="dxa"/>
              <w:right w:w="58" w:type="dxa"/>
            </w:tcMar>
          </w:tcPr>
          <w:p w14:paraId="6DF9E933"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001516D1" w14:textId="77777777" w:rsidTr="0001162E">
        <w:trPr>
          <w:cantSplit/>
          <w:trHeight w:val="139"/>
        </w:trPr>
        <w:tc>
          <w:tcPr>
            <w:tcW w:w="490" w:type="dxa"/>
            <w:shd w:val="clear" w:color="auto" w:fill="AECEE1"/>
            <w:tcMar>
              <w:top w:w="58" w:type="dxa"/>
              <w:left w:w="58" w:type="dxa"/>
              <w:bottom w:w="58" w:type="dxa"/>
              <w:right w:w="58" w:type="dxa"/>
            </w:tcMar>
            <w:vAlign w:val="center"/>
          </w:tcPr>
          <w:p w14:paraId="33711A5B" w14:textId="77777777" w:rsidR="008848BD" w:rsidRPr="005D789A" w:rsidRDefault="008848BD" w:rsidP="008848BD">
            <w:pPr>
              <w:pStyle w:val="Cap2"/>
              <w:jc w:val="center"/>
              <w:rPr>
                <w:lang w:eastAsia="zh-CN"/>
              </w:rPr>
            </w:pPr>
            <w:r>
              <w:rPr>
                <w:rFonts w:hint="eastAsia"/>
                <w:lang w:eastAsia="zh-CN"/>
              </w:rPr>
              <w:t>3</w:t>
            </w:r>
          </w:p>
        </w:tc>
        <w:tc>
          <w:tcPr>
            <w:tcW w:w="2403" w:type="dxa"/>
            <w:shd w:val="clear" w:color="auto" w:fill="E3EEF5"/>
            <w:tcMar>
              <w:top w:w="58" w:type="dxa"/>
              <w:left w:w="58" w:type="dxa"/>
              <w:bottom w:w="58" w:type="dxa"/>
              <w:right w:w="58" w:type="dxa"/>
            </w:tcMar>
            <w:vAlign w:val="center"/>
          </w:tcPr>
          <w:p w14:paraId="150CD19B" w14:textId="77777777" w:rsidR="008848BD" w:rsidRDefault="008848BD" w:rsidP="008848BD">
            <w:pPr>
              <w:rPr>
                <w:rFonts w:ascii="Arial" w:hAnsi="Arial" w:cs="Arial"/>
                <w:color w:val="000000"/>
                <w:sz w:val="20"/>
              </w:rPr>
            </w:pPr>
          </w:p>
        </w:tc>
        <w:tc>
          <w:tcPr>
            <w:tcW w:w="2694" w:type="dxa"/>
            <w:shd w:val="clear" w:color="auto" w:fill="E3EEF5"/>
            <w:vAlign w:val="center"/>
          </w:tcPr>
          <w:p w14:paraId="27D1D1CB" w14:textId="77777777" w:rsidR="008848BD" w:rsidRPr="009B1313" w:rsidRDefault="008848BD" w:rsidP="008848BD">
            <w:pPr>
              <w:rPr>
                <w:rFonts w:ascii="Arial" w:hAnsi="Arial" w:cs="Arial"/>
                <w:color w:val="000000"/>
                <w:sz w:val="20"/>
              </w:rPr>
            </w:pPr>
            <w:r>
              <w:rPr>
                <w:rFonts w:ascii="Arial" w:hAnsi="Arial" w:cs="Arial" w:hint="eastAsia"/>
                <w:color w:val="000000"/>
                <w:sz w:val="20"/>
              </w:rPr>
              <w:t>角色</w:t>
            </w:r>
          </w:p>
        </w:tc>
        <w:tc>
          <w:tcPr>
            <w:tcW w:w="2835" w:type="dxa"/>
            <w:shd w:val="clear" w:color="auto" w:fill="E3EEF5"/>
            <w:tcMar>
              <w:top w:w="58" w:type="dxa"/>
              <w:left w:w="58" w:type="dxa"/>
              <w:bottom w:w="58" w:type="dxa"/>
              <w:right w:w="58" w:type="dxa"/>
            </w:tcMar>
          </w:tcPr>
          <w:p w14:paraId="376A3236" w14:textId="77777777" w:rsidR="008848BD" w:rsidRPr="00BA4F5A"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CE16039" w14:textId="77777777" w:rsidTr="0001162E">
        <w:trPr>
          <w:cantSplit/>
          <w:trHeight w:val="139"/>
        </w:trPr>
        <w:tc>
          <w:tcPr>
            <w:tcW w:w="490" w:type="dxa"/>
            <w:shd w:val="clear" w:color="auto" w:fill="AECEE1"/>
            <w:tcMar>
              <w:top w:w="58" w:type="dxa"/>
              <w:left w:w="58" w:type="dxa"/>
              <w:bottom w:w="58" w:type="dxa"/>
              <w:right w:w="58" w:type="dxa"/>
            </w:tcMar>
            <w:vAlign w:val="center"/>
          </w:tcPr>
          <w:p w14:paraId="4418F132" w14:textId="77777777" w:rsidR="008848BD" w:rsidRPr="005D789A" w:rsidRDefault="008848BD" w:rsidP="008848BD">
            <w:pPr>
              <w:pStyle w:val="Cap2"/>
              <w:jc w:val="center"/>
              <w:rPr>
                <w:lang w:eastAsia="zh-CN"/>
              </w:rPr>
            </w:pPr>
            <w:r>
              <w:rPr>
                <w:rFonts w:hint="eastAsia"/>
                <w:lang w:eastAsia="zh-CN"/>
              </w:rPr>
              <w:t>4</w:t>
            </w:r>
          </w:p>
        </w:tc>
        <w:tc>
          <w:tcPr>
            <w:tcW w:w="2403" w:type="dxa"/>
            <w:shd w:val="clear" w:color="auto" w:fill="E3EEF5"/>
            <w:tcMar>
              <w:top w:w="58" w:type="dxa"/>
              <w:left w:w="58" w:type="dxa"/>
              <w:bottom w:w="58" w:type="dxa"/>
              <w:right w:w="58" w:type="dxa"/>
            </w:tcMar>
            <w:vAlign w:val="center"/>
          </w:tcPr>
          <w:p w14:paraId="0BE9D785" w14:textId="77777777" w:rsidR="008848BD" w:rsidRDefault="008848BD" w:rsidP="008848BD">
            <w:pPr>
              <w:rPr>
                <w:rFonts w:ascii="Arial" w:hAnsi="Arial" w:cs="Arial"/>
                <w:color w:val="000000"/>
                <w:sz w:val="20"/>
              </w:rPr>
            </w:pPr>
          </w:p>
        </w:tc>
        <w:tc>
          <w:tcPr>
            <w:tcW w:w="2694" w:type="dxa"/>
            <w:shd w:val="clear" w:color="auto" w:fill="E3EEF5"/>
            <w:vAlign w:val="center"/>
          </w:tcPr>
          <w:p w14:paraId="24FDCDF4" w14:textId="77777777" w:rsidR="008848BD" w:rsidRPr="009B1313" w:rsidRDefault="008848BD" w:rsidP="008848BD">
            <w:pPr>
              <w:rPr>
                <w:rFonts w:ascii="Arial" w:hAnsi="Arial" w:cs="Arial"/>
                <w:color w:val="000000"/>
                <w:sz w:val="20"/>
              </w:rPr>
            </w:pPr>
            <w:r>
              <w:rPr>
                <w:rFonts w:ascii="Arial" w:hAnsi="Arial" w:cs="Arial"/>
                <w:color w:val="000000"/>
                <w:sz w:val="20"/>
              </w:rPr>
              <w:t>币种</w:t>
            </w:r>
          </w:p>
        </w:tc>
        <w:tc>
          <w:tcPr>
            <w:tcW w:w="2835" w:type="dxa"/>
            <w:shd w:val="clear" w:color="auto" w:fill="E3EEF5"/>
            <w:tcMar>
              <w:top w:w="58" w:type="dxa"/>
              <w:left w:w="58" w:type="dxa"/>
              <w:bottom w:w="58" w:type="dxa"/>
              <w:right w:w="58" w:type="dxa"/>
            </w:tcMar>
          </w:tcPr>
          <w:p w14:paraId="37D2CBCE"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D75A6D" w:rsidRPr="00751274" w14:paraId="4D2B0D29" w14:textId="77777777" w:rsidTr="0001162E">
        <w:trPr>
          <w:cantSplit/>
          <w:trHeight w:val="139"/>
        </w:trPr>
        <w:tc>
          <w:tcPr>
            <w:tcW w:w="490" w:type="dxa"/>
            <w:shd w:val="clear" w:color="auto" w:fill="AECEE1"/>
            <w:tcMar>
              <w:top w:w="58" w:type="dxa"/>
              <w:left w:w="58" w:type="dxa"/>
              <w:bottom w:w="58" w:type="dxa"/>
              <w:right w:w="58" w:type="dxa"/>
            </w:tcMar>
            <w:vAlign w:val="center"/>
          </w:tcPr>
          <w:p w14:paraId="72B41EC8" w14:textId="2E333D22" w:rsidR="00D75A6D" w:rsidRDefault="00D75A6D" w:rsidP="00D75A6D">
            <w:pPr>
              <w:pStyle w:val="Cap2"/>
              <w:jc w:val="center"/>
              <w:rPr>
                <w:lang w:eastAsia="zh-CN"/>
              </w:rPr>
            </w:pPr>
            <w:r>
              <w:rPr>
                <w:lang w:eastAsia="zh-CN"/>
              </w:rPr>
              <w:t>5</w:t>
            </w:r>
          </w:p>
        </w:tc>
        <w:tc>
          <w:tcPr>
            <w:tcW w:w="2403" w:type="dxa"/>
            <w:shd w:val="clear" w:color="auto" w:fill="E3EEF5"/>
            <w:tcMar>
              <w:top w:w="58" w:type="dxa"/>
              <w:left w:w="58" w:type="dxa"/>
              <w:bottom w:w="58" w:type="dxa"/>
              <w:right w:w="58" w:type="dxa"/>
            </w:tcMar>
          </w:tcPr>
          <w:p w14:paraId="030DC5E9" w14:textId="77777777" w:rsidR="00D75A6D" w:rsidRDefault="00D75A6D" w:rsidP="00D75A6D">
            <w:pPr>
              <w:rPr>
                <w:rFonts w:ascii="Arial" w:hAnsi="Arial" w:cs="Arial"/>
                <w:color w:val="000000"/>
                <w:sz w:val="20"/>
              </w:rPr>
            </w:pPr>
          </w:p>
        </w:tc>
        <w:tc>
          <w:tcPr>
            <w:tcW w:w="2694" w:type="dxa"/>
            <w:shd w:val="clear" w:color="auto" w:fill="E3EEF5"/>
            <w:vAlign w:val="center"/>
          </w:tcPr>
          <w:p w14:paraId="426E3ACF" w14:textId="48A057D0" w:rsidR="00D75A6D" w:rsidRDefault="00D75A6D" w:rsidP="00D75A6D">
            <w:pPr>
              <w:rPr>
                <w:rFonts w:ascii="Arial" w:hAnsi="Arial" w:cs="Arial"/>
                <w:color w:val="000000"/>
                <w:sz w:val="20"/>
              </w:rPr>
            </w:pPr>
            <w:r>
              <w:rPr>
                <w:rFonts w:ascii="Arial" w:hAnsi="Arial" w:cs="Arial"/>
                <w:color w:val="000000"/>
                <w:sz w:val="20"/>
              </w:rPr>
              <w:t>账户用途</w:t>
            </w:r>
          </w:p>
        </w:tc>
        <w:tc>
          <w:tcPr>
            <w:tcW w:w="2835" w:type="dxa"/>
            <w:shd w:val="clear" w:color="auto" w:fill="E3EEF5"/>
            <w:tcMar>
              <w:top w:w="58" w:type="dxa"/>
              <w:left w:w="58" w:type="dxa"/>
              <w:bottom w:w="58" w:type="dxa"/>
              <w:right w:w="58" w:type="dxa"/>
            </w:tcMar>
          </w:tcPr>
          <w:p w14:paraId="19D2F5C4" w14:textId="4A559948" w:rsidR="00D75A6D" w:rsidRDefault="00D75A6D" w:rsidP="00D75A6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3D88FE73" w14:textId="77777777" w:rsidTr="0001162E">
        <w:trPr>
          <w:cantSplit/>
          <w:trHeight w:val="139"/>
        </w:trPr>
        <w:tc>
          <w:tcPr>
            <w:tcW w:w="490" w:type="dxa"/>
            <w:shd w:val="clear" w:color="auto" w:fill="AECEE1"/>
            <w:tcMar>
              <w:top w:w="58" w:type="dxa"/>
              <w:left w:w="58" w:type="dxa"/>
              <w:bottom w:w="58" w:type="dxa"/>
              <w:right w:w="58" w:type="dxa"/>
            </w:tcMar>
            <w:vAlign w:val="center"/>
          </w:tcPr>
          <w:p w14:paraId="5D3541FF" w14:textId="1F914669" w:rsidR="008848BD" w:rsidRPr="005D789A" w:rsidRDefault="00D75A6D" w:rsidP="008848BD">
            <w:pPr>
              <w:pStyle w:val="Cap2"/>
              <w:jc w:val="center"/>
              <w:rPr>
                <w:lang w:eastAsia="zh-CN"/>
              </w:rPr>
            </w:pPr>
            <w:r>
              <w:rPr>
                <w:lang w:eastAsia="zh-CN"/>
              </w:rPr>
              <w:t>6</w:t>
            </w:r>
          </w:p>
        </w:tc>
        <w:tc>
          <w:tcPr>
            <w:tcW w:w="2403" w:type="dxa"/>
            <w:shd w:val="clear" w:color="auto" w:fill="E3EEF5"/>
            <w:tcMar>
              <w:top w:w="58" w:type="dxa"/>
              <w:left w:w="58" w:type="dxa"/>
              <w:bottom w:w="58" w:type="dxa"/>
              <w:right w:w="58" w:type="dxa"/>
            </w:tcMar>
            <w:vAlign w:val="center"/>
          </w:tcPr>
          <w:p w14:paraId="5F31C4ED" w14:textId="77777777" w:rsidR="008848BD" w:rsidRDefault="008848BD" w:rsidP="008848BD">
            <w:pPr>
              <w:rPr>
                <w:rFonts w:ascii="Arial" w:hAnsi="Arial" w:cs="Arial"/>
                <w:color w:val="000000"/>
                <w:sz w:val="20"/>
              </w:rPr>
            </w:pPr>
          </w:p>
        </w:tc>
        <w:tc>
          <w:tcPr>
            <w:tcW w:w="2694" w:type="dxa"/>
            <w:shd w:val="clear" w:color="auto" w:fill="E3EEF5"/>
            <w:vAlign w:val="center"/>
          </w:tcPr>
          <w:p w14:paraId="135CAA84" w14:textId="77777777" w:rsidR="008848BD" w:rsidRPr="009B1313" w:rsidRDefault="008848BD" w:rsidP="008848BD">
            <w:pPr>
              <w:rPr>
                <w:rFonts w:ascii="Arial" w:hAnsi="Arial" w:cs="Arial"/>
                <w:color w:val="000000"/>
                <w:sz w:val="20"/>
              </w:rPr>
            </w:pPr>
            <w:r>
              <w:rPr>
                <w:rFonts w:ascii="Arial" w:hAnsi="Arial" w:cs="Arial"/>
                <w:color w:val="000000"/>
                <w:sz w:val="20"/>
              </w:rPr>
              <w:t>日历</w:t>
            </w:r>
          </w:p>
        </w:tc>
        <w:tc>
          <w:tcPr>
            <w:tcW w:w="2835" w:type="dxa"/>
            <w:shd w:val="clear" w:color="auto" w:fill="E3EEF5"/>
            <w:tcMar>
              <w:top w:w="58" w:type="dxa"/>
              <w:left w:w="58" w:type="dxa"/>
              <w:bottom w:w="58" w:type="dxa"/>
              <w:right w:w="58" w:type="dxa"/>
            </w:tcMar>
          </w:tcPr>
          <w:p w14:paraId="65064B70"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15A6C4E0" w14:textId="77777777" w:rsidTr="0001162E">
        <w:trPr>
          <w:cantSplit/>
          <w:trHeight w:val="139"/>
        </w:trPr>
        <w:tc>
          <w:tcPr>
            <w:tcW w:w="490" w:type="dxa"/>
            <w:shd w:val="clear" w:color="auto" w:fill="AECEE1"/>
            <w:tcMar>
              <w:top w:w="58" w:type="dxa"/>
              <w:left w:w="58" w:type="dxa"/>
              <w:bottom w:w="58" w:type="dxa"/>
              <w:right w:w="58" w:type="dxa"/>
            </w:tcMar>
            <w:vAlign w:val="center"/>
          </w:tcPr>
          <w:p w14:paraId="4B9657CB" w14:textId="731DD27F" w:rsidR="008848BD" w:rsidRPr="005D789A" w:rsidRDefault="00D75A6D" w:rsidP="008848BD">
            <w:pPr>
              <w:pStyle w:val="Cap2"/>
              <w:jc w:val="center"/>
              <w:rPr>
                <w:lang w:eastAsia="zh-CN"/>
              </w:rPr>
            </w:pPr>
            <w:r>
              <w:rPr>
                <w:lang w:eastAsia="zh-CN"/>
              </w:rPr>
              <w:t>7</w:t>
            </w:r>
          </w:p>
        </w:tc>
        <w:tc>
          <w:tcPr>
            <w:tcW w:w="2403" w:type="dxa"/>
            <w:shd w:val="clear" w:color="auto" w:fill="E3EEF5"/>
            <w:tcMar>
              <w:top w:w="58" w:type="dxa"/>
              <w:left w:w="58" w:type="dxa"/>
              <w:bottom w:w="58" w:type="dxa"/>
              <w:right w:w="58" w:type="dxa"/>
            </w:tcMar>
            <w:vAlign w:val="center"/>
          </w:tcPr>
          <w:p w14:paraId="61B2F4AA" w14:textId="77777777" w:rsidR="008848BD" w:rsidRDefault="008848BD" w:rsidP="008848BD">
            <w:pPr>
              <w:rPr>
                <w:rFonts w:ascii="Arial" w:hAnsi="Arial" w:cs="Arial"/>
                <w:color w:val="000000"/>
                <w:sz w:val="20"/>
              </w:rPr>
            </w:pPr>
          </w:p>
        </w:tc>
        <w:tc>
          <w:tcPr>
            <w:tcW w:w="2694" w:type="dxa"/>
            <w:shd w:val="clear" w:color="auto" w:fill="E3EEF5"/>
            <w:vAlign w:val="center"/>
          </w:tcPr>
          <w:p w14:paraId="29610982" w14:textId="77777777" w:rsidR="008848BD" w:rsidRDefault="008848BD" w:rsidP="008848BD">
            <w:pPr>
              <w:rPr>
                <w:rFonts w:ascii="Arial" w:hAnsi="Arial" w:cs="Arial"/>
                <w:color w:val="000000"/>
                <w:sz w:val="20"/>
              </w:rPr>
            </w:pPr>
            <w:r>
              <w:rPr>
                <w:rFonts w:ascii="Arial" w:hAnsi="Arial" w:cs="Arial"/>
                <w:color w:val="000000"/>
                <w:sz w:val="20"/>
              </w:rPr>
              <w:t>特殊节假日</w:t>
            </w:r>
          </w:p>
        </w:tc>
        <w:tc>
          <w:tcPr>
            <w:tcW w:w="2835" w:type="dxa"/>
            <w:shd w:val="clear" w:color="auto" w:fill="E3EEF5"/>
            <w:tcMar>
              <w:top w:w="58" w:type="dxa"/>
              <w:left w:w="58" w:type="dxa"/>
              <w:bottom w:w="58" w:type="dxa"/>
              <w:right w:w="58" w:type="dxa"/>
            </w:tcMar>
          </w:tcPr>
          <w:p w14:paraId="0AB67B59"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0C6F2495" w14:textId="77777777" w:rsidTr="0001162E">
        <w:trPr>
          <w:cantSplit/>
          <w:trHeight w:val="139"/>
        </w:trPr>
        <w:tc>
          <w:tcPr>
            <w:tcW w:w="490" w:type="dxa"/>
            <w:shd w:val="clear" w:color="auto" w:fill="AECEE1"/>
            <w:tcMar>
              <w:top w:w="58" w:type="dxa"/>
              <w:left w:w="58" w:type="dxa"/>
              <w:bottom w:w="58" w:type="dxa"/>
              <w:right w:w="58" w:type="dxa"/>
            </w:tcMar>
            <w:vAlign w:val="center"/>
          </w:tcPr>
          <w:p w14:paraId="39DB7A0D" w14:textId="4A247394" w:rsidR="008848BD" w:rsidRPr="005D789A" w:rsidRDefault="00D75A6D" w:rsidP="008848BD">
            <w:pPr>
              <w:pStyle w:val="Cap2"/>
              <w:jc w:val="center"/>
              <w:rPr>
                <w:lang w:eastAsia="zh-CN"/>
              </w:rPr>
            </w:pPr>
            <w:r>
              <w:rPr>
                <w:lang w:eastAsia="zh-CN"/>
              </w:rPr>
              <w:t>8</w:t>
            </w:r>
          </w:p>
        </w:tc>
        <w:tc>
          <w:tcPr>
            <w:tcW w:w="2403" w:type="dxa"/>
            <w:shd w:val="clear" w:color="auto" w:fill="E3EEF5"/>
            <w:tcMar>
              <w:top w:w="58" w:type="dxa"/>
              <w:left w:w="58" w:type="dxa"/>
              <w:bottom w:w="58" w:type="dxa"/>
              <w:right w:w="58" w:type="dxa"/>
            </w:tcMar>
          </w:tcPr>
          <w:p w14:paraId="33E612CD"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1C6C004A" w14:textId="77777777" w:rsidR="008848BD" w:rsidRDefault="008848BD" w:rsidP="008848BD">
            <w:pPr>
              <w:rPr>
                <w:rFonts w:ascii="Arial" w:hAnsi="Arial" w:cs="Arial"/>
                <w:color w:val="000000"/>
                <w:sz w:val="20"/>
              </w:rPr>
            </w:pPr>
            <w:r>
              <w:rPr>
                <w:rFonts w:ascii="Arial" w:hAnsi="Arial" w:cs="Arial"/>
                <w:color w:val="000000"/>
                <w:sz w:val="20"/>
              </w:rPr>
              <w:t>结算方式</w:t>
            </w:r>
          </w:p>
        </w:tc>
        <w:tc>
          <w:tcPr>
            <w:tcW w:w="2835" w:type="dxa"/>
            <w:shd w:val="clear" w:color="auto" w:fill="E3EEF5"/>
            <w:tcMar>
              <w:top w:w="58" w:type="dxa"/>
              <w:left w:w="58" w:type="dxa"/>
              <w:bottom w:w="58" w:type="dxa"/>
              <w:right w:w="58" w:type="dxa"/>
            </w:tcMar>
          </w:tcPr>
          <w:p w14:paraId="7653EB19"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61456618" w14:textId="77777777" w:rsidTr="0001162E">
        <w:trPr>
          <w:cantSplit/>
          <w:trHeight w:val="139"/>
        </w:trPr>
        <w:tc>
          <w:tcPr>
            <w:tcW w:w="490" w:type="dxa"/>
            <w:shd w:val="clear" w:color="auto" w:fill="AECEE1"/>
            <w:tcMar>
              <w:top w:w="58" w:type="dxa"/>
              <w:left w:w="58" w:type="dxa"/>
              <w:bottom w:w="58" w:type="dxa"/>
              <w:right w:w="58" w:type="dxa"/>
            </w:tcMar>
            <w:vAlign w:val="center"/>
          </w:tcPr>
          <w:p w14:paraId="1EDB1D68" w14:textId="1658C2E3" w:rsidR="008848BD" w:rsidRDefault="00D75A6D" w:rsidP="008848BD">
            <w:pPr>
              <w:pStyle w:val="Cap2"/>
              <w:jc w:val="center"/>
              <w:rPr>
                <w:lang w:eastAsia="zh-CN"/>
              </w:rPr>
            </w:pPr>
            <w:r>
              <w:rPr>
                <w:lang w:eastAsia="zh-CN"/>
              </w:rPr>
              <w:t>9</w:t>
            </w:r>
          </w:p>
        </w:tc>
        <w:tc>
          <w:tcPr>
            <w:tcW w:w="2403" w:type="dxa"/>
            <w:shd w:val="clear" w:color="auto" w:fill="E3EEF5"/>
            <w:tcMar>
              <w:top w:w="58" w:type="dxa"/>
              <w:left w:w="58" w:type="dxa"/>
              <w:bottom w:w="58" w:type="dxa"/>
              <w:right w:w="58" w:type="dxa"/>
            </w:tcMar>
          </w:tcPr>
          <w:p w14:paraId="5703D7E0"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497D95F3" w14:textId="77777777" w:rsidR="008848BD" w:rsidRDefault="008848BD" w:rsidP="008848BD">
            <w:pPr>
              <w:rPr>
                <w:rFonts w:ascii="Arial" w:hAnsi="Arial" w:cs="Arial"/>
                <w:color w:val="000000"/>
                <w:sz w:val="20"/>
              </w:rPr>
            </w:pPr>
            <w:r>
              <w:rPr>
                <w:rFonts w:ascii="Arial" w:hAnsi="Arial" w:cs="Arial"/>
                <w:color w:val="000000"/>
                <w:sz w:val="20"/>
              </w:rPr>
              <w:t>交易类型</w:t>
            </w:r>
          </w:p>
        </w:tc>
        <w:tc>
          <w:tcPr>
            <w:tcW w:w="2835" w:type="dxa"/>
            <w:shd w:val="clear" w:color="auto" w:fill="E3EEF5"/>
            <w:tcMar>
              <w:top w:w="58" w:type="dxa"/>
              <w:left w:w="58" w:type="dxa"/>
              <w:bottom w:w="58" w:type="dxa"/>
              <w:right w:w="58" w:type="dxa"/>
            </w:tcMar>
          </w:tcPr>
          <w:p w14:paraId="71EE627E"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1A3DA24" w14:textId="77777777" w:rsidTr="0001162E">
        <w:trPr>
          <w:cantSplit/>
          <w:trHeight w:val="139"/>
        </w:trPr>
        <w:tc>
          <w:tcPr>
            <w:tcW w:w="490" w:type="dxa"/>
            <w:shd w:val="clear" w:color="auto" w:fill="AECEE1"/>
            <w:tcMar>
              <w:top w:w="58" w:type="dxa"/>
              <w:left w:w="58" w:type="dxa"/>
              <w:bottom w:w="58" w:type="dxa"/>
              <w:right w:w="58" w:type="dxa"/>
            </w:tcMar>
            <w:vAlign w:val="center"/>
          </w:tcPr>
          <w:p w14:paraId="3E6A9D55" w14:textId="66394E69" w:rsidR="008848BD" w:rsidRDefault="00D75A6D" w:rsidP="008848BD">
            <w:pPr>
              <w:pStyle w:val="Cap2"/>
              <w:jc w:val="center"/>
              <w:rPr>
                <w:lang w:eastAsia="zh-CN"/>
              </w:rPr>
            </w:pPr>
            <w:r>
              <w:rPr>
                <w:rFonts w:hint="eastAsia"/>
                <w:lang w:eastAsia="zh-CN"/>
              </w:rPr>
              <w:t>10</w:t>
            </w:r>
          </w:p>
        </w:tc>
        <w:tc>
          <w:tcPr>
            <w:tcW w:w="2403" w:type="dxa"/>
            <w:shd w:val="clear" w:color="auto" w:fill="E3EEF5"/>
            <w:tcMar>
              <w:top w:w="58" w:type="dxa"/>
              <w:left w:w="58" w:type="dxa"/>
              <w:bottom w:w="58" w:type="dxa"/>
              <w:right w:w="58" w:type="dxa"/>
            </w:tcMar>
          </w:tcPr>
          <w:p w14:paraId="1B228DF6" w14:textId="77777777" w:rsidR="008848BD" w:rsidRPr="00E91452" w:rsidRDefault="008848BD" w:rsidP="008848BD">
            <w:pPr>
              <w:rPr>
                <w:rFonts w:ascii="Arial" w:hAnsi="Arial" w:cs="Arial"/>
                <w:color w:val="000000"/>
                <w:sz w:val="20"/>
                <w:lang w:eastAsia="zh-CN"/>
              </w:rPr>
            </w:pPr>
          </w:p>
        </w:tc>
        <w:tc>
          <w:tcPr>
            <w:tcW w:w="2694" w:type="dxa"/>
            <w:shd w:val="clear" w:color="auto" w:fill="E3EEF5"/>
            <w:vAlign w:val="center"/>
          </w:tcPr>
          <w:p w14:paraId="17ACE62B" w14:textId="7AEFDE8C" w:rsidR="008848BD" w:rsidRDefault="00D75A6D" w:rsidP="008848BD">
            <w:pPr>
              <w:rPr>
                <w:rFonts w:ascii="Arial" w:hAnsi="Arial" w:cs="Arial"/>
                <w:color w:val="000000"/>
                <w:sz w:val="20"/>
                <w:lang w:eastAsia="zh-CN"/>
              </w:rPr>
            </w:pPr>
            <w:r>
              <w:rPr>
                <w:rFonts w:ascii="Arial" w:hAnsi="Arial" w:cs="Arial"/>
                <w:color w:val="000000"/>
                <w:sz w:val="20"/>
                <w:lang w:eastAsia="zh-CN"/>
              </w:rPr>
              <w:t>计划项目</w:t>
            </w:r>
          </w:p>
        </w:tc>
        <w:tc>
          <w:tcPr>
            <w:tcW w:w="2835" w:type="dxa"/>
            <w:shd w:val="clear" w:color="auto" w:fill="E3EEF5"/>
            <w:tcMar>
              <w:top w:w="58" w:type="dxa"/>
              <w:left w:w="58" w:type="dxa"/>
              <w:bottom w:w="58" w:type="dxa"/>
              <w:right w:w="58" w:type="dxa"/>
            </w:tcMar>
          </w:tcPr>
          <w:p w14:paraId="5F06C441" w14:textId="4AE2318A" w:rsidR="008848BD" w:rsidRPr="009B1313" w:rsidRDefault="00D75A6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D75A6D" w:rsidRPr="00751274" w14:paraId="09CA92C0" w14:textId="77777777" w:rsidTr="0001162E">
        <w:trPr>
          <w:cantSplit/>
          <w:trHeight w:val="139"/>
        </w:trPr>
        <w:tc>
          <w:tcPr>
            <w:tcW w:w="490" w:type="dxa"/>
            <w:shd w:val="clear" w:color="auto" w:fill="AECEE1"/>
            <w:tcMar>
              <w:top w:w="58" w:type="dxa"/>
              <w:left w:w="58" w:type="dxa"/>
              <w:bottom w:w="58" w:type="dxa"/>
              <w:right w:w="58" w:type="dxa"/>
            </w:tcMar>
            <w:vAlign w:val="center"/>
          </w:tcPr>
          <w:p w14:paraId="5FCF53F4" w14:textId="62934B87" w:rsidR="00D75A6D" w:rsidRDefault="00D75A6D" w:rsidP="008848BD">
            <w:pPr>
              <w:pStyle w:val="Cap2"/>
              <w:jc w:val="center"/>
              <w:rPr>
                <w:lang w:eastAsia="zh-CN"/>
              </w:rPr>
            </w:pPr>
            <w:r>
              <w:rPr>
                <w:rFonts w:hint="eastAsia"/>
                <w:lang w:eastAsia="zh-CN"/>
              </w:rPr>
              <w:t>11</w:t>
            </w:r>
          </w:p>
        </w:tc>
        <w:tc>
          <w:tcPr>
            <w:tcW w:w="2403" w:type="dxa"/>
            <w:shd w:val="clear" w:color="auto" w:fill="E3EEF5"/>
            <w:tcMar>
              <w:top w:w="58" w:type="dxa"/>
              <w:left w:w="58" w:type="dxa"/>
              <w:bottom w:w="58" w:type="dxa"/>
              <w:right w:w="58" w:type="dxa"/>
            </w:tcMar>
          </w:tcPr>
          <w:p w14:paraId="2FD4A02B" w14:textId="77777777" w:rsidR="00D75A6D" w:rsidRPr="00E91452" w:rsidRDefault="00D75A6D" w:rsidP="008848BD">
            <w:pPr>
              <w:rPr>
                <w:rFonts w:ascii="Arial" w:hAnsi="Arial" w:cs="Arial"/>
                <w:color w:val="000000"/>
                <w:sz w:val="20"/>
                <w:lang w:eastAsia="zh-CN"/>
              </w:rPr>
            </w:pPr>
          </w:p>
        </w:tc>
        <w:tc>
          <w:tcPr>
            <w:tcW w:w="2694" w:type="dxa"/>
            <w:shd w:val="clear" w:color="auto" w:fill="E3EEF5"/>
            <w:vAlign w:val="center"/>
          </w:tcPr>
          <w:p w14:paraId="0B115403" w14:textId="7D5CFB27" w:rsidR="00D75A6D" w:rsidRDefault="00D75A6D" w:rsidP="008848BD">
            <w:pPr>
              <w:rPr>
                <w:rFonts w:ascii="Arial" w:hAnsi="Arial" w:cs="Arial"/>
                <w:color w:val="000000"/>
                <w:sz w:val="20"/>
                <w:lang w:eastAsia="zh-CN"/>
              </w:rPr>
            </w:pPr>
            <w:r>
              <w:rPr>
                <w:rFonts w:ascii="Arial" w:hAnsi="Arial" w:cs="Arial"/>
                <w:color w:val="000000"/>
                <w:sz w:val="20"/>
                <w:lang w:eastAsia="zh-CN"/>
              </w:rPr>
              <w:t>公告管理</w:t>
            </w:r>
          </w:p>
        </w:tc>
        <w:tc>
          <w:tcPr>
            <w:tcW w:w="2835" w:type="dxa"/>
            <w:shd w:val="clear" w:color="auto" w:fill="E3EEF5"/>
            <w:tcMar>
              <w:top w:w="58" w:type="dxa"/>
              <w:left w:w="58" w:type="dxa"/>
              <w:bottom w:w="58" w:type="dxa"/>
              <w:right w:w="58" w:type="dxa"/>
            </w:tcMar>
          </w:tcPr>
          <w:p w14:paraId="32D0A805" w14:textId="1242DCA4" w:rsidR="00D75A6D" w:rsidRPr="009B1313" w:rsidRDefault="00D75A6D" w:rsidP="008848BD">
            <w:pPr>
              <w:rPr>
                <w:rFonts w:ascii="Arial" w:hAnsi="Arial" w:cs="Arial"/>
                <w:color w:val="000000"/>
                <w:sz w:val="20"/>
                <w:lang w:eastAsia="zh-CN"/>
              </w:rPr>
            </w:pPr>
            <w:r>
              <w:rPr>
                <w:rFonts w:ascii="Arial" w:hAnsi="Arial" w:cs="Arial"/>
                <w:color w:val="000000"/>
                <w:sz w:val="20"/>
                <w:lang w:eastAsia="zh-CN"/>
              </w:rPr>
              <w:t>发布公告</w:t>
            </w:r>
          </w:p>
        </w:tc>
      </w:tr>
      <w:tr w:rsidR="008848BD" w:rsidRPr="00751274" w14:paraId="768BB90E" w14:textId="77777777" w:rsidTr="0001162E">
        <w:trPr>
          <w:cantSplit/>
          <w:trHeight w:val="139"/>
        </w:trPr>
        <w:tc>
          <w:tcPr>
            <w:tcW w:w="490" w:type="dxa"/>
            <w:shd w:val="clear" w:color="auto" w:fill="AECEE1"/>
            <w:tcMar>
              <w:top w:w="58" w:type="dxa"/>
              <w:left w:w="58" w:type="dxa"/>
              <w:bottom w:w="58" w:type="dxa"/>
              <w:right w:w="58" w:type="dxa"/>
            </w:tcMar>
            <w:vAlign w:val="center"/>
          </w:tcPr>
          <w:p w14:paraId="25F45977" w14:textId="00CB3171" w:rsidR="008848BD" w:rsidRDefault="008848BD" w:rsidP="00D75A6D">
            <w:pPr>
              <w:pStyle w:val="Cap2"/>
              <w:jc w:val="center"/>
              <w:rPr>
                <w:lang w:eastAsia="zh-CN"/>
              </w:rPr>
            </w:pPr>
            <w:r>
              <w:rPr>
                <w:rFonts w:hint="eastAsia"/>
                <w:lang w:eastAsia="zh-CN"/>
              </w:rPr>
              <w:t>1</w:t>
            </w:r>
            <w:r w:rsidR="00D75A6D">
              <w:rPr>
                <w:lang w:eastAsia="zh-CN"/>
              </w:rPr>
              <w:t>2</w:t>
            </w:r>
          </w:p>
        </w:tc>
        <w:tc>
          <w:tcPr>
            <w:tcW w:w="2403" w:type="dxa"/>
            <w:shd w:val="clear" w:color="auto" w:fill="E3EEF5"/>
            <w:tcMar>
              <w:top w:w="58" w:type="dxa"/>
              <w:left w:w="58" w:type="dxa"/>
              <w:bottom w:w="58" w:type="dxa"/>
              <w:right w:w="58" w:type="dxa"/>
            </w:tcMar>
          </w:tcPr>
          <w:p w14:paraId="2A190186"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1C5C3C9C" w14:textId="200DA5DE" w:rsidR="008848BD" w:rsidRDefault="00D75A6D" w:rsidP="008848BD">
            <w:pPr>
              <w:rPr>
                <w:rFonts w:ascii="Arial" w:hAnsi="Arial" w:cs="Arial"/>
                <w:color w:val="000000"/>
                <w:sz w:val="20"/>
              </w:rPr>
            </w:pPr>
            <w:r>
              <w:rPr>
                <w:rFonts w:ascii="Arial" w:hAnsi="Arial" w:cs="Arial" w:hint="eastAsia"/>
                <w:color w:val="000000"/>
                <w:sz w:val="20"/>
                <w:lang w:eastAsia="zh-CN"/>
              </w:rPr>
              <w:t>渠道</w:t>
            </w:r>
            <w:r>
              <w:rPr>
                <w:rFonts w:ascii="Arial" w:hAnsi="Arial" w:cs="Arial"/>
                <w:color w:val="000000"/>
                <w:sz w:val="20"/>
              </w:rPr>
              <w:t>信息</w:t>
            </w:r>
          </w:p>
        </w:tc>
        <w:tc>
          <w:tcPr>
            <w:tcW w:w="2835" w:type="dxa"/>
            <w:shd w:val="clear" w:color="auto" w:fill="E3EEF5"/>
            <w:tcMar>
              <w:top w:w="58" w:type="dxa"/>
              <w:left w:w="58" w:type="dxa"/>
              <w:bottom w:w="58" w:type="dxa"/>
              <w:right w:w="58" w:type="dxa"/>
            </w:tcMar>
          </w:tcPr>
          <w:p w14:paraId="198DF8B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26D4ED2" w14:textId="77777777" w:rsidTr="0001162E">
        <w:trPr>
          <w:cantSplit/>
          <w:trHeight w:val="139"/>
        </w:trPr>
        <w:tc>
          <w:tcPr>
            <w:tcW w:w="490" w:type="dxa"/>
            <w:shd w:val="clear" w:color="auto" w:fill="AECEE1"/>
            <w:tcMar>
              <w:top w:w="58" w:type="dxa"/>
              <w:left w:w="58" w:type="dxa"/>
              <w:bottom w:w="58" w:type="dxa"/>
              <w:right w:w="58" w:type="dxa"/>
            </w:tcMar>
            <w:vAlign w:val="center"/>
          </w:tcPr>
          <w:p w14:paraId="694744D8" w14:textId="29149018" w:rsidR="008848BD" w:rsidRDefault="008848BD" w:rsidP="00D75A6D">
            <w:pPr>
              <w:pStyle w:val="Cap2"/>
              <w:jc w:val="center"/>
              <w:rPr>
                <w:lang w:eastAsia="zh-CN"/>
              </w:rPr>
            </w:pPr>
            <w:r>
              <w:rPr>
                <w:rFonts w:hint="eastAsia"/>
                <w:lang w:eastAsia="zh-CN"/>
              </w:rPr>
              <w:t>1</w:t>
            </w:r>
            <w:r w:rsidR="00D75A6D">
              <w:rPr>
                <w:lang w:eastAsia="zh-CN"/>
              </w:rPr>
              <w:t>3</w:t>
            </w:r>
          </w:p>
        </w:tc>
        <w:tc>
          <w:tcPr>
            <w:tcW w:w="2403" w:type="dxa"/>
            <w:shd w:val="clear" w:color="auto" w:fill="E3EEF5"/>
            <w:tcMar>
              <w:top w:w="58" w:type="dxa"/>
              <w:left w:w="58" w:type="dxa"/>
              <w:bottom w:w="58" w:type="dxa"/>
              <w:right w:w="58" w:type="dxa"/>
            </w:tcMar>
          </w:tcPr>
          <w:p w14:paraId="6E290EEC"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382E68A0" w14:textId="4FDD7C71" w:rsidR="008848BD" w:rsidRDefault="008848BD" w:rsidP="008848BD">
            <w:pPr>
              <w:rPr>
                <w:rFonts w:ascii="Arial" w:hAnsi="Arial" w:cs="Arial"/>
                <w:color w:val="000000"/>
                <w:sz w:val="20"/>
              </w:rPr>
            </w:pPr>
            <w:r>
              <w:rPr>
                <w:rFonts w:ascii="Arial" w:hAnsi="Arial" w:cs="Arial"/>
                <w:color w:val="000000"/>
                <w:sz w:val="20"/>
              </w:rPr>
              <w:t>银行区域</w:t>
            </w:r>
          </w:p>
        </w:tc>
        <w:tc>
          <w:tcPr>
            <w:tcW w:w="2835" w:type="dxa"/>
            <w:shd w:val="clear" w:color="auto" w:fill="E3EEF5"/>
            <w:tcMar>
              <w:top w:w="58" w:type="dxa"/>
              <w:left w:w="58" w:type="dxa"/>
              <w:bottom w:w="58" w:type="dxa"/>
              <w:right w:w="58" w:type="dxa"/>
            </w:tcMar>
          </w:tcPr>
          <w:p w14:paraId="67708363"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D47C0B4" w14:textId="77777777" w:rsidTr="0001162E">
        <w:trPr>
          <w:cantSplit/>
          <w:trHeight w:val="139"/>
        </w:trPr>
        <w:tc>
          <w:tcPr>
            <w:tcW w:w="490" w:type="dxa"/>
            <w:shd w:val="clear" w:color="auto" w:fill="AECEE1"/>
            <w:tcMar>
              <w:top w:w="58" w:type="dxa"/>
              <w:left w:w="58" w:type="dxa"/>
              <w:bottom w:w="58" w:type="dxa"/>
              <w:right w:w="58" w:type="dxa"/>
            </w:tcMar>
            <w:vAlign w:val="center"/>
          </w:tcPr>
          <w:p w14:paraId="1675B0AC" w14:textId="3B2D16CB" w:rsidR="008848BD" w:rsidRDefault="008848BD" w:rsidP="00D75A6D">
            <w:pPr>
              <w:pStyle w:val="Cap2"/>
              <w:jc w:val="center"/>
              <w:rPr>
                <w:lang w:eastAsia="zh-CN"/>
              </w:rPr>
            </w:pPr>
            <w:r>
              <w:rPr>
                <w:rFonts w:hint="eastAsia"/>
                <w:lang w:eastAsia="zh-CN"/>
              </w:rPr>
              <w:t>1</w:t>
            </w:r>
            <w:r w:rsidR="00D75A6D">
              <w:rPr>
                <w:lang w:eastAsia="zh-CN"/>
              </w:rPr>
              <w:t>4</w:t>
            </w:r>
          </w:p>
        </w:tc>
        <w:tc>
          <w:tcPr>
            <w:tcW w:w="2403" w:type="dxa"/>
            <w:shd w:val="clear" w:color="auto" w:fill="E3EEF5"/>
            <w:tcMar>
              <w:top w:w="58" w:type="dxa"/>
              <w:left w:w="58" w:type="dxa"/>
              <w:bottom w:w="58" w:type="dxa"/>
              <w:right w:w="58" w:type="dxa"/>
            </w:tcMar>
          </w:tcPr>
          <w:p w14:paraId="3C077CEB"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06501353" w14:textId="77777777" w:rsidR="008848BD" w:rsidRDefault="008848BD" w:rsidP="008848BD">
            <w:pPr>
              <w:rPr>
                <w:rFonts w:ascii="Arial" w:hAnsi="Arial" w:cs="Arial"/>
                <w:color w:val="000000"/>
                <w:sz w:val="20"/>
              </w:rPr>
            </w:pPr>
            <w:r>
              <w:rPr>
                <w:rFonts w:ascii="Arial" w:hAnsi="Arial" w:cs="Arial"/>
                <w:color w:val="000000"/>
                <w:sz w:val="20"/>
              </w:rPr>
              <w:t>直联银行区域</w:t>
            </w:r>
          </w:p>
        </w:tc>
        <w:tc>
          <w:tcPr>
            <w:tcW w:w="2835" w:type="dxa"/>
            <w:shd w:val="clear" w:color="auto" w:fill="E3EEF5"/>
            <w:tcMar>
              <w:top w:w="58" w:type="dxa"/>
              <w:left w:w="58" w:type="dxa"/>
              <w:bottom w:w="58" w:type="dxa"/>
              <w:right w:w="58" w:type="dxa"/>
            </w:tcMar>
          </w:tcPr>
          <w:p w14:paraId="4902035C"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12B77CE1" w14:textId="77777777" w:rsidTr="0001162E">
        <w:trPr>
          <w:cantSplit/>
          <w:trHeight w:val="139"/>
        </w:trPr>
        <w:tc>
          <w:tcPr>
            <w:tcW w:w="490" w:type="dxa"/>
            <w:shd w:val="clear" w:color="auto" w:fill="AECEE1"/>
            <w:tcMar>
              <w:top w:w="58" w:type="dxa"/>
              <w:left w:w="58" w:type="dxa"/>
              <w:bottom w:w="58" w:type="dxa"/>
              <w:right w:w="58" w:type="dxa"/>
            </w:tcMar>
            <w:vAlign w:val="center"/>
          </w:tcPr>
          <w:p w14:paraId="74B8A2E3" w14:textId="0E95907D" w:rsidR="008848BD" w:rsidRDefault="008848BD" w:rsidP="00D75A6D">
            <w:pPr>
              <w:pStyle w:val="Cap2"/>
              <w:jc w:val="center"/>
              <w:rPr>
                <w:lang w:eastAsia="zh-CN"/>
              </w:rPr>
            </w:pPr>
            <w:r>
              <w:rPr>
                <w:rFonts w:hint="eastAsia"/>
                <w:lang w:eastAsia="zh-CN"/>
              </w:rPr>
              <w:t>1</w:t>
            </w:r>
            <w:r w:rsidR="00D75A6D">
              <w:rPr>
                <w:lang w:eastAsia="zh-CN"/>
              </w:rPr>
              <w:t>5</w:t>
            </w:r>
          </w:p>
        </w:tc>
        <w:tc>
          <w:tcPr>
            <w:tcW w:w="2403" w:type="dxa"/>
            <w:shd w:val="clear" w:color="auto" w:fill="E3EEF5"/>
            <w:tcMar>
              <w:top w:w="58" w:type="dxa"/>
              <w:left w:w="58" w:type="dxa"/>
              <w:bottom w:w="58" w:type="dxa"/>
              <w:right w:w="58" w:type="dxa"/>
            </w:tcMar>
          </w:tcPr>
          <w:p w14:paraId="6A4DD513"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46F4286C" w14:textId="7EFBCB1C" w:rsidR="008848BD" w:rsidRDefault="008848BD" w:rsidP="008848BD">
            <w:pPr>
              <w:rPr>
                <w:rFonts w:ascii="Arial" w:hAnsi="Arial" w:cs="Arial"/>
                <w:color w:val="000000"/>
                <w:sz w:val="20"/>
              </w:rPr>
            </w:pPr>
            <w:r>
              <w:rPr>
                <w:rFonts w:ascii="Arial" w:hAnsi="Arial" w:cs="Arial"/>
                <w:color w:val="000000"/>
                <w:sz w:val="20"/>
              </w:rPr>
              <w:t>开户行</w:t>
            </w:r>
          </w:p>
        </w:tc>
        <w:tc>
          <w:tcPr>
            <w:tcW w:w="2835" w:type="dxa"/>
            <w:shd w:val="clear" w:color="auto" w:fill="E3EEF5"/>
            <w:tcMar>
              <w:top w:w="58" w:type="dxa"/>
              <w:left w:w="58" w:type="dxa"/>
              <w:bottom w:w="58" w:type="dxa"/>
              <w:right w:w="58" w:type="dxa"/>
            </w:tcMar>
          </w:tcPr>
          <w:p w14:paraId="1FBF8E01"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37F3DCC5" w14:textId="77777777" w:rsidTr="0001162E">
        <w:trPr>
          <w:cantSplit/>
          <w:trHeight w:val="139"/>
        </w:trPr>
        <w:tc>
          <w:tcPr>
            <w:tcW w:w="490" w:type="dxa"/>
            <w:shd w:val="clear" w:color="auto" w:fill="AECEE1"/>
            <w:tcMar>
              <w:top w:w="58" w:type="dxa"/>
              <w:left w:w="58" w:type="dxa"/>
              <w:bottom w:w="58" w:type="dxa"/>
              <w:right w:w="58" w:type="dxa"/>
            </w:tcMar>
            <w:vAlign w:val="center"/>
          </w:tcPr>
          <w:p w14:paraId="243E8647" w14:textId="6EF978A4" w:rsidR="008848BD" w:rsidRDefault="008848BD" w:rsidP="00D75A6D">
            <w:pPr>
              <w:pStyle w:val="Cap2"/>
              <w:jc w:val="center"/>
              <w:rPr>
                <w:lang w:eastAsia="zh-CN"/>
              </w:rPr>
            </w:pPr>
            <w:r>
              <w:rPr>
                <w:rFonts w:hint="eastAsia"/>
                <w:lang w:eastAsia="zh-CN"/>
              </w:rPr>
              <w:t>1</w:t>
            </w:r>
            <w:r w:rsidR="00D75A6D">
              <w:rPr>
                <w:lang w:eastAsia="zh-CN"/>
              </w:rPr>
              <w:t>6</w:t>
            </w:r>
          </w:p>
        </w:tc>
        <w:tc>
          <w:tcPr>
            <w:tcW w:w="2403" w:type="dxa"/>
            <w:shd w:val="clear" w:color="auto" w:fill="E3EEF5"/>
            <w:tcMar>
              <w:top w:w="58" w:type="dxa"/>
              <w:left w:w="58" w:type="dxa"/>
              <w:bottom w:w="58" w:type="dxa"/>
              <w:right w:w="58" w:type="dxa"/>
            </w:tcMar>
          </w:tcPr>
          <w:p w14:paraId="0DB210A9"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0335E616" w14:textId="00189648" w:rsidR="008848BD" w:rsidRDefault="00D75A6D" w:rsidP="008848BD">
            <w:pPr>
              <w:rPr>
                <w:rFonts w:ascii="Arial" w:hAnsi="Arial" w:cs="Arial"/>
                <w:color w:val="000000"/>
                <w:sz w:val="20"/>
              </w:rPr>
            </w:pPr>
            <w:r>
              <w:rPr>
                <w:rFonts w:ascii="Arial" w:hAnsi="Arial" w:cs="Arial" w:hint="eastAsia"/>
                <w:color w:val="000000"/>
                <w:sz w:val="20"/>
                <w:lang w:eastAsia="zh-CN"/>
              </w:rPr>
              <w:t>银行</w:t>
            </w:r>
            <w:r>
              <w:rPr>
                <w:rFonts w:ascii="Arial" w:hAnsi="Arial" w:cs="Arial"/>
                <w:color w:val="000000"/>
                <w:sz w:val="20"/>
              </w:rPr>
              <w:t>线路</w:t>
            </w:r>
          </w:p>
        </w:tc>
        <w:tc>
          <w:tcPr>
            <w:tcW w:w="2835" w:type="dxa"/>
            <w:shd w:val="clear" w:color="auto" w:fill="E3EEF5"/>
            <w:tcMar>
              <w:top w:w="58" w:type="dxa"/>
              <w:left w:w="58" w:type="dxa"/>
              <w:bottom w:w="58" w:type="dxa"/>
              <w:right w:w="58" w:type="dxa"/>
            </w:tcMar>
          </w:tcPr>
          <w:p w14:paraId="45C8806E"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597A045F" w14:textId="77777777" w:rsidTr="0001162E">
        <w:trPr>
          <w:cantSplit/>
          <w:trHeight w:val="139"/>
        </w:trPr>
        <w:tc>
          <w:tcPr>
            <w:tcW w:w="490" w:type="dxa"/>
            <w:shd w:val="clear" w:color="auto" w:fill="AECEE1"/>
            <w:tcMar>
              <w:top w:w="58" w:type="dxa"/>
              <w:left w:w="58" w:type="dxa"/>
              <w:bottom w:w="58" w:type="dxa"/>
              <w:right w:w="58" w:type="dxa"/>
            </w:tcMar>
            <w:vAlign w:val="center"/>
          </w:tcPr>
          <w:p w14:paraId="2169561F" w14:textId="639BC382" w:rsidR="008848BD" w:rsidRDefault="008848BD" w:rsidP="00D75A6D">
            <w:pPr>
              <w:pStyle w:val="Cap2"/>
              <w:jc w:val="center"/>
              <w:rPr>
                <w:lang w:eastAsia="zh-CN"/>
              </w:rPr>
            </w:pPr>
            <w:r>
              <w:rPr>
                <w:rFonts w:hint="eastAsia"/>
                <w:lang w:eastAsia="zh-CN"/>
              </w:rPr>
              <w:t>1</w:t>
            </w:r>
            <w:r w:rsidR="00D75A6D">
              <w:rPr>
                <w:lang w:eastAsia="zh-CN"/>
              </w:rPr>
              <w:t>7</w:t>
            </w:r>
          </w:p>
        </w:tc>
        <w:tc>
          <w:tcPr>
            <w:tcW w:w="2403" w:type="dxa"/>
            <w:shd w:val="clear" w:color="auto" w:fill="E3EEF5"/>
            <w:tcMar>
              <w:top w:w="58" w:type="dxa"/>
              <w:left w:w="58" w:type="dxa"/>
              <w:bottom w:w="58" w:type="dxa"/>
              <w:right w:w="58" w:type="dxa"/>
            </w:tcMar>
          </w:tcPr>
          <w:p w14:paraId="6119B3F5"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3219AFE5" w14:textId="3D4BBD9D" w:rsidR="008848BD" w:rsidRDefault="00D75A6D" w:rsidP="008848BD">
            <w:pPr>
              <w:rPr>
                <w:rFonts w:ascii="Arial" w:hAnsi="Arial" w:cs="Arial"/>
                <w:color w:val="000000"/>
                <w:sz w:val="20"/>
              </w:rPr>
            </w:pPr>
            <w:r>
              <w:rPr>
                <w:rFonts w:ascii="Arial" w:hAnsi="Arial" w:cs="Arial" w:hint="eastAsia"/>
                <w:color w:val="000000"/>
                <w:sz w:val="20"/>
                <w:lang w:eastAsia="zh-CN"/>
              </w:rPr>
              <w:t>线路</w:t>
            </w:r>
            <w:r>
              <w:rPr>
                <w:rFonts w:ascii="Arial" w:hAnsi="Arial" w:cs="Arial"/>
                <w:color w:val="000000"/>
                <w:sz w:val="20"/>
              </w:rPr>
              <w:t>指令</w:t>
            </w:r>
          </w:p>
        </w:tc>
        <w:tc>
          <w:tcPr>
            <w:tcW w:w="2835" w:type="dxa"/>
            <w:shd w:val="clear" w:color="auto" w:fill="E3EEF5"/>
            <w:tcMar>
              <w:top w:w="58" w:type="dxa"/>
              <w:left w:w="58" w:type="dxa"/>
              <w:bottom w:w="58" w:type="dxa"/>
              <w:right w:w="58" w:type="dxa"/>
            </w:tcMar>
          </w:tcPr>
          <w:p w14:paraId="1E7DC1A1"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7E8D1E70" w14:textId="77777777" w:rsidTr="0001162E">
        <w:trPr>
          <w:cantSplit/>
          <w:trHeight w:val="139"/>
        </w:trPr>
        <w:tc>
          <w:tcPr>
            <w:tcW w:w="490" w:type="dxa"/>
            <w:shd w:val="clear" w:color="auto" w:fill="AECEE1"/>
            <w:tcMar>
              <w:top w:w="58" w:type="dxa"/>
              <w:left w:w="58" w:type="dxa"/>
              <w:bottom w:w="58" w:type="dxa"/>
              <w:right w:w="58" w:type="dxa"/>
            </w:tcMar>
            <w:vAlign w:val="center"/>
          </w:tcPr>
          <w:p w14:paraId="390683E8" w14:textId="74954F80" w:rsidR="008848BD" w:rsidRDefault="008848BD" w:rsidP="00D75A6D">
            <w:pPr>
              <w:pStyle w:val="Cap2"/>
              <w:jc w:val="center"/>
              <w:rPr>
                <w:lang w:eastAsia="zh-CN"/>
              </w:rPr>
            </w:pPr>
            <w:r>
              <w:rPr>
                <w:rFonts w:hint="eastAsia"/>
                <w:lang w:eastAsia="zh-CN"/>
              </w:rPr>
              <w:t>1</w:t>
            </w:r>
            <w:r w:rsidR="00D75A6D">
              <w:rPr>
                <w:lang w:eastAsia="zh-CN"/>
              </w:rPr>
              <w:t>8</w:t>
            </w:r>
          </w:p>
        </w:tc>
        <w:tc>
          <w:tcPr>
            <w:tcW w:w="2403" w:type="dxa"/>
            <w:shd w:val="clear" w:color="auto" w:fill="E3EEF5"/>
            <w:tcMar>
              <w:top w:w="58" w:type="dxa"/>
              <w:left w:w="58" w:type="dxa"/>
              <w:bottom w:w="58" w:type="dxa"/>
              <w:right w:w="58" w:type="dxa"/>
            </w:tcMar>
          </w:tcPr>
          <w:p w14:paraId="49FF3B7D"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F9A0CF0" w14:textId="68F986D3" w:rsidR="008848BD" w:rsidRDefault="00D75A6D" w:rsidP="008848BD">
            <w:pPr>
              <w:rPr>
                <w:rFonts w:ascii="Arial" w:hAnsi="Arial" w:cs="Arial"/>
                <w:color w:val="000000"/>
                <w:sz w:val="20"/>
              </w:rPr>
            </w:pPr>
            <w:r>
              <w:rPr>
                <w:rFonts w:ascii="Arial" w:hAnsi="Arial" w:cs="Arial" w:hint="eastAsia"/>
                <w:color w:val="000000"/>
                <w:sz w:val="20"/>
                <w:lang w:eastAsia="zh-CN"/>
              </w:rPr>
              <w:t>指令</w:t>
            </w:r>
            <w:r w:rsidR="008848BD">
              <w:rPr>
                <w:rFonts w:ascii="Arial" w:hAnsi="Arial" w:cs="Arial"/>
                <w:color w:val="000000"/>
                <w:sz w:val="20"/>
              </w:rPr>
              <w:t>参数</w:t>
            </w:r>
          </w:p>
        </w:tc>
        <w:tc>
          <w:tcPr>
            <w:tcW w:w="2835" w:type="dxa"/>
            <w:shd w:val="clear" w:color="auto" w:fill="E3EEF5"/>
            <w:tcMar>
              <w:top w:w="58" w:type="dxa"/>
              <w:left w:w="58" w:type="dxa"/>
              <w:bottom w:w="58" w:type="dxa"/>
              <w:right w:w="58" w:type="dxa"/>
            </w:tcMar>
          </w:tcPr>
          <w:p w14:paraId="33EF4DEC"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1BFCA1D0" w14:textId="77777777" w:rsidTr="0001162E">
        <w:trPr>
          <w:cantSplit/>
          <w:trHeight w:val="139"/>
        </w:trPr>
        <w:tc>
          <w:tcPr>
            <w:tcW w:w="490" w:type="dxa"/>
            <w:shd w:val="clear" w:color="auto" w:fill="AECEE1"/>
            <w:tcMar>
              <w:top w:w="58" w:type="dxa"/>
              <w:left w:w="58" w:type="dxa"/>
              <w:bottom w:w="58" w:type="dxa"/>
              <w:right w:w="58" w:type="dxa"/>
            </w:tcMar>
            <w:vAlign w:val="center"/>
          </w:tcPr>
          <w:p w14:paraId="06D5A860" w14:textId="6EBF703A" w:rsidR="008848BD" w:rsidRDefault="008848BD" w:rsidP="00D75A6D">
            <w:pPr>
              <w:pStyle w:val="Cap2"/>
              <w:jc w:val="center"/>
              <w:rPr>
                <w:lang w:eastAsia="zh-CN"/>
              </w:rPr>
            </w:pPr>
            <w:r>
              <w:rPr>
                <w:rFonts w:hint="eastAsia"/>
                <w:lang w:eastAsia="zh-CN"/>
              </w:rPr>
              <w:t>1</w:t>
            </w:r>
            <w:r w:rsidR="00D75A6D">
              <w:rPr>
                <w:lang w:eastAsia="zh-CN"/>
              </w:rPr>
              <w:t>9</w:t>
            </w:r>
          </w:p>
        </w:tc>
        <w:tc>
          <w:tcPr>
            <w:tcW w:w="2403" w:type="dxa"/>
            <w:shd w:val="clear" w:color="auto" w:fill="E3EEF5"/>
            <w:tcMar>
              <w:top w:w="58" w:type="dxa"/>
              <w:left w:w="58" w:type="dxa"/>
              <w:bottom w:w="58" w:type="dxa"/>
              <w:right w:w="58" w:type="dxa"/>
            </w:tcMar>
          </w:tcPr>
          <w:p w14:paraId="4DA91DC0"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6BE73566" w14:textId="77777777" w:rsidR="008848BD" w:rsidRDefault="008848BD" w:rsidP="008848BD">
            <w:pPr>
              <w:rPr>
                <w:rFonts w:ascii="Arial" w:hAnsi="Arial" w:cs="Arial"/>
                <w:color w:val="000000"/>
                <w:sz w:val="20"/>
              </w:rPr>
            </w:pPr>
            <w:r>
              <w:rPr>
                <w:rFonts w:ascii="Arial" w:hAnsi="Arial" w:cs="Arial"/>
                <w:color w:val="000000"/>
                <w:sz w:val="20"/>
              </w:rPr>
              <w:t>收方状态映射</w:t>
            </w:r>
          </w:p>
        </w:tc>
        <w:tc>
          <w:tcPr>
            <w:tcW w:w="2835" w:type="dxa"/>
            <w:shd w:val="clear" w:color="auto" w:fill="E3EEF5"/>
            <w:tcMar>
              <w:top w:w="58" w:type="dxa"/>
              <w:left w:w="58" w:type="dxa"/>
              <w:bottom w:w="58" w:type="dxa"/>
              <w:right w:w="58" w:type="dxa"/>
            </w:tcMar>
          </w:tcPr>
          <w:p w14:paraId="1FF8846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FCBDF8C" w14:textId="77777777" w:rsidTr="0001162E">
        <w:trPr>
          <w:cantSplit/>
          <w:trHeight w:val="139"/>
        </w:trPr>
        <w:tc>
          <w:tcPr>
            <w:tcW w:w="490" w:type="dxa"/>
            <w:shd w:val="clear" w:color="auto" w:fill="AECEE1"/>
            <w:tcMar>
              <w:top w:w="58" w:type="dxa"/>
              <w:left w:w="58" w:type="dxa"/>
              <w:bottom w:w="58" w:type="dxa"/>
              <w:right w:w="58" w:type="dxa"/>
            </w:tcMar>
            <w:vAlign w:val="center"/>
          </w:tcPr>
          <w:p w14:paraId="45D87118" w14:textId="0BAA8278" w:rsidR="008848BD" w:rsidRDefault="00D75A6D" w:rsidP="008848BD">
            <w:pPr>
              <w:pStyle w:val="Cap2"/>
              <w:jc w:val="center"/>
              <w:rPr>
                <w:lang w:eastAsia="zh-CN"/>
              </w:rPr>
            </w:pPr>
            <w:r>
              <w:rPr>
                <w:lang w:eastAsia="zh-CN"/>
              </w:rPr>
              <w:t>20</w:t>
            </w:r>
          </w:p>
        </w:tc>
        <w:tc>
          <w:tcPr>
            <w:tcW w:w="2403" w:type="dxa"/>
            <w:shd w:val="clear" w:color="auto" w:fill="E3EEF5"/>
            <w:tcMar>
              <w:top w:w="58" w:type="dxa"/>
              <w:left w:w="58" w:type="dxa"/>
              <w:bottom w:w="58" w:type="dxa"/>
              <w:right w:w="58" w:type="dxa"/>
            </w:tcMar>
          </w:tcPr>
          <w:p w14:paraId="1B7778F7"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1686E00" w14:textId="77777777" w:rsidR="008848BD" w:rsidRDefault="008848BD" w:rsidP="008848BD">
            <w:pPr>
              <w:rPr>
                <w:rFonts w:ascii="Arial" w:hAnsi="Arial" w:cs="Arial"/>
                <w:color w:val="000000"/>
                <w:sz w:val="20"/>
              </w:rPr>
            </w:pPr>
            <w:r>
              <w:rPr>
                <w:rFonts w:ascii="Arial" w:hAnsi="Arial" w:cs="Arial"/>
                <w:color w:val="000000"/>
                <w:sz w:val="20"/>
              </w:rPr>
              <w:t>统一收付信息码</w:t>
            </w:r>
          </w:p>
        </w:tc>
        <w:tc>
          <w:tcPr>
            <w:tcW w:w="2835" w:type="dxa"/>
            <w:shd w:val="clear" w:color="auto" w:fill="E3EEF5"/>
            <w:tcMar>
              <w:top w:w="58" w:type="dxa"/>
              <w:left w:w="58" w:type="dxa"/>
              <w:bottom w:w="58" w:type="dxa"/>
              <w:right w:w="58" w:type="dxa"/>
            </w:tcMar>
          </w:tcPr>
          <w:p w14:paraId="2E50E0C6"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432D613E" w14:textId="77777777" w:rsidTr="0001162E">
        <w:trPr>
          <w:cantSplit/>
          <w:trHeight w:val="139"/>
        </w:trPr>
        <w:tc>
          <w:tcPr>
            <w:tcW w:w="490" w:type="dxa"/>
            <w:shd w:val="clear" w:color="auto" w:fill="AECEE1"/>
            <w:tcMar>
              <w:top w:w="58" w:type="dxa"/>
              <w:left w:w="58" w:type="dxa"/>
              <w:bottom w:w="58" w:type="dxa"/>
              <w:right w:w="58" w:type="dxa"/>
            </w:tcMar>
            <w:vAlign w:val="center"/>
          </w:tcPr>
          <w:p w14:paraId="7B4BF2F8" w14:textId="0B5ED351" w:rsidR="008848BD" w:rsidRDefault="00D75A6D" w:rsidP="008848BD">
            <w:pPr>
              <w:pStyle w:val="Cap2"/>
              <w:jc w:val="center"/>
              <w:rPr>
                <w:lang w:eastAsia="zh-CN"/>
              </w:rPr>
            </w:pPr>
            <w:r>
              <w:rPr>
                <w:lang w:eastAsia="zh-CN"/>
              </w:rPr>
              <w:t>21</w:t>
            </w:r>
          </w:p>
        </w:tc>
        <w:tc>
          <w:tcPr>
            <w:tcW w:w="2403" w:type="dxa"/>
            <w:shd w:val="clear" w:color="auto" w:fill="E3EEF5"/>
            <w:tcMar>
              <w:top w:w="58" w:type="dxa"/>
              <w:left w:w="58" w:type="dxa"/>
              <w:bottom w:w="58" w:type="dxa"/>
              <w:right w:w="58" w:type="dxa"/>
            </w:tcMar>
          </w:tcPr>
          <w:p w14:paraId="2BB510B3"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C4E7F90" w14:textId="77777777" w:rsidR="008848BD" w:rsidRDefault="008848BD" w:rsidP="008848BD">
            <w:pPr>
              <w:rPr>
                <w:rFonts w:ascii="Arial" w:hAnsi="Arial" w:cs="Arial"/>
                <w:color w:val="000000"/>
                <w:sz w:val="20"/>
              </w:rPr>
            </w:pPr>
            <w:r>
              <w:rPr>
                <w:rFonts w:ascii="Arial" w:hAnsi="Arial" w:cs="Arial" w:hint="eastAsia"/>
                <w:color w:val="000000"/>
                <w:sz w:val="20"/>
              </w:rPr>
              <w:t>收付</w:t>
            </w:r>
            <w:r>
              <w:rPr>
                <w:rFonts w:ascii="Arial" w:hAnsi="Arial" w:cs="Arial"/>
                <w:color w:val="000000"/>
                <w:sz w:val="20"/>
              </w:rPr>
              <w:t>信息码映射</w:t>
            </w:r>
          </w:p>
        </w:tc>
        <w:tc>
          <w:tcPr>
            <w:tcW w:w="2835" w:type="dxa"/>
            <w:shd w:val="clear" w:color="auto" w:fill="E3EEF5"/>
            <w:tcMar>
              <w:top w:w="58" w:type="dxa"/>
              <w:left w:w="58" w:type="dxa"/>
              <w:bottom w:w="58" w:type="dxa"/>
              <w:right w:w="58" w:type="dxa"/>
            </w:tcMar>
          </w:tcPr>
          <w:p w14:paraId="4A809DA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301D3EDA" w14:textId="77777777" w:rsidTr="0001162E">
        <w:trPr>
          <w:cantSplit/>
          <w:trHeight w:val="139"/>
        </w:trPr>
        <w:tc>
          <w:tcPr>
            <w:tcW w:w="490" w:type="dxa"/>
            <w:shd w:val="clear" w:color="auto" w:fill="AECEE1"/>
            <w:tcMar>
              <w:top w:w="58" w:type="dxa"/>
              <w:left w:w="58" w:type="dxa"/>
              <w:bottom w:w="58" w:type="dxa"/>
              <w:right w:w="58" w:type="dxa"/>
            </w:tcMar>
            <w:vAlign w:val="center"/>
          </w:tcPr>
          <w:p w14:paraId="3EF8633C" w14:textId="77777777" w:rsidR="008848BD" w:rsidRDefault="008848BD" w:rsidP="008848BD">
            <w:pPr>
              <w:pStyle w:val="Cap2"/>
              <w:jc w:val="center"/>
              <w:rPr>
                <w:lang w:eastAsia="zh-CN"/>
              </w:rPr>
            </w:pPr>
            <w:r>
              <w:rPr>
                <w:rFonts w:hint="eastAsia"/>
                <w:lang w:eastAsia="zh-CN"/>
              </w:rPr>
              <w:t>20</w:t>
            </w:r>
          </w:p>
        </w:tc>
        <w:tc>
          <w:tcPr>
            <w:tcW w:w="2403" w:type="dxa"/>
            <w:shd w:val="clear" w:color="auto" w:fill="E3EEF5"/>
            <w:tcMar>
              <w:top w:w="58" w:type="dxa"/>
              <w:left w:w="58" w:type="dxa"/>
              <w:bottom w:w="58" w:type="dxa"/>
              <w:right w:w="58" w:type="dxa"/>
            </w:tcMar>
            <w:vAlign w:val="center"/>
          </w:tcPr>
          <w:p w14:paraId="5A03DB39" w14:textId="77777777" w:rsidR="008848BD" w:rsidRDefault="008848BD" w:rsidP="008848BD">
            <w:pPr>
              <w:rPr>
                <w:rFonts w:ascii="Arial" w:hAnsi="Arial" w:cs="Arial"/>
                <w:color w:val="000000"/>
                <w:sz w:val="20"/>
              </w:rPr>
            </w:pPr>
            <w:r w:rsidRPr="009D64FC">
              <w:rPr>
                <w:rFonts w:ascii="Arial" w:hAnsi="Arial" w:cs="Arial"/>
                <w:b/>
                <w:color w:val="000000"/>
                <w:sz w:val="20"/>
              </w:rPr>
              <w:t>业务配置</w:t>
            </w:r>
          </w:p>
        </w:tc>
        <w:tc>
          <w:tcPr>
            <w:tcW w:w="2694" w:type="dxa"/>
            <w:shd w:val="clear" w:color="auto" w:fill="E3EEF5"/>
            <w:vAlign w:val="center"/>
          </w:tcPr>
          <w:p w14:paraId="60FDFF29" w14:textId="77777777" w:rsidR="008848BD" w:rsidRDefault="008848BD" w:rsidP="008848BD">
            <w:pPr>
              <w:rPr>
                <w:rFonts w:ascii="Arial" w:hAnsi="Arial" w:cs="Arial"/>
                <w:color w:val="000000"/>
                <w:sz w:val="20"/>
              </w:rPr>
            </w:pPr>
            <w:r>
              <w:rPr>
                <w:rFonts w:ascii="Arial" w:hAnsi="Arial" w:cs="Arial"/>
                <w:color w:val="000000"/>
                <w:sz w:val="20"/>
              </w:rPr>
              <w:t>结算方式配置</w:t>
            </w:r>
          </w:p>
        </w:tc>
        <w:tc>
          <w:tcPr>
            <w:tcW w:w="2835" w:type="dxa"/>
            <w:shd w:val="clear" w:color="auto" w:fill="E3EEF5"/>
            <w:tcMar>
              <w:top w:w="58" w:type="dxa"/>
              <w:left w:w="58" w:type="dxa"/>
              <w:bottom w:w="58" w:type="dxa"/>
              <w:right w:w="58" w:type="dxa"/>
            </w:tcMar>
            <w:vAlign w:val="center"/>
          </w:tcPr>
          <w:p w14:paraId="0B329F7D" w14:textId="77777777" w:rsidR="008848BD" w:rsidRDefault="008848BD" w:rsidP="008848BD">
            <w:pPr>
              <w:rPr>
                <w:rFonts w:ascii="Arial" w:hAnsi="Arial" w:cs="Arial"/>
                <w:color w:val="000000"/>
                <w:sz w:val="20"/>
              </w:rPr>
            </w:pPr>
          </w:p>
        </w:tc>
      </w:tr>
      <w:tr w:rsidR="008848BD" w:rsidRPr="00751274" w14:paraId="2DF7E2C1" w14:textId="77777777" w:rsidTr="0001162E">
        <w:trPr>
          <w:cantSplit/>
          <w:trHeight w:val="139"/>
        </w:trPr>
        <w:tc>
          <w:tcPr>
            <w:tcW w:w="490" w:type="dxa"/>
            <w:shd w:val="clear" w:color="auto" w:fill="AECEE1"/>
            <w:tcMar>
              <w:top w:w="58" w:type="dxa"/>
              <w:left w:w="58" w:type="dxa"/>
              <w:bottom w:w="58" w:type="dxa"/>
              <w:right w:w="58" w:type="dxa"/>
            </w:tcMar>
            <w:vAlign w:val="center"/>
          </w:tcPr>
          <w:p w14:paraId="6D00ECC3" w14:textId="77777777" w:rsidR="008848BD" w:rsidRDefault="008848BD" w:rsidP="008848BD">
            <w:pPr>
              <w:pStyle w:val="Cap2"/>
              <w:jc w:val="center"/>
              <w:rPr>
                <w:lang w:eastAsia="zh-CN"/>
              </w:rPr>
            </w:pPr>
            <w:r>
              <w:rPr>
                <w:rFonts w:hint="eastAsia"/>
                <w:lang w:eastAsia="zh-CN"/>
              </w:rPr>
              <w:t>21</w:t>
            </w:r>
          </w:p>
        </w:tc>
        <w:tc>
          <w:tcPr>
            <w:tcW w:w="2403" w:type="dxa"/>
            <w:shd w:val="clear" w:color="auto" w:fill="E3EEF5"/>
            <w:tcMar>
              <w:top w:w="58" w:type="dxa"/>
              <w:left w:w="58" w:type="dxa"/>
              <w:bottom w:w="58" w:type="dxa"/>
              <w:right w:w="58" w:type="dxa"/>
            </w:tcMar>
            <w:vAlign w:val="center"/>
          </w:tcPr>
          <w:p w14:paraId="5787DE30" w14:textId="77777777" w:rsidR="008848BD" w:rsidRDefault="008848BD" w:rsidP="008848BD">
            <w:pPr>
              <w:rPr>
                <w:rFonts w:ascii="Arial" w:hAnsi="Arial" w:cs="Arial"/>
                <w:color w:val="000000"/>
                <w:sz w:val="20"/>
              </w:rPr>
            </w:pPr>
          </w:p>
        </w:tc>
        <w:tc>
          <w:tcPr>
            <w:tcW w:w="2694" w:type="dxa"/>
            <w:shd w:val="clear" w:color="auto" w:fill="E3EEF5"/>
            <w:vAlign w:val="center"/>
          </w:tcPr>
          <w:p w14:paraId="1263C044" w14:textId="77777777" w:rsidR="008848BD" w:rsidRDefault="008848BD" w:rsidP="008848BD">
            <w:pPr>
              <w:rPr>
                <w:rFonts w:ascii="Arial" w:hAnsi="Arial" w:cs="Arial"/>
                <w:color w:val="000000"/>
                <w:sz w:val="20"/>
              </w:rPr>
            </w:pPr>
            <w:r>
              <w:rPr>
                <w:rFonts w:ascii="Arial" w:hAnsi="Arial" w:cs="Arial"/>
                <w:color w:val="000000"/>
                <w:sz w:val="20"/>
              </w:rPr>
              <w:t>交易类型配置</w:t>
            </w:r>
          </w:p>
        </w:tc>
        <w:tc>
          <w:tcPr>
            <w:tcW w:w="2835" w:type="dxa"/>
            <w:shd w:val="clear" w:color="auto" w:fill="E3EEF5"/>
            <w:tcMar>
              <w:top w:w="58" w:type="dxa"/>
              <w:left w:w="58" w:type="dxa"/>
              <w:bottom w:w="58" w:type="dxa"/>
              <w:right w:w="58" w:type="dxa"/>
            </w:tcMar>
            <w:vAlign w:val="center"/>
          </w:tcPr>
          <w:p w14:paraId="17D3A89A" w14:textId="77777777" w:rsidR="008848BD" w:rsidRDefault="008848BD" w:rsidP="008848BD">
            <w:pPr>
              <w:rPr>
                <w:rFonts w:ascii="Arial" w:hAnsi="Arial" w:cs="Arial"/>
                <w:color w:val="000000"/>
                <w:sz w:val="20"/>
              </w:rPr>
            </w:pPr>
          </w:p>
        </w:tc>
      </w:tr>
      <w:tr w:rsidR="008848BD" w:rsidRPr="00751274" w14:paraId="4691B9DA" w14:textId="77777777" w:rsidTr="0001162E">
        <w:trPr>
          <w:cantSplit/>
          <w:trHeight w:val="139"/>
        </w:trPr>
        <w:tc>
          <w:tcPr>
            <w:tcW w:w="490" w:type="dxa"/>
            <w:shd w:val="clear" w:color="auto" w:fill="AECEE1"/>
            <w:tcMar>
              <w:top w:w="58" w:type="dxa"/>
              <w:left w:w="58" w:type="dxa"/>
              <w:bottom w:w="58" w:type="dxa"/>
              <w:right w:w="58" w:type="dxa"/>
            </w:tcMar>
            <w:vAlign w:val="center"/>
          </w:tcPr>
          <w:p w14:paraId="19C2D28B" w14:textId="77777777" w:rsidR="008848BD" w:rsidRDefault="008848BD" w:rsidP="008848BD">
            <w:pPr>
              <w:pStyle w:val="Cap2"/>
              <w:jc w:val="center"/>
              <w:rPr>
                <w:lang w:eastAsia="zh-CN"/>
              </w:rPr>
            </w:pPr>
            <w:r>
              <w:rPr>
                <w:rFonts w:hint="eastAsia"/>
                <w:lang w:eastAsia="zh-CN"/>
              </w:rPr>
              <w:t>22</w:t>
            </w:r>
          </w:p>
        </w:tc>
        <w:tc>
          <w:tcPr>
            <w:tcW w:w="2403" w:type="dxa"/>
            <w:shd w:val="clear" w:color="auto" w:fill="E3EEF5"/>
            <w:tcMar>
              <w:top w:w="58" w:type="dxa"/>
              <w:left w:w="58" w:type="dxa"/>
              <w:bottom w:w="58" w:type="dxa"/>
              <w:right w:w="58" w:type="dxa"/>
            </w:tcMar>
            <w:vAlign w:val="center"/>
          </w:tcPr>
          <w:p w14:paraId="6213DC76" w14:textId="77777777" w:rsidR="008848BD" w:rsidRDefault="008848BD" w:rsidP="008848BD">
            <w:pPr>
              <w:rPr>
                <w:rFonts w:ascii="Arial" w:hAnsi="Arial" w:cs="Arial"/>
                <w:color w:val="000000"/>
                <w:sz w:val="20"/>
              </w:rPr>
            </w:pPr>
          </w:p>
        </w:tc>
        <w:tc>
          <w:tcPr>
            <w:tcW w:w="2694" w:type="dxa"/>
            <w:shd w:val="clear" w:color="auto" w:fill="E3EEF5"/>
            <w:vAlign w:val="center"/>
          </w:tcPr>
          <w:p w14:paraId="2EFD7D06" w14:textId="77777777" w:rsidR="008848BD" w:rsidRDefault="008848BD" w:rsidP="008848BD">
            <w:pPr>
              <w:rPr>
                <w:rFonts w:ascii="Arial" w:hAnsi="Arial" w:cs="Arial"/>
                <w:color w:val="000000"/>
                <w:sz w:val="20"/>
              </w:rPr>
            </w:pPr>
            <w:r>
              <w:rPr>
                <w:rFonts w:ascii="Arial" w:hAnsi="Arial" w:cs="Arial"/>
                <w:color w:val="000000"/>
                <w:sz w:val="20"/>
              </w:rPr>
              <w:t>审批流程配置</w:t>
            </w:r>
          </w:p>
        </w:tc>
        <w:tc>
          <w:tcPr>
            <w:tcW w:w="2835" w:type="dxa"/>
            <w:shd w:val="clear" w:color="auto" w:fill="E3EEF5"/>
            <w:tcMar>
              <w:top w:w="58" w:type="dxa"/>
              <w:left w:w="58" w:type="dxa"/>
              <w:bottom w:w="58" w:type="dxa"/>
              <w:right w:w="58" w:type="dxa"/>
            </w:tcMar>
            <w:vAlign w:val="center"/>
          </w:tcPr>
          <w:p w14:paraId="4DB22712" w14:textId="77777777" w:rsidR="008848BD" w:rsidRDefault="008848BD" w:rsidP="008848BD">
            <w:pPr>
              <w:rPr>
                <w:rFonts w:ascii="Arial" w:hAnsi="Arial" w:cs="Arial"/>
                <w:color w:val="000000"/>
                <w:sz w:val="20"/>
              </w:rPr>
            </w:pPr>
          </w:p>
        </w:tc>
      </w:tr>
      <w:tr w:rsidR="008848BD" w:rsidRPr="00751274" w14:paraId="4F0A95B8" w14:textId="77777777" w:rsidTr="0001162E">
        <w:trPr>
          <w:cantSplit/>
          <w:trHeight w:val="139"/>
        </w:trPr>
        <w:tc>
          <w:tcPr>
            <w:tcW w:w="490" w:type="dxa"/>
            <w:shd w:val="clear" w:color="auto" w:fill="AECEE1"/>
            <w:tcMar>
              <w:top w:w="58" w:type="dxa"/>
              <w:left w:w="58" w:type="dxa"/>
              <w:bottom w:w="58" w:type="dxa"/>
              <w:right w:w="58" w:type="dxa"/>
            </w:tcMar>
            <w:vAlign w:val="center"/>
          </w:tcPr>
          <w:p w14:paraId="5F93B1A4" w14:textId="77777777" w:rsidR="008848BD" w:rsidRDefault="008848BD" w:rsidP="008848BD">
            <w:pPr>
              <w:pStyle w:val="Cap2"/>
              <w:jc w:val="center"/>
              <w:rPr>
                <w:lang w:eastAsia="zh-CN"/>
              </w:rPr>
            </w:pPr>
            <w:r>
              <w:rPr>
                <w:rFonts w:hint="eastAsia"/>
                <w:lang w:eastAsia="zh-CN"/>
              </w:rPr>
              <w:t>23</w:t>
            </w:r>
          </w:p>
        </w:tc>
        <w:tc>
          <w:tcPr>
            <w:tcW w:w="2403" w:type="dxa"/>
            <w:shd w:val="clear" w:color="auto" w:fill="E3EEF5"/>
            <w:tcMar>
              <w:top w:w="58" w:type="dxa"/>
              <w:left w:w="58" w:type="dxa"/>
              <w:bottom w:w="58" w:type="dxa"/>
              <w:right w:w="58" w:type="dxa"/>
            </w:tcMar>
            <w:vAlign w:val="center"/>
          </w:tcPr>
          <w:p w14:paraId="4012CB6D" w14:textId="77777777" w:rsidR="008848BD" w:rsidRDefault="008848BD" w:rsidP="008848BD">
            <w:pPr>
              <w:rPr>
                <w:rFonts w:ascii="Arial" w:hAnsi="Arial" w:cs="Arial"/>
                <w:color w:val="000000"/>
                <w:sz w:val="20"/>
              </w:rPr>
            </w:pPr>
          </w:p>
        </w:tc>
        <w:tc>
          <w:tcPr>
            <w:tcW w:w="2694" w:type="dxa"/>
            <w:shd w:val="clear" w:color="auto" w:fill="E3EEF5"/>
            <w:vAlign w:val="center"/>
          </w:tcPr>
          <w:p w14:paraId="2C12EF30" w14:textId="77777777" w:rsidR="008848BD" w:rsidRDefault="008848BD" w:rsidP="008848BD">
            <w:pPr>
              <w:rPr>
                <w:rFonts w:ascii="Arial" w:hAnsi="Arial" w:cs="Arial"/>
                <w:color w:val="000000"/>
                <w:sz w:val="20"/>
              </w:rPr>
            </w:pPr>
            <w:r>
              <w:rPr>
                <w:rFonts w:ascii="Arial" w:hAnsi="Arial" w:cs="Arial"/>
                <w:color w:val="000000"/>
                <w:sz w:val="20"/>
              </w:rPr>
              <w:t>预警监控配置</w:t>
            </w:r>
          </w:p>
        </w:tc>
        <w:tc>
          <w:tcPr>
            <w:tcW w:w="2835" w:type="dxa"/>
            <w:shd w:val="clear" w:color="auto" w:fill="E3EEF5"/>
            <w:tcMar>
              <w:top w:w="58" w:type="dxa"/>
              <w:left w:w="58" w:type="dxa"/>
              <w:bottom w:w="58" w:type="dxa"/>
              <w:right w:w="58" w:type="dxa"/>
            </w:tcMar>
            <w:vAlign w:val="center"/>
          </w:tcPr>
          <w:p w14:paraId="6D6ECF10" w14:textId="77777777" w:rsidR="008848BD" w:rsidRDefault="008848BD" w:rsidP="008848BD">
            <w:pPr>
              <w:rPr>
                <w:rFonts w:ascii="Arial" w:hAnsi="Arial" w:cs="Arial"/>
                <w:color w:val="000000"/>
                <w:sz w:val="20"/>
              </w:rPr>
            </w:pPr>
          </w:p>
        </w:tc>
      </w:tr>
      <w:tr w:rsidR="008848BD" w:rsidRPr="00751274" w14:paraId="6C4FFC32" w14:textId="77777777" w:rsidTr="0001162E">
        <w:trPr>
          <w:cantSplit/>
          <w:trHeight w:val="139"/>
        </w:trPr>
        <w:tc>
          <w:tcPr>
            <w:tcW w:w="490" w:type="dxa"/>
            <w:shd w:val="clear" w:color="auto" w:fill="AECEE1"/>
            <w:tcMar>
              <w:top w:w="58" w:type="dxa"/>
              <w:left w:w="58" w:type="dxa"/>
              <w:bottom w:w="58" w:type="dxa"/>
              <w:right w:w="58" w:type="dxa"/>
            </w:tcMar>
            <w:vAlign w:val="center"/>
          </w:tcPr>
          <w:p w14:paraId="641E85E3" w14:textId="77777777" w:rsidR="008848BD" w:rsidRDefault="008848BD" w:rsidP="008848BD">
            <w:pPr>
              <w:pStyle w:val="Cap2"/>
              <w:jc w:val="center"/>
              <w:rPr>
                <w:lang w:eastAsia="zh-CN"/>
              </w:rPr>
            </w:pPr>
            <w:r>
              <w:rPr>
                <w:rFonts w:hint="eastAsia"/>
                <w:lang w:eastAsia="zh-CN"/>
              </w:rPr>
              <w:t>24</w:t>
            </w:r>
          </w:p>
        </w:tc>
        <w:tc>
          <w:tcPr>
            <w:tcW w:w="2403" w:type="dxa"/>
            <w:shd w:val="clear" w:color="auto" w:fill="E3EEF5"/>
            <w:tcMar>
              <w:top w:w="58" w:type="dxa"/>
              <w:left w:w="58" w:type="dxa"/>
              <w:bottom w:w="58" w:type="dxa"/>
              <w:right w:w="58" w:type="dxa"/>
            </w:tcMar>
            <w:vAlign w:val="center"/>
          </w:tcPr>
          <w:p w14:paraId="020351B3" w14:textId="77777777" w:rsidR="008848BD" w:rsidRDefault="008848BD" w:rsidP="008848BD">
            <w:pPr>
              <w:rPr>
                <w:rFonts w:ascii="Arial" w:hAnsi="Arial" w:cs="Arial"/>
                <w:color w:val="000000"/>
                <w:sz w:val="20"/>
              </w:rPr>
            </w:pPr>
          </w:p>
        </w:tc>
        <w:tc>
          <w:tcPr>
            <w:tcW w:w="2694" w:type="dxa"/>
            <w:shd w:val="clear" w:color="auto" w:fill="E3EEF5"/>
            <w:vAlign w:val="center"/>
          </w:tcPr>
          <w:p w14:paraId="5461F9A5" w14:textId="77777777" w:rsidR="008848BD" w:rsidRDefault="008848BD" w:rsidP="008848BD">
            <w:pPr>
              <w:rPr>
                <w:rFonts w:ascii="Arial" w:hAnsi="Arial" w:cs="Arial"/>
                <w:color w:val="000000"/>
                <w:sz w:val="20"/>
              </w:rPr>
            </w:pPr>
            <w:r>
              <w:rPr>
                <w:rFonts w:ascii="Arial" w:hAnsi="Arial" w:cs="Arial"/>
                <w:color w:val="000000"/>
                <w:sz w:val="20"/>
              </w:rPr>
              <w:t>自动任务配置</w:t>
            </w:r>
          </w:p>
        </w:tc>
        <w:tc>
          <w:tcPr>
            <w:tcW w:w="2835" w:type="dxa"/>
            <w:shd w:val="clear" w:color="auto" w:fill="E3EEF5"/>
            <w:tcMar>
              <w:top w:w="58" w:type="dxa"/>
              <w:left w:w="58" w:type="dxa"/>
              <w:bottom w:w="58" w:type="dxa"/>
              <w:right w:w="58" w:type="dxa"/>
            </w:tcMar>
            <w:vAlign w:val="center"/>
          </w:tcPr>
          <w:p w14:paraId="4DB322EF" w14:textId="77777777" w:rsidR="008848BD" w:rsidRDefault="008848BD" w:rsidP="008848BD">
            <w:pPr>
              <w:rPr>
                <w:rFonts w:ascii="Arial" w:hAnsi="Arial" w:cs="Arial"/>
                <w:color w:val="000000"/>
                <w:sz w:val="20"/>
              </w:rPr>
            </w:pPr>
          </w:p>
        </w:tc>
      </w:tr>
      <w:tr w:rsidR="008848BD" w:rsidRPr="00751274" w14:paraId="4A91E629" w14:textId="77777777" w:rsidTr="0001162E">
        <w:trPr>
          <w:cantSplit/>
          <w:trHeight w:val="139"/>
        </w:trPr>
        <w:tc>
          <w:tcPr>
            <w:tcW w:w="490" w:type="dxa"/>
            <w:shd w:val="clear" w:color="auto" w:fill="AECEE1"/>
            <w:tcMar>
              <w:top w:w="58" w:type="dxa"/>
              <w:left w:w="58" w:type="dxa"/>
              <w:bottom w:w="58" w:type="dxa"/>
              <w:right w:w="58" w:type="dxa"/>
            </w:tcMar>
            <w:vAlign w:val="center"/>
          </w:tcPr>
          <w:p w14:paraId="538AEE0B" w14:textId="77777777" w:rsidR="008848BD" w:rsidRDefault="008848BD" w:rsidP="008848BD">
            <w:pPr>
              <w:pStyle w:val="Cap2"/>
              <w:jc w:val="center"/>
              <w:rPr>
                <w:lang w:eastAsia="zh-CN"/>
              </w:rPr>
            </w:pPr>
            <w:r>
              <w:rPr>
                <w:rFonts w:hint="eastAsia"/>
                <w:lang w:eastAsia="zh-CN"/>
              </w:rPr>
              <w:t>25</w:t>
            </w:r>
          </w:p>
        </w:tc>
        <w:tc>
          <w:tcPr>
            <w:tcW w:w="2403" w:type="dxa"/>
            <w:shd w:val="clear" w:color="auto" w:fill="E3EEF5"/>
            <w:tcMar>
              <w:top w:w="58" w:type="dxa"/>
              <w:left w:w="58" w:type="dxa"/>
              <w:bottom w:w="58" w:type="dxa"/>
              <w:right w:w="58" w:type="dxa"/>
            </w:tcMar>
          </w:tcPr>
          <w:p w14:paraId="13DAFAC9"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2D39BE1" w14:textId="77777777" w:rsidR="008848BD" w:rsidRDefault="008848BD" w:rsidP="008848BD">
            <w:pPr>
              <w:rPr>
                <w:rFonts w:ascii="Arial" w:hAnsi="Arial" w:cs="Arial"/>
                <w:color w:val="000000"/>
                <w:sz w:val="20"/>
              </w:rPr>
            </w:pPr>
            <w:r>
              <w:rPr>
                <w:rFonts w:ascii="Arial" w:hAnsi="Arial" w:cs="Arial" w:hint="eastAsia"/>
                <w:color w:val="000000"/>
                <w:sz w:val="20"/>
              </w:rPr>
              <w:t>清算</w:t>
            </w:r>
            <w:r>
              <w:rPr>
                <w:rFonts w:ascii="Arial" w:hAnsi="Arial" w:cs="Arial"/>
                <w:color w:val="000000"/>
                <w:sz w:val="20"/>
              </w:rPr>
              <w:t>条件配置</w:t>
            </w:r>
          </w:p>
        </w:tc>
        <w:tc>
          <w:tcPr>
            <w:tcW w:w="2835" w:type="dxa"/>
            <w:shd w:val="clear" w:color="auto" w:fill="E3EEF5"/>
            <w:tcMar>
              <w:top w:w="58" w:type="dxa"/>
              <w:left w:w="58" w:type="dxa"/>
              <w:bottom w:w="58" w:type="dxa"/>
              <w:right w:w="58" w:type="dxa"/>
            </w:tcMar>
          </w:tcPr>
          <w:p w14:paraId="1B0FDCAF" w14:textId="77777777" w:rsidR="008848BD" w:rsidRPr="00C504A6" w:rsidRDefault="008848BD" w:rsidP="008848BD">
            <w:pPr>
              <w:jc w:val="center"/>
              <w:rPr>
                <w:rFonts w:ascii="宋体" w:hAnsi="宋体" w:cs="宋体"/>
                <w:color w:val="000000"/>
                <w:sz w:val="20"/>
              </w:rPr>
            </w:pPr>
          </w:p>
        </w:tc>
      </w:tr>
      <w:tr w:rsidR="008848BD" w:rsidRPr="00751274" w14:paraId="53852ED1" w14:textId="77777777" w:rsidTr="0001162E">
        <w:trPr>
          <w:cantSplit/>
          <w:trHeight w:val="139"/>
        </w:trPr>
        <w:tc>
          <w:tcPr>
            <w:tcW w:w="490" w:type="dxa"/>
            <w:shd w:val="clear" w:color="auto" w:fill="AECEE1"/>
            <w:tcMar>
              <w:top w:w="58" w:type="dxa"/>
              <w:left w:w="58" w:type="dxa"/>
              <w:bottom w:w="58" w:type="dxa"/>
              <w:right w:w="58" w:type="dxa"/>
            </w:tcMar>
            <w:vAlign w:val="center"/>
          </w:tcPr>
          <w:p w14:paraId="5A37A2C3" w14:textId="77777777" w:rsidR="008848BD" w:rsidRDefault="008848BD" w:rsidP="008848BD">
            <w:pPr>
              <w:pStyle w:val="Cap2"/>
              <w:jc w:val="center"/>
              <w:rPr>
                <w:lang w:eastAsia="zh-CN"/>
              </w:rPr>
            </w:pPr>
            <w:r>
              <w:rPr>
                <w:rFonts w:hint="eastAsia"/>
                <w:lang w:eastAsia="zh-CN"/>
              </w:rPr>
              <w:t>26</w:t>
            </w:r>
          </w:p>
        </w:tc>
        <w:tc>
          <w:tcPr>
            <w:tcW w:w="2403" w:type="dxa"/>
            <w:shd w:val="clear" w:color="auto" w:fill="E3EEF5"/>
            <w:tcMar>
              <w:top w:w="58" w:type="dxa"/>
              <w:left w:w="58" w:type="dxa"/>
              <w:bottom w:w="58" w:type="dxa"/>
              <w:right w:w="58" w:type="dxa"/>
            </w:tcMar>
            <w:vAlign w:val="center"/>
          </w:tcPr>
          <w:p w14:paraId="236BF3F3" w14:textId="77777777" w:rsidR="008848BD" w:rsidRPr="009D64FC" w:rsidRDefault="008848BD" w:rsidP="008848BD">
            <w:pPr>
              <w:rPr>
                <w:rFonts w:ascii="Arial" w:hAnsi="Arial" w:cs="Arial"/>
                <w:b/>
                <w:color w:val="000000"/>
                <w:sz w:val="20"/>
              </w:rPr>
            </w:pPr>
            <w:r w:rsidRPr="009D64FC">
              <w:rPr>
                <w:rFonts w:ascii="Arial" w:hAnsi="Arial" w:cs="Arial"/>
                <w:b/>
                <w:color w:val="000000"/>
                <w:sz w:val="20"/>
              </w:rPr>
              <w:t>银行账户</w:t>
            </w:r>
          </w:p>
        </w:tc>
        <w:tc>
          <w:tcPr>
            <w:tcW w:w="2694" w:type="dxa"/>
            <w:shd w:val="clear" w:color="auto" w:fill="E3EEF5"/>
            <w:vAlign w:val="center"/>
          </w:tcPr>
          <w:p w14:paraId="7F7A7456" w14:textId="77777777" w:rsidR="008848BD" w:rsidRDefault="008848BD" w:rsidP="008848BD">
            <w:pPr>
              <w:rPr>
                <w:rFonts w:ascii="Arial" w:hAnsi="Arial" w:cs="Arial"/>
                <w:color w:val="000000"/>
                <w:sz w:val="20"/>
              </w:rPr>
            </w:pPr>
            <w:r>
              <w:rPr>
                <w:rFonts w:ascii="Arial" w:hAnsi="Arial" w:cs="Arial"/>
                <w:color w:val="000000"/>
                <w:sz w:val="20"/>
              </w:rPr>
              <w:t>账户生命周期</w:t>
            </w:r>
          </w:p>
        </w:tc>
        <w:tc>
          <w:tcPr>
            <w:tcW w:w="2835" w:type="dxa"/>
            <w:shd w:val="clear" w:color="auto" w:fill="E3EEF5"/>
            <w:tcMar>
              <w:top w:w="58" w:type="dxa"/>
              <w:left w:w="58" w:type="dxa"/>
              <w:bottom w:w="58" w:type="dxa"/>
              <w:right w:w="58" w:type="dxa"/>
            </w:tcMar>
          </w:tcPr>
          <w:p w14:paraId="17CDF6E3" w14:textId="77777777" w:rsidR="008848BD" w:rsidRDefault="008848BD" w:rsidP="008848BD">
            <w:pPr>
              <w:rPr>
                <w:rFonts w:ascii="Arial" w:hAnsi="Arial" w:cs="Arial"/>
                <w:color w:val="000000"/>
                <w:sz w:val="20"/>
              </w:rPr>
            </w:pPr>
          </w:p>
        </w:tc>
      </w:tr>
      <w:tr w:rsidR="008848BD" w:rsidRPr="00751274" w14:paraId="6B1B060E" w14:textId="77777777" w:rsidTr="0001162E">
        <w:trPr>
          <w:cantSplit/>
          <w:trHeight w:val="139"/>
        </w:trPr>
        <w:tc>
          <w:tcPr>
            <w:tcW w:w="490" w:type="dxa"/>
            <w:shd w:val="clear" w:color="auto" w:fill="AECEE1"/>
            <w:tcMar>
              <w:top w:w="58" w:type="dxa"/>
              <w:left w:w="58" w:type="dxa"/>
              <w:bottom w:w="58" w:type="dxa"/>
              <w:right w:w="58" w:type="dxa"/>
            </w:tcMar>
            <w:vAlign w:val="center"/>
          </w:tcPr>
          <w:p w14:paraId="3761E54A" w14:textId="77777777" w:rsidR="008848BD" w:rsidRDefault="008848BD" w:rsidP="008848BD">
            <w:pPr>
              <w:pStyle w:val="Cap2"/>
              <w:jc w:val="center"/>
              <w:rPr>
                <w:lang w:eastAsia="zh-CN"/>
              </w:rPr>
            </w:pPr>
            <w:r>
              <w:rPr>
                <w:rFonts w:hint="eastAsia"/>
                <w:lang w:eastAsia="zh-CN"/>
              </w:rPr>
              <w:t>27</w:t>
            </w:r>
          </w:p>
        </w:tc>
        <w:tc>
          <w:tcPr>
            <w:tcW w:w="2403" w:type="dxa"/>
            <w:shd w:val="clear" w:color="auto" w:fill="E3EEF5"/>
            <w:tcMar>
              <w:top w:w="58" w:type="dxa"/>
              <w:left w:w="58" w:type="dxa"/>
              <w:bottom w:w="58" w:type="dxa"/>
              <w:right w:w="58" w:type="dxa"/>
            </w:tcMar>
            <w:vAlign w:val="center"/>
          </w:tcPr>
          <w:p w14:paraId="41A607CC" w14:textId="77777777" w:rsidR="008848BD" w:rsidRDefault="008848BD" w:rsidP="008848BD">
            <w:pPr>
              <w:rPr>
                <w:rFonts w:ascii="Arial" w:hAnsi="Arial" w:cs="Arial"/>
                <w:color w:val="000000"/>
                <w:sz w:val="20"/>
              </w:rPr>
            </w:pPr>
          </w:p>
        </w:tc>
        <w:tc>
          <w:tcPr>
            <w:tcW w:w="2694" w:type="dxa"/>
            <w:shd w:val="clear" w:color="auto" w:fill="E3EEF5"/>
            <w:vAlign w:val="center"/>
          </w:tcPr>
          <w:p w14:paraId="1985F4A1" w14:textId="77777777" w:rsidR="008848BD" w:rsidRDefault="008848BD" w:rsidP="008848BD">
            <w:pPr>
              <w:rPr>
                <w:rFonts w:ascii="Arial" w:hAnsi="Arial" w:cs="Arial"/>
                <w:color w:val="000000"/>
                <w:sz w:val="20"/>
              </w:rPr>
            </w:pPr>
            <w:r>
              <w:rPr>
                <w:rFonts w:ascii="Arial" w:hAnsi="Arial" w:cs="Arial"/>
                <w:color w:val="000000"/>
                <w:sz w:val="20"/>
              </w:rPr>
              <w:t>账户余额</w:t>
            </w:r>
          </w:p>
        </w:tc>
        <w:tc>
          <w:tcPr>
            <w:tcW w:w="2835" w:type="dxa"/>
            <w:shd w:val="clear" w:color="auto" w:fill="E3EEF5"/>
            <w:tcMar>
              <w:top w:w="58" w:type="dxa"/>
              <w:left w:w="58" w:type="dxa"/>
              <w:bottom w:w="58" w:type="dxa"/>
              <w:right w:w="58" w:type="dxa"/>
            </w:tcMar>
          </w:tcPr>
          <w:p w14:paraId="43067DF5" w14:textId="77777777" w:rsidR="008848BD" w:rsidRDefault="008848BD" w:rsidP="008848BD">
            <w:pPr>
              <w:rPr>
                <w:rFonts w:ascii="Arial" w:hAnsi="Arial" w:cs="Arial"/>
                <w:color w:val="000000"/>
                <w:sz w:val="20"/>
              </w:rPr>
            </w:pPr>
          </w:p>
        </w:tc>
      </w:tr>
      <w:tr w:rsidR="008848BD" w:rsidRPr="00751274" w14:paraId="1A08CBEE" w14:textId="77777777" w:rsidTr="0001162E">
        <w:trPr>
          <w:cantSplit/>
          <w:trHeight w:val="139"/>
        </w:trPr>
        <w:tc>
          <w:tcPr>
            <w:tcW w:w="490" w:type="dxa"/>
            <w:shd w:val="clear" w:color="auto" w:fill="AECEE1"/>
            <w:tcMar>
              <w:top w:w="58" w:type="dxa"/>
              <w:left w:w="58" w:type="dxa"/>
              <w:bottom w:w="58" w:type="dxa"/>
              <w:right w:w="58" w:type="dxa"/>
            </w:tcMar>
            <w:vAlign w:val="center"/>
          </w:tcPr>
          <w:p w14:paraId="06C43010" w14:textId="77777777" w:rsidR="008848BD" w:rsidRDefault="008848BD" w:rsidP="008848BD">
            <w:pPr>
              <w:pStyle w:val="Cap2"/>
              <w:jc w:val="center"/>
              <w:rPr>
                <w:lang w:eastAsia="zh-CN"/>
              </w:rPr>
            </w:pPr>
            <w:r>
              <w:rPr>
                <w:rFonts w:hint="eastAsia"/>
                <w:lang w:eastAsia="zh-CN"/>
              </w:rPr>
              <w:t>28</w:t>
            </w:r>
          </w:p>
        </w:tc>
        <w:tc>
          <w:tcPr>
            <w:tcW w:w="2403" w:type="dxa"/>
            <w:shd w:val="clear" w:color="auto" w:fill="E3EEF5"/>
            <w:tcMar>
              <w:top w:w="58" w:type="dxa"/>
              <w:left w:w="58" w:type="dxa"/>
              <w:bottom w:w="58" w:type="dxa"/>
              <w:right w:w="58" w:type="dxa"/>
            </w:tcMar>
            <w:vAlign w:val="center"/>
          </w:tcPr>
          <w:p w14:paraId="2F749BB9" w14:textId="77777777" w:rsidR="008848BD" w:rsidRDefault="008848BD" w:rsidP="008848BD">
            <w:pPr>
              <w:rPr>
                <w:rFonts w:ascii="Arial" w:hAnsi="Arial" w:cs="Arial"/>
                <w:color w:val="000000"/>
                <w:sz w:val="20"/>
              </w:rPr>
            </w:pPr>
          </w:p>
        </w:tc>
        <w:tc>
          <w:tcPr>
            <w:tcW w:w="2694" w:type="dxa"/>
            <w:shd w:val="clear" w:color="auto" w:fill="E3EEF5"/>
            <w:vAlign w:val="center"/>
          </w:tcPr>
          <w:p w14:paraId="2786CDBE" w14:textId="77777777" w:rsidR="008848BD" w:rsidRDefault="008848BD" w:rsidP="008848BD">
            <w:pPr>
              <w:rPr>
                <w:rFonts w:ascii="Arial" w:hAnsi="Arial" w:cs="Arial"/>
                <w:color w:val="000000"/>
                <w:sz w:val="20"/>
              </w:rPr>
            </w:pPr>
            <w:r>
              <w:rPr>
                <w:rFonts w:ascii="Arial" w:hAnsi="Arial" w:cs="Arial"/>
                <w:color w:val="000000"/>
                <w:sz w:val="20"/>
              </w:rPr>
              <w:t>账户明细</w:t>
            </w:r>
          </w:p>
        </w:tc>
        <w:tc>
          <w:tcPr>
            <w:tcW w:w="2835" w:type="dxa"/>
            <w:shd w:val="clear" w:color="auto" w:fill="E3EEF5"/>
            <w:tcMar>
              <w:top w:w="58" w:type="dxa"/>
              <w:left w:w="58" w:type="dxa"/>
              <w:bottom w:w="58" w:type="dxa"/>
              <w:right w:w="58" w:type="dxa"/>
            </w:tcMar>
          </w:tcPr>
          <w:p w14:paraId="798FBB13" w14:textId="77777777" w:rsidR="008848BD" w:rsidRDefault="008848BD" w:rsidP="008848BD">
            <w:pPr>
              <w:rPr>
                <w:rFonts w:ascii="Arial" w:hAnsi="Arial" w:cs="Arial"/>
                <w:color w:val="000000"/>
                <w:sz w:val="20"/>
              </w:rPr>
            </w:pPr>
          </w:p>
        </w:tc>
      </w:tr>
      <w:tr w:rsidR="008848BD" w:rsidRPr="00751274" w14:paraId="416C0CF8" w14:textId="77777777" w:rsidTr="0001162E">
        <w:trPr>
          <w:cantSplit/>
          <w:trHeight w:val="139"/>
        </w:trPr>
        <w:tc>
          <w:tcPr>
            <w:tcW w:w="490" w:type="dxa"/>
            <w:shd w:val="clear" w:color="auto" w:fill="AECEE1"/>
            <w:tcMar>
              <w:top w:w="58" w:type="dxa"/>
              <w:left w:w="58" w:type="dxa"/>
              <w:bottom w:w="58" w:type="dxa"/>
              <w:right w:w="58" w:type="dxa"/>
            </w:tcMar>
            <w:vAlign w:val="center"/>
          </w:tcPr>
          <w:p w14:paraId="5E841F08" w14:textId="77777777" w:rsidR="008848BD" w:rsidRDefault="008848BD" w:rsidP="008848BD">
            <w:pPr>
              <w:pStyle w:val="Cap2"/>
              <w:jc w:val="center"/>
              <w:rPr>
                <w:lang w:eastAsia="zh-CN"/>
              </w:rPr>
            </w:pPr>
            <w:r>
              <w:rPr>
                <w:rFonts w:hint="eastAsia"/>
                <w:lang w:eastAsia="zh-CN"/>
              </w:rPr>
              <w:t>29</w:t>
            </w:r>
          </w:p>
        </w:tc>
        <w:tc>
          <w:tcPr>
            <w:tcW w:w="2403" w:type="dxa"/>
            <w:shd w:val="clear" w:color="auto" w:fill="E3EEF5"/>
            <w:tcMar>
              <w:top w:w="58" w:type="dxa"/>
              <w:left w:w="58" w:type="dxa"/>
              <w:bottom w:w="58" w:type="dxa"/>
              <w:right w:w="58" w:type="dxa"/>
            </w:tcMar>
            <w:vAlign w:val="center"/>
          </w:tcPr>
          <w:p w14:paraId="0DA7713E" w14:textId="77777777" w:rsidR="008848BD" w:rsidRDefault="008848BD" w:rsidP="008848BD">
            <w:pPr>
              <w:rPr>
                <w:rFonts w:ascii="Arial" w:hAnsi="Arial" w:cs="Arial"/>
                <w:color w:val="000000"/>
                <w:sz w:val="20"/>
              </w:rPr>
            </w:pPr>
          </w:p>
        </w:tc>
        <w:tc>
          <w:tcPr>
            <w:tcW w:w="2694" w:type="dxa"/>
            <w:shd w:val="clear" w:color="auto" w:fill="E3EEF5"/>
            <w:vAlign w:val="center"/>
          </w:tcPr>
          <w:p w14:paraId="6BB00A3F" w14:textId="77777777" w:rsidR="008848BD" w:rsidRDefault="008848BD" w:rsidP="008848BD">
            <w:pPr>
              <w:rPr>
                <w:rFonts w:ascii="Arial" w:hAnsi="Arial" w:cs="Arial"/>
                <w:color w:val="000000"/>
                <w:sz w:val="20"/>
              </w:rPr>
            </w:pPr>
            <w:r>
              <w:rPr>
                <w:rFonts w:ascii="Arial" w:hAnsi="Arial" w:cs="Arial"/>
                <w:color w:val="000000"/>
                <w:sz w:val="20"/>
              </w:rPr>
              <w:t>账户流水</w:t>
            </w:r>
          </w:p>
        </w:tc>
        <w:tc>
          <w:tcPr>
            <w:tcW w:w="2835" w:type="dxa"/>
            <w:shd w:val="clear" w:color="auto" w:fill="E3EEF5"/>
            <w:tcMar>
              <w:top w:w="58" w:type="dxa"/>
              <w:left w:w="58" w:type="dxa"/>
              <w:bottom w:w="58" w:type="dxa"/>
              <w:right w:w="58" w:type="dxa"/>
            </w:tcMar>
          </w:tcPr>
          <w:p w14:paraId="5B8611F7" w14:textId="77777777" w:rsidR="008848BD" w:rsidRDefault="008848BD" w:rsidP="008848BD">
            <w:pPr>
              <w:rPr>
                <w:rFonts w:ascii="Arial" w:hAnsi="Arial" w:cs="Arial"/>
                <w:color w:val="000000"/>
                <w:sz w:val="20"/>
              </w:rPr>
            </w:pPr>
          </w:p>
        </w:tc>
      </w:tr>
      <w:tr w:rsidR="008848BD" w:rsidRPr="00751274" w14:paraId="137D99D3" w14:textId="77777777" w:rsidTr="0001162E">
        <w:trPr>
          <w:cantSplit/>
          <w:trHeight w:val="139"/>
        </w:trPr>
        <w:tc>
          <w:tcPr>
            <w:tcW w:w="490" w:type="dxa"/>
            <w:shd w:val="clear" w:color="auto" w:fill="AECEE1"/>
            <w:tcMar>
              <w:top w:w="58" w:type="dxa"/>
              <w:left w:w="58" w:type="dxa"/>
              <w:bottom w:w="58" w:type="dxa"/>
              <w:right w:w="58" w:type="dxa"/>
            </w:tcMar>
            <w:vAlign w:val="center"/>
          </w:tcPr>
          <w:p w14:paraId="106B9552" w14:textId="12848EE4" w:rsidR="008848BD" w:rsidRDefault="008848BD" w:rsidP="008848BD">
            <w:pPr>
              <w:pStyle w:val="Cap2"/>
              <w:jc w:val="center"/>
              <w:rPr>
                <w:lang w:eastAsia="zh-CN"/>
              </w:rPr>
            </w:pPr>
            <w:r>
              <w:rPr>
                <w:rFonts w:hint="eastAsia"/>
                <w:lang w:eastAsia="zh-CN"/>
              </w:rPr>
              <w:t>3</w:t>
            </w:r>
            <w:r w:rsidR="00D75A6D">
              <w:rPr>
                <w:rFonts w:hint="eastAsia"/>
                <w:lang w:eastAsia="zh-CN"/>
              </w:rPr>
              <w:t>0</w:t>
            </w:r>
          </w:p>
        </w:tc>
        <w:tc>
          <w:tcPr>
            <w:tcW w:w="2403" w:type="dxa"/>
            <w:shd w:val="clear" w:color="auto" w:fill="E3EEF5"/>
            <w:tcMar>
              <w:top w:w="58" w:type="dxa"/>
              <w:left w:w="58" w:type="dxa"/>
              <w:bottom w:w="58" w:type="dxa"/>
              <w:right w:w="58" w:type="dxa"/>
            </w:tcMar>
            <w:vAlign w:val="center"/>
          </w:tcPr>
          <w:p w14:paraId="0A4C20D1" w14:textId="77777777" w:rsidR="008848BD" w:rsidRDefault="008848BD" w:rsidP="008848BD">
            <w:pPr>
              <w:rPr>
                <w:rFonts w:ascii="Arial" w:hAnsi="Arial" w:cs="Arial"/>
                <w:color w:val="000000"/>
                <w:sz w:val="20"/>
              </w:rPr>
            </w:pPr>
          </w:p>
        </w:tc>
        <w:tc>
          <w:tcPr>
            <w:tcW w:w="2694" w:type="dxa"/>
            <w:shd w:val="clear" w:color="auto" w:fill="E3EEF5"/>
            <w:vAlign w:val="center"/>
          </w:tcPr>
          <w:p w14:paraId="2593A3FB" w14:textId="77777777" w:rsidR="008848BD" w:rsidRDefault="008848BD" w:rsidP="008848BD">
            <w:pPr>
              <w:rPr>
                <w:rFonts w:ascii="Arial" w:hAnsi="Arial" w:cs="Arial"/>
                <w:color w:val="000000"/>
                <w:sz w:val="20"/>
              </w:rPr>
            </w:pPr>
            <w:r>
              <w:rPr>
                <w:rFonts w:ascii="Arial" w:hAnsi="Arial" w:cs="Arial"/>
                <w:color w:val="000000"/>
                <w:sz w:val="20"/>
              </w:rPr>
              <w:t>电子台账</w:t>
            </w:r>
          </w:p>
        </w:tc>
        <w:tc>
          <w:tcPr>
            <w:tcW w:w="2835" w:type="dxa"/>
            <w:shd w:val="clear" w:color="auto" w:fill="E3EEF5"/>
            <w:tcMar>
              <w:top w:w="58" w:type="dxa"/>
              <w:left w:w="58" w:type="dxa"/>
              <w:bottom w:w="58" w:type="dxa"/>
              <w:right w:w="58" w:type="dxa"/>
            </w:tcMar>
          </w:tcPr>
          <w:p w14:paraId="2C06948C" w14:textId="77777777" w:rsidR="008848BD" w:rsidRDefault="008848BD" w:rsidP="008848BD">
            <w:pPr>
              <w:rPr>
                <w:rFonts w:ascii="Arial" w:hAnsi="Arial" w:cs="Arial"/>
                <w:color w:val="000000"/>
                <w:sz w:val="20"/>
              </w:rPr>
            </w:pPr>
          </w:p>
        </w:tc>
      </w:tr>
      <w:tr w:rsidR="008848BD" w:rsidRPr="00751274" w14:paraId="69F358A3" w14:textId="77777777" w:rsidTr="0001162E">
        <w:trPr>
          <w:cantSplit/>
          <w:trHeight w:val="139"/>
        </w:trPr>
        <w:tc>
          <w:tcPr>
            <w:tcW w:w="490" w:type="dxa"/>
            <w:shd w:val="clear" w:color="auto" w:fill="AECEE1"/>
            <w:tcMar>
              <w:top w:w="58" w:type="dxa"/>
              <w:left w:w="58" w:type="dxa"/>
              <w:bottom w:w="58" w:type="dxa"/>
              <w:right w:w="58" w:type="dxa"/>
            </w:tcMar>
            <w:vAlign w:val="center"/>
          </w:tcPr>
          <w:p w14:paraId="38DD81FB" w14:textId="55FC0FCC" w:rsidR="008848BD" w:rsidRDefault="008848BD" w:rsidP="00D75A6D">
            <w:pPr>
              <w:pStyle w:val="Cap2"/>
              <w:jc w:val="center"/>
              <w:rPr>
                <w:lang w:eastAsia="zh-CN"/>
              </w:rPr>
            </w:pPr>
            <w:r>
              <w:rPr>
                <w:rFonts w:hint="eastAsia"/>
                <w:lang w:eastAsia="zh-CN"/>
              </w:rPr>
              <w:t>3</w:t>
            </w:r>
            <w:r w:rsidR="00D75A6D">
              <w:rPr>
                <w:lang w:eastAsia="zh-CN"/>
              </w:rPr>
              <w:t>1</w:t>
            </w:r>
          </w:p>
        </w:tc>
        <w:tc>
          <w:tcPr>
            <w:tcW w:w="2403" w:type="dxa"/>
            <w:shd w:val="clear" w:color="auto" w:fill="E3EEF5"/>
            <w:tcMar>
              <w:top w:w="58" w:type="dxa"/>
              <w:left w:w="58" w:type="dxa"/>
              <w:bottom w:w="58" w:type="dxa"/>
              <w:right w:w="58" w:type="dxa"/>
            </w:tcMar>
            <w:vAlign w:val="center"/>
          </w:tcPr>
          <w:p w14:paraId="24D05752" w14:textId="77777777" w:rsidR="008848BD" w:rsidRPr="00856ABD" w:rsidRDefault="008848BD" w:rsidP="008848BD">
            <w:pPr>
              <w:rPr>
                <w:rFonts w:ascii="Arial" w:hAnsi="Arial" w:cs="Arial"/>
                <w:b/>
                <w:color w:val="000000"/>
                <w:sz w:val="20"/>
              </w:rPr>
            </w:pPr>
            <w:r>
              <w:rPr>
                <w:rFonts w:ascii="Arial" w:hAnsi="Arial" w:cs="Arial"/>
                <w:b/>
                <w:color w:val="000000"/>
                <w:sz w:val="20"/>
              </w:rPr>
              <w:t>资金调拨</w:t>
            </w:r>
          </w:p>
        </w:tc>
        <w:tc>
          <w:tcPr>
            <w:tcW w:w="2694" w:type="dxa"/>
            <w:shd w:val="clear" w:color="auto" w:fill="E3EEF5"/>
            <w:vAlign w:val="center"/>
          </w:tcPr>
          <w:p w14:paraId="67B2B629" w14:textId="77777777" w:rsidR="008848BD" w:rsidRDefault="008848BD" w:rsidP="008848BD">
            <w:pPr>
              <w:rPr>
                <w:rFonts w:ascii="Arial" w:hAnsi="Arial" w:cs="Arial"/>
                <w:color w:val="000000"/>
                <w:sz w:val="20"/>
              </w:rPr>
            </w:pPr>
            <w:r>
              <w:rPr>
                <w:rFonts w:ascii="Arial" w:hAnsi="Arial" w:cs="Arial"/>
                <w:color w:val="000000"/>
                <w:sz w:val="20"/>
              </w:rPr>
              <w:t>资金申请</w:t>
            </w:r>
          </w:p>
        </w:tc>
        <w:tc>
          <w:tcPr>
            <w:tcW w:w="2835" w:type="dxa"/>
            <w:shd w:val="clear" w:color="auto" w:fill="E3EEF5"/>
            <w:tcMar>
              <w:top w:w="58" w:type="dxa"/>
              <w:left w:w="58" w:type="dxa"/>
              <w:bottom w:w="58" w:type="dxa"/>
              <w:right w:w="58" w:type="dxa"/>
            </w:tcMar>
          </w:tcPr>
          <w:p w14:paraId="4E0326C6" w14:textId="77777777" w:rsidR="008848BD" w:rsidRDefault="008848BD" w:rsidP="008848BD">
            <w:pPr>
              <w:rPr>
                <w:rFonts w:ascii="Arial" w:hAnsi="Arial" w:cs="Arial"/>
                <w:color w:val="000000"/>
                <w:sz w:val="20"/>
              </w:rPr>
            </w:pPr>
          </w:p>
        </w:tc>
      </w:tr>
      <w:tr w:rsidR="008848BD" w:rsidRPr="00751274" w14:paraId="7C022B4D" w14:textId="77777777" w:rsidTr="0001162E">
        <w:trPr>
          <w:cantSplit/>
          <w:trHeight w:val="139"/>
        </w:trPr>
        <w:tc>
          <w:tcPr>
            <w:tcW w:w="490" w:type="dxa"/>
            <w:shd w:val="clear" w:color="auto" w:fill="AECEE1"/>
            <w:tcMar>
              <w:top w:w="58" w:type="dxa"/>
              <w:left w:w="58" w:type="dxa"/>
              <w:bottom w:w="58" w:type="dxa"/>
              <w:right w:w="58" w:type="dxa"/>
            </w:tcMar>
            <w:vAlign w:val="center"/>
          </w:tcPr>
          <w:p w14:paraId="379C55D5" w14:textId="38CDCB30" w:rsidR="008848BD" w:rsidRDefault="008848BD" w:rsidP="00D75A6D">
            <w:pPr>
              <w:pStyle w:val="Cap2"/>
              <w:jc w:val="center"/>
              <w:rPr>
                <w:lang w:eastAsia="zh-CN"/>
              </w:rPr>
            </w:pPr>
            <w:r>
              <w:rPr>
                <w:rFonts w:hint="eastAsia"/>
                <w:lang w:eastAsia="zh-CN"/>
              </w:rPr>
              <w:t>3</w:t>
            </w:r>
            <w:r w:rsidR="00D75A6D">
              <w:rPr>
                <w:lang w:eastAsia="zh-CN"/>
              </w:rPr>
              <w:t>2</w:t>
            </w:r>
          </w:p>
        </w:tc>
        <w:tc>
          <w:tcPr>
            <w:tcW w:w="2403" w:type="dxa"/>
            <w:shd w:val="clear" w:color="auto" w:fill="E3EEF5"/>
            <w:tcMar>
              <w:top w:w="58" w:type="dxa"/>
              <w:left w:w="58" w:type="dxa"/>
              <w:bottom w:w="58" w:type="dxa"/>
              <w:right w:w="58" w:type="dxa"/>
            </w:tcMar>
            <w:vAlign w:val="center"/>
          </w:tcPr>
          <w:p w14:paraId="0395A672" w14:textId="77777777" w:rsidR="008848BD" w:rsidRDefault="008848BD" w:rsidP="008848BD">
            <w:pPr>
              <w:rPr>
                <w:rFonts w:ascii="Arial" w:hAnsi="Arial" w:cs="Arial"/>
                <w:color w:val="000000"/>
                <w:sz w:val="20"/>
              </w:rPr>
            </w:pPr>
          </w:p>
        </w:tc>
        <w:tc>
          <w:tcPr>
            <w:tcW w:w="2694" w:type="dxa"/>
            <w:shd w:val="clear" w:color="auto" w:fill="E3EEF5"/>
            <w:vAlign w:val="center"/>
          </w:tcPr>
          <w:p w14:paraId="1F1F23A1" w14:textId="51348D18" w:rsidR="008848BD" w:rsidRDefault="00D75A6D" w:rsidP="008848BD">
            <w:pPr>
              <w:rPr>
                <w:rFonts w:ascii="Arial" w:hAnsi="Arial" w:cs="Arial"/>
                <w:color w:val="000000"/>
                <w:sz w:val="20"/>
              </w:rPr>
            </w:pPr>
            <w:r>
              <w:rPr>
                <w:rFonts w:ascii="Arial" w:hAnsi="Arial" w:cs="Arial" w:hint="eastAsia"/>
                <w:color w:val="000000"/>
                <w:sz w:val="20"/>
                <w:lang w:eastAsia="zh-CN"/>
              </w:rPr>
              <w:t>自动划拨</w:t>
            </w:r>
          </w:p>
        </w:tc>
        <w:tc>
          <w:tcPr>
            <w:tcW w:w="2835" w:type="dxa"/>
            <w:shd w:val="clear" w:color="auto" w:fill="E3EEF5"/>
            <w:tcMar>
              <w:top w:w="58" w:type="dxa"/>
              <w:left w:w="58" w:type="dxa"/>
              <w:bottom w:w="58" w:type="dxa"/>
              <w:right w:w="58" w:type="dxa"/>
            </w:tcMar>
          </w:tcPr>
          <w:p w14:paraId="08A6A485" w14:textId="77777777" w:rsidR="008848BD" w:rsidRDefault="008848BD" w:rsidP="008848BD">
            <w:pPr>
              <w:rPr>
                <w:rFonts w:ascii="Arial" w:hAnsi="Arial" w:cs="Arial"/>
                <w:color w:val="000000"/>
                <w:sz w:val="20"/>
              </w:rPr>
            </w:pPr>
          </w:p>
        </w:tc>
      </w:tr>
      <w:tr w:rsidR="00D75A6D" w:rsidRPr="00751274" w14:paraId="65961E2F" w14:textId="77777777" w:rsidTr="0001162E">
        <w:trPr>
          <w:cantSplit/>
          <w:trHeight w:val="139"/>
        </w:trPr>
        <w:tc>
          <w:tcPr>
            <w:tcW w:w="490" w:type="dxa"/>
            <w:shd w:val="clear" w:color="auto" w:fill="AECEE1"/>
            <w:tcMar>
              <w:top w:w="58" w:type="dxa"/>
              <w:left w:w="58" w:type="dxa"/>
              <w:bottom w:w="58" w:type="dxa"/>
              <w:right w:w="58" w:type="dxa"/>
            </w:tcMar>
            <w:vAlign w:val="center"/>
          </w:tcPr>
          <w:p w14:paraId="173532A6" w14:textId="49F8CD6C" w:rsidR="00D75A6D" w:rsidRDefault="00D75A6D" w:rsidP="00166440">
            <w:pPr>
              <w:pStyle w:val="Cap2"/>
              <w:jc w:val="center"/>
              <w:rPr>
                <w:lang w:eastAsia="zh-CN"/>
              </w:rPr>
            </w:pPr>
            <w:r>
              <w:rPr>
                <w:rFonts w:hint="eastAsia"/>
                <w:lang w:eastAsia="zh-CN"/>
              </w:rPr>
              <w:t>33</w:t>
            </w:r>
          </w:p>
        </w:tc>
        <w:tc>
          <w:tcPr>
            <w:tcW w:w="2403" w:type="dxa"/>
            <w:shd w:val="clear" w:color="auto" w:fill="E3EEF5"/>
            <w:tcMar>
              <w:top w:w="58" w:type="dxa"/>
              <w:left w:w="58" w:type="dxa"/>
              <w:bottom w:w="58" w:type="dxa"/>
              <w:right w:w="58" w:type="dxa"/>
            </w:tcMar>
            <w:vAlign w:val="center"/>
          </w:tcPr>
          <w:p w14:paraId="6EE4C8CB" w14:textId="77777777" w:rsidR="00D75A6D" w:rsidRDefault="00D75A6D" w:rsidP="008848BD">
            <w:pPr>
              <w:rPr>
                <w:rFonts w:ascii="Arial" w:hAnsi="Arial" w:cs="Arial"/>
                <w:color w:val="000000"/>
                <w:sz w:val="20"/>
              </w:rPr>
            </w:pPr>
          </w:p>
        </w:tc>
        <w:tc>
          <w:tcPr>
            <w:tcW w:w="2694" w:type="dxa"/>
            <w:shd w:val="clear" w:color="auto" w:fill="E3EEF5"/>
            <w:vAlign w:val="center"/>
          </w:tcPr>
          <w:p w14:paraId="59F80051" w14:textId="52BDDC26" w:rsidR="00D75A6D" w:rsidRDefault="00D75A6D" w:rsidP="008848BD">
            <w:pPr>
              <w:rPr>
                <w:rFonts w:ascii="Arial" w:hAnsi="Arial" w:cs="Arial"/>
                <w:color w:val="000000"/>
                <w:sz w:val="20"/>
              </w:rPr>
            </w:pPr>
            <w:r>
              <w:rPr>
                <w:rFonts w:ascii="Arial" w:hAnsi="Arial" w:cs="Arial"/>
                <w:color w:val="000000"/>
                <w:sz w:val="20"/>
              </w:rPr>
              <w:t>投资划款</w:t>
            </w:r>
            <w:r>
              <w:rPr>
                <w:rFonts w:ascii="Arial" w:hAnsi="Arial" w:cs="Arial" w:hint="eastAsia"/>
                <w:color w:val="000000"/>
                <w:sz w:val="20"/>
                <w:lang w:eastAsia="zh-CN"/>
              </w:rPr>
              <w:t>（主动）</w:t>
            </w:r>
          </w:p>
        </w:tc>
        <w:tc>
          <w:tcPr>
            <w:tcW w:w="2835" w:type="dxa"/>
            <w:shd w:val="clear" w:color="auto" w:fill="E3EEF5"/>
            <w:tcMar>
              <w:top w:w="58" w:type="dxa"/>
              <w:left w:w="58" w:type="dxa"/>
              <w:bottom w:w="58" w:type="dxa"/>
              <w:right w:w="58" w:type="dxa"/>
            </w:tcMar>
          </w:tcPr>
          <w:p w14:paraId="1A3104E9" w14:textId="77777777" w:rsidR="00D75A6D" w:rsidRDefault="00D75A6D" w:rsidP="008848BD">
            <w:pPr>
              <w:rPr>
                <w:rFonts w:ascii="Arial" w:hAnsi="Arial" w:cs="Arial"/>
                <w:color w:val="000000"/>
                <w:sz w:val="20"/>
              </w:rPr>
            </w:pPr>
          </w:p>
        </w:tc>
      </w:tr>
      <w:tr w:rsidR="00D75A6D" w:rsidRPr="00751274" w14:paraId="77A1EA9A" w14:textId="77777777" w:rsidTr="0001162E">
        <w:trPr>
          <w:cantSplit/>
          <w:trHeight w:val="139"/>
        </w:trPr>
        <w:tc>
          <w:tcPr>
            <w:tcW w:w="490" w:type="dxa"/>
            <w:shd w:val="clear" w:color="auto" w:fill="AECEE1"/>
            <w:tcMar>
              <w:top w:w="58" w:type="dxa"/>
              <w:left w:w="58" w:type="dxa"/>
              <w:bottom w:w="58" w:type="dxa"/>
              <w:right w:w="58" w:type="dxa"/>
            </w:tcMar>
            <w:vAlign w:val="center"/>
          </w:tcPr>
          <w:p w14:paraId="2D914912" w14:textId="68ED9208" w:rsidR="00D75A6D" w:rsidRDefault="00D75A6D" w:rsidP="00166440">
            <w:pPr>
              <w:pStyle w:val="Cap2"/>
              <w:jc w:val="center"/>
              <w:rPr>
                <w:lang w:eastAsia="zh-CN"/>
              </w:rPr>
            </w:pPr>
            <w:r>
              <w:rPr>
                <w:rFonts w:hint="eastAsia"/>
                <w:lang w:eastAsia="zh-CN"/>
              </w:rPr>
              <w:t>34</w:t>
            </w:r>
          </w:p>
        </w:tc>
        <w:tc>
          <w:tcPr>
            <w:tcW w:w="2403" w:type="dxa"/>
            <w:shd w:val="clear" w:color="auto" w:fill="E3EEF5"/>
            <w:tcMar>
              <w:top w:w="58" w:type="dxa"/>
              <w:left w:w="58" w:type="dxa"/>
              <w:bottom w:w="58" w:type="dxa"/>
              <w:right w:w="58" w:type="dxa"/>
            </w:tcMar>
            <w:vAlign w:val="center"/>
          </w:tcPr>
          <w:p w14:paraId="39ACF3DB" w14:textId="77777777" w:rsidR="00D75A6D" w:rsidRDefault="00D75A6D" w:rsidP="008848BD">
            <w:pPr>
              <w:rPr>
                <w:rFonts w:ascii="Arial" w:hAnsi="Arial" w:cs="Arial"/>
                <w:color w:val="000000"/>
                <w:sz w:val="20"/>
              </w:rPr>
            </w:pPr>
          </w:p>
        </w:tc>
        <w:tc>
          <w:tcPr>
            <w:tcW w:w="2694" w:type="dxa"/>
            <w:shd w:val="clear" w:color="auto" w:fill="E3EEF5"/>
            <w:vAlign w:val="center"/>
          </w:tcPr>
          <w:p w14:paraId="3B13FADD" w14:textId="3C660A2F" w:rsidR="00D75A6D" w:rsidRDefault="00D75A6D" w:rsidP="008848BD">
            <w:pPr>
              <w:rPr>
                <w:rFonts w:ascii="Arial" w:hAnsi="Arial" w:cs="Arial"/>
                <w:color w:val="000000"/>
                <w:sz w:val="20"/>
              </w:rPr>
            </w:pPr>
            <w:r>
              <w:rPr>
                <w:rFonts w:ascii="Arial" w:hAnsi="Arial" w:cs="Arial"/>
                <w:color w:val="000000"/>
                <w:sz w:val="20"/>
              </w:rPr>
              <w:t>虚拟商户充值及提现</w:t>
            </w:r>
          </w:p>
        </w:tc>
        <w:tc>
          <w:tcPr>
            <w:tcW w:w="2835" w:type="dxa"/>
            <w:shd w:val="clear" w:color="auto" w:fill="E3EEF5"/>
            <w:tcMar>
              <w:top w:w="58" w:type="dxa"/>
              <w:left w:w="58" w:type="dxa"/>
              <w:bottom w:w="58" w:type="dxa"/>
              <w:right w:w="58" w:type="dxa"/>
            </w:tcMar>
          </w:tcPr>
          <w:p w14:paraId="088BD61E" w14:textId="77777777" w:rsidR="00D75A6D" w:rsidRDefault="00D75A6D" w:rsidP="008848BD">
            <w:pPr>
              <w:rPr>
                <w:rFonts w:ascii="Arial" w:hAnsi="Arial" w:cs="Arial"/>
                <w:color w:val="000000"/>
                <w:sz w:val="20"/>
              </w:rPr>
            </w:pPr>
          </w:p>
        </w:tc>
      </w:tr>
      <w:tr w:rsidR="00D75A6D" w:rsidRPr="00751274" w14:paraId="35F82E5B" w14:textId="77777777" w:rsidTr="0001162E">
        <w:trPr>
          <w:cantSplit/>
          <w:trHeight w:val="139"/>
        </w:trPr>
        <w:tc>
          <w:tcPr>
            <w:tcW w:w="490" w:type="dxa"/>
            <w:shd w:val="clear" w:color="auto" w:fill="AECEE1"/>
            <w:tcMar>
              <w:top w:w="58" w:type="dxa"/>
              <w:left w:w="58" w:type="dxa"/>
              <w:bottom w:w="58" w:type="dxa"/>
              <w:right w:w="58" w:type="dxa"/>
            </w:tcMar>
            <w:vAlign w:val="center"/>
          </w:tcPr>
          <w:p w14:paraId="56FB93A4" w14:textId="7D082906" w:rsidR="00D75A6D" w:rsidRDefault="00D75A6D" w:rsidP="00166440">
            <w:pPr>
              <w:pStyle w:val="Cap2"/>
              <w:jc w:val="center"/>
              <w:rPr>
                <w:lang w:eastAsia="zh-CN"/>
              </w:rPr>
            </w:pPr>
            <w:r>
              <w:rPr>
                <w:rFonts w:hint="eastAsia"/>
                <w:lang w:eastAsia="zh-CN"/>
              </w:rPr>
              <w:t>35</w:t>
            </w:r>
          </w:p>
        </w:tc>
        <w:tc>
          <w:tcPr>
            <w:tcW w:w="2403" w:type="dxa"/>
            <w:shd w:val="clear" w:color="auto" w:fill="E3EEF5"/>
            <w:tcMar>
              <w:top w:w="58" w:type="dxa"/>
              <w:left w:w="58" w:type="dxa"/>
              <w:bottom w:w="58" w:type="dxa"/>
              <w:right w:w="58" w:type="dxa"/>
            </w:tcMar>
            <w:vAlign w:val="center"/>
          </w:tcPr>
          <w:p w14:paraId="0C5BD625" w14:textId="77777777" w:rsidR="00D75A6D" w:rsidRDefault="00D75A6D" w:rsidP="008848BD">
            <w:pPr>
              <w:rPr>
                <w:rFonts w:ascii="Arial" w:hAnsi="Arial" w:cs="Arial"/>
                <w:color w:val="000000"/>
                <w:sz w:val="20"/>
              </w:rPr>
            </w:pPr>
          </w:p>
        </w:tc>
        <w:tc>
          <w:tcPr>
            <w:tcW w:w="2694" w:type="dxa"/>
            <w:shd w:val="clear" w:color="auto" w:fill="E3EEF5"/>
            <w:vAlign w:val="center"/>
          </w:tcPr>
          <w:p w14:paraId="3A32FB92" w14:textId="480E596C" w:rsidR="00D75A6D" w:rsidRDefault="00D75A6D" w:rsidP="008848BD">
            <w:pPr>
              <w:rPr>
                <w:rFonts w:ascii="Arial" w:hAnsi="Arial" w:cs="Arial"/>
                <w:color w:val="000000"/>
                <w:sz w:val="20"/>
              </w:rPr>
            </w:pPr>
            <w:r>
              <w:rPr>
                <w:rFonts w:ascii="Arial" w:hAnsi="Arial" w:cs="Arial"/>
                <w:color w:val="000000"/>
                <w:sz w:val="20"/>
              </w:rPr>
              <w:t>备付金主动充值</w:t>
            </w:r>
          </w:p>
        </w:tc>
        <w:tc>
          <w:tcPr>
            <w:tcW w:w="2835" w:type="dxa"/>
            <w:shd w:val="clear" w:color="auto" w:fill="E3EEF5"/>
            <w:tcMar>
              <w:top w:w="58" w:type="dxa"/>
              <w:left w:w="58" w:type="dxa"/>
              <w:bottom w:w="58" w:type="dxa"/>
              <w:right w:w="58" w:type="dxa"/>
            </w:tcMar>
          </w:tcPr>
          <w:p w14:paraId="50E9D75F" w14:textId="77777777" w:rsidR="00D75A6D" w:rsidRDefault="00D75A6D" w:rsidP="008848BD">
            <w:pPr>
              <w:rPr>
                <w:rFonts w:ascii="Arial" w:hAnsi="Arial" w:cs="Arial"/>
                <w:color w:val="000000"/>
                <w:sz w:val="20"/>
              </w:rPr>
            </w:pPr>
          </w:p>
        </w:tc>
      </w:tr>
      <w:tr w:rsidR="00166440" w:rsidRPr="00751274" w14:paraId="3AC271D5" w14:textId="77777777" w:rsidTr="0001162E">
        <w:trPr>
          <w:cantSplit/>
          <w:trHeight w:val="139"/>
        </w:trPr>
        <w:tc>
          <w:tcPr>
            <w:tcW w:w="490" w:type="dxa"/>
            <w:shd w:val="clear" w:color="auto" w:fill="AECEE1"/>
            <w:tcMar>
              <w:top w:w="58" w:type="dxa"/>
              <w:left w:w="58" w:type="dxa"/>
              <w:bottom w:w="58" w:type="dxa"/>
              <w:right w:w="58" w:type="dxa"/>
            </w:tcMar>
            <w:vAlign w:val="center"/>
          </w:tcPr>
          <w:p w14:paraId="2A667C60" w14:textId="4897594F" w:rsidR="00166440" w:rsidRDefault="00166440" w:rsidP="00D75A6D">
            <w:pPr>
              <w:pStyle w:val="Cap2"/>
              <w:jc w:val="center"/>
              <w:rPr>
                <w:lang w:eastAsia="zh-CN"/>
              </w:rPr>
            </w:pPr>
            <w:r>
              <w:rPr>
                <w:rFonts w:hint="eastAsia"/>
                <w:lang w:eastAsia="zh-CN"/>
              </w:rPr>
              <w:t>3</w:t>
            </w:r>
            <w:r w:rsidR="00D75A6D">
              <w:rPr>
                <w:lang w:eastAsia="zh-CN"/>
              </w:rPr>
              <w:t>6</w:t>
            </w:r>
          </w:p>
        </w:tc>
        <w:tc>
          <w:tcPr>
            <w:tcW w:w="2403" w:type="dxa"/>
            <w:shd w:val="clear" w:color="auto" w:fill="E3EEF5"/>
            <w:tcMar>
              <w:top w:w="58" w:type="dxa"/>
              <w:left w:w="58" w:type="dxa"/>
              <w:bottom w:w="58" w:type="dxa"/>
              <w:right w:w="58" w:type="dxa"/>
            </w:tcMar>
            <w:vAlign w:val="center"/>
          </w:tcPr>
          <w:p w14:paraId="38BE37EE" w14:textId="3D913988" w:rsidR="00166440" w:rsidRDefault="00166440" w:rsidP="008848BD">
            <w:pPr>
              <w:rPr>
                <w:rFonts w:ascii="Arial" w:hAnsi="Arial" w:cs="Arial"/>
                <w:color w:val="000000"/>
                <w:sz w:val="20"/>
              </w:rPr>
            </w:pPr>
            <w:r>
              <w:rPr>
                <w:rFonts w:ascii="Arial" w:hAnsi="Arial" w:cs="Arial"/>
                <w:b/>
                <w:color w:val="000000"/>
                <w:sz w:val="20"/>
              </w:rPr>
              <w:t>资金交易</w:t>
            </w:r>
          </w:p>
        </w:tc>
        <w:tc>
          <w:tcPr>
            <w:tcW w:w="2694" w:type="dxa"/>
            <w:shd w:val="clear" w:color="auto" w:fill="E3EEF5"/>
            <w:vAlign w:val="center"/>
          </w:tcPr>
          <w:p w14:paraId="7474831E" w14:textId="3D662603" w:rsidR="00166440" w:rsidRDefault="00166440" w:rsidP="008848BD">
            <w:pPr>
              <w:rPr>
                <w:rFonts w:ascii="Arial" w:hAnsi="Arial" w:cs="Arial"/>
                <w:color w:val="000000"/>
                <w:sz w:val="20"/>
              </w:rPr>
            </w:pPr>
            <w:r>
              <w:rPr>
                <w:rFonts w:ascii="Arial" w:hAnsi="Arial" w:cs="Arial"/>
                <w:color w:val="000000"/>
                <w:sz w:val="20"/>
              </w:rPr>
              <w:t>付款申请单</w:t>
            </w:r>
          </w:p>
        </w:tc>
        <w:tc>
          <w:tcPr>
            <w:tcW w:w="2835" w:type="dxa"/>
            <w:shd w:val="clear" w:color="auto" w:fill="E3EEF5"/>
            <w:tcMar>
              <w:top w:w="58" w:type="dxa"/>
              <w:left w:w="58" w:type="dxa"/>
              <w:bottom w:w="58" w:type="dxa"/>
              <w:right w:w="58" w:type="dxa"/>
            </w:tcMar>
          </w:tcPr>
          <w:p w14:paraId="34D7180D" w14:textId="77777777" w:rsidR="00166440" w:rsidRDefault="00166440" w:rsidP="008848BD">
            <w:pPr>
              <w:rPr>
                <w:rFonts w:ascii="Arial" w:hAnsi="Arial" w:cs="Arial"/>
                <w:color w:val="000000"/>
                <w:sz w:val="20"/>
              </w:rPr>
            </w:pPr>
          </w:p>
        </w:tc>
      </w:tr>
      <w:tr w:rsidR="008848BD" w:rsidRPr="00751274" w14:paraId="42D54955" w14:textId="77777777" w:rsidTr="0001162E">
        <w:trPr>
          <w:cantSplit/>
          <w:trHeight w:val="139"/>
        </w:trPr>
        <w:tc>
          <w:tcPr>
            <w:tcW w:w="490" w:type="dxa"/>
            <w:shd w:val="clear" w:color="auto" w:fill="AECEE1"/>
            <w:tcMar>
              <w:top w:w="58" w:type="dxa"/>
              <w:left w:w="58" w:type="dxa"/>
              <w:bottom w:w="58" w:type="dxa"/>
              <w:right w:w="58" w:type="dxa"/>
            </w:tcMar>
            <w:vAlign w:val="center"/>
          </w:tcPr>
          <w:p w14:paraId="7A441085" w14:textId="424FD373" w:rsidR="008848BD" w:rsidRDefault="008848BD" w:rsidP="00D75A6D">
            <w:pPr>
              <w:pStyle w:val="Cap2"/>
              <w:jc w:val="center"/>
              <w:rPr>
                <w:lang w:eastAsia="zh-CN"/>
              </w:rPr>
            </w:pPr>
            <w:r>
              <w:rPr>
                <w:rFonts w:hint="eastAsia"/>
                <w:lang w:eastAsia="zh-CN"/>
              </w:rPr>
              <w:t>3</w:t>
            </w:r>
            <w:r w:rsidR="00D75A6D">
              <w:rPr>
                <w:lang w:eastAsia="zh-CN"/>
              </w:rPr>
              <w:t>7</w:t>
            </w:r>
          </w:p>
        </w:tc>
        <w:tc>
          <w:tcPr>
            <w:tcW w:w="2403" w:type="dxa"/>
            <w:shd w:val="clear" w:color="auto" w:fill="E3EEF5"/>
            <w:tcMar>
              <w:top w:w="58" w:type="dxa"/>
              <w:left w:w="58" w:type="dxa"/>
              <w:bottom w:w="58" w:type="dxa"/>
              <w:right w:w="58" w:type="dxa"/>
            </w:tcMar>
            <w:vAlign w:val="center"/>
          </w:tcPr>
          <w:p w14:paraId="203ABFB8" w14:textId="3D7E9E71" w:rsidR="008848BD" w:rsidRPr="00856ABD" w:rsidRDefault="008848BD" w:rsidP="008848BD">
            <w:pPr>
              <w:rPr>
                <w:rFonts w:ascii="Arial" w:hAnsi="Arial" w:cs="Arial"/>
                <w:b/>
                <w:color w:val="000000"/>
                <w:sz w:val="20"/>
              </w:rPr>
            </w:pPr>
          </w:p>
        </w:tc>
        <w:tc>
          <w:tcPr>
            <w:tcW w:w="2694" w:type="dxa"/>
            <w:shd w:val="clear" w:color="auto" w:fill="E3EEF5"/>
            <w:vAlign w:val="center"/>
          </w:tcPr>
          <w:p w14:paraId="08D9C3FF" w14:textId="77777777" w:rsidR="008848BD" w:rsidRDefault="008848BD" w:rsidP="008848BD">
            <w:pPr>
              <w:rPr>
                <w:rFonts w:ascii="Arial" w:hAnsi="Arial" w:cs="Arial"/>
                <w:color w:val="000000"/>
                <w:sz w:val="20"/>
              </w:rPr>
            </w:pPr>
            <w:r>
              <w:rPr>
                <w:rFonts w:ascii="Arial" w:hAnsi="Arial" w:cs="Arial"/>
                <w:color w:val="000000"/>
                <w:sz w:val="20"/>
              </w:rPr>
              <w:t>付款交易</w:t>
            </w:r>
          </w:p>
        </w:tc>
        <w:tc>
          <w:tcPr>
            <w:tcW w:w="2835" w:type="dxa"/>
            <w:shd w:val="clear" w:color="auto" w:fill="E3EEF5"/>
            <w:tcMar>
              <w:top w:w="58" w:type="dxa"/>
              <w:left w:w="58" w:type="dxa"/>
              <w:bottom w:w="58" w:type="dxa"/>
              <w:right w:w="58" w:type="dxa"/>
            </w:tcMar>
          </w:tcPr>
          <w:p w14:paraId="2540D26C" w14:textId="77777777" w:rsidR="008848BD" w:rsidRDefault="008848BD" w:rsidP="008848BD">
            <w:pPr>
              <w:rPr>
                <w:rFonts w:ascii="Arial" w:hAnsi="Arial" w:cs="Arial"/>
                <w:color w:val="000000"/>
                <w:sz w:val="20"/>
              </w:rPr>
            </w:pPr>
          </w:p>
        </w:tc>
      </w:tr>
      <w:tr w:rsidR="00166440" w:rsidRPr="00751274" w14:paraId="4E730D97" w14:textId="77777777" w:rsidTr="0001162E">
        <w:trPr>
          <w:cantSplit/>
          <w:trHeight w:val="139"/>
        </w:trPr>
        <w:tc>
          <w:tcPr>
            <w:tcW w:w="490" w:type="dxa"/>
            <w:shd w:val="clear" w:color="auto" w:fill="AECEE1"/>
            <w:tcMar>
              <w:top w:w="58" w:type="dxa"/>
              <w:left w:w="58" w:type="dxa"/>
              <w:bottom w:w="58" w:type="dxa"/>
              <w:right w:w="58" w:type="dxa"/>
            </w:tcMar>
            <w:vAlign w:val="center"/>
          </w:tcPr>
          <w:p w14:paraId="3C8B3F4E" w14:textId="729909D6" w:rsidR="00166440" w:rsidRDefault="00166440" w:rsidP="008848BD">
            <w:pPr>
              <w:pStyle w:val="Cap2"/>
              <w:jc w:val="center"/>
              <w:rPr>
                <w:lang w:eastAsia="zh-CN"/>
              </w:rPr>
            </w:pPr>
            <w:r>
              <w:rPr>
                <w:rFonts w:hint="eastAsia"/>
                <w:lang w:eastAsia="zh-CN"/>
              </w:rPr>
              <w:t>38</w:t>
            </w:r>
          </w:p>
        </w:tc>
        <w:tc>
          <w:tcPr>
            <w:tcW w:w="2403" w:type="dxa"/>
            <w:shd w:val="clear" w:color="auto" w:fill="E3EEF5"/>
            <w:tcMar>
              <w:top w:w="58" w:type="dxa"/>
              <w:left w:w="58" w:type="dxa"/>
              <w:bottom w:w="58" w:type="dxa"/>
              <w:right w:w="58" w:type="dxa"/>
            </w:tcMar>
            <w:vAlign w:val="center"/>
          </w:tcPr>
          <w:p w14:paraId="4508587F" w14:textId="77777777" w:rsidR="00166440" w:rsidRDefault="00166440" w:rsidP="008848BD">
            <w:pPr>
              <w:rPr>
                <w:rFonts w:ascii="Arial" w:hAnsi="Arial" w:cs="Arial"/>
                <w:color w:val="000000"/>
                <w:sz w:val="20"/>
              </w:rPr>
            </w:pPr>
          </w:p>
        </w:tc>
        <w:tc>
          <w:tcPr>
            <w:tcW w:w="2694" w:type="dxa"/>
            <w:shd w:val="clear" w:color="auto" w:fill="E3EEF5"/>
            <w:vAlign w:val="center"/>
          </w:tcPr>
          <w:p w14:paraId="6C37CCB6" w14:textId="2EDD3977" w:rsidR="00166440" w:rsidRDefault="00166440" w:rsidP="008848BD">
            <w:pPr>
              <w:rPr>
                <w:rFonts w:ascii="Arial" w:hAnsi="Arial" w:cs="Arial"/>
                <w:color w:val="000000"/>
                <w:sz w:val="20"/>
              </w:rPr>
            </w:pPr>
            <w:r>
              <w:rPr>
                <w:rFonts w:ascii="Arial" w:hAnsi="Arial" w:cs="Arial"/>
                <w:color w:val="000000"/>
                <w:sz w:val="20"/>
              </w:rPr>
              <w:t>收款申请单</w:t>
            </w:r>
          </w:p>
        </w:tc>
        <w:tc>
          <w:tcPr>
            <w:tcW w:w="2835" w:type="dxa"/>
            <w:shd w:val="clear" w:color="auto" w:fill="E3EEF5"/>
            <w:tcMar>
              <w:top w:w="58" w:type="dxa"/>
              <w:left w:w="58" w:type="dxa"/>
              <w:bottom w:w="58" w:type="dxa"/>
              <w:right w:w="58" w:type="dxa"/>
            </w:tcMar>
          </w:tcPr>
          <w:p w14:paraId="33B55462" w14:textId="77777777" w:rsidR="00166440" w:rsidRDefault="00166440" w:rsidP="008848BD">
            <w:pPr>
              <w:rPr>
                <w:rFonts w:ascii="Arial" w:hAnsi="Arial" w:cs="Arial"/>
                <w:color w:val="000000"/>
                <w:sz w:val="20"/>
              </w:rPr>
            </w:pPr>
          </w:p>
        </w:tc>
      </w:tr>
      <w:tr w:rsidR="008848BD" w:rsidRPr="00751274" w14:paraId="6AD2404C" w14:textId="77777777" w:rsidTr="0001162E">
        <w:trPr>
          <w:cantSplit/>
          <w:trHeight w:val="139"/>
        </w:trPr>
        <w:tc>
          <w:tcPr>
            <w:tcW w:w="490" w:type="dxa"/>
            <w:shd w:val="clear" w:color="auto" w:fill="AECEE1"/>
            <w:tcMar>
              <w:top w:w="58" w:type="dxa"/>
              <w:left w:w="58" w:type="dxa"/>
              <w:bottom w:w="58" w:type="dxa"/>
              <w:right w:w="58" w:type="dxa"/>
            </w:tcMar>
            <w:vAlign w:val="center"/>
          </w:tcPr>
          <w:p w14:paraId="50100301" w14:textId="77777777" w:rsidR="008848BD" w:rsidRDefault="008848BD" w:rsidP="008848BD">
            <w:pPr>
              <w:pStyle w:val="Cap2"/>
              <w:jc w:val="center"/>
              <w:rPr>
                <w:lang w:eastAsia="zh-CN"/>
              </w:rPr>
            </w:pPr>
            <w:r>
              <w:rPr>
                <w:rFonts w:hint="eastAsia"/>
                <w:lang w:eastAsia="zh-CN"/>
              </w:rPr>
              <w:t>39</w:t>
            </w:r>
          </w:p>
        </w:tc>
        <w:tc>
          <w:tcPr>
            <w:tcW w:w="2403" w:type="dxa"/>
            <w:shd w:val="clear" w:color="auto" w:fill="E3EEF5"/>
            <w:tcMar>
              <w:top w:w="58" w:type="dxa"/>
              <w:left w:w="58" w:type="dxa"/>
              <w:bottom w:w="58" w:type="dxa"/>
              <w:right w:w="58" w:type="dxa"/>
            </w:tcMar>
            <w:vAlign w:val="center"/>
          </w:tcPr>
          <w:p w14:paraId="11502F1C" w14:textId="77777777" w:rsidR="008848BD" w:rsidRDefault="008848BD" w:rsidP="008848BD">
            <w:pPr>
              <w:rPr>
                <w:rFonts w:ascii="Arial" w:hAnsi="Arial" w:cs="Arial"/>
                <w:color w:val="000000"/>
                <w:sz w:val="20"/>
              </w:rPr>
            </w:pPr>
          </w:p>
        </w:tc>
        <w:tc>
          <w:tcPr>
            <w:tcW w:w="2694" w:type="dxa"/>
            <w:shd w:val="clear" w:color="auto" w:fill="E3EEF5"/>
            <w:vAlign w:val="center"/>
          </w:tcPr>
          <w:p w14:paraId="4C2BEE4F" w14:textId="77777777" w:rsidR="008848BD" w:rsidRDefault="008848BD" w:rsidP="008848BD">
            <w:pPr>
              <w:rPr>
                <w:rFonts w:ascii="Arial" w:hAnsi="Arial" w:cs="Arial"/>
                <w:color w:val="000000"/>
                <w:sz w:val="20"/>
              </w:rPr>
            </w:pPr>
            <w:r>
              <w:rPr>
                <w:rFonts w:ascii="Arial" w:hAnsi="Arial" w:cs="Arial"/>
                <w:color w:val="000000"/>
                <w:sz w:val="20"/>
              </w:rPr>
              <w:t>收款交易</w:t>
            </w:r>
          </w:p>
        </w:tc>
        <w:tc>
          <w:tcPr>
            <w:tcW w:w="2835" w:type="dxa"/>
            <w:shd w:val="clear" w:color="auto" w:fill="E3EEF5"/>
            <w:tcMar>
              <w:top w:w="58" w:type="dxa"/>
              <w:left w:w="58" w:type="dxa"/>
              <w:bottom w:w="58" w:type="dxa"/>
              <w:right w:w="58" w:type="dxa"/>
            </w:tcMar>
          </w:tcPr>
          <w:p w14:paraId="4C621BD3" w14:textId="77777777" w:rsidR="008848BD" w:rsidRDefault="008848BD" w:rsidP="008848BD">
            <w:pPr>
              <w:rPr>
                <w:rFonts w:ascii="Arial" w:hAnsi="Arial" w:cs="Arial"/>
                <w:color w:val="000000"/>
                <w:sz w:val="20"/>
              </w:rPr>
            </w:pPr>
          </w:p>
        </w:tc>
      </w:tr>
      <w:tr w:rsidR="008848BD" w:rsidRPr="00751274" w14:paraId="6E36CED3" w14:textId="77777777" w:rsidTr="0001162E">
        <w:trPr>
          <w:cantSplit/>
          <w:trHeight w:val="139"/>
        </w:trPr>
        <w:tc>
          <w:tcPr>
            <w:tcW w:w="490" w:type="dxa"/>
            <w:shd w:val="clear" w:color="auto" w:fill="AECEE1"/>
            <w:tcMar>
              <w:top w:w="58" w:type="dxa"/>
              <w:left w:w="58" w:type="dxa"/>
              <w:bottom w:w="58" w:type="dxa"/>
              <w:right w:w="58" w:type="dxa"/>
            </w:tcMar>
            <w:vAlign w:val="center"/>
          </w:tcPr>
          <w:p w14:paraId="44F2BD0E" w14:textId="1B22BD04" w:rsidR="008848BD" w:rsidRDefault="00D75A6D" w:rsidP="00664BC0">
            <w:pPr>
              <w:pStyle w:val="Cap2"/>
              <w:jc w:val="center"/>
              <w:rPr>
                <w:lang w:eastAsia="zh-CN"/>
              </w:rPr>
            </w:pPr>
            <w:r>
              <w:rPr>
                <w:lang w:eastAsia="zh-CN"/>
              </w:rPr>
              <w:t>40</w:t>
            </w:r>
          </w:p>
        </w:tc>
        <w:tc>
          <w:tcPr>
            <w:tcW w:w="2403" w:type="dxa"/>
            <w:shd w:val="clear" w:color="auto" w:fill="E3EEF5"/>
            <w:tcMar>
              <w:top w:w="58" w:type="dxa"/>
              <w:left w:w="58" w:type="dxa"/>
              <w:bottom w:w="58" w:type="dxa"/>
              <w:right w:w="58" w:type="dxa"/>
            </w:tcMar>
            <w:vAlign w:val="center"/>
          </w:tcPr>
          <w:p w14:paraId="2F4B9BC7" w14:textId="77777777" w:rsidR="008848BD" w:rsidRPr="00E91452" w:rsidRDefault="000048DA" w:rsidP="008848BD">
            <w:pPr>
              <w:rPr>
                <w:rFonts w:ascii="Arial" w:hAnsi="Arial" w:cs="Arial"/>
                <w:b/>
                <w:color w:val="000000"/>
                <w:sz w:val="20"/>
              </w:rPr>
            </w:pPr>
            <w:r>
              <w:rPr>
                <w:rFonts w:ascii="Arial" w:hAnsi="Arial" w:cs="Arial"/>
                <w:b/>
                <w:color w:val="000000"/>
                <w:sz w:val="20"/>
              </w:rPr>
              <w:t>预警监控</w:t>
            </w:r>
          </w:p>
        </w:tc>
        <w:tc>
          <w:tcPr>
            <w:tcW w:w="2694" w:type="dxa"/>
            <w:shd w:val="clear" w:color="auto" w:fill="E3EEF5"/>
            <w:vAlign w:val="center"/>
          </w:tcPr>
          <w:p w14:paraId="02A3E508" w14:textId="77777777" w:rsidR="008848BD" w:rsidRDefault="008848BD" w:rsidP="008848BD">
            <w:pPr>
              <w:rPr>
                <w:rFonts w:ascii="Arial" w:hAnsi="Arial" w:cs="Arial"/>
                <w:color w:val="000000"/>
                <w:sz w:val="20"/>
              </w:rPr>
            </w:pPr>
            <w:r>
              <w:rPr>
                <w:rFonts w:ascii="Arial" w:hAnsi="Arial" w:cs="Arial"/>
                <w:color w:val="000000"/>
                <w:sz w:val="20"/>
              </w:rPr>
              <w:t>预警信息</w:t>
            </w:r>
          </w:p>
        </w:tc>
        <w:tc>
          <w:tcPr>
            <w:tcW w:w="2835" w:type="dxa"/>
            <w:shd w:val="clear" w:color="auto" w:fill="E3EEF5"/>
            <w:tcMar>
              <w:top w:w="58" w:type="dxa"/>
              <w:left w:w="58" w:type="dxa"/>
              <w:bottom w:w="58" w:type="dxa"/>
              <w:right w:w="58" w:type="dxa"/>
            </w:tcMar>
          </w:tcPr>
          <w:p w14:paraId="64961F2C" w14:textId="77777777" w:rsidR="008848BD" w:rsidRDefault="008848BD" w:rsidP="008848BD">
            <w:pPr>
              <w:rPr>
                <w:rFonts w:ascii="Arial" w:hAnsi="Arial" w:cs="Arial"/>
                <w:color w:val="000000"/>
                <w:sz w:val="20"/>
              </w:rPr>
            </w:pPr>
          </w:p>
        </w:tc>
      </w:tr>
      <w:tr w:rsidR="002F4C5E" w:rsidRPr="00751274" w14:paraId="20F9651A" w14:textId="77777777" w:rsidTr="0001162E">
        <w:trPr>
          <w:cantSplit/>
          <w:trHeight w:val="139"/>
        </w:trPr>
        <w:tc>
          <w:tcPr>
            <w:tcW w:w="490" w:type="dxa"/>
            <w:shd w:val="clear" w:color="auto" w:fill="AECEE1"/>
            <w:tcMar>
              <w:top w:w="58" w:type="dxa"/>
              <w:left w:w="58" w:type="dxa"/>
              <w:bottom w:w="58" w:type="dxa"/>
              <w:right w:w="58" w:type="dxa"/>
            </w:tcMar>
            <w:vAlign w:val="center"/>
          </w:tcPr>
          <w:p w14:paraId="12ECD7A2" w14:textId="3ABE7A83" w:rsidR="002F4C5E" w:rsidRDefault="002F4C5E" w:rsidP="00664BC0">
            <w:pPr>
              <w:pStyle w:val="Cap2"/>
              <w:jc w:val="center"/>
              <w:rPr>
                <w:lang w:eastAsia="zh-CN"/>
              </w:rPr>
            </w:pPr>
            <w:r>
              <w:rPr>
                <w:rFonts w:hint="eastAsia"/>
                <w:lang w:eastAsia="zh-CN"/>
              </w:rPr>
              <w:t>41</w:t>
            </w:r>
          </w:p>
        </w:tc>
        <w:tc>
          <w:tcPr>
            <w:tcW w:w="2403" w:type="dxa"/>
            <w:shd w:val="clear" w:color="auto" w:fill="E3EEF5"/>
            <w:tcMar>
              <w:top w:w="58" w:type="dxa"/>
              <w:left w:w="58" w:type="dxa"/>
              <w:bottom w:w="58" w:type="dxa"/>
              <w:right w:w="58" w:type="dxa"/>
            </w:tcMar>
            <w:vAlign w:val="center"/>
          </w:tcPr>
          <w:p w14:paraId="23192C8F" w14:textId="305EAA78" w:rsidR="002F4C5E" w:rsidRDefault="002F4C5E" w:rsidP="008848BD">
            <w:pPr>
              <w:rPr>
                <w:rFonts w:ascii="Arial" w:hAnsi="Arial" w:cs="Arial"/>
                <w:b/>
                <w:color w:val="000000"/>
                <w:sz w:val="20"/>
              </w:rPr>
            </w:pPr>
            <w:r>
              <w:rPr>
                <w:rFonts w:ascii="Arial" w:hAnsi="Arial" w:cs="Arial"/>
                <w:b/>
                <w:color w:val="000000"/>
                <w:sz w:val="20"/>
              </w:rPr>
              <w:t>电子回单</w:t>
            </w:r>
          </w:p>
        </w:tc>
        <w:tc>
          <w:tcPr>
            <w:tcW w:w="2694" w:type="dxa"/>
            <w:shd w:val="clear" w:color="auto" w:fill="E3EEF5"/>
            <w:vAlign w:val="center"/>
          </w:tcPr>
          <w:p w14:paraId="17CF2119" w14:textId="77777777" w:rsidR="002F4C5E" w:rsidRDefault="002F4C5E" w:rsidP="008848BD">
            <w:pPr>
              <w:rPr>
                <w:rFonts w:ascii="Arial" w:hAnsi="Arial" w:cs="Arial"/>
                <w:color w:val="000000"/>
                <w:sz w:val="20"/>
              </w:rPr>
            </w:pPr>
          </w:p>
        </w:tc>
        <w:tc>
          <w:tcPr>
            <w:tcW w:w="2835" w:type="dxa"/>
            <w:shd w:val="clear" w:color="auto" w:fill="E3EEF5"/>
            <w:tcMar>
              <w:top w:w="58" w:type="dxa"/>
              <w:left w:w="58" w:type="dxa"/>
              <w:bottom w:w="58" w:type="dxa"/>
              <w:right w:w="58" w:type="dxa"/>
            </w:tcMar>
          </w:tcPr>
          <w:p w14:paraId="003589F0" w14:textId="77777777" w:rsidR="002F4C5E" w:rsidRDefault="002F4C5E" w:rsidP="008848BD">
            <w:pPr>
              <w:rPr>
                <w:rFonts w:ascii="Arial" w:hAnsi="Arial" w:cs="Arial"/>
                <w:color w:val="000000"/>
                <w:sz w:val="20"/>
              </w:rPr>
            </w:pPr>
          </w:p>
        </w:tc>
      </w:tr>
      <w:tr w:rsidR="008848BD" w:rsidRPr="00751274" w14:paraId="4E7F4E85" w14:textId="77777777" w:rsidTr="0001162E">
        <w:trPr>
          <w:cantSplit/>
          <w:trHeight w:val="139"/>
        </w:trPr>
        <w:tc>
          <w:tcPr>
            <w:tcW w:w="490" w:type="dxa"/>
            <w:shd w:val="clear" w:color="auto" w:fill="AECEE1"/>
            <w:tcMar>
              <w:top w:w="58" w:type="dxa"/>
              <w:left w:w="58" w:type="dxa"/>
              <w:bottom w:w="58" w:type="dxa"/>
              <w:right w:w="58" w:type="dxa"/>
            </w:tcMar>
            <w:vAlign w:val="center"/>
          </w:tcPr>
          <w:p w14:paraId="411F24D3" w14:textId="60718683" w:rsidR="008848BD" w:rsidRDefault="000048DA" w:rsidP="002F4C5E">
            <w:pPr>
              <w:pStyle w:val="Cap2"/>
              <w:jc w:val="center"/>
              <w:rPr>
                <w:lang w:eastAsia="zh-CN"/>
              </w:rPr>
            </w:pPr>
            <w:r>
              <w:rPr>
                <w:lang w:eastAsia="zh-CN"/>
              </w:rPr>
              <w:t>4</w:t>
            </w:r>
            <w:r w:rsidR="002F4C5E">
              <w:rPr>
                <w:lang w:eastAsia="zh-CN"/>
              </w:rPr>
              <w:t>2</w:t>
            </w:r>
          </w:p>
        </w:tc>
        <w:tc>
          <w:tcPr>
            <w:tcW w:w="2403" w:type="dxa"/>
            <w:shd w:val="clear" w:color="auto" w:fill="E3EEF5"/>
            <w:tcMar>
              <w:top w:w="58" w:type="dxa"/>
              <w:left w:w="58" w:type="dxa"/>
              <w:bottom w:w="58" w:type="dxa"/>
              <w:right w:w="58" w:type="dxa"/>
            </w:tcMar>
            <w:vAlign w:val="center"/>
          </w:tcPr>
          <w:p w14:paraId="62D48E23" w14:textId="77777777" w:rsidR="008848BD" w:rsidRPr="00E91452" w:rsidRDefault="008848BD" w:rsidP="008848BD">
            <w:pPr>
              <w:rPr>
                <w:rFonts w:ascii="Arial" w:hAnsi="Arial" w:cs="Arial"/>
                <w:b/>
                <w:color w:val="000000"/>
                <w:sz w:val="20"/>
              </w:rPr>
            </w:pPr>
            <w:r>
              <w:rPr>
                <w:rFonts w:ascii="Arial" w:hAnsi="Arial" w:cs="Arial"/>
                <w:b/>
                <w:color w:val="000000"/>
                <w:sz w:val="20"/>
              </w:rPr>
              <w:t>自动任务</w:t>
            </w:r>
          </w:p>
        </w:tc>
        <w:tc>
          <w:tcPr>
            <w:tcW w:w="2694" w:type="dxa"/>
            <w:shd w:val="clear" w:color="auto" w:fill="E3EEF5"/>
            <w:vAlign w:val="center"/>
          </w:tcPr>
          <w:p w14:paraId="0F5DCC9A" w14:textId="77777777" w:rsidR="008848BD" w:rsidRDefault="008848BD" w:rsidP="008848BD">
            <w:pPr>
              <w:rPr>
                <w:rFonts w:ascii="Arial" w:hAnsi="Arial" w:cs="Arial"/>
                <w:color w:val="000000"/>
                <w:sz w:val="20"/>
              </w:rPr>
            </w:pPr>
            <w:r>
              <w:rPr>
                <w:rFonts w:ascii="Arial" w:hAnsi="Arial" w:cs="Arial"/>
                <w:color w:val="000000"/>
                <w:sz w:val="20"/>
              </w:rPr>
              <w:t>自动任务</w:t>
            </w:r>
          </w:p>
        </w:tc>
        <w:tc>
          <w:tcPr>
            <w:tcW w:w="2835" w:type="dxa"/>
            <w:shd w:val="clear" w:color="auto" w:fill="E3EEF5"/>
            <w:tcMar>
              <w:top w:w="58" w:type="dxa"/>
              <w:left w:w="58" w:type="dxa"/>
              <w:bottom w:w="58" w:type="dxa"/>
              <w:right w:w="58" w:type="dxa"/>
            </w:tcMar>
          </w:tcPr>
          <w:p w14:paraId="1C7EFB67" w14:textId="77777777" w:rsidR="008848BD" w:rsidRDefault="008848BD" w:rsidP="008848BD">
            <w:pPr>
              <w:rPr>
                <w:rFonts w:ascii="Arial" w:hAnsi="Arial" w:cs="Arial"/>
                <w:color w:val="000000"/>
                <w:sz w:val="20"/>
              </w:rPr>
            </w:pPr>
          </w:p>
        </w:tc>
      </w:tr>
      <w:tr w:rsidR="008848BD" w:rsidRPr="00751274" w14:paraId="1E0B2F5F" w14:textId="77777777" w:rsidTr="0001162E">
        <w:trPr>
          <w:cantSplit/>
          <w:trHeight w:val="139"/>
        </w:trPr>
        <w:tc>
          <w:tcPr>
            <w:tcW w:w="490" w:type="dxa"/>
            <w:shd w:val="clear" w:color="auto" w:fill="AECEE1"/>
            <w:tcMar>
              <w:top w:w="58" w:type="dxa"/>
              <w:left w:w="58" w:type="dxa"/>
              <w:bottom w:w="58" w:type="dxa"/>
              <w:right w:w="58" w:type="dxa"/>
            </w:tcMar>
            <w:vAlign w:val="center"/>
          </w:tcPr>
          <w:p w14:paraId="04F435B0" w14:textId="4EF3A7D3" w:rsidR="008848BD" w:rsidRDefault="000048DA" w:rsidP="002F4C5E">
            <w:pPr>
              <w:pStyle w:val="Cap2"/>
              <w:jc w:val="center"/>
              <w:rPr>
                <w:lang w:eastAsia="zh-CN"/>
              </w:rPr>
            </w:pPr>
            <w:r>
              <w:rPr>
                <w:lang w:eastAsia="zh-CN"/>
              </w:rPr>
              <w:t>4</w:t>
            </w:r>
            <w:r w:rsidR="002F4C5E">
              <w:rPr>
                <w:lang w:eastAsia="zh-CN"/>
              </w:rPr>
              <w:t>3</w:t>
            </w:r>
          </w:p>
        </w:tc>
        <w:tc>
          <w:tcPr>
            <w:tcW w:w="2403" w:type="dxa"/>
            <w:shd w:val="clear" w:color="auto" w:fill="E3EEF5"/>
            <w:tcMar>
              <w:top w:w="58" w:type="dxa"/>
              <w:left w:w="58" w:type="dxa"/>
              <w:bottom w:w="58" w:type="dxa"/>
              <w:right w:w="58" w:type="dxa"/>
            </w:tcMar>
            <w:vAlign w:val="center"/>
          </w:tcPr>
          <w:p w14:paraId="27BC4D99" w14:textId="77777777" w:rsidR="008848BD" w:rsidRPr="00E91452" w:rsidRDefault="008848BD" w:rsidP="008848BD">
            <w:pPr>
              <w:rPr>
                <w:rFonts w:ascii="Arial" w:hAnsi="Arial" w:cs="Arial"/>
                <w:b/>
                <w:color w:val="000000"/>
                <w:sz w:val="20"/>
              </w:rPr>
            </w:pPr>
          </w:p>
        </w:tc>
        <w:tc>
          <w:tcPr>
            <w:tcW w:w="2694" w:type="dxa"/>
            <w:shd w:val="clear" w:color="auto" w:fill="E3EEF5"/>
            <w:vAlign w:val="center"/>
          </w:tcPr>
          <w:p w14:paraId="7DF9A3F2" w14:textId="77777777" w:rsidR="008848BD" w:rsidRDefault="008848BD" w:rsidP="008848BD">
            <w:pPr>
              <w:rPr>
                <w:rFonts w:ascii="Arial" w:hAnsi="Arial" w:cs="Arial"/>
                <w:color w:val="000000"/>
                <w:sz w:val="20"/>
              </w:rPr>
            </w:pPr>
            <w:r>
              <w:rPr>
                <w:rFonts w:ascii="Arial" w:hAnsi="Arial" w:cs="Arial"/>
                <w:color w:val="000000"/>
                <w:sz w:val="20"/>
              </w:rPr>
              <w:t>定时任务配置</w:t>
            </w:r>
          </w:p>
        </w:tc>
        <w:tc>
          <w:tcPr>
            <w:tcW w:w="2835" w:type="dxa"/>
            <w:shd w:val="clear" w:color="auto" w:fill="E3EEF5"/>
            <w:tcMar>
              <w:top w:w="58" w:type="dxa"/>
              <w:left w:w="58" w:type="dxa"/>
              <w:bottom w:w="58" w:type="dxa"/>
              <w:right w:w="58" w:type="dxa"/>
            </w:tcMar>
          </w:tcPr>
          <w:p w14:paraId="6D13720C" w14:textId="77777777" w:rsidR="008848BD" w:rsidRDefault="008848BD" w:rsidP="008848BD">
            <w:pPr>
              <w:rPr>
                <w:rFonts w:ascii="Arial" w:hAnsi="Arial" w:cs="Arial"/>
                <w:color w:val="000000"/>
                <w:sz w:val="20"/>
              </w:rPr>
            </w:pPr>
          </w:p>
        </w:tc>
      </w:tr>
      <w:tr w:rsidR="008848BD" w:rsidRPr="00751274" w14:paraId="6FF6F8AA" w14:textId="77777777" w:rsidTr="0001162E">
        <w:trPr>
          <w:cantSplit/>
          <w:trHeight w:val="139"/>
        </w:trPr>
        <w:tc>
          <w:tcPr>
            <w:tcW w:w="490" w:type="dxa"/>
            <w:shd w:val="clear" w:color="auto" w:fill="AECEE1"/>
            <w:tcMar>
              <w:top w:w="58" w:type="dxa"/>
              <w:left w:w="58" w:type="dxa"/>
              <w:bottom w:w="58" w:type="dxa"/>
              <w:right w:w="58" w:type="dxa"/>
            </w:tcMar>
            <w:vAlign w:val="center"/>
          </w:tcPr>
          <w:p w14:paraId="2E25107A" w14:textId="0F2E8DBD" w:rsidR="008848BD" w:rsidRDefault="00D75A6D" w:rsidP="002F4C5E">
            <w:pPr>
              <w:pStyle w:val="Cap2"/>
              <w:jc w:val="center"/>
              <w:rPr>
                <w:lang w:eastAsia="zh-CN"/>
              </w:rPr>
            </w:pPr>
            <w:r>
              <w:rPr>
                <w:lang w:eastAsia="zh-CN"/>
              </w:rPr>
              <w:t>4</w:t>
            </w:r>
            <w:r w:rsidR="002F4C5E">
              <w:rPr>
                <w:lang w:eastAsia="zh-CN"/>
              </w:rPr>
              <w:t>4</w:t>
            </w:r>
          </w:p>
        </w:tc>
        <w:tc>
          <w:tcPr>
            <w:tcW w:w="2403" w:type="dxa"/>
            <w:shd w:val="clear" w:color="auto" w:fill="E3EEF5"/>
            <w:tcMar>
              <w:top w:w="58" w:type="dxa"/>
              <w:left w:w="58" w:type="dxa"/>
              <w:bottom w:w="58" w:type="dxa"/>
              <w:right w:w="58" w:type="dxa"/>
            </w:tcMar>
            <w:vAlign w:val="center"/>
          </w:tcPr>
          <w:p w14:paraId="5EF5DE4D" w14:textId="77777777" w:rsidR="008848BD" w:rsidRPr="00E91452" w:rsidRDefault="008848BD" w:rsidP="008848BD">
            <w:pPr>
              <w:rPr>
                <w:rFonts w:ascii="Arial" w:hAnsi="Arial" w:cs="Arial"/>
                <w:b/>
                <w:color w:val="000000"/>
                <w:sz w:val="20"/>
              </w:rPr>
            </w:pPr>
            <w:r>
              <w:rPr>
                <w:rFonts w:ascii="Arial" w:hAnsi="Arial" w:cs="Arial"/>
                <w:b/>
                <w:color w:val="000000"/>
                <w:sz w:val="20"/>
              </w:rPr>
              <w:t>报表</w:t>
            </w:r>
          </w:p>
        </w:tc>
        <w:tc>
          <w:tcPr>
            <w:tcW w:w="2694" w:type="dxa"/>
            <w:shd w:val="clear" w:color="auto" w:fill="E3EEF5"/>
            <w:vAlign w:val="center"/>
          </w:tcPr>
          <w:p w14:paraId="195E22D7" w14:textId="77777777" w:rsidR="008848BD" w:rsidRDefault="008848BD" w:rsidP="008848BD">
            <w:pPr>
              <w:rPr>
                <w:rFonts w:ascii="Arial" w:hAnsi="Arial" w:cs="Arial"/>
                <w:color w:val="000000"/>
                <w:sz w:val="20"/>
              </w:rPr>
            </w:pPr>
            <w:r>
              <w:rPr>
                <w:rFonts w:ascii="Arial" w:hAnsi="Arial" w:cs="Arial"/>
                <w:color w:val="000000"/>
                <w:sz w:val="20"/>
              </w:rPr>
              <w:t>报表</w:t>
            </w:r>
          </w:p>
        </w:tc>
        <w:tc>
          <w:tcPr>
            <w:tcW w:w="2835" w:type="dxa"/>
            <w:shd w:val="clear" w:color="auto" w:fill="E3EEF5"/>
            <w:tcMar>
              <w:top w:w="58" w:type="dxa"/>
              <w:left w:w="58" w:type="dxa"/>
              <w:bottom w:w="58" w:type="dxa"/>
              <w:right w:w="58" w:type="dxa"/>
            </w:tcMar>
          </w:tcPr>
          <w:p w14:paraId="4B6B570A" w14:textId="77777777" w:rsidR="008848BD" w:rsidRDefault="008848BD" w:rsidP="008848BD">
            <w:pPr>
              <w:rPr>
                <w:rFonts w:ascii="Arial" w:hAnsi="Arial" w:cs="Arial"/>
                <w:color w:val="000000"/>
                <w:sz w:val="20"/>
              </w:rPr>
            </w:pPr>
          </w:p>
        </w:tc>
      </w:tr>
    </w:tbl>
    <w:p w14:paraId="70AE9062" w14:textId="77777777" w:rsidR="008848BD" w:rsidRDefault="008848BD" w:rsidP="008848BD">
      <w:pPr>
        <w:rPr>
          <w:lang w:eastAsia="zh-CN"/>
        </w:rPr>
      </w:pPr>
    </w:p>
    <w:p w14:paraId="73E5FEE7" w14:textId="77777777" w:rsidR="008848BD" w:rsidRPr="008848BD" w:rsidRDefault="008848BD" w:rsidP="008848BD">
      <w:pPr>
        <w:rPr>
          <w:lang w:eastAsia="zh-CN"/>
        </w:rPr>
      </w:pPr>
    </w:p>
    <w:p w14:paraId="5970D522" w14:textId="77777777" w:rsidR="008848BD" w:rsidRDefault="008848BD">
      <w:pPr>
        <w:pStyle w:val="20"/>
        <w:numPr>
          <w:ilvl w:val="1"/>
          <w:numId w:val="2"/>
        </w:numPr>
      </w:pPr>
      <w:bookmarkStart w:id="35" w:name="_Toc4183019"/>
      <w:r>
        <w:rPr>
          <w:rFonts w:hint="eastAsia"/>
        </w:rPr>
        <w:t>用户</w:t>
      </w:r>
      <w:bookmarkEnd w:id="32"/>
      <w:bookmarkEnd w:id="33"/>
      <w:bookmarkEnd w:id="34"/>
      <w:bookmarkEnd w:id="35"/>
    </w:p>
    <w:p w14:paraId="58AD64DF" w14:textId="77777777" w:rsidR="008848BD" w:rsidRDefault="008848BD">
      <w:pPr>
        <w:pStyle w:val="20"/>
        <w:numPr>
          <w:ilvl w:val="1"/>
          <w:numId w:val="2"/>
        </w:numPr>
      </w:pPr>
      <w:bookmarkStart w:id="36" w:name="_Toc4183020"/>
      <w:bookmarkStart w:id="37" w:name="_Toc255547672"/>
      <w:bookmarkStart w:id="38" w:name="_Toc255547888"/>
      <w:r>
        <w:rPr>
          <w:rFonts w:hint="eastAsia"/>
          <w:lang w:eastAsia="zh-CN"/>
        </w:rPr>
        <w:t>总体规划</w:t>
      </w:r>
      <w:bookmarkEnd w:id="36"/>
    </w:p>
    <w:p w14:paraId="0F03B1F4" w14:textId="77777777" w:rsidR="008848BD" w:rsidRDefault="008848BD">
      <w:pPr>
        <w:pStyle w:val="30"/>
        <w:numPr>
          <w:ilvl w:val="2"/>
          <w:numId w:val="2"/>
        </w:numPr>
        <w:rPr>
          <w:lang w:eastAsia="zh-CN"/>
        </w:rPr>
      </w:pPr>
      <w:bookmarkStart w:id="39" w:name="_Toc4183021"/>
      <w:r>
        <w:rPr>
          <w:rFonts w:hint="eastAsia"/>
          <w:lang w:eastAsia="zh-CN"/>
        </w:rPr>
        <w:t>银行渠道规划</w:t>
      </w:r>
      <w:bookmarkEnd w:id="39"/>
    </w:p>
    <w:p w14:paraId="1BCEA98C" w14:textId="77777777" w:rsidR="008848BD" w:rsidRDefault="008848BD">
      <w:pPr>
        <w:adjustRightInd w:val="0"/>
        <w:snapToGrid w:val="0"/>
        <w:spacing w:line="360" w:lineRule="auto"/>
        <w:rPr>
          <w:rFonts w:ascii="宋体" w:hAnsi="宋体" w:cs="宋体"/>
          <w:i/>
          <w:color w:val="808080"/>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1695"/>
        <w:gridCol w:w="2268"/>
        <w:gridCol w:w="1559"/>
        <w:gridCol w:w="2410"/>
      </w:tblGrid>
      <w:tr w:rsidR="008848BD" w:rsidRPr="00751274" w14:paraId="1E79FA2F" w14:textId="77777777" w:rsidTr="008848BD">
        <w:trPr>
          <w:cantSplit/>
        </w:trPr>
        <w:tc>
          <w:tcPr>
            <w:tcW w:w="490" w:type="dxa"/>
            <w:shd w:val="clear" w:color="auto" w:fill="7C9BC1"/>
            <w:tcMar>
              <w:top w:w="58" w:type="dxa"/>
              <w:left w:w="58" w:type="dxa"/>
              <w:bottom w:w="58" w:type="dxa"/>
              <w:right w:w="58" w:type="dxa"/>
            </w:tcMar>
          </w:tcPr>
          <w:p w14:paraId="624B1369" w14:textId="77777777" w:rsidR="008848BD" w:rsidRPr="00751274" w:rsidRDefault="008848BD" w:rsidP="008848BD">
            <w:pPr>
              <w:pStyle w:val="Cap1"/>
              <w:ind w:firstLineChars="100" w:firstLine="200"/>
              <w:jc w:val="both"/>
              <w:rPr>
                <w:szCs w:val="18"/>
              </w:rPr>
            </w:pPr>
            <w:r w:rsidRPr="00751274">
              <w:rPr>
                <w:rFonts w:hint="eastAsia"/>
                <w:szCs w:val="18"/>
              </w:rPr>
              <w:t>#</w:t>
            </w:r>
          </w:p>
        </w:tc>
        <w:tc>
          <w:tcPr>
            <w:tcW w:w="1695" w:type="dxa"/>
            <w:shd w:val="clear" w:color="auto" w:fill="7C9BC1"/>
            <w:tcMar>
              <w:top w:w="58" w:type="dxa"/>
              <w:left w:w="58" w:type="dxa"/>
              <w:bottom w:w="58" w:type="dxa"/>
              <w:right w:w="58" w:type="dxa"/>
            </w:tcMar>
          </w:tcPr>
          <w:p w14:paraId="75347BC8" w14:textId="77777777" w:rsidR="008848BD" w:rsidRPr="00751274" w:rsidRDefault="008848BD" w:rsidP="008848BD">
            <w:pPr>
              <w:pStyle w:val="Cap1"/>
              <w:rPr>
                <w:szCs w:val="18"/>
              </w:rPr>
            </w:pPr>
            <w:r>
              <w:rPr>
                <w:rFonts w:hint="eastAsia"/>
                <w:szCs w:val="18"/>
              </w:rPr>
              <w:t>渠道名称</w:t>
            </w:r>
          </w:p>
        </w:tc>
        <w:tc>
          <w:tcPr>
            <w:tcW w:w="2268" w:type="dxa"/>
            <w:shd w:val="clear" w:color="auto" w:fill="7C9BC1"/>
          </w:tcPr>
          <w:p w14:paraId="797DA349" w14:textId="77777777" w:rsidR="008848BD" w:rsidRDefault="008848BD" w:rsidP="008848BD">
            <w:pPr>
              <w:pStyle w:val="Cap1"/>
              <w:rPr>
                <w:szCs w:val="18"/>
              </w:rPr>
            </w:pPr>
            <w:r>
              <w:rPr>
                <w:rFonts w:hint="eastAsia"/>
                <w:szCs w:val="18"/>
              </w:rPr>
              <w:t>收付方式</w:t>
            </w:r>
          </w:p>
        </w:tc>
        <w:tc>
          <w:tcPr>
            <w:tcW w:w="1559" w:type="dxa"/>
            <w:shd w:val="clear" w:color="auto" w:fill="7C9BC1"/>
            <w:tcMar>
              <w:top w:w="58" w:type="dxa"/>
              <w:left w:w="58" w:type="dxa"/>
              <w:bottom w:w="58" w:type="dxa"/>
              <w:right w:w="58" w:type="dxa"/>
            </w:tcMar>
          </w:tcPr>
          <w:p w14:paraId="63EE1CA1" w14:textId="77777777" w:rsidR="008848BD" w:rsidRPr="00751274" w:rsidRDefault="008848BD" w:rsidP="008848BD">
            <w:pPr>
              <w:pStyle w:val="Cap1"/>
              <w:rPr>
                <w:szCs w:val="18"/>
              </w:rPr>
            </w:pPr>
            <w:r>
              <w:rPr>
                <w:rFonts w:hint="eastAsia"/>
                <w:szCs w:val="18"/>
              </w:rPr>
              <w:t>收付方向</w:t>
            </w:r>
          </w:p>
        </w:tc>
        <w:tc>
          <w:tcPr>
            <w:tcW w:w="2410" w:type="dxa"/>
            <w:shd w:val="clear" w:color="auto" w:fill="7C9BC1"/>
            <w:tcMar>
              <w:top w:w="58" w:type="dxa"/>
              <w:left w:w="58" w:type="dxa"/>
              <w:bottom w:w="58" w:type="dxa"/>
              <w:right w:w="58" w:type="dxa"/>
            </w:tcMar>
          </w:tcPr>
          <w:p w14:paraId="40CD4918" w14:textId="77777777" w:rsidR="008848BD" w:rsidRPr="00751274" w:rsidRDefault="008848BD" w:rsidP="008848BD">
            <w:pPr>
              <w:pStyle w:val="Cap1"/>
              <w:rPr>
                <w:szCs w:val="18"/>
              </w:rPr>
            </w:pPr>
            <w:r>
              <w:rPr>
                <w:rFonts w:hint="eastAsia"/>
                <w:szCs w:val="18"/>
              </w:rPr>
              <w:t>备注</w:t>
            </w:r>
          </w:p>
        </w:tc>
      </w:tr>
      <w:tr w:rsidR="008848BD" w:rsidRPr="00751274" w14:paraId="2401AA9E" w14:textId="77777777" w:rsidTr="008848BD">
        <w:trPr>
          <w:cantSplit/>
          <w:trHeight w:val="289"/>
        </w:trPr>
        <w:tc>
          <w:tcPr>
            <w:tcW w:w="490" w:type="dxa"/>
            <w:shd w:val="clear" w:color="auto" w:fill="AECEE1"/>
            <w:tcMar>
              <w:top w:w="58" w:type="dxa"/>
              <w:left w:w="58" w:type="dxa"/>
              <w:bottom w:w="58" w:type="dxa"/>
              <w:right w:w="58" w:type="dxa"/>
            </w:tcMar>
            <w:vAlign w:val="center"/>
          </w:tcPr>
          <w:p w14:paraId="487F9618" w14:textId="77777777" w:rsidR="008848BD" w:rsidRPr="005D789A" w:rsidRDefault="008848BD" w:rsidP="008848BD">
            <w:pPr>
              <w:pStyle w:val="Cap2"/>
              <w:jc w:val="center"/>
              <w:rPr>
                <w:lang w:eastAsia="zh-CN"/>
              </w:rPr>
            </w:pPr>
            <w:r w:rsidRPr="005D789A">
              <w:rPr>
                <w:lang w:eastAsia="zh-CN"/>
              </w:rPr>
              <w:t>1</w:t>
            </w:r>
          </w:p>
        </w:tc>
        <w:tc>
          <w:tcPr>
            <w:tcW w:w="1695" w:type="dxa"/>
            <w:shd w:val="clear" w:color="auto" w:fill="E3EEF5"/>
            <w:tcMar>
              <w:top w:w="58" w:type="dxa"/>
              <w:left w:w="58" w:type="dxa"/>
              <w:bottom w:w="58" w:type="dxa"/>
              <w:right w:w="58" w:type="dxa"/>
            </w:tcMar>
          </w:tcPr>
          <w:p w14:paraId="61ADF953" w14:textId="77777777" w:rsidR="008848BD" w:rsidRPr="009568AE" w:rsidRDefault="002647C5" w:rsidP="008848BD">
            <w:pPr>
              <w:jc w:val="center"/>
              <w:rPr>
                <w:rFonts w:ascii="宋体" w:hAnsi="宋体" w:cs="宋体"/>
                <w:b/>
                <w:color w:val="000000"/>
                <w:sz w:val="20"/>
              </w:rPr>
            </w:pPr>
            <w:r>
              <w:rPr>
                <w:rFonts w:ascii="宋体" w:hAnsi="宋体" w:cs="宋体" w:hint="eastAsia"/>
                <w:b/>
                <w:color w:val="000000"/>
                <w:sz w:val="20"/>
                <w:lang w:eastAsia="zh-CN"/>
              </w:rPr>
              <w:t>中行</w:t>
            </w:r>
          </w:p>
        </w:tc>
        <w:tc>
          <w:tcPr>
            <w:tcW w:w="2268" w:type="dxa"/>
            <w:shd w:val="clear" w:color="auto" w:fill="E3EEF5"/>
          </w:tcPr>
          <w:p w14:paraId="6A42C07D" w14:textId="77777777" w:rsidR="008848BD" w:rsidRPr="009568AE" w:rsidRDefault="002F11C1" w:rsidP="008848BD">
            <w:pPr>
              <w:jc w:val="center"/>
              <w:rPr>
                <w:rFonts w:ascii="宋体" w:hAnsi="宋体" w:cs="宋体"/>
                <w:color w:val="000000"/>
                <w:sz w:val="20"/>
                <w:lang w:eastAsia="zh-CN"/>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1DDF655C" w14:textId="77777777" w:rsidR="008848BD" w:rsidRPr="009568AE"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1E404E1F" w14:textId="25B9EC40" w:rsidR="008848BD" w:rsidRPr="009568AE"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074B009E" w14:textId="77777777" w:rsidTr="008848BD">
        <w:trPr>
          <w:cantSplit/>
          <w:trHeight w:val="139"/>
        </w:trPr>
        <w:tc>
          <w:tcPr>
            <w:tcW w:w="490" w:type="dxa"/>
            <w:shd w:val="clear" w:color="auto" w:fill="AECEE1"/>
            <w:tcMar>
              <w:top w:w="58" w:type="dxa"/>
              <w:left w:w="58" w:type="dxa"/>
              <w:bottom w:w="58" w:type="dxa"/>
              <w:right w:w="58" w:type="dxa"/>
            </w:tcMar>
            <w:vAlign w:val="center"/>
          </w:tcPr>
          <w:p w14:paraId="6EFB4171" w14:textId="77777777" w:rsidR="008848BD" w:rsidRPr="005D789A" w:rsidRDefault="008848BD" w:rsidP="008848BD">
            <w:pPr>
              <w:pStyle w:val="Cap2"/>
              <w:jc w:val="center"/>
              <w:rPr>
                <w:lang w:eastAsia="zh-CN"/>
              </w:rPr>
            </w:pPr>
            <w:r w:rsidRPr="005D789A">
              <w:rPr>
                <w:lang w:eastAsia="zh-CN"/>
              </w:rPr>
              <w:t>2</w:t>
            </w:r>
          </w:p>
        </w:tc>
        <w:tc>
          <w:tcPr>
            <w:tcW w:w="1695" w:type="dxa"/>
            <w:shd w:val="clear" w:color="auto" w:fill="E3EEF5"/>
            <w:tcMar>
              <w:top w:w="58" w:type="dxa"/>
              <w:left w:w="58" w:type="dxa"/>
              <w:bottom w:w="58" w:type="dxa"/>
              <w:right w:w="58" w:type="dxa"/>
            </w:tcMar>
          </w:tcPr>
          <w:p w14:paraId="380A884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建行</w:t>
            </w:r>
          </w:p>
        </w:tc>
        <w:tc>
          <w:tcPr>
            <w:tcW w:w="2268" w:type="dxa"/>
            <w:shd w:val="clear" w:color="auto" w:fill="E3EEF5"/>
          </w:tcPr>
          <w:p w14:paraId="071B124B"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34997C72" w14:textId="77777777" w:rsidR="008848BD"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7F47F9E7" w14:textId="38A49189" w:rsidR="008848BD" w:rsidRPr="009568AE"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320D1A04" w14:textId="77777777" w:rsidTr="008848BD">
        <w:trPr>
          <w:cantSplit/>
          <w:trHeight w:val="139"/>
        </w:trPr>
        <w:tc>
          <w:tcPr>
            <w:tcW w:w="490" w:type="dxa"/>
            <w:shd w:val="clear" w:color="auto" w:fill="AECEE1"/>
            <w:tcMar>
              <w:top w:w="58" w:type="dxa"/>
              <w:left w:w="58" w:type="dxa"/>
              <w:bottom w:w="58" w:type="dxa"/>
              <w:right w:w="58" w:type="dxa"/>
            </w:tcMar>
            <w:vAlign w:val="center"/>
          </w:tcPr>
          <w:p w14:paraId="63635DE0" w14:textId="77777777" w:rsidR="008848BD" w:rsidRPr="005D789A" w:rsidRDefault="008848BD" w:rsidP="008848BD">
            <w:pPr>
              <w:pStyle w:val="Cap2"/>
              <w:jc w:val="center"/>
              <w:rPr>
                <w:lang w:eastAsia="zh-CN"/>
              </w:rPr>
            </w:pPr>
            <w:r>
              <w:rPr>
                <w:rFonts w:hint="eastAsia"/>
                <w:lang w:eastAsia="zh-CN"/>
              </w:rPr>
              <w:t>3</w:t>
            </w:r>
          </w:p>
        </w:tc>
        <w:tc>
          <w:tcPr>
            <w:tcW w:w="1695" w:type="dxa"/>
            <w:shd w:val="clear" w:color="auto" w:fill="E3EEF5"/>
            <w:tcMar>
              <w:top w:w="58" w:type="dxa"/>
              <w:left w:w="58" w:type="dxa"/>
              <w:bottom w:w="58" w:type="dxa"/>
              <w:right w:w="58" w:type="dxa"/>
            </w:tcMar>
          </w:tcPr>
          <w:p w14:paraId="7615483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招行</w:t>
            </w:r>
          </w:p>
        </w:tc>
        <w:tc>
          <w:tcPr>
            <w:tcW w:w="2268" w:type="dxa"/>
            <w:shd w:val="clear" w:color="auto" w:fill="E3EEF5"/>
          </w:tcPr>
          <w:p w14:paraId="29807120"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3F8097F1" w14:textId="77777777" w:rsidR="008848BD"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4351BEAF" w14:textId="1C6FFF53" w:rsidR="008848BD" w:rsidRDefault="00A54AD3" w:rsidP="008848BD">
            <w:pPr>
              <w:jc w:val="both"/>
              <w:rPr>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3878A4D5" w14:textId="77777777" w:rsidTr="008848BD">
        <w:trPr>
          <w:cantSplit/>
          <w:trHeight w:val="139"/>
        </w:trPr>
        <w:tc>
          <w:tcPr>
            <w:tcW w:w="490" w:type="dxa"/>
            <w:shd w:val="clear" w:color="auto" w:fill="AECEE1"/>
            <w:tcMar>
              <w:top w:w="58" w:type="dxa"/>
              <w:left w:w="58" w:type="dxa"/>
              <w:bottom w:w="58" w:type="dxa"/>
              <w:right w:w="58" w:type="dxa"/>
            </w:tcMar>
            <w:vAlign w:val="center"/>
          </w:tcPr>
          <w:p w14:paraId="3BABC825" w14:textId="77777777" w:rsidR="008848BD" w:rsidRPr="005D789A" w:rsidRDefault="008848BD" w:rsidP="008848BD">
            <w:pPr>
              <w:pStyle w:val="Cap2"/>
              <w:jc w:val="center"/>
              <w:rPr>
                <w:lang w:eastAsia="zh-CN"/>
              </w:rPr>
            </w:pPr>
            <w:r>
              <w:rPr>
                <w:rFonts w:hint="eastAsia"/>
                <w:lang w:eastAsia="zh-CN"/>
              </w:rPr>
              <w:t>4</w:t>
            </w:r>
          </w:p>
        </w:tc>
        <w:tc>
          <w:tcPr>
            <w:tcW w:w="1695" w:type="dxa"/>
            <w:shd w:val="clear" w:color="auto" w:fill="E3EEF5"/>
            <w:tcMar>
              <w:top w:w="58" w:type="dxa"/>
              <w:left w:w="58" w:type="dxa"/>
              <w:bottom w:w="58" w:type="dxa"/>
              <w:right w:w="58" w:type="dxa"/>
            </w:tcMar>
          </w:tcPr>
          <w:p w14:paraId="482A123A"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农行</w:t>
            </w:r>
          </w:p>
        </w:tc>
        <w:tc>
          <w:tcPr>
            <w:tcW w:w="2268" w:type="dxa"/>
            <w:shd w:val="clear" w:color="auto" w:fill="E3EEF5"/>
          </w:tcPr>
          <w:p w14:paraId="110A0C4C"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49866F30" w14:textId="77777777" w:rsidR="008848BD" w:rsidRDefault="002F11C1" w:rsidP="008848BD">
            <w:pPr>
              <w:jc w:val="center"/>
              <w:rPr>
                <w:rFonts w:ascii="宋体" w:hAnsi="宋体" w:cs="宋体"/>
                <w:color w:val="000000"/>
                <w:sz w:val="20"/>
                <w:lang w:eastAsia="zh-CN"/>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45646B64" w14:textId="0FA2E2BB" w:rsidR="008848BD" w:rsidRPr="00434D4A"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567B07C6" w14:textId="77777777" w:rsidTr="008848BD">
        <w:trPr>
          <w:cantSplit/>
          <w:trHeight w:val="139"/>
        </w:trPr>
        <w:tc>
          <w:tcPr>
            <w:tcW w:w="490" w:type="dxa"/>
            <w:shd w:val="clear" w:color="auto" w:fill="AECEE1"/>
            <w:tcMar>
              <w:top w:w="58" w:type="dxa"/>
              <w:left w:w="58" w:type="dxa"/>
              <w:bottom w:w="58" w:type="dxa"/>
              <w:right w:w="58" w:type="dxa"/>
            </w:tcMar>
            <w:vAlign w:val="center"/>
          </w:tcPr>
          <w:p w14:paraId="0758607D" w14:textId="77777777" w:rsidR="008848BD" w:rsidRPr="005D789A" w:rsidRDefault="008848BD" w:rsidP="008848BD">
            <w:pPr>
              <w:pStyle w:val="Cap2"/>
              <w:jc w:val="center"/>
              <w:rPr>
                <w:lang w:eastAsia="zh-CN"/>
              </w:rPr>
            </w:pPr>
            <w:r>
              <w:rPr>
                <w:rFonts w:hint="eastAsia"/>
                <w:lang w:eastAsia="zh-CN"/>
              </w:rPr>
              <w:t>5</w:t>
            </w:r>
          </w:p>
        </w:tc>
        <w:tc>
          <w:tcPr>
            <w:tcW w:w="1695" w:type="dxa"/>
            <w:shd w:val="clear" w:color="auto" w:fill="E3EEF5"/>
            <w:tcMar>
              <w:top w:w="58" w:type="dxa"/>
              <w:left w:w="58" w:type="dxa"/>
              <w:bottom w:w="58" w:type="dxa"/>
              <w:right w:w="58" w:type="dxa"/>
            </w:tcMar>
          </w:tcPr>
          <w:p w14:paraId="647A5E7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中信</w:t>
            </w:r>
          </w:p>
        </w:tc>
        <w:tc>
          <w:tcPr>
            <w:tcW w:w="2268" w:type="dxa"/>
            <w:shd w:val="clear" w:color="auto" w:fill="E3EEF5"/>
          </w:tcPr>
          <w:p w14:paraId="4587113D"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69AD1D5C"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314C4836" w14:textId="76E0CFA9"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212F7039" w14:textId="77777777" w:rsidTr="008848BD">
        <w:trPr>
          <w:cantSplit/>
          <w:trHeight w:val="139"/>
        </w:trPr>
        <w:tc>
          <w:tcPr>
            <w:tcW w:w="490" w:type="dxa"/>
            <w:shd w:val="clear" w:color="auto" w:fill="AECEE1"/>
            <w:tcMar>
              <w:top w:w="58" w:type="dxa"/>
              <w:left w:w="58" w:type="dxa"/>
              <w:bottom w:w="58" w:type="dxa"/>
              <w:right w:w="58" w:type="dxa"/>
            </w:tcMar>
            <w:vAlign w:val="center"/>
          </w:tcPr>
          <w:p w14:paraId="48E60DB2" w14:textId="77777777" w:rsidR="008848BD" w:rsidRPr="005D789A" w:rsidRDefault="008848BD" w:rsidP="008848BD">
            <w:pPr>
              <w:pStyle w:val="Cap2"/>
              <w:jc w:val="center"/>
              <w:rPr>
                <w:lang w:eastAsia="zh-CN"/>
              </w:rPr>
            </w:pPr>
            <w:r>
              <w:rPr>
                <w:rFonts w:hint="eastAsia"/>
                <w:lang w:eastAsia="zh-CN"/>
              </w:rPr>
              <w:t>6</w:t>
            </w:r>
          </w:p>
        </w:tc>
        <w:tc>
          <w:tcPr>
            <w:tcW w:w="1695" w:type="dxa"/>
            <w:shd w:val="clear" w:color="auto" w:fill="E3EEF5"/>
            <w:tcMar>
              <w:top w:w="58" w:type="dxa"/>
              <w:left w:w="58" w:type="dxa"/>
              <w:bottom w:w="58" w:type="dxa"/>
              <w:right w:w="58" w:type="dxa"/>
            </w:tcMar>
          </w:tcPr>
          <w:p w14:paraId="3CA84C8B" w14:textId="77777777" w:rsidR="008848BD" w:rsidRDefault="002647C5" w:rsidP="008848BD">
            <w:pPr>
              <w:jc w:val="center"/>
              <w:rPr>
                <w:rFonts w:ascii="宋体" w:hAnsi="宋体" w:cs="宋体"/>
                <w:b/>
                <w:color w:val="000000"/>
                <w:sz w:val="20"/>
              </w:rPr>
            </w:pPr>
            <w:r>
              <w:rPr>
                <w:rFonts w:ascii="宋体" w:hAnsi="宋体" w:cs="宋体"/>
                <w:b/>
                <w:color w:val="000000"/>
                <w:sz w:val="20"/>
              </w:rPr>
              <w:t>工行</w:t>
            </w:r>
          </w:p>
        </w:tc>
        <w:tc>
          <w:tcPr>
            <w:tcW w:w="2268" w:type="dxa"/>
            <w:shd w:val="clear" w:color="auto" w:fill="E3EEF5"/>
          </w:tcPr>
          <w:p w14:paraId="1F8D3309"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06EB9F23"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1844C467" w14:textId="298B7B49"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026B48D2" w14:textId="77777777" w:rsidTr="008848BD">
        <w:trPr>
          <w:cantSplit/>
          <w:trHeight w:val="139"/>
        </w:trPr>
        <w:tc>
          <w:tcPr>
            <w:tcW w:w="490" w:type="dxa"/>
            <w:shd w:val="clear" w:color="auto" w:fill="AECEE1"/>
            <w:tcMar>
              <w:top w:w="58" w:type="dxa"/>
              <w:left w:w="58" w:type="dxa"/>
              <w:bottom w:w="58" w:type="dxa"/>
              <w:right w:w="58" w:type="dxa"/>
            </w:tcMar>
            <w:vAlign w:val="center"/>
          </w:tcPr>
          <w:p w14:paraId="33F0F527" w14:textId="77777777" w:rsidR="008848BD" w:rsidRPr="005D789A" w:rsidRDefault="008848BD" w:rsidP="008848BD">
            <w:pPr>
              <w:pStyle w:val="Cap2"/>
              <w:jc w:val="center"/>
              <w:rPr>
                <w:lang w:eastAsia="zh-CN"/>
              </w:rPr>
            </w:pPr>
            <w:r>
              <w:rPr>
                <w:rFonts w:hint="eastAsia"/>
                <w:lang w:eastAsia="zh-CN"/>
              </w:rPr>
              <w:t>7</w:t>
            </w:r>
          </w:p>
        </w:tc>
        <w:tc>
          <w:tcPr>
            <w:tcW w:w="1695" w:type="dxa"/>
            <w:shd w:val="clear" w:color="auto" w:fill="E3EEF5"/>
            <w:tcMar>
              <w:top w:w="58" w:type="dxa"/>
              <w:left w:w="58" w:type="dxa"/>
              <w:bottom w:w="58" w:type="dxa"/>
              <w:right w:w="58" w:type="dxa"/>
            </w:tcMar>
          </w:tcPr>
          <w:p w14:paraId="3DF9A6B8" w14:textId="77777777" w:rsidR="008848BD" w:rsidRDefault="002647C5" w:rsidP="008848BD">
            <w:pPr>
              <w:jc w:val="center"/>
              <w:rPr>
                <w:rFonts w:ascii="宋体" w:hAnsi="宋体" w:cs="宋体"/>
                <w:b/>
                <w:color w:val="000000"/>
                <w:sz w:val="20"/>
              </w:rPr>
            </w:pPr>
            <w:r>
              <w:rPr>
                <w:rFonts w:ascii="宋体" w:hAnsi="宋体" w:cs="宋体"/>
                <w:b/>
                <w:color w:val="000000"/>
                <w:sz w:val="20"/>
              </w:rPr>
              <w:t>邮储</w:t>
            </w:r>
          </w:p>
        </w:tc>
        <w:tc>
          <w:tcPr>
            <w:tcW w:w="2268" w:type="dxa"/>
            <w:shd w:val="clear" w:color="auto" w:fill="E3EEF5"/>
          </w:tcPr>
          <w:p w14:paraId="2D7DBA9C"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4B6CBD60"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25A9E963" w14:textId="670560C8"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5BC7C5F9" w14:textId="77777777" w:rsidTr="008848BD">
        <w:trPr>
          <w:cantSplit/>
          <w:trHeight w:val="139"/>
        </w:trPr>
        <w:tc>
          <w:tcPr>
            <w:tcW w:w="490" w:type="dxa"/>
            <w:shd w:val="clear" w:color="auto" w:fill="AECEE1"/>
            <w:tcMar>
              <w:top w:w="58" w:type="dxa"/>
              <w:left w:w="58" w:type="dxa"/>
              <w:bottom w:w="58" w:type="dxa"/>
              <w:right w:w="58" w:type="dxa"/>
            </w:tcMar>
            <w:vAlign w:val="center"/>
          </w:tcPr>
          <w:p w14:paraId="68D54933" w14:textId="77777777" w:rsidR="008848BD" w:rsidRPr="005D789A" w:rsidRDefault="008848BD" w:rsidP="008848BD">
            <w:pPr>
              <w:pStyle w:val="Cap2"/>
              <w:jc w:val="center"/>
              <w:rPr>
                <w:lang w:eastAsia="zh-CN"/>
              </w:rPr>
            </w:pPr>
            <w:r>
              <w:rPr>
                <w:rFonts w:hint="eastAsia"/>
                <w:lang w:eastAsia="zh-CN"/>
              </w:rPr>
              <w:t>8</w:t>
            </w:r>
          </w:p>
        </w:tc>
        <w:tc>
          <w:tcPr>
            <w:tcW w:w="1695" w:type="dxa"/>
            <w:shd w:val="clear" w:color="auto" w:fill="E3EEF5"/>
            <w:tcMar>
              <w:top w:w="58" w:type="dxa"/>
              <w:left w:w="58" w:type="dxa"/>
              <w:bottom w:w="58" w:type="dxa"/>
              <w:right w:w="58" w:type="dxa"/>
            </w:tcMar>
          </w:tcPr>
          <w:p w14:paraId="59660A1C" w14:textId="77777777" w:rsidR="008848BD" w:rsidRDefault="002647C5" w:rsidP="008848BD">
            <w:pPr>
              <w:jc w:val="center"/>
              <w:rPr>
                <w:rFonts w:ascii="宋体" w:hAnsi="宋体" w:cs="宋体"/>
                <w:b/>
                <w:color w:val="000000"/>
                <w:sz w:val="20"/>
              </w:rPr>
            </w:pPr>
            <w:r>
              <w:rPr>
                <w:rFonts w:ascii="宋体" w:hAnsi="宋体" w:cs="宋体"/>
                <w:b/>
                <w:color w:val="000000"/>
                <w:sz w:val="20"/>
              </w:rPr>
              <w:t>网商银行</w:t>
            </w:r>
          </w:p>
        </w:tc>
        <w:tc>
          <w:tcPr>
            <w:tcW w:w="2268" w:type="dxa"/>
            <w:shd w:val="clear" w:color="auto" w:fill="E3EEF5"/>
          </w:tcPr>
          <w:p w14:paraId="3A9ECA2F"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78BF4A22"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5D8BEB1E" w14:textId="545EBA83"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2647C5" w:rsidRPr="00751274" w14:paraId="2EC1FAD5" w14:textId="77777777" w:rsidTr="008848BD">
        <w:trPr>
          <w:cantSplit/>
          <w:trHeight w:val="139"/>
        </w:trPr>
        <w:tc>
          <w:tcPr>
            <w:tcW w:w="490" w:type="dxa"/>
            <w:shd w:val="clear" w:color="auto" w:fill="AECEE1"/>
            <w:tcMar>
              <w:top w:w="58" w:type="dxa"/>
              <w:left w:w="58" w:type="dxa"/>
              <w:bottom w:w="58" w:type="dxa"/>
              <w:right w:w="58" w:type="dxa"/>
            </w:tcMar>
            <w:vAlign w:val="center"/>
          </w:tcPr>
          <w:p w14:paraId="1A02C6C3" w14:textId="77777777" w:rsidR="002647C5" w:rsidRDefault="002647C5" w:rsidP="008848BD">
            <w:pPr>
              <w:pStyle w:val="Cap2"/>
              <w:jc w:val="center"/>
              <w:rPr>
                <w:lang w:eastAsia="zh-CN"/>
              </w:rPr>
            </w:pPr>
            <w:r>
              <w:rPr>
                <w:rFonts w:hint="eastAsia"/>
                <w:lang w:eastAsia="zh-CN"/>
              </w:rPr>
              <w:t>9</w:t>
            </w:r>
          </w:p>
        </w:tc>
        <w:tc>
          <w:tcPr>
            <w:tcW w:w="1695" w:type="dxa"/>
            <w:shd w:val="clear" w:color="auto" w:fill="E3EEF5"/>
            <w:tcMar>
              <w:top w:w="58" w:type="dxa"/>
              <w:left w:w="58" w:type="dxa"/>
              <w:bottom w:w="58" w:type="dxa"/>
              <w:right w:w="58" w:type="dxa"/>
            </w:tcMar>
          </w:tcPr>
          <w:p w14:paraId="778FF07E" w14:textId="77777777" w:rsidR="002647C5" w:rsidRDefault="002647C5" w:rsidP="008848BD">
            <w:pPr>
              <w:jc w:val="center"/>
              <w:rPr>
                <w:rFonts w:ascii="宋体" w:hAnsi="宋体" w:cs="宋体"/>
                <w:b/>
                <w:color w:val="000000"/>
                <w:sz w:val="20"/>
              </w:rPr>
            </w:pPr>
            <w:r>
              <w:rPr>
                <w:rFonts w:ascii="宋体" w:hAnsi="宋体" w:cs="宋体"/>
                <w:b/>
                <w:color w:val="000000"/>
                <w:sz w:val="20"/>
              </w:rPr>
              <w:t>华夏</w:t>
            </w:r>
          </w:p>
        </w:tc>
        <w:tc>
          <w:tcPr>
            <w:tcW w:w="2268" w:type="dxa"/>
            <w:shd w:val="clear" w:color="auto" w:fill="E3EEF5"/>
          </w:tcPr>
          <w:p w14:paraId="680A00D1" w14:textId="77777777" w:rsidR="002647C5"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62CE3341" w14:textId="77777777" w:rsidR="002647C5"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1B9142F2" w14:textId="512615F8" w:rsidR="002647C5"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2647C5" w:rsidRPr="00751274" w14:paraId="7E0F6E78" w14:textId="77777777" w:rsidTr="008848BD">
        <w:trPr>
          <w:cantSplit/>
          <w:trHeight w:val="139"/>
        </w:trPr>
        <w:tc>
          <w:tcPr>
            <w:tcW w:w="490" w:type="dxa"/>
            <w:shd w:val="clear" w:color="auto" w:fill="AECEE1"/>
            <w:tcMar>
              <w:top w:w="58" w:type="dxa"/>
              <w:left w:w="58" w:type="dxa"/>
              <w:bottom w:w="58" w:type="dxa"/>
              <w:right w:w="58" w:type="dxa"/>
            </w:tcMar>
            <w:vAlign w:val="center"/>
          </w:tcPr>
          <w:p w14:paraId="62C08AB4" w14:textId="77777777" w:rsidR="002647C5" w:rsidRDefault="002647C5" w:rsidP="008848BD">
            <w:pPr>
              <w:pStyle w:val="Cap2"/>
              <w:jc w:val="center"/>
              <w:rPr>
                <w:lang w:eastAsia="zh-CN"/>
              </w:rPr>
            </w:pPr>
            <w:r>
              <w:rPr>
                <w:rFonts w:hint="eastAsia"/>
                <w:lang w:eastAsia="zh-CN"/>
              </w:rPr>
              <w:t>10</w:t>
            </w:r>
          </w:p>
        </w:tc>
        <w:tc>
          <w:tcPr>
            <w:tcW w:w="1695" w:type="dxa"/>
            <w:shd w:val="clear" w:color="auto" w:fill="E3EEF5"/>
            <w:tcMar>
              <w:top w:w="58" w:type="dxa"/>
              <w:left w:w="58" w:type="dxa"/>
              <w:bottom w:w="58" w:type="dxa"/>
              <w:right w:w="58" w:type="dxa"/>
            </w:tcMar>
          </w:tcPr>
          <w:p w14:paraId="0F96069E" w14:textId="77777777" w:rsidR="002647C5" w:rsidRDefault="002647C5" w:rsidP="008848BD">
            <w:pPr>
              <w:jc w:val="center"/>
              <w:rPr>
                <w:rFonts w:ascii="宋体" w:hAnsi="宋体" w:cs="宋体"/>
                <w:b/>
                <w:color w:val="000000"/>
                <w:sz w:val="20"/>
              </w:rPr>
            </w:pPr>
            <w:r>
              <w:rPr>
                <w:rFonts w:ascii="宋体" w:hAnsi="宋体" w:cs="宋体"/>
                <w:b/>
                <w:color w:val="000000"/>
                <w:sz w:val="20"/>
              </w:rPr>
              <w:t>民生</w:t>
            </w:r>
          </w:p>
        </w:tc>
        <w:tc>
          <w:tcPr>
            <w:tcW w:w="2268" w:type="dxa"/>
            <w:shd w:val="clear" w:color="auto" w:fill="E3EEF5"/>
          </w:tcPr>
          <w:p w14:paraId="09888C1B" w14:textId="77777777" w:rsidR="002647C5"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56739DD5" w14:textId="77777777" w:rsidR="002647C5"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2C7ACCCC" w14:textId="3D25B7E4" w:rsidR="002647C5"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13694E" w:rsidRPr="00751274" w14:paraId="3C8C3716" w14:textId="77777777" w:rsidTr="008848BD">
        <w:trPr>
          <w:cantSplit/>
          <w:trHeight w:val="139"/>
        </w:trPr>
        <w:tc>
          <w:tcPr>
            <w:tcW w:w="490" w:type="dxa"/>
            <w:shd w:val="clear" w:color="auto" w:fill="AECEE1"/>
            <w:tcMar>
              <w:top w:w="58" w:type="dxa"/>
              <w:left w:w="58" w:type="dxa"/>
              <w:bottom w:w="58" w:type="dxa"/>
              <w:right w:w="58" w:type="dxa"/>
            </w:tcMar>
            <w:vAlign w:val="center"/>
          </w:tcPr>
          <w:p w14:paraId="792F6F5C" w14:textId="6A2A100C" w:rsidR="0013694E" w:rsidRDefault="0013694E" w:rsidP="008848BD">
            <w:pPr>
              <w:pStyle w:val="Cap2"/>
              <w:jc w:val="center"/>
              <w:rPr>
                <w:lang w:eastAsia="zh-CN"/>
              </w:rPr>
            </w:pPr>
            <w:r>
              <w:rPr>
                <w:rFonts w:hint="eastAsia"/>
                <w:lang w:eastAsia="zh-CN"/>
              </w:rPr>
              <w:t>11</w:t>
            </w:r>
          </w:p>
        </w:tc>
        <w:tc>
          <w:tcPr>
            <w:tcW w:w="1695" w:type="dxa"/>
            <w:shd w:val="clear" w:color="auto" w:fill="E3EEF5"/>
            <w:tcMar>
              <w:top w:w="58" w:type="dxa"/>
              <w:left w:w="58" w:type="dxa"/>
              <w:bottom w:w="58" w:type="dxa"/>
              <w:right w:w="58" w:type="dxa"/>
            </w:tcMar>
          </w:tcPr>
          <w:p w14:paraId="2BD00D44" w14:textId="6AB67A04" w:rsidR="0013694E" w:rsidRDefault="0013694E" w:rsidP="008848BD">
            <w:pPr>
              <w:jc w:val="center"/>
              <w:rPr>
                <w:rFonts w:ascii="宋体" w:hAnsi="宋体" w:cs="宋体"/>
                <w:b/>
                <w:color w:val="000000"/>
                <w:sz w:val="20"/>
              </w:rPr>
            </w:pPr>
            <w:r>
              <w:rPr>
                <w:rFonts w:ascii="宋体" w:hAnsi="宋体" w:cs="宋体"/>
                <w:b/>
                <w:color w:val="000000"/>
                <w:sz w:val="20"/>
              </w:rPr>
              <w:t>通联</w:t>
            </w:r>
          </w:p>
        </w:tc>
        <w:tc>
          <w:tcPr>
            <w:tcW w:w="2268" w:type="dxa"/>
            <w:shd w:val="clear" w:color="auto" w:fill="E3EEF5"/>
          </w:tcPr>
          <w:p w14:paraId="6799B275" w14:textId="6B0C75C6"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0E601AA8"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17EB64F1" w14:textId="1293C766" w:rsidR="0013694E" w:rsidRPr="00C504A6" w:rsidRDefault="00A54AD3">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p>
        </w:tc>
      </w:tr>
      <w:tr w:rsidR="0013694E" w:rsidRPr="00751274" w14:paraId="56FAE1FB" w14:textId="77777777" w:rsidTr="008848BD">
        <w:trPr>
          <w:cantSplit/>
          <w:trHeight w:val="139"/>
        </w:trPr>
        <w:tc>
          <w:tcPr>
            <w:tcW w:w="490" w:type="dxa"/>
            <w:shd w:val="clear" w:color="auto" w:fill="AECEE1"/>
            <w:tcMar>
              <w:top w:w="58" w:type="dxa"/>
              <w:left w:w="58" w:type="dxa"/>
              <w:bottom w:w="58" w:type="dxa"/>
              <w:right w:w="58" w:type="dxa"/>
            </w:tcMar>
            <w:vAlign w:val="center"/>
          </w:tcPr>
          <w:p w14:paraId="579894DD" w14:textId="5B7B037B" w:rsidR="0013694E" w:rsidRDefault="0013694E" w:rsidP="008848BD">
            <w:pPr>
              <w:pStyle w:val="Cap2"/>
              <w:jc w:val="center"/>
              <w:rPr>
                <w:lang w:eastAsia="zh-CN"/>
              </w:rPr>
            </w:pPr>
            <w:r>
              <w:rPr>
                <w:rFonts w:hint="eastAsia"/>
                <w:lang w:eastAsia="zh-CN"/>
              </w:rPr>
              <w:t>1</w:t>
            </w:r>
            <w:r>
              <w:rPr>
                <w:lang w:eastAsia="zh-CN"/>
              </w:rPr>
              <w:t>2</w:t>
            </w:r>
          </w:p>
        </w:tc>
        <w:tc>
          <w:tcPr>
            <w:tcW w:w="1695" w:type="dxa"/>
            <w:shd w:val="clear" w:color="auto" w:fill="E3EEF5"/>
            <w:tcMar>
              <w:top w:w="58" w:type="dxa"/>
              <w:left w:w="58" w:type="dxa"/>
              <w:bottom w:w="58" w:type="dxa"/>
              <w:right w:w="58" w:type="dxa"/>
            </w:tcMar>
          </w:tcPr>
          <w:p w14:paraId="1393C9C4" w14:textId="2EDDF8B8" w:rsidR="0013694E" w:rsidRDefault="0013694E" w:rsidP="008848BD">
            <w:pPr>
              <w:jc w:val="center"/>
              <w:rPr>
                <w:rFonts w:ascii="宋体" w:hAnsi="宋体" w:cs="宋体"/>
                <w:b/>
                <w:color w:val="000000"/>
                <w:sz w:val="20"/>
              </w:rPr>
            </w:pPr>
            <w:r>
              <w:rPr>
                <w:rFonts w:ascii="宋体" w:hAnsi="宋体" w:cs="宋体"/>
                <w:b/>
                <w:color w:val="000000"/>
                <w:sz w:val="20"/>
              </w:rPr>
              <w:t>腾付通</w:t>
            </w:r>
          </w:p>
        </w:tc>
        <w:tc>
          <w:tcPr>
            <w:tcW w:w="2268" w:type="dxa"/>
            <w:shd w:val="clear" w:color="auto" w:fill="E3EEF5"/>
          </w:tcPr>
          <w:p w14:paraId="27B011C3" w14:textId="017A2322"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28A62A1A"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09A9ED22" w14:textId="0347B38B" w:rsidR="0013694E" w:rsidRPr="00C504A6" w:rsidRDefault="00A54AD3" w:rsidP="008848BD">
            <w:pPr>
              <w:jc w:val="both"/>
              <w:rPr>
                <w:rFonts w:ascii="宋体" w:hAnsi="宋体" w:cs="宋体"/>
                <w:color w:val="000000"/>
                <w:sz w:val="20"/>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p>
        </w:tc>
      </w:tr>
      <w:tr w:rsidR="0013694E" w:rsidRPr="00751274" w14:paraId="4527FC56" w14:textId="77777777" w:rsidTr="008848BD">
        <w:trPr>
          <w:cantSplit/>
          <w:trHeight w:val="139"/>
        </w:trPr>
        <w:tc>
          <w:tcPr>
            <w:tcW w:w="490" w:type="dxa"/>
            <w:shd w:val="clear" w:color="auto" w:fill="AECEE1"/>
            <w:tcMar>
              <w:top w:w="58" w:type="dxa"/>
              <w:left w:w="58" w:type="dxa"/>
              <w:bottom w:w="58" w:type="dxa"/>
              <w:right w:w="58" w:type="dxa"/>
            </w:tcMar>
            <w:vAlign w:val="center"/>
          </w:tcPr>
          <w:p w14:paraId="2DB3F8B7" w14:textId="2A0840D7" w:rsidR="0013694E" w:rsidRDefault="0013694E" w:rsidP="008848BD">
            <w:pPr>
              <w:pStyle w:val="Cap2"/>
              <w:jc w:val="center"/>
              <w:rPr>
                <w:lang w:eastAsia="zh-CN"/>
              </w:rPr>
            </w:pPr>
            <w:r>
              <w:rPr>
                <w:rFonts w:hint="eastAsia"/>
                <w:lang w:eastAsia="zh-CN"/>
              </w:rPr>
              <w:t>13</w:t>
            </w:r>
          </w:p>
        </w:tc>
        <w:tc>
          <w:tcPr>
            <w:tcW w:w="1695" w:type="dxa"/>
            <w:shd w:val="clear" w:color="auto" w:fill="E3EEF5"/>
            <w:tcMar>
              <w:top w:w="58" w:type="dxa"/>
              <w:left w:w="58" w:type="dxa"/>
              <w:bottom w:w="58" w:type="dxa"/>
              <w:right w:w="58" w:type="dxa"/>
            </w:tcMar>
          </w:tcPr>
          <w:p w14:paraId="6C5958FF" w14:textId="01B3EF65" w:rsidR="0013694E" w:rsidRDefault="0013694E" w:rsidP="008848BD">
            <w:pPr>
              <w:jc w:val="center"/>
              <w:rPr>
                <w:rFonts w:ascii="宋体" w:hAnsi="宋体" w:cs="宋体"/>
                <w:b/>
                <w:color w:val="000000"/>
                <w:sz w:val="20"/>
              </w:rPr>
            </w:pPr>
            <w:r>
              <w:rPr>
                <w:rFonts w:ascii="宋体" w:hAnsi="宋体" w:cs="宋体"/>
                <w:b/>
                <w:color w:val="000000"/>
                <w:sz w:val="20"/>
              </w:rPr>
              <w:t>支付宝</w:t>
            </w:r>
          </w:p>
        </w:tc>
        <w:tc>
          <w:tcPr>
            <w:tcW w:w="2268" w:type="dxa"/>
            <w:shd w:val="clear" w:color="auto" w:fill="E3EEF5"/>
          </w:tcPr>
          <w:p w14:paraId="3AB82AA5" w14:textId="45A2906D"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4648C718"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710AC4AC" w14:textId="3719CE46" w:rsidR="0013694E" w:rsidRPr="00C504A6" w:rsidRDefault="00A54AD3" w:rsidP="008848BD">
            <w:pPr>
              <w:jc w:val="both"/>
              <w:rPr>
                <w:rFonts w:ascii="宋体" w:hAnsi="宋体" w:cs="宋体"/>
                <w:color w:val="000000"/>
                <w:sz w:val="20"/>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sidR="00FD7334">
              <w:rPr>
                <w:rFonts w:ascii="宋体" w:hAnsi="宋体" w:cs="宋体"/>
                <w:color w:val="000000"/>
                <w:sz w:val="20"/>
                <w:lang w:eastAsia="zh-CN"/>
              </w:rPr>
              <w:t>获取</w:t>
            </w:r>
          </w:p>
        </w:tc>
      </w:tr>
    </w:tbl>
    <w:p w14:paraId="310DF2EC" w14:textId="77777777" w:rsidR="008848BD" w:rsidRDefault="008848BD">
      <w:pPr>
        <w:adjustRightInd w:val="0"/>
        <w:snapToGrid w:val="0"/>
        <w:spacing w:line="360" w:lineRule="auto"/>
        <w:rPr>
          <w:rFonts w:ascii="宋体" w:hAnsi="宋体" w:cs="宋体"/>
          <w:i/>
          <w:color w:val="808080"/>
          <w:lang w:eastAsia="zh-CN"/>
        </w:rPr>
      </w:pPr>
    </w:p>
    <w:p w14:paraId="7F2D0EFD" w14:textId="77777777" w:rsidR="008848BD" w:rsidRDefault="008848BD">
      <w:pPr>
        <w:pStyle w:val="30"/>
        <w:numPr>
          <w:ilvl w:val="2"/>
          <w:numId w:val="2"/>
        </w:numPr>
        <w:rPr>
          <w:lang w:eastAsia="zh-CN"/>
        </w:rPr>
      </w:pPr>
      <w:bookmarkStart w:id="40" w:name="_Toc4183022"/>
      <w:r>
        <w:rPr>
          <w:rFonts w:hint="eastAsia"/>
          <w:lang w:eastAsia="zh-CN"/>
        </w:rPr>
        <w:t>系统对接规划</w:t>
      </w:r>
      <w:bookmarkEnd w:id="40"/>
    </w:p>
    <w:p w14:paraId="7EA4F625" w14:textId="77777777" w:rsidR="008848BD" w:rsidRDefault="008848BD">
      <w:pPr>
        <w:adjustRightInd w:val="0"/>
        <w:snapToGrid w:val="0"/>
        <w:spacing w:line="360" w:lineRule="auto"/>
        <w:rPr>
          <w:rFonts w:ascii="宋体" w:hAnsi="宋体" w:cs="宋体"/>
          <w:i/>
          <w:color w:val="808080"/>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2403"/>
        <w:gridCol w:w="2694"/>
        <w:gridCol w:w="2835"/>
      </w:tblGrid>
      <w:tr w:rsidR="008848BD" w:rsidRPr="00751274" w14:paraId="2C5B57FB" w14:textId="77777777" w:rsidTr="00D86C97">
        <w:trPr>
          <w:cantSplit/>
        </w:trPr>
        <w:tc>
          <w:tcPr>
            <w:tcW w:w="490" w:type="dxa"/>
            <w:shd w:val="clear" w:color="auto" w:fill="7C9BC1"/>
            <w:tcMar>
              <w:top w:w="58" w:type="dxa"/>
              <w:left w:w="58" w:type="dxa"/>
              <w:bottom w:w="58" w:type="dxa"/>
              <w:right w:w="58" w:type="dxa"/>
            </w:tcMar>
          </w:tcPr>
          <w:p w14:paraId="1983DB8F" w14:textId="77777777" w:rsidR="008848BD" w:rsidRPr="00751274" w:rsidRDefault="008848BD" w:rsidP="008848BD">
            <w:pPr>
              <w:pStyle w:val="Cap1"/>
              <w:ind w:firstLineChars="100" w:firstLine="200"/>
              <w:jc w:val="both"/>
              <w:rPr>
                <w:szCs w:val="18"/>
              </w:rPr>
            </w:pPr>
            <w:r w:rsidRPr="00751274">
              <w:rPr>
                <w:rFonts w:hint="eastAsia"/>
                <w:szCs w:val="18"/>
              </w:rPr>
              <w:t>#</w:t>
            </w:r>
          </w:p>
        </w:tc>
        <w:tc>
          <w:tcPr>
            <w:tcW w:w="2403" w:type="dxa"/>
            <w:shd w:val="clear" w:color="auto" w:fill="7C9BC1"/>
            <w:tcMar>
              <w:top w:w="58" w:type="dxa"/>
              <w:left w:w="58" w:type="dxa"/>
              <w:bottom w:w="58" w:type="dxa"/>
              <w:right w:w="58" w:type="dxa"/>
            </w:tcMar>
          </w:tcPr>
          <w:p w14:paraId="728AC900" w14:textId="77777777" w:rsidR="008848BD" w:rsidRPr="00751274" w:rsidRDefault="008848BD" w:rsidP="008848BD">
            <w:pPr>
              <w:pStyle w:val="Cap1"/>
              <w:rPr>
                <w:szCs w:val="18"/>
              </w:rPr>
            </w:pPr>
            <w:r>
              <w:rPr>
                <w:rFonts w:hint="eastAsia"/>
                <w:szCs w:val="18"/>
              </w:rPr>
              <w:t>前端系统</w:t>
            </w:r>
          </w:p>
        </w:tc>
        <w:tc>
          <w:tcPr>
            <w:tcW w:w="2694" w:type="dxa"/>
            <w:shd w:val="clear" w:color="auto" w:fill="7C9BC1"/>
          </w:tcPr>
          <w:p w14:paraId="514DECDA" w14:textId="77777777" w:rsidR="008848BD" w:rsidRDefault="008848BD" w:rsidP="008848BD">
            <w:pPr>
              <w:pStyle w:val="Cap1"/>
              <w:rPr>
                <w:szCs w:val="18"/>
              </w:rPr>
            </w:pPr>
            <w:r>
              <w:rPr>
                <w:rFonts w:hint="eastAsia"/>
                <w:szCs w:val="18"/>
              </w:rPr>
              <w:t>接口</w:t>
            </w:r>
          </w:p>
        </w:tc>
        <w:tc>
          <w:tcPr>
            <w:tcW w:w="2835" w:type="dxa"/>
            <w:shd w:val="clear" w:color="auto" w:fill="7C9BC1"/>
            <w:tcMar>
              <w:top w:w="58" w:type="dxa"/>
              <w:left w:w="58" w:type="dxa"/>
              <w:bottom w:w="58" w:type="dxa"/>
              <w:right w:w="58" w:type="dxa"/>
            </w:tcMar>
          </w:tcPr>
          <w:p w14:paraId="358437BF" w14:textId="77777777" w:rsidR="008848BD" w:rsidRPr="00751274" w:rsidRDefault="008848BD" w:rsidP="008848BD">
            <w:pPr>
              <w:pStyle w:val="Cap1"/>
              <w:rPr>
                <w:szCs w:val="18"/>
              </w:rPr>
            </w:pPr>
            <w:r>
              <w:rPr>
                <w:rFonts w:hint="eastAsia"/>
                <w:szCs w:val="18"/>
              </w:rPr>
              <w:t>备注</w:t>
            </w:r>
          </w:p>
        </w:tc>
      </w:tr>
      <w:tr w:rsidR="008848BD" w:rsidRPr="00751274" w14:paraId="32349EF9" w14:textId="77777777" w:rsidTr="00D86C97">
        <w:trPr>
          <w:cantSplit/>
          <w:trHeight w:val="289"/>
        </w:trPr>
        <w:tc>
          <w:tcPr>
            <w:tcW w:w="490" w:type="dxa"/>
            <w:shd w:val="clear" w:color="auto" w:fill="AECEE1"/>
            <w:tcMar>
              <w:top w:w="58" w:type="dxa"/>
              <w:left w:w="58" w:type="dxa"/>
              <w:bottom w:w="58" w:type="dxa"/>
              <w:right w:w="58" w:type="dxa"/>
            </w:tcMar>
            <w:vAlign w:val="center"/>
          </w:tcPr>
          <w:p w14:paraId="474AF77F" w14:textId="77777777" w:rsidR="008848BD" w:rsidRPr="005D789A" w:rsidRDefault="008848BD" w:rsidP="008848BD">
            <w:pPr>
              <w:pStyle w:val="Cap2"/>
              <w:jc w:val="center"/>
              <w:rPr>
                <w:lang w:eastAsia="zh-CN"/>
              </w:rPr>
            </w:pPr>
            <w:r w:rsidRPr="005D789A">
              <w:rPr>
                <w:lang w:eastAsia="zh-CN"/>
              </w:rPr>
              <w:t>1</w:t>
            </w:r>
          </w:p>
        </w:tc>
        <w:tc>
          <w:tcPr>
            <w:tcW w:w="2403" w:type="dxa"/>
            <w:shd w:val="clear" w:color="auto" w:fill="E3EEF5"/>
            <w:tcMar>
              <w:top w:w="58" w:type="dxa"/>
              <w:left w:w="58" w:type="dxa"/>
              <w:bottom w:w="58" w:type="dxa"/>
              <w:right w:w="58" w:type="dxa"/>
            </w:tcMar>
          </w:tcPr>
          <w:p w14:paraId="2205AFA3" w14:textId="77777777" w:rsidR="008848BD" w:rsidRPr="009568AE" w:rsidRDefault="00603977" w:rsidP="008848BD">
            <w:pPr>
              <w:jc w:val="center"/>
              <w:rPr>
                <w:rFonts w:ascii="宋体" w:hAnsi="宋体" w:cs="宋体"/>
                <w:b/>
                <w:color w:val="000000"/>
                <w:sz w:val="20"/>
                <w:lang w:eastAsia="zh-CN"/>
              </w:rPr>
            </w:pPr>
            <w:r>
              <w:rPr>
                <w:rFonts w:ascii="宋体" w:hAnsi="宋体" w:cs="宋体" w:hint="eastAsia"/>
                <w:b/>
                <w:color w:val="000000"/>
                <w:sz w:val="20"/>
                <w:lang w:eastAsia="zh-CN"/>
              </w:rPr>
              <w:t>SAP</w:t>
            </w:r>
          </w:p>
        </w:tc>
        <w:tc>
          <w:tcPr>
            <w:tcW w:w="2694" w:type="dxa"/>
            <w:shd w:val="clear" w:color="auto" w:fill="E3EEF5"/>
          </w:tcPr>
          <w:p w14:paraId="4F2FB44A" w14:textId="77777777" w:rsidR="008848BD" w:rsidRPr="009568AE" w:rsidRDefault="00603977" w:rsidP="008848BD">
            <w:pPr>
              <w:jc w:val="center"/>
              <w:rPr>
                <w:rFonts w:ascii="宋体" w:hAnsi="宋体" w:cs="宋体"/>
                <w:color w:val="000000"/>
                <w:sz w:val="20"/>
              </w:rPr>
            </w:pPr>
            <w:r>
              <w:rPr>
                <w:rFonts w:ascii="宋体" w:hAnsi="宋体" w:cs="宋体"/>
                <w:color w:val="000000"/>
                <w:sz w:val="20"/>
              </w:rPr>
              <w:t>账户同步接口</w:t>
            </w:r>
          </w:p>
        </w:tc>
        <w:tc>
          <w:tcPr>
            <w:tcW w:w="2835" w:type="dxa"/>
            <w:shd w:val="clear" w:color="auto" w:fill="E3EEF5"/>
            <w:tcMar>
              <w:top w:w="58" w:type="dxa"/>
              <w:left w:w="58" w:type="dxa"/>
              <w:bottom w:w="58" w:type="dxa"/>
              <w:right w:w="58" w:type="dxa"/>
            </w:tcMar>
          </w:tcPr>
          <w:p w14:paraId="74245DEF" w14:textId="4092FA24" w:rsidR="008848BD" w:rsidRPr="009568AE" w:rsidRDefault="00603977" w:rsidP="004E6FC5">
            <w:pPr>
              <w:jc w:val="center"/>
              <w:rPr>
                <w:rFonts w:ascii="宋体" w:hAnsi="宋体" w:cs="宋体"/>
                <w:color w:val="000000"/>
                <w:sz w:val="20"/>
              </w:rPr>
            </w:pPr>
            <w:r>
              <w:rPr>
                <w:rFonts w:ascii="宋体" w:hAnsi="宋体" w:cs="宋体"/>
                <w:color w:val="000000"/>
                <w:sz w:val="20"/>
              </w:rPr>
              <w:t>使用</w:t>
            </w:r>
            <w:r w:rsidR="004E6FC5">
              <w:rPr>
                <w:rFonts w:ascii="宋体" w:hAnsi="宋体" w:cs="宋体" w:hint="eastAsia"/>
                <w:color w:val="000000"/>
                <w:sz w:val="20"/>
                <w:lang w:eastAsia="zh-CN"/>
              </w:rPr>
              <w:t>RFC</w:t>
            </w:r>
            <w:r>
              <w:rPr>
                <w:rFonts w:ascii="宋体" w:hAnsi="宋体" w:cs="宋体"/>
                <w:color w:val="000000"/>
                <w:sz w:val="20"/>
              </w:rPr>
              <w:t>进行对接</w:t>
            </w:r>
          </w:p>
        </w:tc>
      </w:tr>
      <w:tr w:rsidR="008848BD" w:rsidRPr="00751274" w14:paraId="0AA60C8E" w14:textId="77777777" w:rsidTr="00D86C97">
        <w:trPr>
          <w:cantSplit/>
          <w:trHeight w:val="139"/>
        </w:trPr>
        <w:tc>
          <w:tcPr>
            <w:tcW w:w="490" w:type="dxa"/>
            <w:shd w:val="clear" w:color="auto" w:fill="AECEE1"/>
            <w:tcMar>
              <w:top w:w="58" w:type="dxa"/>
              <w:left w:w="58" w:type="dxa"/>
              <w:bottom w:w="58" w:type="dxa"/>
              <w:right w:w="58" w:type="dxa"/>
            </w:tcMar>
            <w:vAlign w:val="center"/>
          </w:tcPr>
          <w:p w14:paraId="6D844FD8" w14:textId="179FB593" w:rsidR="008848BD" w:rsidRPr="005D789A" w:rsidRDefault="00373CA9" w:rsidP="008848BD">
            <w:pPr>
              <w:pStyle w:val="Cap2"/>
              <w:jc w:val="center"/>
              <w:rPr>
                <w:lang w:eastAsia="zh-CN"/>
              </w:rPr>
            </w:pPr>
            <w:r>
              <w:rPr>
                <w:rFonts w:hint="eastAsia"/>
                <w:lang w:eastAsia="zh-CN"/>
              </w:rPr>
              <w:t>2</w:t>
            </w:r>
          </w:p>
        </w:tc>
        <w:tc>
          <w:tcPr>
            <w:tcW w:w="2403" w:type="dxa"/>
            <w:shd w:val="clear" w:color="auto" w:fill="E3EEF5"/>
            <w:tcMar>
              <w:top w:w="58" w:type="dxa"/>
              <w:left w:w="58" w:type="dxa"/>
              <w:bottom w:w="58" w:type="dxa"/>
              <w:right w:w="58" w:type="dxa"/>
            </w:tcMar>
          </w:tcPr>
          <w:p w14:paraId="07F801B7" w14:textId="77777777" w:rsidR="008848BD" w:rsidRPr="009568AE" w:rsidRDefault="00603977"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506680DA" w14:textId="77777777" w:rsidR="008848BD" w:rsidRPr="009568AE" w:rsidRDefault="00603977" w:rsidP="008848BD">
            <w:pPr>
              <w:jc w:val="center"/>
              <w:rPr>
                <w:rFonts w:ascii="宋体" w:hAnsi="宋体" w:cs="宋体"/>
                <w:color w:val="000000"/>
                <w:sz w:val="20"/>
              </w:rPr>
            </w:pPr>
            <w:r>
              <w:rPr>
                <w:rFonts w:ascii="宋体" w:hAnsi="宋体" w:cs="宋体"/>
                <w:color w:val="000000"/>
                <w:sz w:val="20"/>
              </w:rPr>
              <w:t>收付对接接口</w:t>
            </w:r>
          </w:p>
        </w:tc>
        <w:tc>
          <w:tcPr>
            <w:tcW w:w="2835" w:type="dxa"/>
            <w:shd w:val="clear" w:color="auto" w:fill="E3EEF5"/>
            <w:tcMar>
              <w:top w:w="58" w:type="dxa"/>
              <w:left w:w="58" w:type="dxa"/>
              <w:bottom w:w="58" w:type="dxa"/>
              <w:right w:w="58" w:type="dxa"/>
            </w:tcMar>
          </w:tcPr>
          <w:p w14:paraId="076A0DF4" w14:textId="0BC7E4C5"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r w:rsidR="004E6FC5">
              <w:rPr>
                <w:rFonts w:ascii="宋体" w:hAnsi="宋体" w:cs="宋体"/>
                <w:color w:val="000000"/>
                <w:sz w:val="20"/>
                <w:lang w:eastAsia="zh-CN"/>
              </w:rPr>
              <w:t xml:space="preserve"> RPC</w:t>
            </w:r>
            <w:r>
              <w:rPr>
                <w:rFonts w:ascii="宋体" w:hAnsi="宋体" w:cs="宋体"/>
                <w:color w:val="000000"/>
                <w:sz w:val="20"/>
                <w:lang w:eastAsia="zh-CN"/>
              </w:rPr>
              <w:t>接口对接</w:t>
            </w:r>
          </w:p>
        </w:tc>
      </w:tr>
      <w:tr w:rsidR="008848BD" w:rsidRPr="00751274" w14:paraId="09972882" w14:textId="77777777" w:rsidTr="00D86C97">
        <w:trPr>
          <w:cantSplit/>
          <w:trHeight w:val="139"/>
        </w:trPr>
        <w:tc>
          <w:tcPr>
            <w:tcW w:w="490" w:type="dxa"/>
            <w:shd w:val="clear" w:color="auto" w:fill="AECEE1"/>
            <w:tcMar>
              <w:top w:w="58" w:type="dxa"/>
              <w:left w:w="58" w:type="dxa"/>
              <w:bottom w:w="58" w:type="dxa"/>
              <w:right w:w="58" w:type="dxa"/>
            </w:tcMar>
            <w:vAlign w:val="center"/>
          </w:tcPr>
          <w:p w14:paraId="1F3C5EEE" w14:textId="2084E05C" w:rsidR="008848BD" w:rsidRPr="005D789A" w:rsidRDefault="00373CA9" w:rsidP="008848BD">
            <w:pPr>
              <w:pStyle w:val="Cap2"/>
              <w:jc w:val="center"/>
              <w:rPr>
                <w:lang w:eastAsia="zh-CN"/>
              </w:rPr>
            </w:pPr>
            <w:r>
              <w:rPr>
                <w:rFonts w:hint="eastAsia"/>
                <w:lang w:eastAsia="zh-CN"/>
              </w:rPr>
              <w:t>3</w:t>
            </w:r>
          </w:p>
        </w:tc>
        <w:tc>
          <w:tcPr>
            <w:tcW w:w="2403" w:type="dxa"/>
            <w:shd w:val="clear" w:color="auto" w:fill="E3EEF5"/>
            <w:tcMar>
              <w:top w:w="58" w:type="dxa"/>
              <w:left w:w="58" w:type="dxa"/>
              <w:bottom w:w="58" w:type="dxa"/>
              <w:right w:w="58" w:type="dxa"/>
            </w:tcMar>
          </w:tcPr>
          <w:p w14:paraId="6A12A4E7" w14:textId="23F5B4B6" w:rsidR="008848BD" w:rsidRPr="009568AE" w:rsidRDefault="006F2993" w:rsidP="008848BD">
            <w:pPr>
              <w:jc w:val="center"/>
              <w:rPr>
                <w:rFonts w:ascii="宋体" w:hAnsi="宋体" w:cs="宋体"/>
                <w:b/>
                <w:color w:val="000000"/>
                <w:sz w:val="20"/>
                <w:lang w:eastAsia="zh-CN"/>
              </w:rPr>
            </w:pPr>
            <w:r>
              <w:rPr>
                <w:rFonts w:ascii="宋体" w:hAnsi="宋体" w:cs="宋体"/>
                <w:b/>
                <w:color w:val="000000"/>
                <w:sz w:val="20"/>
                <w:lang w:eastAsia="zh-CN"/>
              </w:rPr>
              <w:t>CT</w:t>
            </w:r>
          </w:p>
        </w:tc>
        <w:tc>
          <w:tcPr>
            <w:tcW w:w="2694" w:type="dxa"/>
            <w:shd w:val="clear" w:color="auto" w:fill="E3EEF5"/>
          </w:tcPr>
          <w:p w14:paraId="684D26F4" w14:textId="22B93C38" w:rsidR="008848BD" w:rsidRPr="00E55BB5" w:rsidRDefault="006F2993" w:rsidP="008848BD">
            <w:pPr>
              <w:jc w:val="center"/>
              <w:rPr>
                <w:rFonts w:ascii="宋体" w:hAnsi="宋体" w:cs="宋体"/>
                <w:color w:val="000000"/>
                <w:sz w:val="20"/>
                <w:lang w:eastAsia="zh-CN"/>
              </w:rPr>
            </w:pPr>
            <w:r>
              <w:rPr>
                <w:rFonts w:ascii="宋体" w:hAnsi="宋体" w:cs="宋体"/>
                <w:color w:val="000000"/>
                <w:sz w:val="20"/>
                <w:lang w:eastAsia="zh-CN"/>
              </w:rPr>
              <w:t>明细同步接口</w:t>
            </w:r>
          </w:p>
        </w:tc>
        <w:tc>
          <w:tcPr>
            <w:tcW w:w="2835" w:type="dxa"/>
            <w:shd w:val="clear" w:color="auto" w:fill="E3EEF5"/>
            <w:tcMar>
              <w:top w:w="58" w:type="dxa"/>
              <w:left w:w="58" w:type="dxa"/>
              <w:bottom w:w="58" w:type="dxa"/>
              <w:right w:w="58" w:type="dxa"/>
            </w:tcMar>
          </w:tcPr>
          <w:p w14:paraId="72DC5433" w14:textId="2B50BD99" w:rsidR="008848BD" w:rsidRPr="00157441"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OSS文件上传</w:t>
            </w:r>
            <w:r w:rsidR="00BD2442">
              <w:rPr>
                <w:rFonts w:ascii="宋体" w:hAnsi="宋体" w:cs="宋体" w:hint="eastAsia"/>
                <w:color w:val="000000"/>
                <w:sz w:val="20"/>
                <w:lang w:eastAsia="zh-CN"/>
              </w:rPr>
              <w:t>+dms</w:t>
            </w:r>
          </w:p>
        </w:tc>
      </w:tr>
      <w:tr w:rsidR="008848BD" w:rsidRPr="00751274" w14:paraId="111D3569" w14:textId="77777777" w:rsidTr="00D86C97">
        <w:trPr>
          <w:cantSplit/>
          <w:trHeight w:val="139"/>
        </w:trPr>
        <w:tc>
          <w:tcPr>
            <w:tcW w:w="490" w:type="dxa"/>
            <w:shd w:val="clear" w:color="auto" w:fill="AECEE1"/>
            <w:tcMar>
              <w:top w:w="58" w:type="dxa"/>
              <w:left w:w="58" w:type="dxa"/>
              <w:bottom w:w="58" w:type="dxa"/>
              <w:right w:w="58" w:type="dxa"/>
            </w:tcMar>
            <w:vAlign w:val="center"/>
          </w:tcPr>
          <w:p w14:paraId="06F9BFFF" w14:textId="24227306" w:rsidR="008848BD" w:rsidRPr="005D789A" w:rsidRDefault="00373CA9" w:rsidP="008848BD">
            <w:pPr>
              <w:pStyle w:val="Cap2"/>
              <w:jc w:val="center"/>
              <w:rPr>
                <w:lang w:eastAsia="zh-CN"/>
              </w:rPr>
            </w:pPr>
            <w:r>
              <w:rPr>
                <w:rFonts w:hint="eastAsia"/>
                <w:lang w:eastAsia="zh-CN"/>
              </w:rPr>
              <w:t>4</w:t>
            </w:r>
          </w:p>
        </w:tc>
        <w:tc>
          <w:tcPr>
            <w:tcW w:w="2403" w:type="dxa"/>
            <w:shd w:val="clear" w:color="auto" w:fill="E3EEF5"/>
            <w:tcMar>
              <w:top w:w="58" w:type="dxa"/>
              <w:left w:w="58" w:type="dxa"/>
              <w:bottom w:w="58" w:type="dxa"/>
              <w:right w:w="58" w:type="dxa"/>
            </w:tcMar>
          </w:tcPr>
          <w:p w14:paraId="36475907" w14:textId="02DFFBDB" w:rsidR="008848BD" w:rsidRPr="009568AE" w:rsidRDefault="006F2993"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6A2F2EA4" w14:textId="4C0E1EFD" w:rsidR="008848BD" w:rsidRPr="009568AE" w:rsidRDefault="006F2993" w:rsidP="008848BD">
            <w:pPr>
              <w:jc w:val="center"/>
              <w:rPr>
                <w:rFonts w:ascii="宋体" w:hAnsi="宋体" w:cs="宋体"/>
                <w:color w:val="000000"/>
                <w:sz w:val="20"/>
                <w:lang w:eastAsia="zh-CN"/>
              </w:rPr>
            </w:pPr>
            <w:r>
              <w:rPr>
                <w:rFonts w:ascii="宋体" w:hAnsi="宋体" w:cs="宋体"/>
                <w:color w:val="000000"/>
                <w:sz w:val="20"/>
                <w:lang w:eastAsia="zh-CN"/>
              </w:rPr>
              <w:t>电子回单影像上传</w:t>
            </w:r>
          </w:p>
        </w:tc>
        <w:tc>
          <w:tcPr>
            <w:tcW w:w="2835" w:type="dxa"/>
            <w:shd w:val="clear" w:color="auto" w:fill="E3EEF5"/>
            <w:tcMar>
              <w:top w:w="58" w:type="dxa"/>
              <w:left w:w="58" w:type="dxa"/>
              <w:bottom w:w="58" w:type="dxa"/>
              <w:right w:w="58" w:type="dxa"/>
            </w:tcMar>
          </w:tcPr>
          <w:p w14:paraId="2F1D4643" w14:textId="099BDF1B"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OSS文件上传</w:t>
            </w:r>
          </w:p>
        </w:tc>
      </w:tr>
      <w:tr w:rsidR="008848BD" w:rsidRPr="00751274" w14:paraId="2DBA7585" w14:textId="77777777" w:rsidTr="00D86C97">
        <w:trPr>
          <w:cantSplit/>
          <w:trHeight w:val="139"/>
        </w:trPr>
        <w:tc>
          <w:tcPr>
            <w:tcW w:w="490" w:type="dxa"/>
            <w:shd w:val="clear" w:color="auto" w:fill="AECEE1"/>
            <w:tcMar>
              <w:top w:w="58" w:type="dxa"/>
              <w:left w:w="58" w:type="dxa"/>
              <w:bottom w:w="58" w:type="dxa"/>
              <w:right w:w="58" w:type="dxa"/>
            </w:tcMar>
            <w:vAlign w:val="center"/>
          </w:tcPr>
          <w:p w14:paraId="2896B20C" w14:textId="77777777" w:rsidR="008848BD" w:rsidRPr="005D789A" w:rsidRDefault="008848BD" w:rsidP="008848BD">
            <w:pPr>
              <w:pStyle w:val="Cap2"/>
              <w:jc w:val="center"/>
              <w:rPr>
                <w:lang w:eastAsia="zh-CN"/>
              </w:rPr>
            </w:pPr>
            <w:r>
              <w:rPr>
                <w:rFonts w:hint="eastAsia"/>
                <w:lang w:eastAsia="zh-CN"/>
              </w:rPr>
              <w:t>6</w:t>
            </w:r>
          </w:p>
        </w:tc>
        <w:tc>
          <w:tcPr>
            <w:tcW w:w="2403" w:type="dxa"/>
            <w:shd w:val="clear" w:color="auto" w:fill="E3EEF5"/>
            <w:tcMar>
              <w:top w:w="58" w:type="dxa"/>
              <w:left w:w="58" w:type="dxa"/>
              <w:bottom w:w="58" w:type="dxa"/>
              <w:right w:w="58" w:type="dxa"/>
            </w:tcMar>
          </w:tcPr>
          <w:p w14:paraId="383932FA" w14:textId="54C7B13E" w:rsidR="008848BD" w:rsidRPr="009568AE" w:rsidRDefault="006F2993"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056578A4" w14:textId="2DC0E0A1" w:rsidR="008848BD" w:rsidRPr="00E55BB5" w:rsidRDefault="006F2993" w:rsidP="008848BD">
            <w:pPr>
              <w:jc w:val="center"/>
              <w:rPr>
                <w:rFonts w:ascii="宋体" w:hAnsi="宋体" w:cs="宋体"/>
                <w:color w:val="000000"/>
                <w:sz w:val="20"/>
              </w:rPr>
            </w:pPr>
            <w:r>
              <w:rPr>
                <w:rFonts w:ascii="宋体" w:hAnsi="宋体" w:cs="宋体"/>
                <w:color w:val="000000"/>
                <w:sz w:val="20"/>
              </w:rPr>
              <w:t>账号同步接口</w:t>
            </w:r>
          </w:p>
        </w:tc>
        <w:tc>
          <w:tcPr>
            <w:tcW w:w="2835" w:type="dxa"/>
            <w:shd w:val="clear" w:color="auto" w:fill="E3EEF5"/>
            <w:tcMar>
              <w:top w:w="58" w:type="dxa"/>
              <w:left w:w="58" w:type="dxa"/>
              <w:bottom w:w="58" w:type="dxa"/>
              <w:right w:w="58" w:type="dxa"/>
            </w:tcMar>
          </w:tcPr>
          <w:p w14:paraId="20D1DA8F" w14:textId="758AA71E" w:rsidR="008848BD" w:rsidRPr="00157441" w:rsidRDefault="004E6FC5" w:rsidP="008848BD">
            <w:pPr>
              <w:jc w:val="center"/>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 DMS</w:t>
            </w:r>
          </w:p>
        </w:tc>
      </w:tr>
      <w:tr w:rsidR="008848BD" w:rsidRPr="00751274" w14:paraId="16F62759" w14:textId="77777777" w:rsidTr="00D86C97">
        <w:trPr>
          <w:cantSplit/>
          <w:trHeight w:val="139"/>
        </w:trPr>
        <w:tc>
          <w:tcPr>
            <w:tcW w:w="490" w:type="dxa"/>
            <w:shd w:val="clear" w:color="auto" w:fill="AECEE1"/>
            <w:tcMar>
              <w:top w:w="58" w:type="dxa"/>
              <w:left w:w="58" w:type="dxa"/>
              <w:bottom w:w="58" w:type="dxa"/>
              <w:right w:w="58" w:type="dxa"/>
            </w:tcMar>
            <w:vAlign w:val="center"/>
          </w:tcPr>
          <w:p w14:paraId="653B336D" w14:textId="77777777" w:rsidR="008848BD" w:rsidRPr="005D789A" w:rsidRDefault="008848BD" w:rsidP="008848BD">
            <w:pPr>
              <w:pStyle w:val="Cap2"/>
              <w:jc w:val="center"/>
              <w:rPr>
                <w:lang w:eastAsia="zh-CN"/>
              </w:rPr>
            </w:pPr>
            <w:r>
              <w:rPr>
                <w:rFonts w:hint="eastAsia"/>
                <w:lang w:eastAsia="zh-CN"/>
              </w:rPr>
              <w:t>7</w:t>
            </w:r>
          </w:p>
        </w:tc>
        <w:tc>
          <w:tcPr>
            <w:tcW w:w="2403" w:type="dxa"/>
            <w:shd w:val="clear" w:color="auto" w:fill="E3EEF5"/>
            <w:tcMar>
              <w:top w:w="58" w:type="dxa"/>
              <w:left w:w="58" w:type="dxa"/>
              <w:bottom w:w="58" w:type="dxa"/>
              <w:right w:w="58" w:type="dxa"/>
            </w:tcMar>
          </w:tcPr>
          <w:p w14:paraId="2B30BAB6" w14:textId="040BE405" w:rsidR="008848BD" w:rsidRPr="009568AE" w:rsidRDefault="00373CA9" w:rsidP="008848BD">
            <w:pPr>
              <w:jc w:val="center"/>
              <w:rPr>
                <w:rFonts w:ascii="宋体" w:hAnsi="宋体" w:cs="宋体"/>
                <w:b/>
                <w:color w:val="000000"/>
                <w:sz w:val="20"/>
              </w:rPr>
            </w:pPr>
            <w:r>
              <w:rPr>
                <w:rFonts w:ascii="宋体" w:hAnsi="宋体" w:cs="宋体"/>
                <w:b/>
                <w:color w:val="000000"/>
                <w:sz w:val="20"/>
              </w:rPr>
              <w:t>GL2</w:t>
            </w:r>
          </w:p>
        </w:tc>
        <w:tc>
          <w:tcPr>
            <w:tcW w:w="2694" w:type="dxa"/>
            <w:shd w:val="clear" w:color="auto" w:fill="E3EEF5"/>
          </w:tcPr>
          <w:p w14:paraId="077790FE" w14:textId="4B3B7497"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记账交易同步接口</w:t>
            </w:r>
          </w:p>
        </w:tc>
        <w:tc>
          <w:tcPr>
            <w:tcW w:w="2835" w:type="dxa"/>
            <w:shd w:val="clear" w:color="auto" w:fill="E3EEF5"/>
            <w:tcMar>
              <w:top w:w="58" w:type="dxa"/>
              <w:left w:w="58" w:type="dxa"/>
              <w:bottom w:w="58" w:type="dxa"/>
              <w:right w:w="58" w:type="dxa"/>
            </w:tcMar>
          </w:tcPr>
          <w:p w14:paraId="11020E95" w14:textId="20E17E8B"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SOFA</w:t>
            </w:r>
            <w:r w:rsidR="004E6FC5">
              <w:rPr>
                <w:rFonts w:ascii="宋体" w:hAnsi="宋体" w:cs="宋体"/>
                <w:color w:val="000000"/>
                <w:sz w:val="20"/>
                <w:lang w:eastAsia="zh-CN"/>
              </w:rPr>
              <w:t xml:space="preserve"> RPC</w:t>
            </w:r>
          </w:p>
        </w:tc>
      </w:tr>
      <w:tr w:rsidR="008848BD" w:rsidRPr="00751274" w14:paraId="0981953B" w14:textId="77777777" w:rsidTr="00D86C97">
        <w:trPr>
          <w:cantSplit/>
          <w:trHeight w:val="139"/>
        </w:trPr>
        <w:tc>
          <w:tcPr>
            <w:tcW w:w="490" w:type="dxa"/>
            <w:shd w:val="clear" w:color="auto" w:fill="AECEE1"/>
            <w:tcMar>
              <w:top w:w="58" w:type="dxa"/>
              <w:left w:w="58" w:type="dxa"/>
              <w:bottom w:w="58" w:type="dxa"/>
              <w:right w:w="58" w:type="dxa"/>
            </w:tcMar>
            <w:vAlign w:val="center"/>
          </w:tcPr>
          <w:p w14:paraId="7C50442A" w14:textId="77777777" w:rsidR="008848BD" w:rsidRDefault="008848BD" w:rsidP="008848BD">
            <w:pPr>
              <w:pStyle w:val="Cap2"/>
              <w:jc w:val="center"/>
              <w:rPr>
                <w:lang w:eastAsia="zh-CN"/>
              </w:rPr>
            </w:pPr>
            <w:r>
              <w:rPr>
                <w:rFonts w:hint="eastAsia"/>
                <w:lang w:eastAsia="zh-CN"/>
              </w:rPr>
              <w:t>8</w:t>
            </w:r>
          </w:p>
        </w:tc>
        <w:tc>
          <w:tcPr>
            <w:tcW w:w="2403" w:type="dxa"/>
            <w:shd w:val="clear" w:color="auto" w:fill="E3EEF5"/>
            <w:tcMar>
              <w:top w:w="58" w:type="dxa"/>
              <w:left w:w="58" w:type="dxa"/>
              <w:bottom w:w="58" w:type="dxa"/>
              <w:right w:w="58" w:type="dxa"/>
            </w:tcMar>
          </w:tcPr>
          <w:p w14:paraId="2E54005C" w14:textId="1C9C18FE" w:rsidR="008848BD" w:rsidRPr="009568AE" w:rsidRDefault="002F4C5E"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679EA20F" w14:textId="4CAACF02" w:rsidR="008848BD" w:rsidRPr="00E55BB5" w:rsidRDefault="002F4C5E" w:rsidP="008848BD">
            <w:pPr>
              <w:jc w:val="center"/>
              <w:rPr>
                <w:rFonts w:ascii="宋体" w:hAnsi="宋体" w:cs="宋体"/>
                <w:color w:val="000000"/>
                <w:sz w:val="20"/>
                <w:lang w:eastAsia="zh-CN"/>
              </w:rPr>
            </w:pPr>
            <w:r>
              <w:rPr>
                <w:rFonts w:ascii="宋体" w:hAnsi="宋体" w:cs="宋体" w:hint="eastAsia"/>
                <w:color w:val="000000"/>
                <w:sz w:val="20"/>
                <w:lang w:eastAsia="zh-CN"/>
              </w:rPr>
              <w:t>余额查询接口</w:t>
            </w:r>
          </w:p>
        </w:tc>
        <w:tc>
          <w:tcPr>
            <w:tcW w:w="2835" w:type="dxa"/>
            <w:shd w:val="clear" w:color="auto" w:fill="E3EEF5"/>
            <w:tcMar>
              <w:top w:w="58" w:type="dxa"/>
              <w:left w:w="58" w:type="dxa"/>
              <w:bottom w:w="58" w:type="dxa"/>
              <w:right w:w="58" w:type="dxa"/>
            </w:tcMar>
          </w:tcPr>
          <w:p w14:paraId="4BBC1515" w14:textId="1F604E27" w:rsidR="008848BD" w:rsidRPr="00157441" w:rsidRDefault="002F4C5E" w:rsidP="008848BD">
            <w:pPr>
              <w:jc w:val="center"/>
              <w:rPr>
                <w:rFonts w:ascii="宋体" w:hAnsi="宋体" w:cs="宋体"/>
                <w:color w:val="000000"/>
                <w:sz w:val="20"/>
                <w:lang w:eastAsia="zh-CN"/>
              </w:rPr>
            </w:pPr>
            <w:r>
              <w:rPr>
                <w:rFonts w:ascii="宋体" w:hAnsi="宋体" w:cs="宋体" w:hint="eastAsia"/>
                <w:color w:val="000000"/>
                <w:sz w:val="20"/>
                <w:lang w:eastAsia="zh-CN"/>
              </w:rPr>
              <w:t>SOFA</w:t>
            </w:r>
            <w:r>
              <w:rPr>
                <w:rFonts w:ascii="宋体" w:hAnsi="宋体" w:cs="宋体"/>
                <w:color w:val="000000"/>
                <w:sz w:val="20"/>
                <w:lang w:eastAsia="zh-CN"/>
              </w:rPr>
              <w:t xml:space="preserve"> RPC</w:t>
            </w:r>
          </w:p>
        </w:tc>
      </w:tr>
      <w:tr w:rsidR="002F4C5E" w:rsidRPr="00751274" w14:paraId="79E02FDF" w14:textId="77777777" w:rsidTr="00D86C97">
        <w:trPr>
          <w:cantSplit/>
          <w:trHeight w:val="139"/>
        </w:trPr>
        <w:tc>
          <w:tcPr>
            <w:tcW w:w="490" w:type="dxa"/>
            <w:shd w:val="clear" w:color="auto" w:fill="AECEE1"/>
            <w:tcMar>
              <w:top w:w="58" w:type="dxa"/>
              <w:left w:w="58" w:type="dxa"/>
              <w:bottom w:w="58" w:type="dxa"/>
              <w:right w:w="58" w:type="dxa"/>
            </w:tcMar>
            <w:vAlign w:val="center"/>
          </w:tcPr>
          <w:p w14:paraId="4B46C0AA" w14:textId="77777777" w:rsidR="002F4C5E" w:rsidRDefault="002F4C5E" w:rsidP="002F4C5E">
            <w:pPr>
              <w:pStyle w:val="Cap2"/>
              <w:jc w:val="center"/>
              <w:rPr>
                <w:lang w:eastAsia="zh-CN"/>
              </w:rPr>
            </w:pPr>
            <w:r>
              <w:rPr>
                <w:rFonts w:hint="eastAsia"/>
                <w:lang w:eastAsia="zh-CN"/>
              </w:rPr>
              <w:t>9</w:t>
            </w:r>
          </w:p>
        </w:tc>
        <w:tc>
          <w:tcPr>
            <w:tcW w:w="2403" w:type="dxa"/>
            <w:shd w:val="clear" w:color="auto" w:fill="E3EEF5"/>
            <w:tcMar>
              <w:top w:w="58" w:type="dxa"/>
              <w:left w:w="58" w:type="dxa"/>
              <w:bottom w:w="58" w:type="dxa"/>
              <w:right w:w="58" w:type="dxa"/>
            </w:tcMar>
          </w:tcPr>
          <w:p w14:paraId="745A177E" w14:textId="4E35F990" w:rsidR="002F4C5E" w:rsidRDefault="002F4C5E" w:rsidP="002F4C5E">
            <w:pPr>
              <w:jc w:val="center"/>
              <w:rPr>
                <w:rFonts w:ascii="宋体" w:hAnsi="宋体" w:cs="宋体"/>
                <w:b/>
                <w:color w:val="000000"/>
                <w:sz w:val="20"/>
                <w:lang w:eastAsia="zh-CN"/>
              </w:rPr>
            </w:pPr>
            <w:r>
              <w:rPr>
                <w:rFonts w:ascii="宋体" w:hAnsi="宋体" w:cs="宋体" w:hint="eastAsia"/>
                <w:b/>
                <w:color w:val="000000"/>
                <w:sz w:val="20"/>
                <w:lang w:eastAsia="zh-CN"/>
              </w:rPr>
              <w:t>PORTAL单点登录系统</w:t>
            </w:r>
          </w:p>
        </w:tc>
        <w:tc>
          <w:tcPr>
            <w:tcW w:w="2694" w:type="dxa"/>
            <w:shd w:val="clear" w:color="auto" w:fill="E3EEF5"/>
          </w:tcPr>
          <w:p w14:paraId="3F441F88" w14:textId="07B3F80F" w:rsidR="002F4C5E" w:rsidRPr="009568AE" w:rsidRDefault="002F4C5E" w:rsidP="002F4C5E">
            <w:pPr>
              <w:jc w:val="center"/>
              <w:rPr>
                <w:rFonts w:ascii="宋体" w:hAnsi="宋体" w:cs="宋体"/>
                <w:color w:val="000000"/>
                <w:sz w:val="20"/>
              </w:rPr>
            </w:pPr>
            <w:r>
              <w:rPr>
                <w:rFonts w:ascii="宋体" w:hAnsi="宋体" w:cs="宋体" w:hint="eastAsia"/>
                <w:color w:val="000000"/>
                <w:sz w:val="20"/>
                <w:lang w:eastAsia="zh-CN"/>
              </w:rPr>
              <w:t>单点登陆系统</w:t>
            </w:r>
          </w:p>
        </w:tc>
        <w:tc>
          <w:tcPr>
            <w:tcW w:w="2835" w:type="dxa"/>
            <w:shd w:val="clear" w:color="auto" w:fill="E3EEF5"/>
            <w:tcMar>
              <w:top w:w="58" w:type="dxa"/>
              <w:left w:w="58" w:type="dxa"/>
              <w:bottom w:w="58" w:type="dxa"/>
              <w:right w:w="58" w:type="dxa"/>
            </w:tcMar>
          </w:tcPr>
          <w:p w14:paraId="337A6778" w14:textId="1E401CC3" w:rsidR="002F4C5E" w:rsidRPr="009568AE" w:rsidRDefault="002F4C5E" w:rsidP="002F4C5E">
            <w:pPr>
              <w:jc w:val="center"/>
              <w:rPr>
                <w:rFonts w:ascii="宋体" w:hAnsi="宋体" w:cs="宋体"/>
                <w:color w:val="000000"/>
                <w:sz w:val="20"/>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D86C97" w:rsidRPr="00751274" w14:paraId="5EBFADA5" w14:textId="77777777" w:rsidTr="00D86C97">
        <w:trPr>
          <w:cantSplit/>
          <w:trHeight w:val="139"/>
        </w:trPr>
        <w:tc>
          <w:tcPr>
            <w:tcW w:w="490" w:type="dxa"/>
            <w:shd w:val="clear" w:color="auto" w:fill="AECEE1"/>
            <w:tcMar>
              <w:top w:w="58" w:type="dxa"/>
              <w:left w:w="58" w:type="dxa"/>
              <w:bottom w:w="58" w:type="dxa"/>
              <w:right w:w="58" w:type="dxa"/>
            </w:tcMar>
            <w:vAlign w:val="center"/>
          </w:tcPr>
          <w:p w14:paraId="28997094" w14:textId="77777777" w:rsidR="00D86C97" w:rsidRPr="005D789A" w:rsidRDefault="00D86C97" w:rsidP="00D86C97">
            <w:pPr>
              <w:pStyle w:val="Cap2"/>
              <w:jc w:val="center"/>
              <w:rPr>
                <w:lang w:eastAsia="zh-CN"/>
              </w:rPr>
            </w:pPr>
            <w:r>
              <w:rPr>
                <w:rFonts w:hint="eastAsia"/>
                <w:lang w:eastAsia="zh-CN"/>
              </w:rPr>
              <w:t>10</w:t>
            </w:r>
          </w:p>
        </w:tc>
        <w:tc>
          <w:tcPr>
            <w:tcW w:w="2403" w:type="dxa"/>
            <w:shd w:val="clear" w:color="auto" w:fill="E3EEF5"/>
            <w:tcMar>
              <w:top w:w="58" w:type="dxa"/>
              <w:left w:w="58" w:type="dxa"/>
              <w:bottom w:w="58" w:type="dxa"/>
              <w:right w:w="58" w:type="dxa"/>
            </w:tcMar>
          </w:tcPr>
          <w:p w14:paraId="2180AD44" w14:textId="225DA4E4" w:rsidR="00D86C97" w:rsidRPr="009568AE" w:rsidRDefault="00D86C97" w:rsidP="00D86C97">
            <w:pPr>
              <w:jc w:val="center"/>
              <w:rPr>
                <w:rFonts w:ascii="宋体" w:hAnsi="宋体" w:cs="宋体"/>
                <w:b/>
                <w:color w:val="000000"/>
                <w:sz w:val="20"/>
              </w:rPr>
            </w:pPr>
            <w:r>
              <w:rPr>
                <w:rFonts w:ascii="宋体" w:hAnsi="宋体" w:cs="宋体" w:hint="eastAsia"/>
                <w:b/>
                <w:color w:val="000000"/>
                <w:sz w:val="20"/>
                <w:lang w:eastAsia="zh-CN"/>
              </w:rPr>
              <w:t>CT</w:t>
            </w:r>
          </w:p>
        </w:tc>
        <w:tc>
          <w:tcPr>
            <w:tcW w:w="2694" w:type="dxa"/>
            <w:shd w:val="clear" w:color="auto" w:fill="E3EEF5"/>
          </w:tcPr>
          <w:p w14:paraId="6083D8D3" w14:textId="25296D8D" w:rsidR="00D86C97" w:rsidRPr="00E55BB5" w:rsidRDefault="00D86C97" w:rsidP="00D86C97">
            <w:pPr>
              <w:jc w:val="center"/>
              <w:rPr>
                <w:rFonts w:ascii="宋体" w:hAnsi="宋体" w:cs="宋体"/>
                <w:color w:val="000000"/>
                <w:sz w:val="20"/>
                <w:lang w:eastAsia="zh-CN"/>
              </w:rPr>
            </w:pPr>
            <w:r>
              <w:rPr>
                <w:rFonts w:ascii="宋体" w:hAnsi="宋体" w:cs="宋体"/>
                <w:color w:val="000000"/>
                <w:sz w:val="20"/>
                <w:lang w:eastAsia="zh-CN"/>
              </w:rPr>
              <w:t>电子回单</w:t>
            </w:r>
            <w:r>
              <w:rPr>
                <w:rFonts w:ascii="宋体" w:hAnsi="宋体" w:cs="宋体" w:hint="eastAsia"/>
                <w:color w:val="000000"/>
                <w:sz w:val="20"/>
                <w:lang w:eastAsia="zh-CN"/>
              </w:rPr>
              <w:t>与银行</w:t>
            </w:r>
            <w:r>
              <w:rPr>
                <w:rFonts w:ascii="宋体" w:hAnsi="宋体" w:cs="宋体"/>
                <w:color w:val="000000"/>
                <w:sz w:val="20"/>
                <w:lang w:eastAsia="zh-CN"/>
              </w:rPr>
              <w:t>明细对应路径关系上传</w:t>
            </w:r>
          </w:p>
        </w:tc>
        <w:tc>
          <w:tcPr>
            <w:tcW w:w="2835" w:type="dxa"/>
            <w:shd w:val="clear" w:color="auto" w:fill="E3EEF5"/>
            <w:tcMar>
              <w:top w:w="58" w:type="dxa"/>
              <w:left w:w="58" w:type="dxa"/>
              <w:bottom w:w="58" w:type="dxa"/>
              <w:right w:w="58" w:type="dxa"/>
            </w:tcMar>
          </w:tcPr>
          <w:p w14:paraId="3D220FA9" w14:textId="6DB4DD94" w:rsidR="00D86C97" w:rsidRPr="00157441" w:rsidRDefault="00D86C97" w:rsidP="00D86C97">
            <w:pPr>
              <w:jc w:val="center"/>
              <w:rPr>
                <w:rFonts w:ascii="宋体" w:hAnsi="宋体" w:cs="宋体"/>
                <w:color w:val="000000"/>
                <w:sz w:val="20"/>
              </w:rPr>
            </w:pPr>
            <w:r>
              <w:rPr>
                <w:rFonts w:ascii="宋体" w:hAnsi="宋体" w:cs="宋体" w:hint="eastAsia"/>
                <w:color w:val="000000"/>
                <w:sz w:val="20"/>
                <w:lang w:eastAsia="zh-CN"/>
              </w:rPr>
              <w:t>OSS文件上传</w:t>
            </w:r>
          </w:p>
        </w:tc>
      </w:tr>
      <w:tr w:rsidR="00D86C97" w:rsidRPr="00751274" w14:paraId="12B824CF" w14:textId="77777777" w:rsidTr="00D86C97">
        <w:trPr>
          <w:cantSplit/>
          <w:trHeight w:val="139"/>
        </w:trPr>
        <w:tc>
          <w:tcPr>
            <w:tcW w:w="490" w:type="dxa"/>
            <w:shd w:val="clear" w:color="auto" w:fill="AECEE1"/>
            <w:tcMar>
              <w:top w:w="58" w:type="dxa"/>
              <w:left w:w="58" w:type="dxa"/>
              <w:bottom w:w="58" w:type="dxa"/>
              <w:right w:w="58" w:type="dxa"/>
            </w:tcMar>
            <w:vAlign w:val="center"/>
          </w:tcPr>
          <w:p w14:paraId="7A757851" w14:textId="77777777" w:rsidR="00D86C97" w:rsidRPr="005D789A" w:rsidRDefault="00D86C97" w:rsidP="00D86C97">
            <w:pPr>
              <w:pStyle w:val="Cap2"/>
              <w:jc w:val="center"/>
              <w:rPr>
                <w:lang w:eastAsia="zh-CN"/>
              </w:rPr>
            </w:pPr>
            <w:r>
              <w:rPr>
                <w:rFonts w:hint="eastAsia"/>
                <w:lang w:eastAsia="zh-CN"/>
              </w:rPr>
              <w:t>11</w:t>
            </w:r>
          </w:p>
        </w:tc>
        <w:tc>
          <w:tcPr>
            <w:tcW w:w="2403" w:type="dxa"/>
            <w:shd w:val="clear" w:color="auto" w:fill="E3EEF5"/>
            <w:tcMar>
              <w:top w:w="58" w:type="dxa"/>
              <w:left w:w="58" w:type="dxa"/>
              <w:bottom w:w="58" w:type="dxa"/>
              <w:right w:w="58" w:type="dxa"/>
            </w:tcMar>
          </w:tcPr>
          <w:p w14:paraId="0795B26A" w14:textId="2EA299C1" w:rsidR="00D86C97" w:rsidRPr="009568AE" w:rsidRDefault="00D86C97" w:rsidP="00D86C97">
            <w:pPr>
              <w:jc w:val="center"/>
              <w:rPr>
                <w:rFonts w:ascii="宋体" w:hAnsi="宋体" w:cs="宋体"/>
                <w:b/>
                <w:color w:val="000000"/>
                <w:sz w:val="20"/>
                <w:lang w:eastAsia="zh-CN"/>
              </w:rPr>
            </w:pPr>
          </w:p>
        </w:tc>
        <w:tc>
          <w:tcPr>
            <w:tcW w:w="2694" w:type="dxa"/>
            <w:shd w:val="clear" w:color="auto" w:fill="E3EEF5"/>
          </w:tcPr>
          <w:p w14:paraId="14EA5112" w14:textId="77777777" w:rsidR="00D86C97" w:rsidRPr="009568AE" w:rsidRDefault="00D86C97" w:rsidP="00D86C97">
            <w:pPr>
              <w:jc w:val="center"/>
              <w:rPr>
                <w:rFonts w:ascii="宋体" w:hAnsi="宋体" w:cs="宋体"/>
                <w:color w:val="000000"/>
                <w:sz w:val="20"/>
                <w:lang w:eastAsia="zh-CN"/>
              </w:rPr>
            </w:pPr>
          </w:p>
        </w:tc>
        <w:tc>
          <w:tcPr>
            <w:tcW w:w="2835" w:type="dxa"/>
            <w:shd w:val="clear" w:color="auto" w:fill="E3EEF5"/>
            <w:tcMar>
              <w:top w:w="58" w:type="dxa"/>
              <w:left w:w="58" w:type="dxa"/>
              <w:bottom w:w="58" w:type="dxa"/>
              <w:right w:w="58" w:type="dxa"/>
            </w:tcMar>
          </w:tcPr>
          <w:p w14:paraId="7C34DABB" w14:textId="77777777" w:rsidR="00D86C97" w:rsidRPr="009568AE" w:rsidRDefault="00D86C97" w:rsidP="00D86C97">
            <w:pPr>
              <w:jc w:val="center"/>
              <w:rPr>
                <w:rFonts w:ascii="宋体" w:hAnsi="宋体" w:cs="宋体"/>
                <w:color w:val="000000"/>
                <w:sz w:val="20"/>
                <w:lang w:eastAsia="zh-CN"/>
              </w:rPr>
            </w:pPr>
          </w:p>
        </w:tc>
      </w:tr>
      <w:tr w:rsidR="00D86C97" w:rsidRPr="00751274" w14:paraId="157FEACA" w14:textId="77777777" w:rsidTr="00D86C97">
        <w:trPr>
          <w:cantSplit/>
          <w:trHeight w:val="139"/>
        </w:trPr>
        <w:tc>
          <w:tcPr>
            <w:tcW w:w="490" w:type="dxa"/>
            <w:shd w:val="clear" w:color="auto" w:fill="AECEE1"/>
            <w:tcMar>
              <w:top w:w="58" w:type="dxa"/>
              <w:left w:w="58" w:type="dxa"/>
              <w:bottom w:w="58" w:type="dxa"/>
              <w:right w:w="58" w:type="dxa"/>
            </w:tcMar>
            <w:vAlign w:val="center"/>
          </w:tcPr>
          <w:p w14:paraId="3D68C9D4" w14:textId="77777777" w:rsidR="00D86C97" w:rsidRPr="005D789A" w:rsidRDefault="00D86C97" w:rsidP="00D86C97">
            <w:pPr>
              <w:pStyle w:val="Cap2"/>
              <w:jc w:val="center"/>
              <w:rPr>
                <w:lang w:eastAsia="zh-CN"/>
              </w:rPr>
            </w:pPr>
            <w:r>
              <w:rPr>
                <w:rFonts w:hint="eastAsia"/>
                <w:lang w:eastAsia="zh-CN"/>
              </w:rPr>
              <w:t>12</w:t>
            </w:r>
          </w:p>
        </w:tc>
        <w:tc>
          <w:tcPr>
            <w:tcW w:w="2403" w:type="dxa"/>
            <w:shd w:val="clear" w:color="auto" w:fill="E3EEF5"/>
            <w:tcMar>
              <w:top w:w="58" w:type="dxa"/>
              <w:left w:w="58" w:type="dxa"/>
              <w:bottom w:w="58" w:type="dxa"/>
              <w:right w:w="58" w:type="dxa"/>
            </w:tcMar>
          </w:tcPr>
          <w:p w14:paraId="78139F6E"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23D841DD"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3A637B59" w14:textId="77777777" w:rsidR="00D86C97" w:rsidRPr="00157441" w:rsidRDefault="00D86C97" w:rsidP="00D86C97">
            <w:pPr>
              <w:jc w:val="center"/>
              <w:rPr>
                <w:rFonts w:ascii="宋体" w:hAnsi="宋体" w:cs="宋体"/>
                <w:color w:val="000000"/>
                <w:sz w:val="20"/>
              </w:rPr>
            </w:pPr>
          </w:p>
        </w:tc>
      </w:tr>
      <w:tr w:rsidR="00D86C97" w:rsidRPr="00751274" w14:paraId="5E74633C" w14:textId="77777777" w:rsidTr="00D86C97">
        <w:trPr>
          <w:cantSplit/>
          <w:trHeight w:val="139"/>
        </w:trPr>
        <w:tc>
          <w:tcPr>
            <w:tcW w:w="490" w:type="dxa"/>
            <w:shd w:val="clear" w:color="auto" w:fill="AECEE1"/>
            <w:tcMar>
              <w:top w:w="58" w:type="dxa"/>
              <w:left w:w="58" w:type="dxa"/>
              <w:bottom w:w="58" w:type="dxa"/>
              <w:right w:w="58" w:type="dxa"/>
            </w:tcMar>
            <w:vAlign w:val="center"/>
          </w:tcPr>
          <w:p w14:paraId="675EF89C" w14:textId="77777777" w:rsidR="00D86C97" w:rsidRPr="005D789A" w:rsidRDefault="00D86C97" w:rsidP="00D86C97">
            <w:pPr>
              <w:pStyle w:val="Cap2"/>
              <w:jc w:val="center"/>
              <w:rPr>
                <w:lang w:eastAsia="zh-CN"/>
              </w:rPr>
            </w:pPr>
            <w:r>
              <w:rPr>
                <w:rFonts w:hint="eastAsia"/>
                <w:lang w:eastAsia="zh-CN"/>
              </w:rPr>
              <w:t>13</w:t>
            </w:r>
          </w:p>
        </w:tc>
        <w:tc>
          <w:tcPr>
            <w:tcW w:w="2403" w:type="dxa"/>
            <w:shd w:val="clear" w:color="auto" w:fill="E3EEF5"/>
            <w:tcMar>
              <w:top w:w="58" w:type="dxa"/>
              <w:left w:w="58" w:type="dxa"/>
              <w:bottom w:w="58" w:type="dxa"/>
              <w:right w:w="58" w:type="dxa"/>
            </w:tcMar>
          </w:tcPr>
          <w:p w14:paraId="41745F79"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287F86E4" w14:textId="77777777" w:rsidR="00D86C97" w:rsidRPr="009568AE"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3F669BD0" w14:textId="77777777" w:rsidR="00D86C97" w:rsidRPr="009568AE" w:rsidRDefault="00D86C97" w:rsidP="00D86C97">
            <w:pPr>
              <w:jc w:val="center"/>
              <w:rPr>
                <w:rFonts w:ascii="宋体" w:hAnsi="宋体" w:cs="宋体"/>
                <w:color w:val="000000"/>
                <w:sz w:val="20"/>
              </w:rPr>
            </w:pPr>
          </w:p>
        </w:tc>
      </w:tr>
      <w:tr w:rsidR="00D86C97" w:rsidRPr="00751274" w14:paraId="41237BD7" w14:textId="77777777" w:rsidTr="00D86C97">
        <w:trPr>
          <w:cantSplit/>
          <w:trHeight w:val="139"/>
        </w:trPr>
        <w:tc>
          <w:tcPr>
            <w:tcW w:w="490" w:type="dxa"/>
            <w:shd w:val="clear" w:color="auto" w:fill="AECEE1"/>
            <w:tcMar>
              <w:top w:w="58" w:type="dxa"/>
              <w:left w:w="58" w:type="dxa"/>
              <w:bottom w:w="58" w:type="dxa"/>
              <w:right w:w="58" w:type="dxa"/>
            </w:tcMar>
            <w:vAlign w:val="center"/>
          </w:tcPr>
          <w:p w14:paraId="320FEB7C" w14:textId="77777777" w:rsidR="00D86C97" w:rsidRPr="005D789A" w:rsidRDefault="00D86C97" w:rsidP="00D86C97">
            <w:pPr>
              <w:pStyle w:val="Cap2"/>
              <w:jc w:val="center"/>
              <w:rPr>
                <w:lang w:eastAsia="zh-CN"/>
              </w:rPr>
            </w:pPr>
            <w:r>
              <w:rPr>
                <w:rFonts w:hint="eastAsia"/>
                <w:lang w:eastAsia="zh-CN"/>
              </w:rPr>
              <w:t>14</w:t>
            </w:r>
          </w:p>
        </w:tc>
        <w:tc>
          <w:tcPr>
            <w:tcW w:w="2403" w:type="dxa"/>
            <w:shd w:val="clear" w:color="auto" w:fill="E3EEF5"/>
            <w:tcMar>
              <w:top w:w="58" w:type="dxa"/>
              <w:left w:w="58" w:type="dxa"/>
              <w:bottom w:w="58" w:type="dxa"/>
              <w:right w:w="58" w:type="dxa"/>
            </w:tcMar>
          </w:tcPr>
          <w:p w14:paraId="27C9C319"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024E61C4"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14093ADA" w14:textId="77777777" w:rsidR="00D86C97" w:rsidRPr="00157441" w:rsidRDefault="00D86C97" w:rsidP="00D86C97">
            <w:pPr>
              <w:jc w:val="center"/>
              <w:rPr>
                <w:rFonts w:ascii="宋体" w:hAnsi="宋体" w:cs="宋体"/>
                <w:color w:val="000000"/>
                <w:sz w:val="20"/>
              </w:rPr>
            </w:pPr>
          </w:p>
        </w:tc>
      </w:tr>
      <w:tr w:rsidR="00D86C97" w:rsidRPr="00751274" w14:paraId="0938CB96" w14:textId="77777777" w:rsidTr="00D86C97">
        <w:trPr>
          <w:cantSplit/>
          <w:trHeight w:val="139"/>
        </w:trPr>
        <w:tc>
          <w:tcPr>
            <w:tcW w:w="490" w:type="dxa"/>
            <w:shd w:val="clear" w:color="auto" w:fill="AECEE1"/>
            <w:tcMar>
              <w:top w:w="58" w:type="dxa"/>
              <w:left w:w="58" w:type="dxa"/>
              <w:bottom w:w="58" w:type="dxa"/>
              <w:right w:w="58" w:type="dxa"/>
            </w:tcMar>
            <w:vAlign w:val="center"/>
          </w:tcPr>
          <w:p w14:paraId="0952ABE5" w14:textId="77777777" w:rsidR="00D86C97" w:rsidRPr="005D789A" w:rsidRDefault="00D86C97" w:rsidP="00D86C97">
            <w:pPr>
              <w:pStyle w:val="Cap2"/>
              <w:jc w:val="center"/>
              <w:rPr>
                <w:lang w:eastAsia="zh-CN"/>
              </w:rPr>
            </w:pPr>
            <w:r>
              <w:rPr>
                <w:rFonts w:hint="eastAsia"/>
                <w:lang w:eastAsia="zh-CN"/>
              </w:rPr>
              <w:t>15</w:t>
            </w:r>
          </w:p>
        </w:tc>
        <w:tc>
          <w:tcPr>
            <w:tcW w:w="2403" w:type="dxa"/>
            <w:shd w:val="clear" w:color="auto" w:fill="E3EEF5"/>
            <w:tcMar>
              <w:top w:w="58" w:type="dxa"/>
              <w:left w:w="58" w:type="dxa"/>
              <w:bottom w:w="58" w:type="dxa"/>
              <w:right w:w="58" w:type="dxa"/>
            </w:tcMar>
          </w:tcPr>
          <w:p w14:paraId="439919ED"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6384799A"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6C3A0759" w14:textId="77777777" w:rsidR="00D86C97" w:rsidRPr="00157441" w:rsidRDefault="00D86C97" w:rsidP="00D86C97">
            <w:pPr>
              <w:jc w:val="center"/>
              <w:rPr>
                <w:rFonts w:ascii="宋体" w:hAnsi="宋体" w:cs="宋体"/>
                <w:color w:val="000000"/>
                <w:sz w:val="20"/>
              </w:rPr>
            </w:pPr>
          </w:p>
        </w:tc>
      </w:tr>
      <w:bookmarkEnd w:id="37"/>
      <w:bookmarkEnd w:id="38"/>
    </w:tbl>
    <w:p w14:paraId="2C2C62AC" w14:textId="77777777" w:rsidR="008848BD" w:rsidRDefault="008848BD">
      <w:pPr>
        <w:adjustRightInd w:val="0"/>
        <w:snapToGrid w:val="0"/>
        <w:spacing w:line="360" w:lineRule="auto"/>
        <w:rPr>
          <w:rFonts w:ascii="宋体" w:hAnsi="宋体" w:cs="宋体"/>
          <w:i/>
          <w:color w:val="808080"/>
          <w:lang w:eastAsia="zh-CN"/>
        </w:rPr>
      </w:pPr>
    </w:p>
    <w:p w14:paraId="3DD23408" w14:textId="77777777" w:rsidR="008848BD" w:rsidRDefault="008848BD">
      <w:pPr>
        <w:pStyle w:val="1"/>
        <w:numPr>
          <w:ilvl w:val="0"/>
          <w:numId w:val="2"/>
        </w:numPr>
      </w:pPr>
      <w:bookmarkStart w:id="41" w:name="_Toc4183023"/>
      <w:bookmarkStart w:id="42" w:name="_Toc440870266"/>
      <w:r>
        <w:rPr>
          <w:rFonts w:hint="eastAsia"/>
        </w:rPr>
        <w:t>系统功能</w:t>
      </w:r>
      <w:bookmarkEnd w:id="41"/>
    </w:p>
    <w:p w14:paraId="4422DEB0" w14:textId="77777777" w:rsidR="008848BD" w:rsidRDefault="008848BD">
      <w:pPr>
        <w:pStyle w:val="20"/>
        <w:numPr>
          <w:ilvl w:val="1"/>
          <w:numId w:val="2"/>
        </w:numPr>
      </w:pPr>
      <w:bookmarkStart w:id="43" w:name="_Toc4183024"/>
      <w:bookmarkEnd w:id="42"/>
      <w:r>
        <w:rPr>
          <w:rFonts w:hint="eastAsia"/>
          <w:lang w:eastAsia="zh-CN"/>
        </w:rPr>
        <w:t>基础数据</w:t>
      </w:r>
      <w:bookmarkEnd w:id="43"/>
    </w:p>
    <w:p w14:paraId="08C5E03B" w14:textId="77777777" w:rsidR="008848BD" w:rsidRDefault="008848BD" w:rsidP="008848BD">
      <w:pPr>
        <w:pStyle w:val="30"/>
        <w:numPr>
          <w:ilvl w:val="2"/>
          <w:numId w:val="2"/>
        </w:numPr>
        <w:rPr>
          <w:lang w:eastAsia="zh-CN"/>
        </w:rPr>
      </w:pPr>
      <w:bookmarkStart w:id="44" w:name="_Toc517685533"/>
      <w:bookmarkStart w:id="45" w:name="_Toc4183025"/>
      <w:r>
        <w:rPr>
          <w:rFonts w:hint="eastAsia"/>
          <w:lang w:eastAsia="zh-CN"/>
        </w:rPr>
        <w:t>组织架构</w:t>
      </w:r>
      <w:bookmarkEnd w:id="44"/>
      <w:bookmarkEnd w:id="45"/>
    </w:p>
    <w:p w14:paraId="2A37E631" w14:textId="77777777" w:rsidR="008848BD" w:rsidRDefault="008848BD" w:rsidP="008848BD">
      <w:pPr>
        <w:pStyle w:val="40"/>
        <w:numPr>
          <w:ilvl w:val="3"/>
          <w:numId w:val="2"/>
        </w:numPr>
        <w:rPr>
          <w:lang w:eastAsia="zh-CN"/>
        </w:rPr>
      </w:pPr>
      <w:r>
        <w:rPr>
          <w:rFonts w:hint="eastAsia"/>
          <w:lang w:eastAsia="zh-CN"/>
        </w:rPr>
        <w:t>业务描述</w:t>
      </w:r>
    </w:p>
    <w:p w14:paraId="3D86A677" w14:textId="77777777" w:rsidR="008848BD" w:rsidRDefault="008848BD" w:rsidP="008848BD">
      <w:pPr>
        <w:ind w:firstLine="420"/>
        <w:rPr>
          <w:lang w:eastAsia="zh-CN"/>
        </w:rPr>
      </w:pPr>
      <w:r>
        <w:rPr>
          <w:rFonts w:hint="eastAsia"/>
          <w:lang w:eastAsia="zh-CN"/>
        </w:rPr>
        <w:t>用于资金系统中组织机构维护。</w:t>
      </w:r>
    </w:p>
    <w:p w14:paraId="71ACF3B3" w14:textId="77777777" w:rsidR="008848BD" w:rsidRDefault="008848BD" w:rsidP="008848BD">
      <w:pPr>
        <w:pStyle w:val="40"/>
        <w:numPr>
          <w:ilvl w:val="3"/>
          <w:numId w:val="2"/>
        </w:numPr>
        <w:rPr>
          <w:lang w:eastAsia="zh-CN"/>
        </w:rPr>
      </w:pPr>
      <w:r>
        <w:rPr>
          <w:rFonts w:hint="eastAsia"/>
          <w:lang w:eastAsia="zh-CN"/>
        </w:rPr>
        <w:t>业务流程</w:t>
      </w:r>
    </w:p>
    <w:p w14:paraId="130E1D61" w14:textId="5A04D17D" w:rsidR="008848BD" w:rsidRDefault="004035EF" w:rsidP="008848BD">
      <w:pPr>
        <w:ind w:left="420"/>
      </w:pPr>
      <w:r>
        <w:rPr>
          <w:rFonts w:hint="eastAsia"/>
        </w:rPr>
        <w:t>保留集团化架构</w:t>
      </w:r>
    </w:p>
    <w:p w14:paraId="1F89D5C0" w14:textId="77777777" w:rsidR="008848BD" w:rsidRDefault="008848BD" w:rsidP="008848BD">
      <w:pPr>
        <w:pStyle w:val="40"/>
        <w:numPr>
          <w:ilvl w:val="3"/>
          <w:numId w:val="2"/>
        </w:numPr>
        <w:rPr>
          <w:lang w:eastAsia="zh-CN"/>
        </w:rPr>
      </w:pPr>
      <w:r>
        <w:rPr>
          <w:rFonts w:hint="eastAsia"/>
          <w:lang w:eastAsia="zh-CN"/>
        </w:rPr>
        <w:t>流程说明</w:t>
      </w:r>
    </w:p>
    <w:p w14:paraId="05D9F37B" w14:textId="77777777" w:rsidR="008848BD" w:rsidRDefault="008848BD" w:rsidP="008848BD">
      <w:pPr>
        <w:ind w:left="420"/>
      </w:pPr>
      <w:r>
        <w:rPr>
          <w:rFonts w:hint="eastAsia"/>
        </w:rPr>
        <w:t>无</w:t>
      </w:r>
    </w:p>
    <w:p w14:paraId="155E692A"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774"/>
        <w:gridCol w:w="1888"/>
        <w:gridCol w:w="1844"/>
        <w:gridCol w:w="2127"/>
        <w:gridCol w:w="1895"/>
      </w:tblGrid>
      <w:tr w:rsidR="008848BD" w:rsidRPr="00806E14" w14:paraId="132F6311" w14:textId="77777777" w:rsidTr="008848BD">
        <w:trPr>
          <w:cantSplit/>
          <w:trHeight w:val="357"/>
          <w:tblHeader/>
        </w:trPr>
        <w:tc>
          <w:tcPr>
            <w:tcW w:w="5000" w:type="pct"/>
            <w:gridSpan w:val="5"/>
            <w:tcBorders>
              <w:bottom w:val="double" w:sz="4" w:space="0" w:color="FFFFFF"/>
            </w:tcBorders>
            <w:shd w:val="clear" w:color="auto" w:fill="E3EEF5"/>
            <w:vAlign w:val="center"/>
          </w:tcPr>
          <w:p w14:paraId="61F51B91" w14:textId="77777777" w:rsidR="008848BD" w:rsidRDefault="008848BD" w:rsidP="008848BD">
            <w:pPr>
              <w:jc w:val="center"/>
              <w:rPr>
                <w:rFonts w:ascii="宋体" w:hAnsi="宋体"/>
                <w:b/>
              </w:rPr>
            </w:pPr>
            <w:r>
              <w:rPr>
                <w:rFonts w:ascii="宋体" w:hAnsi="宋体" w:hint="eastAsia"/>
                <w:b/>
              </w:rPr>
              <w:t>组织-样例</w:t>
            </w:r>
          </w:p>
        </w:tc>
      </w:tr>
      <w:tr w:rsidR="008848BD" w:rsidRPr="00806E14" w14:paraId="0D667F36" w14:textId="77777777" w:rsidTr="008848BD">
        <w:trPr>
          <w:cantSplit/>
          <w:trHeight w:val="357"/>
          <w:tblHeader/>
        </w:trPr>
        <w:tc>
          <w:tcPr>
            <w:tcW w:w="454" w:type="pct"/>
            <w:tcBorders>
              <w:bottom w:val="double" w:sz="4" w:space="0" w:color="FFFFFF"/>
            </w:tcBorders>
            <w:shd w:val="clear" w:color="auto" w:fill="7C9BC1"/>
          </w:tcPr>
          <w:p w14:paraId="1BF85167" w14:textId="77777777" w:rsidR="008848BD" w:rsidRPr="00C7303F" w:rsidRDefault="008848BD" w:rsidP="008848BD">
            <w:pPr>
              <w:pStyle w:val="Cap1"/>
              <w:ind w:firstLineChars="100" w:firstLine="200"/>
              <w:rPr>
                <w:szCs w:val="18"/>
              </w:rPr>
            </w:pPr>
            <w:r w:rsidRPr="00751274">
              <w:rPr>
                <w:rFonts w:hint="eastAsia"/>
                <w:szCs w:val="18"/>
              </w:rPr>
              <w:t>#</w:t>
            </w:r>
          </w:p>
        </w:tc>
        <w:tc>
          <w:tcPr>
            <w:tcW w:w="1107" w:type="pct"/>
            <w:tcBorders>
              <w:bottom w:val="double" w:sz="4" w:space="0" w:color="FFFFFF"/>
            </w:tcBorders>
            <w:shd w:val="clear" w:color="auto" w:fill="7C9BC1"/>
          </w:tcPr>
          <w:p w14:paraId="2057A82C" w14:textId="77777777" w:rsidR="008848BD" w:rsidRPr="00C7303F" w:rsidRDefault="008848BD" w:rsidP="008848BD">
            <w:pPr>
              <w:pStyle w:val="Cap1"/>
              <w:ind w:firstLineChars="100" w:firstLine="200"/>
              <w:rPr>
                <w:szCs w:val="18"/>
              </w:rPr>
            </w:pPr>
            <w:r w:rsidRPr="00C7303F">
              <w:rPr>
                <w:rFonts w:hint="eastAsia"/>
                <w:szCs w:val="18"/>
              </w:rPr>
              <w:t>组织代码</w:t>
            </w:r>
          </w:p>
        </w:tc>
        <w:tc>
          <w:tcPr>
            <w:tcW w:w="1081" w:type="pct"/>
            <w:tcBorders>
              <w:bottom w:val="double" w:sz="4" w:space="0" w:color="FFFFFF"/>
            </w:tcBorders>
            <w:shd w:val="clear" w:color="auto" w:fill="7C9BC1"/>
          </w:tcPr>
          <w:p w14:paraId="5DDB6BF6" w14:textId="77777777" w:rsidR="008848BD" w:rsidRPr="00C7303F" w:rsidRDefault="008848BD" w:rsidP="008848BD">
            <w:pPr>
              <w:pStyle w:val="Cap1"/>
              <w:ind w:firstLineChars="100" w:firstLine="200"/>
              <w:rPr>
                <w:szCs w:val="18"/>
              </w:rPr>
            </w:pPr>
            <w:r w:rsidRPr="00C7303F">
              <w:rPr>
                <w:rFonts w:hint="eastAsia"/>
                <w:szCs w:val="18"/>
              </w:rPr>
              <w:t>组织名称</w:t>
            </w:r>
          </w:p>
        </w:tc>
        <w:tc>
          <w:tcPr>
            <w:tcW w:w="1247" w:type="pct"/>
            <w:tcBorders>
              <w:bottom w:val="double" w:sz="4" w:space="0" w:color="FFFFFF"/>
            </w:tcBorders>
            <w:shd w:val="clear" w:color="auto" w:fill="7C9BC1"/>
          </w:tcPr>
          <w:p w14:paraId="45C99D40" w14:textId="77777777" w:rsidR="008848BD" w:rsidRPr="00C7303F" w:rsidRDefault="008848BD" w:rsidP="008848BD">
            <w:pPr>
              <w:pStyle w:val="Cap1"/>
              <w:ind w:firstLineChars="100" w:firstLine="200"/>
              <w:rPr>
                <w:szCs w:val="18"/>
              </w:rPr>
            </w:pPr>
            <w:r w:rsidRPr="00C7303F">
              <w:rPr>
                <w:rFonts w:hint="eastAsia"/>
                <w:szCs w:val="18"/>
              </w:rPr>
              <w:t>组织级别</w:t>
            </w:r>
          </w:p>
        </w:tc>
        <w:tc>
          <w:tcPr>
            <w:tcW w:w="1111" w:type="pct"/>
            <w:tcBorders>
              <w:bottom w:val="double" w:sz="4" w:space="0" w:color="FFFFFF"/>
            </w:tcBorders>
            <w:shd w:val="clear" w:color="auto" w:fill="7C9BC1"/>
          </w:tcPr>
          <w:p w14:paraId="62A274C4" w14:textId="77777777" w:rsidR="008848BD" w:rsidRPr="00C7303F" w:rsidRDefault="008848BD" w:rsidP="008848BD">
            <w:pPr>
              <w:pStyle w:val="Cap1"/>
              <w:ind w:firstLineChars="100" w:firstLine="200"/>
              <w:rPr>
                <w:szCs w:val="18"/>
              </w:rPr>
            </w:pPr>
            <w:r w:rsidRPr="00C7303F">
              <w:rPr>
                <w:rFonts w:hint="eastAsia"/>
                <w:szCs w:val="18"/>
              </w:rPr>
              <w:t>上级组织</w:t>
            </w:r>
          </w:p>
        </w:tc>
      </w:tr>
      <w:tr w:rsidR="008848BD" w:rsidRPr="00806E14" w14:paraId="7E1854C0" w14:textId="77777777" w:rsidTr="008848BD">
        <w:trPr>
          <w:cantSplit/>
          <w:trHeight w:val="324"/>
        </w:trPr>
        <w:tc>
          <w:tcPr>
            <w:tcW w:w="454" w:type="pct"/>
            <w:shd w:val="clear" w:color="auto" w:fill="E3EEF5"/>
            <w:vAlign w:val="center"/>
          </w:tcPr>
          <w:p w14:paraId="302B05B2" w14:textId="77777777" w:rsidR="008848BD" w:rsidRPr="005D789A" w:rsidRDefault="008848BD" w:rsidP="008848BD">
            <w:pPr>
              <w:pStyle w:val="Cap2"/>
              <w:jc w:val="center"/>
              <w:rPr>
                <w:lang w:eastAsia="zh-CN"/>
              </w:rPr>
            </w:pPr>
            <w:r w:rsidRPr="005D789A">
              <w:rPr>
                <w:lang w:eastAsia="zh-CN"/>
              </w:rPr>
              <w:t>1</w:t>
            </w:r>
          </w:p>
        </w:tc>
        <w:tc>
          <w:tcPr>
            <w:tcW w:w="1107" w:type="pct"/>
            <w:shd w:val="clear" w:color="auto" w:fill="E3EEF5"/>
          </w:tcPr>
          <w:p w14:paraId="7D8657A6" w14:textId="77777777" w:rsidR="008848BD" w:rsidRDefault="008848BD" w:rsidP="008848BD">
            <w:pPr>
              <w:jc w:val="center"/>
              <w:rPr>
                <w:rFonts w:ascii="宋体" w:hAnsi="宋体" w:cs="宋体"/>
                <w:szCs w:val="22"/>
              </w:rPr>
            </w:pPr>
          </w:p>
        </w:tc>
        <w:tc>
          <w:tcPr>
            <w:tcW w:w="1081" w:type="pct"/>
            <w:shd w:val="clear" w:color="auto" w:fill="E3EEF5"/>
          </w:tcPr>
          <w:p w14:paraId="25DD8147" w14:textId="77777777" w:rsidR="008848BD" w:rsidRDefault="008848BD" w:rsidP="008848BD">
            <w:pPr>
              <w:jc w:val="center"/>
              <w:rPr>
                <w:rFonts w:ascii="宋体" w:hAnsi="宋体" w:cs="宋体"/>
                <w:szCs w:val="22"/>
              </w:rPr>
            </w:pPr>
          </w:p>
        </w:tc>
        <w:tc>
          <w:tcPr>
            <w:tcW w:w="1247" w:type="pct"/>
            <w:shd w:val="clear" w:color="auto" w:fill="E3EEF5"/>
          </w:tcPr>
          <w:p w14:paraId="3DB551F1" w14:textId="77777777" w:rsidR="008848BD" w:rsidRDefault="008848BD" w:rsidP="008848BD">
            <w:pPr>
              <w:jc w:val="center"/>
              <w:rPr>
                <w:rFonts w:ascii="宋体" w:hAnsi="宋体" w:cs="宋体"/>
                <w:szCs w:val="22"/>
              </w:rPr>
            </w:pPr>
          </w:p>
        </w:tc>
        <w:tc>
          <w:tcPr>
            <w:tcW w:w="1111" w:type="pct"/>
            <w:shd w:val="clear" w:color="auto" w:fill="E3EEF5"/>
          </w:tcPr>
          <w:p w14:paraId="70155986" w14:textId="77777777" w:rsidR="008848BD" w:rsidRDefault="008848BD" w:rsidP="008848BD">
            <w:pPr>
              <w:jc w:val="center"/>
              <w:rPr>
                <w:rFonts w:ascii="宋体" w:hAnsi="宋体" w:cs="宋体"/>
                <w:szCs w:val="22"/>
              </w:rPr>
            </w:pPr>
          </w:p>
        </w:tc>
      </w:tr>
      <w:tr w:rsidR="008848BD" w:rsidRPr="00806E14" w14:paraId="26D26E09" w14:textId="77777777" w:rsidTr="008848BD">
        <w:trPr>
          <w:cantSplit/>
          <w:trHeight w:val="324"/>
        </w:trPr>
        <w:tc>
          <w:tcPr>
            <w:tcW w:w="454" w:type="pct"/>
            <w:shd w:val="clear" w:color="auto" w:fill="E3EEF5"/>
            <w:vAlign w:val="center"/>
          </w:tcPr>
          <w:p w14:paraId="06783952" w14:textId="77777777" w:rsidR="008848BD" w:rsidRPr="005D789A" w:rsidRDefault="008848BD" w:rsidP="008848BD">
            <w:pPr>
              <w:pStyle w:val="Cap2"/>
              <w:jc w:val="center"/>
              <w:rPr>
                <w:lang w:eastAsia="zh-CN"/>
              </w:rPr>
            </w:pPr>
            <w:r>
              <w:rPr>
                <w:rFonts w:hint="eastAsia"/>
                <w:lang w:eastAsia="zh-CN"/>
              </w:rPr>
              <w:t>2</w:t>
            </w:r>
          </w:p>
        </w:tc>
        <w:tc>
          <w:tcPr>
            <w:tcW w:w="1107" w:type="pct"/>
            <w:shd w:val="clear" w:color="auto" w:fill="E3EEF5"/>
          </w:tcPr>
          <w:p w14:paraId="4D3BC419" w14:textId="77777777" w:rsidR="008848BD" w:rsidRDefault="008848BD" w:rsidP="008848BD">
            <w:pPr>
              <w:jc w:val="center"/>
              <w:rPr>
                <w:szCs w:val="22"/>
              </w:rPr>
            </w:pPr>
          </w:p>
        </w:tc>
        <w:tc>
          <w:tcPr>
            <w:tcW w:w="1081" w:type="pct"/>
            <w:shd w:val="clear" w:color="auto" w:fill="E3EEF5"/>
          </w:tcPr>
          <w:p w14:paraId="08DECD99" w14:textId="77777777" w:rsidR="008848BD" w:rsidRDefault="008848BD" w:rsidP="008848BD">
            <w:pPr>
              <w:jc w:val="center"/>
              <w:rPr>
                <w:szCs w:val="22"/>
              </w:rPr>
            </w:pPr>
          </w:p>
        </w:tc>
        <w:tc>
          <w:tcPr>
            <w:tcW w:w="1247" w:type="pct"/>
            <w:shd w:val="clear" w:color="auto" w:fill="E3EEF5"/>
          </w:tcPr>
          <w:p w14:paraId="66822A3E" w14:textId="77777777" w:rsidR="008848BD" w:rsidRDefault="008848BD" w:rsidP="008848BD">
            <w:pPr>
              <w:jc w:val="center"/>
              <w:rPr>
                <w:szCs w:val="22"/>
              </w:rPr>
            </w:pPr>
          </w:p>
        </w:tc>
        <w:tc>
          <w:tcPr>
            <w:tcW w:w="1111" w:type="pct"/>
            <w:shd w:val="clear" w:color="auto" w:fill="E3EEF5"/>
          </w:tcPr>
          <w:p w14:paraId="2A9B6730" w14:textId="77777777" w:rsidR="008848BD" w:rsidRDefault="008848BD" w:rsidP="008848BD">
            <w:pPr>
              <w:jc w:val="center"/>
              <w:rPr>
                <w:szCs w:val="22"/>
              </w:rPr>
            </w:pPr>
          </w:p>
        </w:tc>
      </w:tr>
      <w:tr w:rsidR="008848BD" w:rsidRPr="00806E14" w14:paraId="0C056E49" w14:textId="77777777" w:rsidTr="008848BD">
        <w:trPr>
          <w:cantSplit/>
          <w:trHeight w:val="324"/>
        </w:trPr>
        <w:tc>
          <w:tcPr>
            <w:tcW w:w="454" w:type="pct"/>
            <w:shd w:val="clear" w:color="auto" w:fill="E3EEF5"/>
            <w:vAlign w:val="center"/>
          </w:tcPr>
          <w:p w14:paraId="71D421B0" w14:textId="77777777" w:rsidR="008848BD" w:rsidRPr="005D789A" w:rsidRDefault="008848BD" w:rsidP="008848BD">
            <w:pPr>
              <w:pStyle w:val="Cap2"/>
              <w:jc w:val="center"/>
              <w:rPr>
                <w:lang w:eastAsia="zh-CN"/>
              </w:rPr>
            </w:pPr>
            <w:r>
              <w:rPr>
                <w:rFonts w:hint="eastAsia"/>
                <w:lang w:eastAsia="zh-CN"/>
              </w:rPr>
              <w:t>3</w:t>
            </w:r>
          </w:p>
        </w:tc>
        <w:tc>
          <w:tcPr>
            <w:tcW w:w="1107" w:type="pct"/>
            <w:shd w:val="clear" w:color="auto" w:fill="E3EEF5"/>
          </w:tcPr>
          <w:p w14:paraId="721D55A5" w14:textId="77777777" w:rsidR="008848BD" w:rsidRDefault="008848BD" w:rsidP="008848BD">
            <w:pPr>
              <w:jc w:val="center"/>
              <w:rPr>
                <w:szCs w:val="22"/>
              </w:rPr>
            </w:pPr>
          </w:p>
        </w:tc>
        <w:tc>
          <w:tcPr>
            <w:tcW w:w="1081" w:type="pct"/>
            <w:shd w:val="clear" w:color="auto" w:fill="E3EEF5"/>
          </w:tcPr>
          <w:p w14:paraId="6A6B8CC1" w14:textId="77777777" w:rsidR="008848BD" w:rsidRDefault="008848BD" w:rsidP="008848BD">
            <w:pPr>
              <w:jc w:val="center"/>
              <w:rPr>
                <w:szCs w:val="22"/>
              </w:rPr>
            </w:pPr>
          </w:p>
        </w:tc>
        <w:tc>
          <w:tcPr>
            <w:tcW w:w="1247" w:type="pct"/>
            <w:shd w:val="clear" w:color="auto" w:fill="E3EEF5"/>
          </w:tcPr>
          <w:p w14:paraId="3B03C505" w14:textId="77777777" w:rsidR="008848BD" w:rsidRDefault="008848BD" w:rsidP="008848BD">
            <w:pPr>
              <w:jc w:val="center"/>
              <w:rPr>
                <w:szCs w:val="22"/>
              </w:rPr>
            </w:pPr>
          </w:p>
        </w:tc>
        <w:tc>
          <w:tcPr>
            <w:tcW w:w="1111" w:type="pct"/>
            <w:shd w:val="clear" w:color="auto" w:fill="E3EEF5"/>
          </w:tcPr>
          <w:p w14:paraId="1AAA22CA" w14:textId="77777777" w:rsidR="008848BD" w:rsidRDefault="008848BD" w:rsidP="008848BD">
            <w:pPr>
              <w:jc w:val="center"/>
              <w:rPr>
                <w:szCs w:val="22"/>
              </w:rPr>
            </w:pPr>
          </w:p>
        </w:tc>
      </w:tr>
    </w:tbl>
    <w:p w14:paraId="4764A443" w14:textId="77777777" w:rsidR="008848BD" w:rsidRDefault="008848BD" w:rsidP="008848BD">
      <w:pPr>
        <w:spacing w:line="360" w:lineRule="auto"/>
        <w:ind w:left="420"/>
        <w:rPr>
          <w:lang w:eastAsia="zh-CN"/>
        </w:rPr>
      </w:pPr>
      <w:r>
        <w:rPr>
          <w:rFonts w:hint="eastAsia"/>
          <w:lang w:eastAsia="zh-CN"/>
        </w:rPr>
        <w:t>1</w:t>
      </w:r>
      <w:r>
        <w:rPr>
          <w:rFonts w:hint="eastAsia"/>
          <w:lang w:eastAsia="zh-CN"/>
        </w:rPr>
        <w:t>、组织机构代码、名称等信息和财务组织保持一致；</w:t>
      </w:r>
    </w:p>
    <w:p w14:paraId="7AFE6B96" w14:textId="533345CE" w:rsidR="008848BD" w:rsidRDefault="008848BD" w:rsidP="008848BD">
      <w:pPr>
        <w:spacing w:line="360" w:lineRule="auto"/>
        <w:ind w:left="420"/>
        <w:rPr>
          <w:lang w:eastAsia="zh-CN"/>
        </w:rPr>
      </w:pPr>
      <w:r>
        <w:rPr>
          <w:rFonts w:hint="eastAsia"/>
          <w:lang w:eastAsia="zh-CN"/>
        </w:rPr>
        <w:t>2</w:t>
      </w:r>
      <w:r>
        <w:rPr>
          <w:rFonts w:hint="eastAsia"/>
          <w:lang w:eastAsia="zh-CN"/>
        </w:rPr>
        <w:t>、资金系统组织架构采用</w:t>
      </w:r>
      <w:r w:rsidR="00496002">
        <w:rPr>
          <w:lang w:eastAsia="zh-CN"/>
        </w:rPr>
        <w:t>四</w:t>
      </w:r>
      <w:r>
        <w:rPr>
          <w:rFonts w:hint="eastAsia"/>
          <w:lang w:eastAsia="zh-CN"/>
        </w:rPr>
        <w:t>层架构，</w:t>
      </w:r>
      <w:r w:rsidR="00496002">
        <w:rPr>
          <w:rFonts w:hint="eastAsia"/>
          <w:lang w:eastAsia="zh-CN"/>
        </w:rPr>
        <w:t>集团、</w:t>
      </w:r>
      <w:r>
        <w:rPr>
          <w:rFonts w:hint="eastAsia"/>
          <w:lang w:eastAsia="zh-CN"/>
        </w:rPr>
        <w:t>总公司、分公司、支公司</w:t>
      </w:r>
      <w:r w:rsidR="00496002">
        <w:rPr>
          <w:lang w:eastAsia="zh-CN"/>
        </w:rPr>
        <w:t>四</w:t>
      </w:r>
      <w:r>
        <w:rPr>
          <w:rFonts w:hint="eastAsia"/>
          <w:lang w:eastAsia="zh-CN"/>
        </w:rPr>
        <w:t>层架构；</w:t>
      </w:r>
      <w:r w:rsidR="00496002">
        <w:rPr>
          <w:rFonts w:hint="eastAsia"/>
          <w:lang w:eastAsia="zh-CN"/>
        </w:rPr>
        <w:t>考虑未来子公司扩展性。</w:t>
      </w:r>
    </w:p>
    <w:p w14:paraId="0D72641D"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78776182" w14:textId="77777777" w:rsidR="008848BD" w:rsidRDefault="008848BD" w:rsidP="008848BD">
      <w:pPr>
        <w:pStyle w:val="40"/>
        <w:numPr>
          <w:ilvl w:val="3"/>
          <w:numId w:val="2"/>
        </w:numPr>
        <w:rPr>
          <w:lang w:eastAsia="zh-CN"/>
        </w:rPr>
      </w:pPr>
      <w:r>
        <w:rPr>
          <w:rFonts w:hint="eastAsia"/>
          <w:lang w:eastAsia="zh-CN"/>
        </w:rPr>
        <w:t>用户界面</w:t>
      </w:r>
    </w:p>
    <w:p w14:paraId="16E4A22E" w14:textId="77777777" w:rsidR="008848BD" w:rsidRPr="00D12323" w:rsidRDefault="008848BD" w:rsidP="008848BD">
      <w:pPr>
        <w:pStyle w:val="L-"/>
      </w:pPr>
      <w:r w:rsidRPr="00D12323">
        <w:rPr>
          <w:rFonts w:hint="eastAsia"/>
        </w:rPr>
        <w:t>图：</w:t>
      </w:r>
      <w:r>
        <w:rPr>
          <w:rFonts w:hint="eastAsia"/>
        </w:rPr>
        <w:t>3.1.1.5</w:t>
      </w:r>
      <w:r w:rsidRPr="00D12323">
        <w:rPr>
          <w:rFonts w:hint="eastAsia"/>
        </w:rPr>
        <w:t>-</w:t>
      </w:r>
      <w:r>
        <w:rPr>
          <w:rFonts w:hint="eastAsia"/>
        </w:rPr>
        <w:t>1</w:t>
      </w:r>
      <w:r w:rsidRPr="00D12323">
        <w:rPr>
          <w:rFonts w:hint="eastAsia"/>
        </w:rPr>
        <w:t xml:space="preserve"> </w:t>
      </w:r>
      <w:r>
        <w:rPr>
          <w:rFonts w:hint="eastAsia"/>
        </w:rPr>
        <w:t xml:space="preserve"> </w:t>
      </w:r>
      <w:commentRangeStart w:id="46"/>
      <w:r>
        <w:rPr>
          <w:rFonts w:hint="eastAsia"/>
        </w:rPr>
        <w:t>组织查询页面</w:t>
      </w:r>
      <w:commentRangeEnd w:id="46"/>
      <w:r w:rsidR="00D67BFA">
        <w:rPr>
          <w:rStyle w:val="af4"/>
          <w:rFonts w:ascii="Times New Roman" w:hAnsi="Times New Roman" w:cs="Times New Roman"/>
          <w:b w:val="0"/>
          <w:kern w:val="2"/>
          <w:lang w:eastAsia="en-US" w:bidi="en-US"/>
        </w:rPr>
        <w:commentReference w:id="46"/>
      </w:r>
    </w:p>
    <w:p w14:paraId="5C2E6C31" w14:textId="77777777" w:rsidR="008848BD" w:rsidRDefault="00E75EE2" w:rsidP="008848BD">
      <w:r>
        <w:rPr>
          <w:noProof/>
          <w:lang w:eastAsia="zh-CN" w:bidi="ar-SA"/>
        </w:rPr>
        <w:drawing>
          <wp:inline distT="0" distB="0" distL="0" distR="0" wp14:anchorId="09A1D648" wp14:editId="2068CB58">
            <wp:extent cx="5276850" cy="2076450"/>
            <wp:effectExtent l="0" t="0" r="9525" b="0"/>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BF97774" w14:textId="77777777" w:rsidR="008848BD" w:rsidRDefault="008848BD" w:rsidP="008848BD"/>
    <w:p w14:paraId="2C688D4F" w14:textId="77777777" w:rsidR="008848BD" w:rsidRPr="00D12323" w:rsidRDefault="008848BD" w:rsidP="008848BD">
      <w:pPr>
        <w:pStyle w:val="L-"/>
      </w:pPr>
      <w:r w:rsidRPr="00D12323">
        <w:rPr>
          <w:rFonts w:hint="eastAsia"/>
        </w:rPr>
        <w:t>图：</w:t>
      </w:r>
      <w:r>
        <w:rPr>
          <w:rFonts w:hint="eastAsia"/>
        </w:rPr>
        <w:t>3.1.1.5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组织新增页面</w:t>
      </w:r>
    </w:p>
    <w:p w14:paraId="4201E664" w14:textId="77777777" w:rsidR="008848BD" w:rsidRPr="00C80A85" w:rsidRDefault="00E75EE2" w:rsidP="008848BD">
      <w:r>
        <w:rPr>
          <w:noProof/>
          <w:lang w:eastAsia="zh-CN" w:bidi="ar-SA"/>
        </w:rPr>
        <w:drawing>
          <wp:inline distT="0" distB="0" distL="0" distR="0" wp14:anchorId="2472C5B7" wp14:editId="62D17368">
            <wp:extent cx="5267325" cy="2085975"/>
            <wp:effectExtent l="0" t="0" r="0" b="952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a:graphicData>
            </a:graphic>
          </wp:inline>
        </w:drawing>
      </w:r>
    </w:p>
    <w:p w14:paraId="5DF06A3C" w14:textId="77777777" w:rsidR="008848BD" w:rsidRDefault="008848BD" w:rsidP="008848BD">
      <w:pPr>
        <w:pStyle w:val="30"/>
        <w:numPr>
          <w:ilvl w:val="2"/>
          <w:numId w:val="2"/>
        </w:numPr>
        <w:rPr>
          <w:lang w:eastAsia="zh-CN"/>
        </w:rPr>
      </w:pPr>
      <w:bookmarkStart w:id="47" w:name="_Toc517685534"/>
      <w:bookmarkStart w:id="48" w:name="_Toc4183026"/>
      <w:r>
        <w:rPr>
          <w:rFonts w:hint="eastAsia"/>
          <w:lang w:eastAsia="zh-CN"/>
        </w:rPr>
        <w:t>用户</w:t>
      </w:r>
      <w:bookmarkEnd w:id="47"/>
      <w:bookmarkEnd w:id="48"/>
    </w:p>
    <w:p w14:paraId="6B286CD1" w14:textId="77777777" w:rsidR="008848BD" w:rsidRDefault="008848BD" w:rsidP="008848BD">
      <w:pPr>
        <w:pStyle w:val="40"/>
        <w:numPr>
          <w:ilvl w:val="3"/>
          <w:numId w:val="2"/>
        </w:numPr>
        <w:rPr>
          <w:lang w:eastAsia="zh-CN"/>
        </w:rPr>
      </w:pPr>
      <w:r>
        <w:rPr>
          <w:rFonts w:hint="eastAsia"/>
          <w:lang w:eastAsia="zh-CN"/>
        </w:rPr>
        <w:t>业务描述</w:t>
      </w:r>
    </w:p>
    <w:p w14:paraId="08E372C8" w14:textId="77777777" w:rsidR="008848BD" w:rsidRDefault="008848BD" w:rsidP="008848BD">
      <w:pPr>
        <w:ind w:firstLine="420"/>
        <w:rPr>
          <w:lang w:eastAsia="zh-CN"/>
        </w:rPr>
      </w:pPr>
      <w:r>
        <w:rPr>
          <w:rFonts w:hint="eastAsia"/>
          <w:lang w:eastAsia="zh-CN"/>
        </w:rPr>
        <w:t>资金系统的使用用户为总公司，各分、支公司的财务部使用，用户由总公司统一分配和管理。</w:t>
      </w:r>
    </w:p>
    <w:p w14:paraId="18B72904" w14:textId="77777777" w:rsidR="008848BD" w:rsidRDefault="008848BD" w:rsidP="008848BD">
      <w:pPr>
        <w:pStyle w:val="40"/>
        <w:numPr>
          <w:ilvl w:val="3"/>
          <w:numId w:val="2"/>
        </w:numPr>
        <w:rPr>
          <w:lang w:eastAsia="zh-CN"/>
        </w:rPr>
      </w:pPr>
      <w:r>
        <w:rPr>
          <w:rFonts w:hint="eastAsia"/>
          <w:lang w:eastAsia="zh-CN"/>
        </w:rPr>
        <w:t>业务流程</w:t>
      </w:r>
    </w:p>
    <w:p w14:paraId="45AD476F" w14:textId="77777777" w:rsidR="008848BD" w:rsidRDefault="008848BD" w:rsidP="008848BD">
      <w:pPr>
        <w:ind w:left="420"/>
      </w:pPr>
      <w:r>
        <w:rPr>
          <w:rFonts w:hint="eastAsia"/>
        </w:rPr>
        <w:t>无</w:t>
      </w:r>
    </w:p>
    <w:p w14:paraId="239A4405" w14:textId="77777777" w:rsidR="008848BD" w:rsidRDefault="008848BD" w:rsidP="008848BD">
      <w:pPr>
        <w:pStyle w:val="40"/>
        <w:numPr>
          <w:ilvl w:val="3"/>
          <w:numId w:val="2"/>
        </w:numPr>
        <w:rPr>
          <w:lang w:eastAsia="zh-CN"/>
        </w:rPr>
      </w:pPr>
      <w:r>
        <w:rPr>
          <w:rFonts w:hint="eastAsia"/>
          <w:lang w:eastAsia="zh-CN"/>
        </w:rPr>
        <w:t>流程说明</w:t>
      </w:r>
    </w:p>
    <w:p w14:paraId="70302D5C" w14:textId="77777777" w:rsidR="008848BD" w:rsidRDefault="008848BD" w:rsidP="008848BD">
      <w:pPr>
        <w:ind w:left="420"/>
      </w:pPr>
      <w:r>
        <w:rPr>
          <w:rFonts w:hint="eastAsia"/>
        </w:rPr>
        <w:t>无</w:t>
      </w:r>
    </w:p>
    <w:p w14:paraId="03490F7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35"/>
        <w:gridCol w:w="1134"/>
        <w:gridCol w:w="1417"/>
        <w:gridCol w:w="1511"/>
        <w:gridCol w:w="902"/>
        <w:gridCol w:w="851"/>
        <w:gridCol w:w="1277"/>
        <w:gridCol w:w="901"/>
      </w:tblGrid>
      <w:tr w:rsidR="008848BD" w:rsidRPr="00806E14" w14:paraId="17C9D85D" w14:textId="77777777" w:rsidTr="008848BD">
        <w:trPr>
          <w:cantSplit/>
          <w:trHeight w:val="357"/>
          <w:tblHeader/>
        </w:trPr>
        <w:tc>
          <w:tcPr>
            <w:tcW w:w="5000" w:type="pct"/>
            <w:gridSpan w:val="8"/>
            <w:tcBorders>
              <w:bottom w:val="double" w:sz="4" w:space="0" w:color="FFFFFF"/>
            </w:tcBorders>
            <w:shd w:val="clear" w:color="auto" w:fill="E3EEF5"/>
          </w:tcPr>
          <w:p w14:paraId="24E246FB" w14:textId="77777777" w:rsidR="008848BD" w:rsidRPr="00806E14" w:rsidRDefault="008848BD" w:rsidP="008848BD">
            <w:pPr>
              <w:jc w:val="center"/>
              <w:rPr>
                <w:rFonts w:ascii="宋体" w:hAnsi="宋体"/>
                <w:b/>
              </w:rPr>
            </w:pPr>
            <w:r>
              <w:rPr>
                <w:rFonts w:ascii="宋体" w:hAnsi="宋体" w:hint="eastAsia"/>
                <w:b/>
              </w:rPr>
              <w:t>用户-样例</w:t>
            </w:r>
          </w:p>
        </w:tc>
      </w:tr>
      <w:tr w:rsidR="008848BD" w:rsidRPr="00806E14" w14:paraId="1704BA17" w14:textId="77777777" w:rsidTr="008848BD">
        <w:trPr>
          <w:cantSplit/>
          <w:trHeight w:val="357"/>
          <w:tblHeader/>
        </w:trPr>
        <w:tc>
          <w:tcPr>
            <w:tcW w:w="313" w:type="pct"/>
            <w:tcBorders>
              <w:bottom w:val="double" w:sz="4" w:space="0" w:color="FFFFFF"/>
            </w:tcBorders>
            <w:shd w:val="clear" w:color="auto" w:fill="7C9BC1"/>
          </w:tcPr>
          <w:p w14:paraId="357E35B6" w14:textId="77777777" w:rsidR="008848BD" w:rsidRPr="00C7303F" w:rsidRDefault="008848BD" w:rsidP="008848BD">
            <w:pPr>
              <w:pStyle w:val="Cap1"/>
              <w:ind w:firstLineChars="100" w:firstLine="200"/>
              <w:rPr>
                <w:szCs w:val="18"/>
              </w:rPr>
            </w:pPr>
            <w:r w:rsidRPr="00751274">
              <w:rPr>
                <w:rFonts w:hint="eastAsia"/>
                <w:szCs w:val="18"/>
              </w:rPr>
              <w:t>#</w:t>
            </w:r>
          </w:p>
        </w:tc>
        <w:tc>
          <w:tcPr>
            <w:tcW w:w="665" w:type="pct"/>
            <w:tcBorders>
              <w:bottom w:val="double" w:sz="4" w:space="0" w:color="FFFFFF"/>
            </w:tcBorders>
            <w:shd w:val="clear" w:color="auto" w:fill="7C9BC1"/>
            <w:vAlign w:val="center"/>
          </w:tcPr>
          <w:p w14:paraId="45DF5D5C" w14:textId="77777777" w:rsidR="008848BD" w:rsidRPr="00C7303F" w:rsidRDefault="008848BD" w:rsidP="008848BD">
            <w:pPr>
              <w:pStyle w:val="Cap1"/>
              <w:ind w:firstLineChars="100" w:firstLine="200"/>
              <w:rPr>
                <w:szCs w:val="18"/>
              </w:rPr>
            </w:pPr>
            <w:r w:rsidRPr="00C7303F">
              <w:rPr>
                <w:rFonts w:hint="eastAsia"/>
                <w:szCs w:val="18"/>
              </w:rPr>
              <w:t>用户名</w:t>
            </w:r>
          </w:p>
        </w:tc>
        <w:tc>
          <w:tcPr>
            <w:tcW w:w="831" w:type="pct"/>
            <w:tcBorders>
              <w:bottom w:val="double" w:sz="4" w:space="0" w:color="FFFFFF"/>
            </w:tcBorders>
            <w:shd w:val="clear" w:color="auto" w:fill="7C9BC1"/>
            <w:vAlign w:val="center"/>
          </w:tcPr>
          <w:p w14:paraId="250D6EE3" w14:textId="77777777" w:rsidR="008848BD" w:rsidRPr="00C7303F" w:rsidRDefault="008848BD" w:rsidP="008848BD">
            <w:pPr>
              <w:pStyle w:val="Cap1"/>
              <w:ind w:firstLineChars="100" w:firstLine="200"/>
              <w:rPr>
                <w:szCs w:val="18"/>
              </w:rPr>
            </w:pPr>
            <w:r w:rsidRPr="00C7303F">
              <w:rPr>
                <w:rFonts w:hint="eastAsia"/>
                <w:szCs w:val="18"/>
              </w:rPr>
              <w:t>用户姓名</w:t>
            </w:r>
          </w:p>
        </w:tc>
        <w:tc>
          <w:tcPr>
            <w:tcW w:w="886" w:type="pct"/>
            <w:tcBorders>
              <w:bottom w:val="double" w:sz="4" w:space="0" w:color="FFFFFF"/>
            </w:tcBorders>
            <w:shd w:val="clear" w:color="auto" w:fill="7C9BC1"/>
            <w:vAlign w:val="center"/>
          </w:tcPr>
          <w:p w14:paraId="0F63B37D" w14:textId="77777777" w:rsidR="008848BD" w:rsidRPr="00C7303F" w:rsidRDefault="008848BD" w:rsidP="008848BD">
            <w:pPr>
              <w:pStyle w:val="Cap1"/>
              <w:ind w:firstLineChars="100" w:firstLine="200"/>
              <w:rPr>
                <w:szCs w:val="18"/>
              </w:rPr>
            </w:pPr>
            <w:r w:rsidRPr="00C7303F">
              <w:rPr>
                <w:rFonts w:hint="eastAsia"/>
                <w:szCs w:val="18"/>
              </w:rPr>
              <w:t>所属组织</w:t>
            </w:r>
          </w:p>
        </w:tc>
        <w:tc>
          <w:tcPr>
            <w:tcW w:w="529" w:type="pct"/>
            <w:tcBorders>
              <w:bottom w:val="double" w:sz="4" w:space="0" w:color="FFFFFF"/>
            </w:tcBorders>
            <w:shd w:val="clear" w:color="auto" w:fill="7C9BC1"/>
            <w:vAlign w:val="center"/>
          </w:tcPr>
          <w:p w14:paraId="7EE97EA6" w14:textId="77777777" w:rsidR="008848BD" w:rsidRPr="00C7303F" w:rsidRDefault="008848BD" w:rsidP="008848BD">
            <w:pPr>
              <w:pStyle w:val="Cap1"/>
              <w:ind w:firstLineChars="100" w:firstLine="200"/>
              <w:rPr>
                <w:szCs w:val="18"/>
              </w:rPr>
            </w:pPr>
            <w:r w:rsidRPr="00C7303F">
              <w:rPr>
                <w:rFonts w:hint="eastAsia"/>
                <w:szCs w:val="18"/>
              </w:rPr>
              <w:t>角色</w:t>
            </w:r>
          </w:p>
        </w:tc>
        <w:tc>
          <w:tcPr>
            <w:tcW w:w="499" w:type="pct"/>
            <w:tcBorders>
              <w:bottom w:val="double" w:sz="4" w:space="0" w:color="FFFFFF"/>
            </w:tcBorders>
            <w:shd w:val="clear" w:color="auto" w:fill="7C9BC1"/>
            <w:vAlign w:val="center"/>
          </w:tcPr>
          <w:p w14:paraId="5EACA801" w14:textId="77777777" w:rsidR="008848BD" w:rsidRPr="00C7303F" w:rsidRDefault="008848BD" w:rsidP="008848BD">
            <w:pPr>
              <w:pStyle w:val="Cap1"/>
              <w:ind w:firstLineChars="100" w:firstLine="200"/>
              <w:rPr>
                <w:szCs w:val="18"/>
              </w:rPr>
            </w:pPr>
            <w:r w:rsidRPr="00C7303F">
              <w:rPr>
                <w:rFonts w:hint="eastAsia"/>
                <w:szCs w:val="18"/>
              </w:rPr>
              <w:t>状态</w:t>
            </w:r>
          </w:p>
        </w:tc>
        <w:tc>
          <w:tcPr>
            <w:tcW w:w="749" w:type="pct"/>
            <w:tcBorders>
              <w:bottom w:val="double" w:sz="4" w:space="0" w:color="FFFFFF"/>
            </w:tcBorders>
            <w:shd w:val="clear" w:color="auto" w:fill="7C9BC1"/>
            <w:vAlign w:val="center"/>
          </w:tcPr>
          <w:p w14:paraId="20B61864" w14:textId="77777777" w:rsidR="008848BD" w:rsidRPr="00C7303F" w:rsidRDefault="008848BD" w:rsidP="008848BD">
            <w:pPr>
              <w:pStyle w:val="Cap1"/>
              <w:ind w:firstLineChars="100" w:firstLine="200"/>
              <w:rPr>
                <w:szCs w:val="18"/>
              </w:rPr>
            </w:pPr>
            <w:r w:rsidRPr="00C7303F">
              <w:rPr>
                <w:rFonts w:hint="eastAsia"/>
                <w:szCs w:val="18"/>
              </w:rPr>
              <w:t>联系电话</w:t>
            </w:r>
          </w:p>
        </w:tc>
        <w:tc>
          <w:tcPr>
            <w:tcW w:w="528" w:type="pct"/>
            <w:tcBorders>
              <w:bottom w:val="double" w:sz="4" w:space="0" w:color="FFFFFF"/>
            </w:tcBorders>
            <w:shd w:val="clear" w:color="auto" w:fill="7C9BC1"/>
            <w:vAlign w:val="center"/>
          </w:tcPr>
          <w:p w14:paraId="04D268A2" w14:textId="77777777" w:rsidR="008848BD" w:rsidRPr="00C7303F" w:rsidRDefault="008848BD" w:rsidP="008848BD">
            <w:pPr>
              <w:pStyle w:val="Cap1"/>
              <w:ind w:firstLineChars="100" w:firstLine="200"/>
              <w:rPr>
                <w:szCs w:val="18"/>
              </w:rPr>
            </w:pPr>
            <w:r w:rsidRPr="00C7303F">
              <w:rPr>
                <w:rFonts w:hint="eastAsia"/>
                <w:szCs w:val="18"/>
              </w:rPr>
              <w:t>邮箱</w:t>
            </w:r>
          </w:p>
        </w:tc>
      </w:tr>
      <w:tr w:rsidR="008848BD" w:rsidRPr="00806E14" w14:paraId="1143A54A" w14:textId="77777777" w:rsidTr="008848BD">
        <w:trPr>
          <w:cantSplit/>
          <w:trHeight w:val="324"/>
        </w:trPr>
        <w:tc>
          <w:tcPr>
            <w:tcW w:w="313" w:type="pct"/>
            <w:shd w:val="clear" w:color="auto" w:fill="E3EEF5"/>
            <w:vAlign w:val="center"/>
          </w:tcPr>
          <w:p w14:paraId="2B63B06A" w14:textId="77777777" w:rsidR="008848BD" w:rsidRPr="005D789A" w:rsidRDefault="008848BD" w:rsidP="008848BD">
            <w:pPr>
              <w:pStyle w:val="Cap2"/>
              <w:jc w:val="center"/>
              <w:rPr>
                <w:lang w:eastAsia="zh-CN"/>
              </w:rPr>
            </w:pPr>
            <w:r w:rsidRPr="005D789A">
              <w:rPr>
                <w:lang w:eastAsia="zh-CN"/>
              </w:rPr>
              <w:t>1</w:t>
            </w:r>
          </w:p>
        </w:tc>
        <w:tc>
          <w:tcPr>
            <w:tcW w:w="665" w:type="pct"/>
            <w:shd w:val="clear" w:color="auto" w:fill="E3EEF5"/>
          </w:tcPr>
          <w:p w14:paraId="2A73A4DB" w14:textId="77777777" w:rsidR="008848BD" w:rsidRPr="00806E14" w:rsidRDefault="008848BD" w:rsidP="008848BD">
            <w:pPr>
              <w:jc w:val="center"/>
              <w:rPr>
                <w:rFonts w:ascii="宋体" w:hAnsi="宋体" w:cs="宋体"/>
              </w:rPr>
            </w:pPr>
          </w:p>
        </w:tc>
        <w:tc>
          <w:tcPr>
            <w:tcW w:w="831" w:type="pct"/>
            <w:shd w:val="clear" w:color="auto" w:fill="E3EEF5"/>
          </w:tcPr>
          <w:p w14:paraId="318830F0" w14:textId="77777777" w:rsidR="008848BD" w:rsidRDefault="008848BD" w:rsidP="008848BD">
            <w:pPr>
              <w:jc w:val="center"/>
              <w:rPr>
                <w:rFonts w:ascii="宋体" w:hAnsi="宋体" w:cs="宋体"/>
                <w:szCs w:val="22"/>
              </w:rPr>
            </w:pPr>
          </w:p>
        </w:tc>
        <w:tc>
          <w:tcPr>
            <w:tcW w:w="886" w:type="pct"/>
            <w:shd w:val="clear" w:color="auto" w:fill="E3EEF5"/>
          </w:tcPr>
          <w:p w14:paraId="50CA36B0" w14:textId="77777777" w:rsidR="008848BD" w:rsidRDefault="008848BD" w:rsidP="008848BD">
            <w:pPr>
              <w:jc w:val="center"/>
              <w:rPr>
                <w:rFonts w:ascii="宋体" w:hAnsi="宋体" w:cs="宋体"/>
                <w:szCs w:val="22"/>
              </w:rPr>
            </w:pPr>
          </w:p>
        </w:tc>
        <w:tc>
          <w:tcPr>
            <w:tcW w:w="529" w:type="pct"/>
            <w:shd w:val="clear" w:color="auto" w:fill="E3EEF5"/>
          </w:tcPr>
          <w:p w14:paraId="78A0CD0F" w14:textId="77777777" w:rsidR="008848BD" w:rsidRDefault="008848BD" w:rsidP="008848BD">
            <w:pPr>
              <w:jc w:val="center"/>
              <w:rPr>
                <w:rFonts w:ascii="宋体" w:hAnsi="宋体" w:cs="宋体"/>
                <w:szCs w:val="22"/>
              </w:rPr>
            </w:pPr>
          </w:p>
        </w:tc>
        <w:tc>
          <w:tcPr>
            <w:tcW w:w="499" w:type="pct"/>
            <w:shd w:val="clear" w:color="auto" w:fill="E3EEF5"/>
          </w:tcPr>
          <w:p w14:paraId="4BE7B175" w14:textId="77777777" w:rsidR="008848BD" w:rsidRDefault="008848BD" w:rsidP="008848BD">
            <w:pPr>
              <w:jc w:val="center"/>
              <w:rPr>
                <w:rFonts w:ascii="宋体" w:hAnsi="宋体" w:cs="宋体"/>
                <w:szCs w:val="22"/>
              </w:rPr>
            </w:pPr>
          </w:p>
        </w:tc>
        <w:tc>
          <w:tcPr>
            <w:tcW w:w="749" w:type="pct"/>
            <w:shd w:val="clear" w:color="auto" w:fill="E3EEF5"/>
          </w:tcPr>
          <w:p w14:paraId="128FBCD5" w14:textId="77777777" w:rsidR="008848BD" w:rsidRPr="00806E14" w:rsidRDefault="008848BD" w:rsidP="008848BD">
            <w:pPr>
              <w:jc w:val="center"/>
              <w:rPr>
                <w:rFonts w:ascii="宋体" w:hAnsi="宋体" w:cs="宋体"/>
              </w:rPr>
            </w:pPr>
          </w:p>
        </w:tc>
        <w:tc>
          <w:tcPr>
            <w:tcW w:w="528" w:type="pct"/>
            <w:shd w:val="clear" w:color="auto" w:fill="E3EEF5"/>
          </w:tcPr>
          <w:p w14:paraId="2F4BFD5D" w14:textId="77777777" w:rsidR="008848BD" w:rsidRDefault="008848BD" w:rsidP="008848BD">
            <w:pPr>
              <w:jc w:val="center"/>
              <w:rPr>
                <w:rFonts w:ascii="宋体" w:hAnsi="宋体" w:cs="宋体"/>
                <w:szCs w:val="22"/>
              </w:rPr>
            </w:pPr>
          </w:p>
        </w:tc>
      </w:tr>
      <w:tr w:rsidR="008848BD" w:rsidRPr="00806E14" w14:paraId="2FEA1F46" w14:textId="77777777" w:rsidTr="008848BD">
        <w:trPr>
          <w:cantSplit/>
          <w:trHeight w:val="324"/>
        </w:trPr>
        <w:tc>
          <w:tcPr>
            <w:tcW w:w="313" w:type="pct"/>
            <w:shd w:val="clear" w:color="auto" w:fill="E3EEF5"/>
            <w:vAlign w:val="center"/>
          </w:tcPr>
          <w:p w14:paraId="6B28CCD1" w14:textId="77777777" w:rsidR="008848BD" w:rsidRPr="005D789A" w:rsidRDefault="008848BD" w:rsidP="008848BD">
            <w:pPr>
              <w:pStyle w:val="Cap2"/>
              <w:jc w:val="center"/>
              <w:rPr>
                <w:lang w:eastAsia="zh-CN"/>
              </w:rPr>
            </w:pPr>
            <w:r>
              <w:rPr>
                <w:rFonts w:hint="eastAsia"/>
                <w:lang w:eastAsia="zh-CN"/>
              </w:rPr>
              <w:t>2</w:t>
            </w:r>
          </w:p>
        </w:tc>
        <w:tc>
          <w:tcPr>
            <w:tcW w:w="665" w:type="pct"/>
            <w:shd w:val="clear" w:color="auto" w:fill="E3EEF5"/>
          </w:tcPr>
          <w:p w14:paraId="17464BF7" w14:textId="77777777" w:rsidR="008848BD" w:rsidRDefault="008848BD" w:rsidP="008848BD">
            <w:pPr>
              <w:jc w:val="center"/>
              <w:rPr>
                <w:rFonts w:ascii="宋体" w:hAnsi="宋体" w:cs="宋体"/>
              </w:rPr>
            </w:pPr>
          </w:p>
        </w:tc>
        <w:tc>
          <w:tcPr>
            <w:tcW w:w="831" w:type="pct"/>
            <w:shd w:val="clear" w:color="auto" w:fill="E3EEF5"/>
          </w:tcPr>
          <w:p w14:paraId="7EDCF4B4" w14:textId="77777777" w:rsidR="008848BD" w:rsidRDefault="008848BD" w:rsidP="008848BD">
            <w:pPr>
              <w:jc w:val="center"/>
              <w:rPr>
                <w:szCs w:val="22"/>
              </w:rPr>
            </w:pPr>
          </w:p>
        </w:tc>
        <w:tc>
          <w:tcPr>
            <w:tcW w:w="886" w:type="pct"/>
            <w:shd w:val="clear" w:color="auto" w:fill="E3EEF5"/>
          </w:tcPr>
          <w:p w14:paraId="7DA4A382" w14:textId="77777777" w:rsidR="008848BD" w:rsidRDefault="008848BD" w:rsidP="008848BD">
            <w:pPr>
              <w:jc w:val="center"/>
              <w:rPr>
                <w:szCs w:val="22"/>
              </w:rPr>
            </w:pPr>
          </w:p>
        </w:tc>
        <w:tc>
          <w:tcPr>
            <w:tcW w:w="529" w:type="pct"/>
            <w:shd w:val="clear" w:color="auto" w:fill="E3EEF5"/>
          </w:tcPr>
          <w:p w14:paraId="3021B7D3" w14:textId="77777777" w:rsidR="008848BD" w:rsidRDefault="008848BD" w:rsidP="008848BD">
            <w:pPr>
              <w:jc w:val="center"/>
              <w:rPr>
                <w:szCs w:val="22"/>
              </w:rPr>
            </w:pPr>
          </w:p>
        </w:tc>
        <w:tc>
          <w:tcPr>
            <w:tcW w:w="499" w:type="pct"/>
            <w:shd w:val="clear" w:color="auto" w:fill="E3EEF5"/>
          </w:tcPr>
          <w:p w14:paraId="1895EE66" w14:textId="77777777" w:rsidR="008848BD" w:rsidRDefault="008848BD" w:rsidP="008848BD">
            <w:pPr>
              <w:jc w:val="center"/>
              <w:rPr>
                <w:szCs w:val="22"/>
              </w:rPr>
            </w:pPr>
          </w:p>
        </w:tc>
        <w:tc>
          <w:tcPr>
            <w:tcW w:w="749" w:type="pct"/>
            <w:shd w:val="clear" w:color="auto" w:fill="E3EEF5"/>
          </w:tcPr>
          <w:p w14:paraId="4AE7833D" w14:textId="77777777" w:rsidR="008848BD" w:rsidRDefault="008848BD" w:rsidP="008848BD">
            <w:pPr>
              <w:jc w:val="center"/>
              <w:rPr>
                <w:rFonts w:ascii="宋体" w:hAnsi="宋体" w:cs="宋体"/>
              </w:rPr>
            </w:pPr>
          </w:p>
        </w:tc>
        <w:tc>
          <w:tcPr>
            <w:tcW w:w="528" w:type="pct"/>
            <w:shd w:val="clear" w:color="auto" w:fill="E3EEF5"/>
          </w:tcPr>
          <w:p w14:paraId="2EA2A03D" w14:textId="77777777" w:rsidR="008848BD" w:rsidRDefault="008848BD" w:rsidP="008848BD">
            <w:pPr>
              <w:jc w:val="center"/>
              <w:rPr>
                <w:szCs w:val="22"/>
              </w:rPr>
            </w:pPr>
          </w:p>
        </w:tc>
      </w:tr>
      <w:tr w:rsidR="008848BD" w:rsidRPr="00806E14" w14:paraId="03257CF5" w14:textId="77777777" w:rsidTr="008848BD">
        <w:trPr>
          <w:cantSplit/>
          <w:trHeight w:val="324"/>
        </w:trPr>
        <w:tc>
          <w:tcPr>
            <w:tcW w:w="313" w:type="pct"/>
            <w:shd w:val="clear" w:color="auto" w:fill="E3EEF5"/>
            <w:vAlign w:val="center"/>
          </w:tcPr>
          <w:p w14:paraId="43BE9579" w14:textId="77777777" w:rsidR="008848BD" w:rsidRPr="005D789A" w:rsidRDefault="008848BD" w:rsidP="008848BD">
            <w:pPr>
              <w:pStyle w:val="Cap2"/>
              <w:jc w:val="center"/>
              <w:rPr>
                <w:lang w:eastAsia="zh-CN"/>
              </w:rPr>
            </w:pPr>
            <w:r>
              <w:rPr>
                <w:rFonts w:hint="eastAsia"/>
                <w:lang w:eastAsia="zh-CN"/>
              </w:rPr>
              <w:t>3</w:t>
            </w:r>
          </w:p>
        </w:tc>
        <w:tc>
          <w:tcPr>
            <w:tcW w:w="665" w:type="pct"/>
            <w:shd w:val="clear" w:color="auto" w:fill="E3EEF5"/>
          </w:tcPr>
          <w:p w14:paraId="01792305" w14:textId="77777777" w:rsidR="008848BD" w:rsidRDefault="008848BD" w:rsidP="008848BD">
            <w:pPr>
              <w:jc w:val="center"/>
              <w:rPr>
                <w:rFonts w:ascii="宋体" w:hAnsi="宋体" w:cs="宋体"/>
              </w:rPr>
            </w:pPr>
          </w:p>
        </w:tc>
        <w:tc>
          <w:tcPr>
            <w:tcW w:w="831" w:type="pct"/>
            <w:shd w:val="clear" w:color="auto" w:fill="E3EEF5"/>
          </w:tcPr>
          <w:p w14:paraId="1F41250D" w14:textId="77777777" w:rsidR="008848BD" w:rsidRDefault="008848BD" w:rsidP="008848BD">
            <w:pPr>
              <w:jc w:val="center"/>
              <w:rPr>
                <w:szCs w:val="22"/>
              </w:rPr>
            </w:pPr>
          </w:p>
        </w:tc>
        <w:tc>
          <w:tcPr>
            <w:tcW w:w="886" w:type="pct"/>
            <w:shd w:val="clear" w:color="auto" w:fill="E3EEF5"/>
          </w:tcPr>
          <w:p w14:paraId="213719F9" w14:textId="77777777" w:rsidR="008848BD" w:rsidRDefault="008848BD" w:rsidP="008848BD">
            <w:pPr>
              <w:jc w:val="center"/>
              <w:rPr>
                <w:szCs w:val="22"/>
              </w:rPr>
            </w:pPr>
          </w:p>
        </w:tc>
        <w:tc>
          <w:tcPr>
            <w:tcW w:w="529" w:type="pct"/>
            <w:shd w:val="clear" w:color="auto" w:fill="E3EEF5"/>
          </w:tcPr>
          <w:p w14:paraId="59EC37EA" w14:textId="77777777" w:rsidR="008848BD" w:rsidRDefault="008848BD" w:rsidP="008848BD">
            <w:pPr>
              <w:jc w:val="center"/>
              <w:rPr>
                <w:szCs w:val="22"/>
              </w:rPr>
            </w:pPr>
          </w:p>
        </w:tc>
        <w:tc>
          <w:tcPr>
            <w:tcW w:w="499" w:type="pct"/>
            <w:shd w:val="clear" w:color="auto" w:fill="E3EEF5"/>
          </w:tcPr>
          <w:p w14:paraId="5629F505" w14:textId="77777777" w:rsidR="008848BD" w:rsidRDefault="008848BD" w:rsidP="008848BD">
            <w:pPr>
              <w:jc w:val="center"/>
              <w:rPr>
                <w:szCs w:val="22"/>
              </w:rPr>
            </w:pPr>
          </w:p>
        </w:tc>
        <w:tc>
          <w:tcPr>
            <w:tcW w:w="749" w:type="pct"/>
            <w:shd w:val="clear" w:color="auto" w:fill="E3EEF5"/>
          </w:tcPr>
          <w:p w14:paraId="22A99D48" w14:textId="77777777" w:rsidR="008848BD" w:rsidRDefault="008848BD" w:rsidP="008848BD">
            <w:pPr>
              <w:jc w:val="center"/>
              <w:rPr>
                <w:rFonts w:ascii="宋体" w:hAnsi="宋体" w:cs="宋体"/>
              </w:rPr>
            </w:pPr>
          </w:p>
        </w:tc>
        <w:tc>
          <w:tcPr>
            <w:tcW w:w="528" w:type="pct"/>
            <w:shd w:val="clear" w:color="auto" w:fill="E3EEF5"/>
          </w:tcPr>
          <w:p w14:paraId="60038C2D" w14:textId="77777777" w:rsidR="008848BD" w:rsidRDefault="008848BD" w:rsidP="008848BD">
            <w:pPr>
              <w:jc w:val="center"/>
              <w:rPr>
                <w:szCs w:val="22"/>
              </w:rPr>
            </w:pPr>
          </w:p>
        </w:tc>
      </w:tr>
    </w:tbl>
    <w:p w14:paraId="503777FA" w14:textId="77777777" w:rsidR="008848BD" w:rsidRDefault="008848BD" w:rsidP="008848BD">
      <w:pPr>
        <w:spacing w:line="360" w:lineRule="auto"/>
        <w:ind w:left="420"/>
        <w:rPr>
          <w:lang w:eastAsia="zh-CN"/>
        </w:rPr>
      </w:pPr>
      <w:r>
        <w:rPr>
          <w:rFonts w:hint="eastAsia"/>
          <w:lang w:eastAsia="zh-CN"/>
        </w:rPr>
        <w:t>1</w:t>
      </w:r>
      <w:r>
        <w:rPr>
          <w:rFonts w:hint="eastAsia"/>
          <w:lang w:eastAsia="zh-CN"/>
        </w:rPr>
        <w:t>、用户名不能重复，建议使用姓名的拼音全称或者拼音全称加序号的方式编写；</w:t>
      </w:r>
    </w:p>
    <w:p w14:paraId="7B029BC5"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2E1EBF44" w14:textId="77777777" w:rsidR="008848BD" w:rsidRDefault="008848BD" w:rsidP="008848BD">
      <w:pPr>
        <w:pStyle w:val="40"/>
        <w:numPr>
          <w:ilvl w:val="3"/>
          <w:numId w:val="2"/>
        </w:numPr>
        <w:rPr>
          <w:lang w:eastAsia="zh-CN"/>
        </w:rPr>
      </w:pPr>
      <w:r>
        <w:rPr>
          <w:rFonts w:hint="eastAsia"/>
          <w:lang w:eastAsia="zh-CN"/>
        </w:rPr>
        <w:t>用户界面</w:t>
      </w:r>
    </w:p>
    <w:p w14:paraId="6C9C605A" w14:textId="77777777" w:rsidR="008848BD" w:rsidRDefault="008848BD" w:rsidP="008848BD"/>
    <w:p w14:paraId="462955EE" w14:textId="77777777" w:rsidR="008848BD" w:rsidRDefault="008848BD" w:rsidP="008848BD"/>
    <w:p w14:paraId="3AD26168" w14:textId="77777777" w:rsidR="008848BD" w:rsidRDefault="008848BD" w:rsidP="008848BD">
      <w:pPr>
        <w:pStyle w:val="30"/>
        <w:numPr>
          <w:ilvl w:val="2"/>
          <w:numId w:val="2"/>
        </w:numPr>
        <w:rPr>
          <w:lang w:eastAsia="zh-CN"/>
        </w:rPr>
      </w:pPr>
      <w:bookmarkStart w:id="49" w:name="_Toc517685535"/>
      <w:bookmarkStart w:id="50" w:name="_Toc4183027"/>
      <w:r>
        <w:rPr>
          <w:rFonts w:hint="eastAsia"/>
          <w:lang w:eastAsia="zh-CN"/>
        </w:rPr>
        <w:t>角色</w:t>
      </w:r>
      <w:bookmarkEnd w:id="49"/>
      <w:bookmarkEnd w:id="50"/>
    </w:p>
    <w:p w14:paraId="33EF935F" w14:textId="77777777" w:rsidR="008848BD" w:rsidRDefault="008848BD" w:rsidP="008848BD">
      <w:pPr>
        <w:pStyle w:val="40"/>
        <w:numPr>
          <w:ilvl w:val="3"/>
          <w:numId w:val="2"/>
        </w:numPr>
        <w:rPr>
          <w:lang w:eastAsia="zh-CN"/>
        </w:rPr>
      </w:pPr>
      <w:r>
        <w:rPr>
          <w:rFonts w:hint="eastAsia"/>
          <w:lang w:eastAsia="zh-CN"/>
        </w:rPr>
        <w:t>业务描述</w:t>
      </w:r>
    </w:p>
    <w:p w14:paraId="08F56D05" w14:textId="77777777" w:rsidR="008848BD" w:rsidRDefault="008848BD" w:rsidP="008848BD">
      <w:pPr>
        <w:ind w:firstLine="420"/>
        <w:rPr>
          <w:lang w:eastAsia="zh-CN"/>
        </w:rPr>
      </w:pPr>
      <w:r>
        <w:rPr>
          <w:rFonts w:hint="eastAsia"/>
          <w:lang w:eastAsia="zh-CN"/>
        </w:rPr>
        <w:t>角色可以根据财务部职能进行划分，由总公司统一分配和管理。</w:t>
      </w:r>
    </w:p>
    <w:p w14:paraId="4A64138F" w14:textId="77777777" w:rsidR="008848BD" w:rsidRDefault="008848BD" w:rsidP="008848BD">
      <w:pPr>
        <w:pStyle w:val="40"/>
        <w:numPr>
          <w:ilvl w:val="3"/>
          <w:numId w:val="2"/>
        </w:numPr>
        <w:rPr>
          <w:lang w:eastAsia="zh-CN"/>
        </w:rPr>
      </w:pPr>
      <w:r>
        <w:rPr>
          <w:rFonts w:hint="eastAsia"/>
          <w:lang w:eastAsia="zh-CN"/>
        </w:rPr>
        <w:t>业务流程</w:t>
      </w:r>
    </w:p>
    <w:p w14:paraId="7C4F3E5F" w14:textId="77777777" w:rsidR="008848BD" w:rsidRDefault="008848BD" w:rsidP="008848BD">
      <w:pPr>
        <w:ind w:left="420"/>
      </w:pPr>
      <w:r>
        <w:rPr>
          <w:rFonts w:hint="eastAsia"/>
        </w:rPr>
        <w:t>无</w:t>
      </w:r>
    </w:p>
    <w:p w14:paraId="0718B229" w14:textId="77777777" w:rsidR="008848BD" w:rsidRDefault="008848BD" w:rsidP="008848BD">
      <w:pPr>
        <w:pStyle w:val="40"/>
        <w:numPr>
          <w:ilvl w:val="3"/>
          <w:numId w:val="2"/>
        </w:numPr>
        <w:rPr>
          <w:lang w:eastAsia="zh-CN"/>
        </w:rPr>
      </w:pPr>
      <w:r>
        <w:rPr>
          <w:rFonts w:hint="eastAsia"/>
          <w:lang w:eastAsia="zh-CN"/>
        </w:rPr>
        <w:t>流程说明</w:t>
      </w:r>
    </w:p>
    <w:p w14:paraId="597774E2" w14:textId="77777777" w:rsidR="008848BD" w:rsidRDefault="008848BD" w:rsidP="008848BD">
      <w:pPr>
        <w:ind w:left="420"/>
      </w:pPr>
      <w:r>
        <w:rPr>
          <w:rFonts w:hint="eastAsia"/>
        </w:rPr>
        <w:t>无</w:t>
      </w:r>
    </w:p>
    <w:p w14:paraId="56CBDF76"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217"/>
        <w:gridCol w:w="1218"/>
        <w:gridCol w:w="1218"/>
        <w:gridCol w:w="4875"/>
      </w:tblGrid>
      <w:tr w:rsidR="008848BD" w:rsidRPr="00806E14" w14:paraId="0A019AF6" w14:textId="77777777" w:rsidTr="008848BD">
        <w:trPr>
          <w:cantSplit/>
          <w:trHeight w:val="357"/>
          <w:tblHeader/>
        </w:trPr>
        <w:tc>
          <w:tcPr>
            <w:tcW w:w="5000" w:type="pct"/>
            <w:gridSpan w:val="4"/>
            <w:tcBorders>
              <w:bottom w:val="double" w:sz="4" w:space="0" w:color="FFFFFF"/>
            </w:tcBorders>
            <w:shd w:val="clear" w:color="auto" w:fill="E3EEF5"/>
            <w:vAlign w:val="center"/>
          </w:tcPr>
          <w:p w14:paraId="66489824" w14:textId="77777777" w:rsidR="008848BD" w:rsidRPr="00806E14" w:rsidRDefault="008848BD" w:rsidP="008848BD">
            <w:pPr>
              <w:jc w:val="center"/>
              <w:rPr>
                <w:rFonts w:ascii="宋体" w:hAnsi="宋体"/>
                <w:b/>
              </w:rPr>
            </w:pPr>
            <w:r>
              <w:rPr>
                <w:rFonts w:ascii="宋体" w:hAnsi="宋体" w:hint="eastAsia"/>
                <w:b/>
              </w:rPr>
              <w:t>角色-样例</w:t>
            </w:r>
          </w:p>
        </w:tc>
      </w:tr>
      <w:tr w:rsidR="008848BD" w:rsidRPr="00806E14" w14:paraId="17762A58" w14:textId="77777777" w:rsidTr="008848BD">
        <w:trPr>
          <w:cantSplit/>
          <w:trHeight w:val="357"/>
          <w:tblHeader/>
        </w:trPr>
        <w:tc>
          <w:tcPr>
            <w:tcW w:w="714" w:type="pct"/>
            <w:tcBorders>
              <w:bottom w:val="double" w:sz="4" w:space="0" w:color="FFFFFF"/>
            </w:tcBorders>
            <w:shd w:val="clear" w:color="auto" w:fill="7C9BC1"/>
          </w:tcPr>
          <w:p w14:paraId="7AA288D5" w14:textId="77777777" w:rsidR="008848BD" w:rsidRPr="00C7303F" w:rsidRDefault="008848BD" w:rsidP="008848BD">
            <w:pPr>
              <w:pStyle w:val="Cap1"/>
              <w:ind w:firstLineChars="100" w:firstLine="200"/>
              <w:rPr>
                <w:szCs w:val="18"/>
              </w:rPr>
            </w:pPr>
            <w:r w:rsidRPr="00751274">
              <w:rPr>
                <w:rFonts w:hint="eastAsia"/>
                <w:szCs w:val="18"/>
              </w:rPr>
              <w:t>#</w:t>
            </w:r>
          </w:p>
        </w:tc>
        <w:tc>
          <w:tcPr>
            <w:tcW w:w="714" w:type="pct"/>
            <w:tcBorders>
              <w:bottom w:val="double" w:sz="4" w:space="0" w:color="FFFFFF"/>
            </w:tcBorders>
            <w:shd w:val="clear" w:color="auto" w:fill="7C9BC1"/>
          </w:tcPr>
          <w:p w14:paraId="48685FCB" w14:textId="77777777" w:rsidR="008848BD" w:rsidRPr="00C7303F" w:rsidRDefault="008848BD" w:rsidP="008848BD">
            <w:pPr>
              <w:pStyle w:val="Cap1"/>
              <w:ind w:firstLineChars="100" w:firstLine="200"/>
              <w:rPr>
                <w:szCs w:val="18"/>
              </w:rPr>
            </w:pPr>
            <w:r w:rsidRPr="00C7303F">
              <w:rPr>
                <w:rFonts w:hint="eastAsia"/>
                <w:szCs w:val="18"/>
              </w:rPr>
              <w:t>代码</w:t>
            </w:r>
          </w:p>
        </w:tc>
        <w:tc>
          <w:tcPr>
            <w:tcW w:w="714" w:type="pct"/>
            <w:tcBorders>
              <w:bottom w:val="double" w:sz="4" w:space="0" w:color="FFFFFF"/>
            </w:tcBorders>
            <w:shd w:val="clear" w:color="auto" w:fill="7C9BC1"/>
          </w:tcPr>
          <w:p w14:paraId="672FD7DE" w14:textId="77777777" w:rsidR="008848BD" w:rsidRPr="00C7303F" w:rsidRDefault="008848BD" w:rsidP="008848BD">
            <w:pPr>
              <w:pStyle w:val="Cap1"/>
              <w:ind w:firstLineChars="100" w:firstLine="200"/>
              <w:rPr>
                <w:szCs w:val="18"/>
              </w:rPr>
            </w:pPr>
            <w:r w:rsidRPr="00C7303F">
              <w:rPr>
                <w:rFonts w:hint="eastAsia"/>
                <w:szCs w:val="18"/>
              </w:rPr>
              <w:t>名称</w:t>
            </w:r>
          </w:p>
        </w:tc>
        <w:tc>
          <w:tcPr>
            <w:tcW w:w="2858" w:type="pct"/>
            <w:tcBorders>
              <w:bottom w:val="double" w:sz="4" w:space="0" w:color="FFFFFF"/>
            </w:tcBorders>
            <w:shd w:val="clear" w:color="auto" w:fill="7C9BC1"/>
          </w:tcPr>
          <w:p w14:paraId="317959C8" w14:textId="77777777" w:rsidR="008848BD" w:rsidRPr="00C7303F" w:rsidRDefault="008848BD" w:rsidP="008848BD">
            <w:pPr>
              <w:pStyle w:val="Cap1"/>
              <w:ind w:firstLineChars="100" w:firstLine="200"/>
              <w:rPr>
                <w:szCs w:val="18"/>
              </w:rPr>
            </w:pPr>
            <w:r w:rsidRPr="00C7303F">
              <w:rPr>
                <w:rFonts w:hint="eastAsia"/>
                <w:szCs w:val="18"/>
              </w:rPr>
              <w:t>权限</w:t>
            </w:r>
          </w:p>
        </w:tc>
      </w:tr>
      <w:tr w:rsidR="008848BD" w:rsidRPr="00806E14" w14:paraId="313FB806" w14:textId="77777777" w:rsidTr="008848BD">
        <w:trPr>
          <w:cantSplit/>
          <w:trHeight w:val="324"/>
        </w:trPr>
        <w:tc>
          <w:tcPr>
            <w:tcW w:w="714" w:type="pct"/>
            <w:shd w:val="clear" w:color="auto" w:fill="E3EEF5"/>
            <w:vAlign w:val="center"/>
          </w:tcPr>
          <w:p w14:paraId="2B433FE5" w14:textId="77777777" w:rsidR="008848BD" w:rsidRPr="005D789A" w:rsidRDefault="008848BD" w:rsidP="008848BD">
            <w:pPr>
              <w:pStyle w:val="Cap2"/>
              <w:jc w:val="center"/>
              <w:rPr>
                <w:lang w:eastAsia="zh-CN"/>
              </w:rPr>
            </w:pPr>
            <w:r w:rsidRPr="005D789A">
              <w:rPr>
                <w:lang w:eastAsia="zh-CN"/>
              </w:rPr>
              <w:t>1</w:t>
            </w:r>
          </w:p>
        </w:tc>
        <w:tc>
          <w:tcPr>
            <w:tcW w:w="714" w:type="pct"/>
            <w:shd w:val="clear" w:color="auto" w:fill="E3EEF5"/>
          </w:tcPr>
          <w:p w14:paraId="4DF70A6F" w14:textId="77777777" w:rsidR="008848BD" w:rsidRDefault="008848BD" w:rsidP="008848BD">
            <w:pPr>
              <w:jc w:val="center"/>
              <w:rPr>
                <w:rFonts w:ascii="宋体" w:hAnsi="宋体" w:cs="宋体"/>
                <w:szCs w:val="22"/>
              </w:rPr>
            </w:pPr>
          </w:p>
        </w:tc>
        <w:tc>
          <w:tcPr>
            <w:tcW w:w="714" w:type="pct"/>
            <w:shd w:val="clear" w:color="auto" w:fill="E3EEF5"/>
          </w:tcPr>
          <w:p w14:paraId="195820CA" w14:textId="77777777" w:rsidR="008848BD" w:rsidRPr="00806E14" w:rsidRDefault="008848BD" w:rsidP="008848BD">
            <w:pPr>
              <w:jc w:val="center"/>
              <w:rPr>
                <w:rFonts w:ascii="宋体" w:hAnsi="宋体" w:cs="宋体"/>
              </w:rPr>
            </w:pPr>
          </w:p>
        </w:tc>
        <w:tc>
          <w:tcPr>
            <w:tcW w:w="2858" w:type="pct"/>
            <w:shd w:val="clear" w:color="auto" w:fill="E3EEF5"/>
          </w:tcPr>
          <w:p w14:paraId="64EE9E67" w14:textId="77777777" w:rsidR="008848BD" w:rsidRDefault="008848BD" w:rsidP="008848BD">
            <w:pPr>
              <w:jc w:val="center"/>
              <w:rPr>
                <w:rFonts w:ascii="宋体" w:hAnsi="宋体" w:cs="宋体"/>
                <w:szCs w:val="22"/>
              </w:rPr>
            </w:pPr>
          </w:p>
        </w:tc>
      </w:tr>
      <w:tr w:rsidR="008848BD" w:rsidRPr="00806E14" w14:paraId="0E2DF4D1" w14:textId="77777777" w:rsidTr="008848BD">
        <w:trPr>
          <w:cantSplit/>
          <w:trHeight w:val="324"/>
        </w:trPr>
        <w:tc>
          <w:tcPr>
            <w:tcW w:w="714" w:type="pct"/>
            <w:shd w:val="clear" w:color="auto" w:fill="E3EEF5"/>
            <w:vAlign w:val="center"/>
          </w:tcPr>
          <w:p w14:paraId="74839984" w14:textId="77777777" w:rsidR="008848BD" w:rsidRPr="005D789A" w:rsidRDefault="008848BD" w:rsidP="008848BD">
            <w:pPr>
              <w:pStyle w:val="Cap2"/>
              <w:jc w:val="center"/>
              <w:rPr>
                <w:lang w:eastAsia="zh-CN"/>
              </w:rPr>
            </w:pPr>
            <w:r>
              <w:rPr>
                <w:rFonts w:hint="eastAsia"/>
                <w:lang w:eastAsia="zh-CN"/>
              </w:rPr>
              <w:t>2</w:t>
            </w:r>
          </w:p>
        </w:tc>
        <w:tc>
          <w:tcPr>
            <w:tcW w:w="714" w:type="pct"/>
            <w:shd w:val="clear" w:color="auto" w:fill="E3EEF5"/>
          </w:tcPr>
          <w:p w14:paraId="77A546E6" w14:textId="77777777" w:rsidR="008848BD" w:rsidRDefault="008848BD" w:rsidP="008848BD">
            <w:pPr>
              <w:jc w:val="center"/>
              <w:rPr>
                <w:rFonts w:ascii="宋体" w:hAnsi="宋体" w:cs="宋体"/>
                <w:szCs w:val="22"/>
              </w:rPr>
            </w:pPr>
          </w:p>
        </w:tc>
        <w:tc>
          <w:tcPr>
            <w:tcW w:w="714" w:type="pct"/>
            <w:shd w:val="clear" w:color="auto" w:fill="E3EEF5"/>
          </w:tcPr>
          <w:p w14:paraId="1A9DDFC4" w14:textId="77777777" w:rsidR="008848BD" w:rsidRPr="00806E14" w:rsidRDefault="008848BD" w:rsidP="008848BD">
            <w:pPr>
              <w:jc w:val="center"/>
              <w:rPr>
                <w:rFonts w:ascii="宋体" w:hAnsi="宋体" w:cs="宋体"/>
              </w:rPr>
            </w:pPr>
          </w:p>
        </w:tc>
        <w:tc>
          <w:tcPr>
            <w:tcW w:w="2858" w:type="pct"/>
            <w:shd w:val="clear" w:color="auto" w:fill="E3EEF5"/>
          </w:tcPr>
          <w:p w14:paraId="359E1F92" w14:textId="77777777" w:rsidR="008848BD" w:rsidRDefault="008848BD" w:rsidP="008848BD">
            <w:pPr>
              <w:jc w:val="center"/>
              <w:rPr>
                <w:rFonts w:ascii="宋体" w:hAnsi="宋体" w:cs="宋体"/>
                <w:szCs w:val="22"/>
              </w:rPr>
            </w:pPr>
          </w:p>
        </w:tc>
      </w:tr>
      <w:tr w:rsidR="008848BD" w:rsidRPr="00806E14" w14:paraId="3BF99AA0" w14:textId="77777777" w:rsidTr="008848BD">
        <w:trPr>
          <w:cantSplit/>
          <w:trHeight w:val="324"/>
        </w:trPr>
        <w:tc>
          <w:tcPr>
            <w:tcW w:w="714" w:type="pct"/>
            <w:shd w:val="clear" w:color="auto" w:fill="E3EEF5"/>
            <w:vAlign w:val="center"/>
          </w:tcPr>
          <w:p w14:paraId="1415A210" w14:textId="77777777" w:rsidR="008848BD" w:rsidRPr="005D789A" w:rsidRDefault="008848BD" w:rsidP="008848BD">
            <w:pPr>
              <w:pStyle w:val="Cap2"/>
              <w:jc w:val="center"/>
              <w:rPr>
                <w:lang w:eastAsia="zh-CN"/>
              </w:rPr>
            </w:pPr>
            <w:r>
              <w:rPr>
                <w:rFonts w:hint="eastAsia"/>
                <w:lang w:eastAsia="zh-CN"/>
              </w:rPr>
              <w:t>3</w:t>
            </w:r>
          </w:p>
        </w:tc>
        <w:tc>
          <w:tcPr>
            <w:tcW w:w="714" w:type="pct"/>
            <w:shd w:val="clear" w:color="auto" w:fill="E3EEF5"/>
          </w:tcPr>
          <w:p w14:paraId="1CF6F2C4" w14:textId="77777777" w:rsidR="008848BD" w:rsidRDefault="008848BD" w:rsidP="008848BD">
            <w:pPr>
              <w:jc w:val="center"/>
              <w:rPr>
                <w:rFonts w:ascii="宋体" w:hAnsi="宋体" w:cs="宋体"/>
                <w:szCs w:val="22"/>
              </w:rPr>
            </w:pPr>
          </w:p>
        </w:tc>
        <w:tc>
          <w:tcPr>
            <w:tcW w:w="714" w:type="pct"/>
            <w:shd w:val="clear" w:color="auto" w:fill="E3EEF5"/>
          </w:tcPr>
          <w:p w14:paraId="48CC1076" w14:textId="77777777" w:rsidR="008848BD" w:rsidRPr="00806E14" w:rsidRDefault="008848BD" w:rsidP="008848BD">
            <w:pPr>
              <w:jc w:val="center"/>
              <w:rPr>
                <w:rFonts w:ascii="宋体" w:hAnsi="宋体" w:cs="宋体"/>
              </w:rPr>
            </w:pPr>
          </w:p>
        </w:tc>
        <w:tc>
          <w:tcPr>
            <w:tcW w:w="2858" w:type="pct"/>
            <w:shd w:val="clear" w:color="auto" w:fill="E3EEF5"/>
          </w:tcPr>
          <w:p w14:paraId="57A04EBD" w14:textId="77777777" w:rsidR="008848BD" w:rsidRDefault="008848BD" w:rsidP="008848BD">
            <w:pPr>
              <w:jc w:val="center"/>
              <w:rPr>
                <w:rFonts w:ascii="宋体" w:hAnsi="宋体" w:cs="宋体"/>
                <w:szCs w:val="22"/>
              </w:rPr>
            </w:pPr>
          </w:p>
        </w:tc>
      </w:tr>
    </w:tbl>
    <w:p w14:paraId="71ADD087" w14:textId="77777777" w:rsidR="008848BD" w:rsidRDefault="008848BD" w:rsidP="008848BD">
      <w:pPr>
        <w:spacing w:line="360" w:lineRule="auto"/>
        <w:ind w:left="420"/>
      </w:pPr>
      <w:r>
        <w:rPr>
          <w:rFonts w:hint="eastAsia"/>
        </w:rPr>
        <w:t>1</w:t>
      </w:r>
      <w:r>
        <w:rPr>
          <w:rFonts w:hint="eastAsia"/>
        </w:rPr>
        <w:t>、代码不能重复；</w:t>
      </w:r>
    </w:p>
    <w:p w14:paraId="3425B42B" w14:textId="77777777" w:rsidR="008848BD" w:rsidRDefault="008848BD" w:rsidP="008848BD">
      <w:pPr>
        <w:spacing w:line="360" w:lineRule="auto"/>
        <w:ind w:left="420"/>
        <w:rPr>
          <w:lang w:eastAsia="zh-CN"/>
        </w:rPr>
      </w:pPr>
      <w:r>
        <w:rPr>
          <w:rFonts w:hint="eastAsia"/>
          <w:lang w:eastAsia="zh-CN"/>
        </w:rPr>
        <w:t>2</w:t>
      </w:r>
      <w:r>
        <w:rPr>
          <w:rFonts w:hint="eastAsia"/>
          <w:lang w:eastAsia="zh-CN"/>
        </w:rPr>
        <w:t>、用户通过分配角色，获取相应页面操作权限；</w:t>
      </w:r>
    </w:p>
    <w:p w14:paraId="257DA978"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60DB1DE2" w14:textId="77777777" w:rsidR="008848BD" w:rsidRDefault="008848BD" w:rsidP="008848BD">
      <w:pPr>
        <w:pStyle w:val="40"/>
        <w:numPr>
          <w:ilvl w:val="3"/>
          <w:numId w:val="2"/>
        </w:numPr>
        <w:rPr>
          <w:lang w:eastAsia="zh-CN"/>
        </w:rPr>
      </w:pPr>
      <w:r>
        <w:rPr>
          <w:rFonts w:hint="eastAsia"/>
          <w:lang w:eastAsia="zh-CN"/>
        </w:rPr>
        <w:t>用户界面</w:t>
      </w:r>
    </w:p>
    <w:p w14:paraId="51165745"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角色查询页面</w:t>
      </w:r>
    </w:p>
    <w:p w14:paraId="611EC8AF" w14:textId="77777777" w:rsidR="008848BD" w:rsidRDefault="00E75EE2" w:rsidP="008848BD">
      <w:r>
        <w:rPr>
          <w:noProof/>
          <w:lang w:eastAsia="zh-CN" w:bidi="ar-SA"/>
        </w:rPr>
        <w:drawing>
          <wp:inline distT="0" distB="0" distL="0" distR="0" wp14:anchorId="44B5589A" wp14:editId="2B018C64">
            <wp:extent cx="5276850" cy="2076450"/>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505BA83" w14:textId="77777777" w:rsidR="008848BD" w:rsidRDefault="008848BD" w:rsidP="008848BD"/>
    <w:p w14:paraId="77D124BA"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角色新增页面</w:t>
      </w:r>
    </w:p>
    <w:p w14:paraId="2D7AFE90" w14:textId="77777777" w:rsidR="008848BD" w:rsidRDefault="00E75EE2" w:rsidP="008848BD">
      <w:r>
        <w:rPr>
          <w:noProof/>
          <w:lang w:eastAsia="zh-CN" w:bidi="ar-SA"/>
        </w:rPr>
        <w:drawing>
          <wp:inline distT="0" distB="0" distL="0" distR="0" wp14:anchorId="4ABFCAAC" wp14:editId="3ACEFD3B">
            <wp:extent cx="5267325" cy="1971675"/>
            <wp:effectExtent l="0" t="0" r="9525" b="9525"/>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6284B20D" w14:textId="77777777" w:rsidR="008848BD" w:rsidRDefault="008848BD" w:rsidP="008848BD"/>
    <w:p w14:paraId="17AF9177"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角色分配权限页面</w:t>
      </w:r>
    </w:p>
    <w:p w14:paraId="456C358E" w14:textId="77777777" w:rsidR="008848BD" w:rsidRDefault="00E75EE2" w:rsidP="008848BD">
      <w:r>
        <w:rPr>
          <w:noProof/>
          <w:lang w:eastAsia="zh-CN" w:bidi="ar-SA"/>
        </w:rPr>
        <w:drawing>
          <wp:inline distT="0" distB="0" distL="0" distR="0" wp14:anchorId="31D5849F" wp14:editId="674D867A">
            <wp:extent cx="5276850" cy="1971675"/>
            <wp:effectExtent l="0" t="0" r="0" b="952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634F72AF" w14:textId="77777777" w:rsidR="008848BD" w:rsidRDefault="008848BD" w:rsidP="008848BD"/>
    <w:p w14:paraId="79EF8534"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4</w:t>
      </w:r>
      <w:r w:rsidRPr="00D12323">
        <w:rPr>
          <w:rFonts w:hint="eastAsia"/>
        </w:rPr>
        <w:t xml:space="preserve"> </w:t>
      </w:r>
      <w:r>
        <w:rPr>
          <w:rFonts w:hint="eastAsia"/>
        </w:rPr>
        <w:t xml:space="preserve"> </w:t>
      </w:r>
      <w:r>
        <w:rPr>
          <w:rFonts w:hint="eastAsia"/>
        </w:rPr>
        <w:t>角色分配用户页面</w:t>
      </w:r>
    </w:p>
    <w:p w14:paraId="74D60FBA" w14:textId="77777777" w:rsidR="008848BD" w:rsidRDefault="00E75EE2" w:rsidP="008848BD">
      <w:r>
        <w:rPr>
          <w:noProof/>
          <w:lang w:eastAsia="zh-CN" w:bidi="ar-SA"/>
        </w:rPr>
        <w:drawing>
          <wp:inline distT="0" distB="0" distL="0" distR="0" wp14:anchorId="242CD16F" wp14:editId="5FE6E556">
            <wp:extent cx="5276850" cy="1971675"/>
            <wp:effectExtent l="0" t="0" r="9525" b="9525"/>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3264BE1" w14:textId="77777777" w:rsidR="008848BD" w:rsidRDefault="008848BD" w:rsidP="008848BD">
      <w:pPr>
        <w:pStyle w:val="30"/>
        <w:numPr>
          <w:ilvl w:val="2"/>
          <w:numId w:val="2"/>
        </w:numPr>
        <w:rPr>
          <w:lang w:eastAsia="zh-CN"/>
        </w:rPr>
      </w:pPr>
      <w:bookmarkStart w:id="51" w:name="_Toc517685536"/>
      <w:bookmarkStart w:id="52" w:name="_Toc4183028"/>
      <w:r>
        <w:rPr>
          <w:rFonts w:hint="eastAsia"/>
          <w:lang w:eastAsia="zh-CN"/>
        </w:rPr>
        <w:t>币种</w:t>
      </w:r>
      <w:bookmarkEnd w:id="51"/>
      <w:bookmarkEnd w:id="52"/>
    </w:p>
    <w:p w14:paraId="7F39D392" w14:textId="77777777" w:rsidR="008848BD" w:rsidRDefault="008848BD" w:rsidP="008848BD">
      <w:pPr>
        <w:pStyle w:val="40"/>
        <w:numPr>
          <w:ilvl w:val="3"/>
          <w:numId w:val="2"/>
        </w:numPr>
        <w:rPr>
          <w:lang w:eastAsia="zh-CN"/>
        </w:rPr>
      </w:pPr>
      <w:r>
        <w:rPr>
          <w:rFonts w:hint="eastAsia"/>
          <w:lang w:eastAsia="zh-CN"/>
        </w:rPr>
        <w:t>业务描述</w:t>
      </w:r>
    </w:p>
    <w:p w14:paraId="68768A43" w14:textId="77777777" w:rsidR="008848BD" w:rsidRDefault="008848BD" w:rsidP="008848BD">
      <w:pPr>
        <w:ind w:firstLine="420"/>
        <w:rPr>
          <w:lang w:eastAsia="zh-CN"/>
        </w:rPr>
      </w:pPr>
      <w:r>
        <w:rPr>
          <w:rFonts w:hint="eastAsia"/>
          <w:lang w:eastAsia="zh-CN"/>
        </w:rPr>
        <w:t>定义币种属性，</w:t>
      </w:r>
      <w:r w:rsidRPr="00D71734">
        <w:rPr>
          <w:rFonts w:hint="eastAsia"/>
          <w:lang w:eastAsia="zh-CN"/>
        </w:rPr>
        <w:t>币种信息主要考虑以后的扩展性，管理外币账户信息</w:t>
      </w:r>
      <w:r>
        <w:rPr>
          <w:rFonts w:hint="eastAsia"/>
          <w:lang w:eastAsia="zh-CN"/>
        </w:rPr>
        <w:t>，由总公司统一维护。</w:t>
      </w:r>
    </w:p>
    <w:p w14:paraId="26A320DB" w14:textId="77777777" w:rsidR="008848BD" w:rsidRDefault="008848BD" w:rsidP="008848BD">
      <w:pPr>
        <w:pStyle w:val="40"/>
        <w:numPr>
          <w:ilvl w:val="3"/>
          <w:numId w:val="2"/>
        </w:numPr>
        <w:rPr>
          <w:lang w:eastAsia="zh-CN"/>
        </w:rPr>
      </w:pPr>
      <w:r>
        <w:rPr>
          <w:rFonts w:hint="eastAsia"/>
          <w:lang w:eastAsia="zh-CN"/>
        </w:rPr>
        <w:t>业务流程</w:t>
      </w:r>
    </w:p>
    <w:p w14:paraId="5B303657" w14:textId="77777777" w:rsidR="008848BD" w:rsidRDefault="008848BD" w:rsidP="008848BD">
      <w:pPr>
        <w:ind w:left="420"/>
      </w:pPr>
      <w:r>
        <w:rPr>
          <w:rFonts w:hint="eastAsia"/>
        </w:rPr>
        <w:t>无</w:t>
      </w:r>
    </w:p>
    <w:p w14:paraId="63A19E11" w14:textId="77777777" w:rsidR="008848BD" w:rsidRDefault="008848BD" w:rsidP="008848BD">
      <w:pPr>
        <w:pStyle w:val="40"/>
        <w:numPr>
          <w:ilvl w:val="3"/>
          <w:numId w:val="2"/>
        </w:numPr>
        <w:rPr>
          <w:lang w:eastAsia="zh-CN"/>
        </w:rPr>
      </w:pPr>
      <w:r>
        <w:rPr>
          <w:rFonts w:hint="eastAsia"/>
          <w:lang w:eastAsia="zh-CN"/>
        </w:rPr>
        <w:t>流程说明</w:t>
      </w:r>
    </w:p>
    <w:p w14:paraId="4A39D2AF" w14:textId="77777777" w:rsidR="008848BD" w:rsidRDefault="008848BD" w:rsidP="008848BD">
      <w:pPr>
        <w:ind w:left="420"/>
      </w:pPr>
      <w:r>
        <w:rPr>
          <w:rFonts w:hint="eastAsia"/>
        </w:rPr>
        <w:t>无</w:t>
      </w:r>
    </w:p>
    <w:p w14:paraId="27545B9E" w14:textId="77777777" w:rsidR="008848BD" w:rsidRDefault="008848BD" w:rsidP="008848BD">
      <w:pPr>
        <w:pStyle w:val="40"/>
        <w:numPr>
          <w:ilvl w:val="3"/>
          <w:numId w:val="2"/>
        </w:numPr>
        <w:rPr>
          <w:lang w:eastAsia="zh-CN"/>
        </w:rPr>
      </w:pPr>
      <w:r>
        <w:rPr>
          <w:rFonts w:hint="eastAsia"/>
          <w:lang w:eastAsia="zh-CN"/>
        </w:rPr>
        <w:t>业务元素</w:t>
      </w:r>
    </w:p>
    <w:tbl>
      <w:tblPr>
        <w:tblW w:w="4971"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637"/>
        <w:gridCol w:w="1586"/>
        <w:gridCol w:w="3276"/>
        <w:gridCol w:w="2980"/>
      </w:tblGrid>
      <w:tr w:rsidR="008848BD" w:rsidRPr="00806E14" w14:paraId="6D8539B9" w14:textId="77777777" w:rsidTr="008848BD">
        <w:trPr>
          <w:cantSplit/>
          <w:trHeight w:val="357"/>
          <w:tblHeader/>
        </w:trPr>
        <w:tc>
          <w:tcPr>
            <w:tcW w:w="5000" w:type="pct"/>
            <w:gridSpan w:val="4"/>
            <w:tcBorders>
              <w:bottom w:val="double" w:sz="4" w:space="0" w:color="FFFFFF"/>
            </w:tcBorders>
            <w:shd w:val="clear" w:color="auto" w:fill="E3EEF5"/>
          </w:tcPr>
          <w:p w14:paraId="6A4B8048" w14:textId="77777777" w:rsidR="008848BD" w:rsidRPr="00995F7D" w:rsidRDefault="008848BD" w:rsidP="008848BD">
            <w:pPr>
              <w:jc w:val="center"/>
              <w:rPr>
                <w:rFonts w:ascii="宋体" w:hAnsi="宋体"/>
                <w:b/>
              </w:rPr>
            </w:pPr>
            <w:r w:rsidRPr="00504C2C">
              <w:rPr>
                <w:rFonts w:ascii="宋体" w:hAnsi="宋体" w:hint="eastAsia"/>
                <w:b/>
              </w:rPr>
              <w:t>币种</w:t>
            </w:r>
            <w:r>
              <w:rPr>
                <w:rFonts w:ascii="宋体" w:hAnsi="宋体" w:hint="eastAsia"/>
                <w:b/>
              </w:rPr>
              <w:t>-样例</w:t>
            </w:r>
          </w:p>
        </w:tc>
      </w:tr>
      <w:tr w:rsidR="008848BD" w:rsidRPr="007B276B" w14:paraId="423756F2" w14:textId="77777777" w:rsidTr="008848BD">
        <w:trPr>
          <w:cantSplit/>
          <w:tblHeader/>
        </w:trPr>
        <w:tc>
          <w:tcPr>
            <w:tcW w:w="376" w:type="pct"/>
            <w:tcBorders>
              <w:bottom w:val="double" w:sz="4" w:space="0" w:color="FFFFFF"/>
              <w:right w:val="double" w:sz="4" w:space="0" w:color="FFFFFF"/>
            </w:tcBorders>
            <w:shd w:val="clear" w:color="auto" w:fill="7C9BC1"/>
            <w:tcMar>
              <w:top w:w="58" w:type="dxa"/>
              <w:left w:w="58" w:type="dxa"/>
              <w:bottom w:w="58" w:type="dxa"/>
              <w:right w:w="58" w:type="dxa"/>
            </w:tcMar>
          </w:tcPr>
          <w:p w14:paraId="2B0459CE" w14:textId="77777777" w:rsidR="008848BD" w:rsidRPr="00751274" w:rsidRDefault="008848BD" w:rsidP="008848BD">
            <w:pPr>
              <w:pStyle w:val="Cap1"/>
              <w:ind w:firstLineChars="100" w:firstLine="200"/>
              <w:rPr>
                <w:szCs w:val="18"/>
              </w:rPr>
            </w:pPr>
            <w:r w:rsidRPr="00751274">
              <w:rPr>
                <w:rFonts w:hint="eastAsia"/>
                <w:szCs w:val="18"/>
              </w:rPr>
              <w:t>#</w:t>
            </w:r>
          </w:p>
        </w:tc>
        <w:tc>
          <w:tcPr>
            <w:tcW w:w="935" w:type="pct"/>
            <w:tcBorders>
              <w:left w:val="double" w:sz="4" w:space="0" w:color="FFFFFF"/>
              <w:bottom w:val="double" w:sz="4" w:space="0" w:color="FFFFFF"/>
              <w:right w:val="double" w:sz="4" w:space="0" w:color="FFFFFF"/>
            </w:tcBorders>
            <w:shd w:val="clear" w:color="auto" w:fill="7C9BC1"/>
          </w:tcPr>
          <w:p w14:paraId="60F60761" w14:textId="77777777" w:rsidR="008848BD" w:rsidRPr="00130E31" w:rsidRDefault="008848BD" w:rsidP="008848BD">
            <w:pPr>
              <w:pStyle w:val="Cap1"/>
              <w:rPr>
                <w:szCs w:val="18"/>
              </w:rPr>
            </w:pPr>
            <w:r>
              <w:rPr>
                <w:rFonts w:hint="eastAsia"/>
                <w:szCs w:val="18"/>
              </w:rPr>
              <w:t>代码</w:t>
            </w:r>
          </w:p>
        </w:tc>
        <w:tc>
          <w:tcPr>
            <w:tcW w:w="1932" w:type="pct"/>
            <w:tcBorders>
              <w:left w:val="double" w:sz="4" w:space="0" w:color="FFFFFF"/>
              <w:bottom w:val="double" w:sz="4" w:space="0" w:color="FFFFFF"/>
              <w:right w:val="double" w:sz="4" w:space="0" w:color="FFFFFF"/>
            </w:tcBorders>
            <w:shd w:val="clear" w:color="auto" w:fill="7C9BC1"/>
          </w:tcPr>
          <w:p w14:paraId="59860262" w14:textId="77777777" w:rsidR="008848BD" w:rsidRPr="00130E31" w:rsidRDefault="008848BD" w:rsidP="008848BD">
            <w:pPr>
              <w:pStyle w:val="Cap1"/>
              <w:rPr>
                <w:szCs w:val="18"/>
              </w:rPr>
            </w:pPr>
            <w:r>
              <w:rPr>
                <w:rFonts w:hint="eastAsia"/>
                <w:szCs w:val="18"/>
              </w:rPr>
              <w:t>名称</w:t>
            </w:r>
          </w:p>
        </w:tc>
        <w:tc>
          <w:tcPr>
            <w:tcW w:w="1757" w:type="pct"/>
            <w:tcBorders>
              <w:left w:val="double" w:sz="4" w:space="0" w:color="FFFFFF"/>
              <w:bottom w:val="double" w:sz="4" w:space="0" w:color="FFFFFF"/>
              <w:right w:val="double" w:sz="4" w:space="0" w:color="FFFFFF"/>
            </w:tcBorders>
            <w:shd w:val="clear" w:color="auto" w:fill="7C9BC1"/>
          </w:tcPr>
          <w:p w14:paraId="051643E5" w14:textId="77777777" w:rsidR="008848BD" w:rsidRDefault="008848BD" w:rsidP="008848BD">
            <w:pPr>
              <w:pStyle w:val="Cap1"/>
              <w:rPr>
                <w:szCs w:val="18"/>
              </w:rPr>
            </w:pPr>
            <w:r>
              <w:rPr>
                <w:rFonts w:hint="eastAsia"/>
                <w:szCs w:val="18"/>
              </w:rPr>
              <w:t>备注</w:t>
            </w:r>
          </w:p>
        </w:tc>
      </w:tr>
      <w:tr w:rsidR="008848BD" w:rsidRPr="00E86C6E" w14:paraId="39FCEF35"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600F68F0" w14:textId="77777777" w:rsidR="008848BD" w:rsidRPr="005D789A" w:rsidRDefault="008848BD" w:rsidP="008848BD">
            <w:pPr>
              <w:pStyle w:val="Cap2"/>
              <w:jc w:val="center"/>
              <w:rPr>
                <w:lang w:eastAsia="zh-CN"/>
              </w:rPr>
            </w:pPr>
            <w:r w:rsidRPr="005D789A">
              <w:rPr>
                <w:lang w:eastAsia="zh-CN"/>
              </w:rPr>
              <w:t>1</w:t>
            </w:r>
          </w:p>
        </w:tc>
        <w:tc>
          <w:tcPr>
            <w:tcW w:w="935" w:type="pct"/>
            <w:tcBorders>
              <w:left w:val="double" w:sz="4" w:space="0" w:color="FFFFFF"/>
              <w:right w:val="double" w:sz="4" w:space="0" w:color="FFFFFF"/>
            </w:tcBorders>
            <w:shd w:val="clear" w:color="auto" w:fill="E3EEF5"/>
          </w:tcPr>
          <w:p w14:paraId="4A39B606" w14:textId="77777777" w:rsidR="008848BD" w:rsidRPr="00EA02F0" w:rsidRDefault="008848BD" w:rsidP="008848BD">
            <w:pPr>
              <w:jc w:val="center"/>
              <w:rPr>
                <w:rFonts w:ascii="宋体" w:hAnsi="宋体" w:cs="宋体"/>
                <w:szCs w:val="22"/>
              </w:rPr>
            </w:pPr>
            <w:r>
              <w:rPr>
                <w:rFonts w:ascii="宋体" w:hAnsi="宋体" w:cs="宋体"/>
                <w:szCs w:val="22"/>
              </w:rPr>
              <w:t>CNY</w:t>
            </w:r>
          </w:p>
        </w:tc>
        <w:tc>
          <w:tcPr>
            <w:tcW w:w="1932" w:type="pct"/>
            <w:tcBorders>
              <w:left w:val="double" w:sz="4" w:space="0" w:color="FFFFFF"/>
              <w:right w:val="double" w:sz="4" w:space="0" w:color="FFFFFF"/>
            </w:tcBorders>
            <w:shd w:val="clear" w:color="auto" w:fill="E3EEF5"/>
          </w:tcPr>
          <w:p w14:paraId="2308E12B" w14:textId="77777777" w:rsidR="008848BD" w:rsidRPr="00EA02F0" w:rsidRDefault="008848BD" w:rsidP="008848BD">
            <w:pPr>
              <w:jc w:val="center"/>
              <w:rPr>
                <w:rFonts w:ascii="宋体" w:hAnsi="宋体" w:cs="宋体"/>
              </w:rPr>
            </w:pPr>
            <w:r>
              <w:rPr>
                <w:rFonts w:ascii="宋体" w:hAnsi="宋体" w:cs="宋体" w:hint="eastAsia"/>
              </w:rPr>
              <w:t>人民币</w:t>
            </w:r>
          </w:p>
        </w:tc>
        <w:tc>
          <w:tcPr>
            <w:tcW w:w="1757" w:type="pct"/>
            <w:tcBorders>
              <w:left w:val="double" w:sz="4" w:space="0" w:color="FFFFFF"/>
              <w:right w:val="double" w:sz="4" w:space="0" w:color="FFFFFF"/>
            </w:tcBorders>
            <w:shd w:val="clear" w:color="auto" w:fill="E3EEF5"/>
          </w:tcPr>
          <w:p w14:paraId="26B2F20F" w14:textId="77777777" w:rsidR="008848BD" w:rsidRPr="00EA02F0" w:rsidRDefault="008848BD" w:rsidP="008848BD">
            <w:pPr>
              <w:jc w:val="center"/>
              <w:rPr>
                <w:rFonts w:ascii="宋体" w:hAnsi="宋体" w:cs="宋体"/>
              </w:rPr>
            </w:pPr>
          </w:p>
        </w:tc>
      </w:tr>
      <w:tr w:rsidR="008848BD" w:rsidRPr="00E86C6E" w14:paraId="16404D97"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3771A237" w14:textId="77777777" w:rsidR="008848BD" w:rsidRPr="005D789A" w:rsidRDefault="008848BD" w:rsidP="008848BD">
            <w:pPr>
              <w:pStyle w:val="Cap2"/>
              <w:jc w:val="center"/>
              <w:rPr>
                <w:lang w:eastAsia="zh-CN"/>
              </w:rPr>
            </w:pPr>
            <w:r>
              <w:rPr>
                <w:rFonts w:hint="eastAsia"/>
                <w:lang w:eastAsia="zh-CN"/>
              </w:rPr>
              <w:t>2</w:t>
            </w:r>
          </w:p>
        </w:tc>
        <w:tc>
          <w:tcPr>
            <w:tcW w:w="935" w:type="pct"/>
            <w:tcBorders>
              <w:left w:val="double" w:sz="4" w:space="0" w:color="FFFFFF"/>
              <w:right w:val="double" w:sz="4" w:space="0" w:color="FFFFFF"/>
            </w:tcBorders>
            <w:shd w:val="clear" w:color="auto" w:fill="E3EEF5"/>
          </w:tcPr>
          <w:p w14:paraId="1D68E948" w14:textId="77777777" w:rsidR="008848BD" w:rsidRPr="00806E14" w:rsidRDefault="008848BD" w:rsidP="008848BD">
            <w:pPr>
              <w:jc w:val="center"/>
              <w:rPr>
                <w:rFonts w:ascii="宋体" w:hAnsi="宋体" w:cs="宋体"/>
              </w:rPr>
            </w:pPr>
            <w:r>
              <w:rPr>
                <w:rFonts w:ascii="宋体" w:hAnsi="宋体" w:cs="宋体"/>
              </w:rPr>
              <w:t>USD</w:t>
            </w:r>
          </w:p>
        </w:tc>
        <w:tc>
          <w:tcPr>
            <w:tcW w:w="1932" w:type="pct"/>
            <w:tcBorders>
              <w:left w:val="double" w:sz="4" w:space="0" w:color="FFFFFF"/>
              <w:right w:val="double" w:sz="4" w:space="0" w:color="FFFFFF"/>
            </w:tcBorders>
            <w:shd w:val="clear" w:color="auto" w:fill="E3EEF5"/>
          </w:tcPr>
          <w:p w14:paraId="5CCA25B4" w14:textId="77777777" w:rsidR="008848BD" w:rsidRPr="00806E14" w:rsidRDefault="008848BD" w:rsidP="008848BD">
            <w:pPr>
              <w:jc w:val="center"/>
              <w:rPr>
                <w:rFonts w:ascii="宋体" w:hAnsi="宋体" w:cs="宋体"/>
              </w:rPr>
            </w:pPr>
            <w:r>
              <w:rPr>
                <w:rFonts w:ascii="宋体" w:hAnsi="宋体" w:cs="宋体"/>
              </w:rPr>
              <w:t>美元</w:t>
            </w:r>
          </w:p>
        </w:tc>
        <w:tc>
          <w:tcPr>
            <w:tcW w:w="1757" w:type="pct"/>
            <w:tcBorders>
              <w:left w:val="double" w:sz="4" w:space="0" w:color="FFFFFF"/>
              <w:right w:val="double" w:sz="4" w:space="0" w:color="FFFFFF"/>
            </w:tcBorders>
            <w:shd w:val="clear" w:color="auto" w:fill="E3EEF5"/>
          </w:tcPr>
          <w:p w14:paraId="52154D38" w14:textId="77777777" w:rsidR="008848BD" w:rsidRPr="00EA02F0" w:rsidRDefault="008848BD" w:rsidP="008848BD">
            <w:pPr>
              <w:jc w:val="center"/>
              <w:rPr>
                <w:rFonts w:ascii="宋体" w:hAnsi="宋体" w:cs="宋体"/>
              </w:rPr>
            </w:pPr>
          </w:p>
        </w:tc>
      </w:tr>
      <w:tr w:rsidR="008848BD" w:rsidRPr="00E86C6E" w14:paraId="1FB7B4B2"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3BED5114" w14:textId="77777777" w:rsidR="008848BD" w:rsidRPr="005D789A" w:rsidRDefault="008848BD" w:rsidP="008848BD">
            <w:pPr>
              <w:pStyle w:val="Cap2"/>
              <w:jc w:val="center"/>
              <w:rPr>
                <w:lang w:eastAsia="zh-CN"/>
              </w:rPr>
            </w:pPr>
            <w:r>
              <w:rPr>
                <w:rFonts w:hint="eastAsia"/>
                <w:lang w:eastAsia="zh-CN"/>
              </w:rPr>
              <w:t>3</w:t>
            </w:r>
          </w:p>
        </w:tc>
        <w:tc>
          <w:tcPr>
            <w:tcW w:w="935" w:type="pct"/>
            <w:tcBorders>
              <w:left w:val="double" w:sz="4" w:space="0" w:color="FFFFFF"/>
              <w:right w:val="double" w:sz="4" w:space="0" w:color="FFFFFF"/>
            </w:tcBorders>
            <w:shd w:val="clear" w:color="auto" w:fill="E3EEF5"/>
          </w:tcPr>
          <w:p w14:paraId="1A4C4116" w14:textId="77777777" w:rsidR="008848BD" w:rsidRPr="00806E14" w:rsidRDefault="008848BD" w:rsidP="008848BD">
            <w:pPr>
              <w:jc w:val="center"/>
              <w:rPr>
                <w:rFonts w:ascii="宋体" w:hAnsi="宋体" w:cs="宋体"/>
              </w:rPr>
            </w:pPr>
            <w:r>
              <w:rPr>
                <w:rFonts w:ascii="宋体" w:hAnsi="宋体" w:cs="宋体"/>
              </w:rPr>
              <w:t>EUR</w:t>
            </w:r>
          </w:p>
        </w:tc>
        <w:tc>
          <w:tcPr>
            <w:tcW w:w="1932" w:type="pct"/>
            <w:tcBorders>
              <w:left w:val="double" w:sz="4" w:space="0" w:color="FFFFFF"/>
              <w:right w:val="double" w:sz="4" w:space="0" w:color="FFFFFF"/>
            </w:tcBorders>
            <w:shd w:val="clear" w:color="auto" w:fill="E3EEF5"/>
          </w:tcPr>
          <w:p w14:paraId="7A69B424" w14:textId="77777777" w:rsidR="008848BD" w:rsidRPr="00806E14" w:rsidRDefault="008848BD" w:rsidP="008848BD">
            <w:pPr>
              <w:jc w:val="center"/>
              <w:rPr>
                <w:rFonts w:ascii="宋体" w:hAnsi="宋体" w:cs="宋体"/>
              </w:rPr>
            </w:pPr>
            <w:r>
              <w:rPr>
                <w:rFonts w:ascii="宋体" w:hAnsi="宋体" w:cs="宋体"/>
              </w:rPr>
              <w:t>欧元</w:t>
            </w:r>
          </w:p>
        </w:tc>
        <w:tc>
          <w:tcPr>
            <w:tcW w:w="1757" w:type="pct"/>
            <w:tcBorders>
              <w:left w:val="double" w:sz="4" w:space="0" w:color="FFFFFF"/>
              <w:right w:val="double" w:sz="4" w:space="0" w:color="FFFFFF"/>
            </w:tcBorders>
            <w:shd w:val="clear" w:color="auto" w:fill="E3EEF5"/>
          </w:tcPr>
          <w:p w14:paraId="4430D066" w14:textId="77777777" w:rsidR="008848BD" w:rsidRPr="00EA02F0" w:rsidRDefault="008848BD" w:rsidP="008848BD">
            <w:pPr>
              <w:jc w:val="center"/>
              <w:rPr>
                <w:rFonts w:ascii="宋体" w:hAnsi="宋体" w:cs="宋体"/>
              </w:rPr>
            </w:pPr>
          </w:p>
        </w:tc>
      </w:tr>
      <w:tr w:rsidR="008848BD" w:rsidRPr="00E86C6E" w14:paraId="280904D7"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659BC9C2" w14:textId="77777777" w:rsidR="008848BD" w:rsidRPr="005D789A" w:rsidRDefault="008848BD" w:rsidP="008848BD">
            <w:pPr>
              <w:pStyle w:val="Cap2"/>
              <w:jc w:val="center"/>
              <w:rPr>
                <w:lang w:eastAsia="zh-CN"/>
              </w:rPr>
            </w:pPr>
            <w:r>
              <w:rPr>
                <w:rFonts w:hint="eastAsia"/>
                <w:lang w:eastAsia="zh-CN"/>
              </w:rPr>
              <w:t>4</w:t>
            </w:r>
          </w:p>
        </w:tc>
        <w:tc>
          <w:tcPr>
            <w:tcW w:w="935" w:type="pct"/>
            <w:tcBorders>
              <w:left w:val="double" w:sz="4" w:space="0" w:color="FFFFFF"/>
              <w:right w:val="double" w:sz="4" w:space="0" w:color="FFFFFF"/>
            </w:tcBorders>
            <w:shd w:val="clear" w:color="auto" w:fill="E3EEF5"/>
          </w:tcPr>
          <w:p w14:paraId="2498010D" w14:textId="77777777" w:rsidR="008848BD" w:rsidRPr="00806E14" w:rsidRDefault="008848BD" w:rsidP="008848BD">
            <w:pPr>
              <w:jc w:val="center"/>
              <w:rPr>
                <w:rFonts w:ascii="宋体" w:hAnsi="宋体" w:cs="宋体"/>
              </w:rPr>
            </w:pPr>
            <w:r>
              <w:rPr>
                <w:rFonts w:ascii="宋体" w:hAnsi="宋体" w:cs="宋体"/>
              </w:rPr>
              <w:t>HKD</w:t>
            </w:r>
          </w:p>
        </w:tc>
        <w:tc>
          <w:tcPr>
            <w:tcW w:w="1932" w:type="pct"/>
            <w:tcBorders>
              <w:left w:val="double" w:sz="4" w:space="0" w:color="FFFFFF"/>
              <w:right w:val="double" w:sz="4" w:space="0" w:color="FFFFFF"/>
            </w:tcBorders>
            <w:shd w:val="clear" w:color="auto" w:fill="E3EEF5"/>
          </w:tcPr>
          <w:p w14:paraId="766D26F0" w14:textId="77777777" w:rsidR="008848BD" w:rsidRPr="00806E14" w:rsidRDefault="008848BD" w:rsidP="008848BD">
            <w:pPr>
              <w:jc w:val="center"/>
              <w:rPr>
                <w:rFonts w:ascii="宋体" w:hAnsi="宋体" w:cs="宋体"/>
              </w:rPr>
            </w:pPr>
            <w:r>
              <w:rPr>
                <w:rFonts w:ascii="宋体" w:hAnsi="宋体" w:cs="宋体"/>
              </w:rPr>
              <w:t>港元</w:t>
            </w:r>
          </w:p>
        </w:tc>
        <w:tc>
          <w:tcPr>
            <w:tcW w:w="1757" w:type="pct"/>
            <w:tcBorders>
              <w:left w:val="double" w:sz="4" w:space="0" w:color="FFFFFF"/>
              <w:right w:val="double" w:sz="4" w:space="0" w:color="FFFFFF"/>
            </w:tcBorders>
            <w:shd w:val="clear" w:color="auto" w:fill="E3EEF5"/>
          </w:tcPr>
          <w:p w14:paraId="547BAF83" w14:textId="77777777" w:rsidR="008848BD" w:rsidRPr="00EA02F0" w:rsidRDefault="008848BD" w:rsidP="008848BD">
            <w:pPr>
              <w:jc w:val="center"/>
              <w:rPr>
                <w:rFonts w:ascii="宋体" w:hAnsi="宋体" w:cs="宋体"/>
              </w:rPr>
            </w:pPr>
          </w:p>
        </w:tc>
      </w:tr>
    </w:tbl>
    <w:p w14:paraId="7D0B742F" w14:textId="77777777" w:rsidR="008848BD" w:rsidRDefault="008848BD" w:rsidP="008848BD">
      <w:pPr>
        <w:spacing w:line="360" w:lineRule="auto"/>
        <w:ind w:left="420"/>
      </w:pPr>
      <w:r>
        <w:rPr>
          <w:rFonts w:hint="eastAsia"/>
        </w:rPr>
        <w:t>1</w:t>
      </w:r>
      <w:r>
        <w:rPr>
          <w:rFonts w:hint="eastAsia"/>
        </w:rPr>
        <w:t>、代码不能重复；</w:t>
      </w:r>
    </w:p>
    <w:p w14:paraId="3B75253D" w14:textId="77777777" w:rsidR="008848BD" w:rsidRDefault="008848BD" w:rsidP="008848BD">
      <w:pPr>
        <w:spacing w:line="360" w:lineRule="auto"/>
        <w:ind w:left="420"/>
        <w:rPr>
          <w:lang w:eastAsia="zh-CN"/>
        </w:rPr>
      </w:pPr>
      <w:r>
        <w:rPr>
          <w:rFonts w:hint="eastAsia"/>
          <w:lang w:eastAsia="zh-CN"/>
        </w:rPr>
        <w:t>2</w:t>
      </w:r>
      <w:r>
        <w:rPr>
          <w:rFonts w:hint="eastAsia"/>
          <w:lang w:eastAsia="zh-CN"/>
        </w:rPr>
        <w:t>、目前资金系统中支持人民币收付的业务；</w:t>
      </w:r>
    </w:p>
    <w:p w14:paraId="182259DF" w14:textId="77777777" w:rsidR="008848BD" w:rsidRDefault="008848BD" w:rsidP="008848BD">
      <w:pPr>
        <w:pStyle w:val="40"/>
        <w:numPr>
          <w:ilvl w:val="3"/>
          <w:numId w:val="2"/>
        </w:numPr>
        <w:rPr>
          <w:lang w:eastAsia="zh-CN"/>
        </w:rPr>
      </w:pPr>
      <w:r>
        <w:rPr>
          <w:rFonts w:hint="eastAsia"/>
          <w:lang w:eastAsia="zh-CN"/>
        </w:rPr>
        <w:t>用户界面</w:t>
      </w:r>
    </w:p>
    <w:p w14:paraId="78DE8923" w14:textId="77777777" w:rsidR="008848BD" w:rsidRPr="00D12323" w:rsidRDefault="008848BD" w:rsidP="008848BD">
      <w:pPr>
        <w:pStyle w:val="L-"/>
      </w:pPr>
      <w:r w:rsidRPr="00D12323">
        <w:rPr>
          <w:rFonts w:hint="eastAsia"/>
        </w:rPr>
        <w:t>图：</w:t>
      </w:r>
      <w:r>
        <w:rPr>
          <w:rFonts w:hint="eastAsia"/>
        </w:rPr>
        <w:t>3.1.4.5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币种查询页面</w:t>
      </w:r>
    </w:p>
    <w:p w14:paraId="0C400EB6" w14:textId="77777777" w:rsidR="008848BD" w:rsidRDefault="00E75EE2" w:rsidP="008848BD">
      <w:r>
        <w:rPr>
          <w:noProof/>
          <w:lang w:eastAsia="zh-CN" w:bidi="ar-SA"/>
        </w:rPr>
        <w:drawing>
          <wp:inline distT="0" distB="0" distL="0" distR="0" wp14:anchorId="40F64A35" wp14:editId="4389A7D9">
            <wp:extent cx="5267325" cy="2124075"/>
            <wp:effectExtent l="0" t="0" r="9525" b="952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0810D80" w14:textId="77777777" w:rsidR="008848BD" w:rsidRDefault="008848BD" w:rsidP="008848BD"/>
    <w:p w14:paraId="41EF8F83" w14:textId="77777777" w:rsidR="008848BD" w:rsidRPr="00D12323" w:rsidRDefault="008848BD" w:rsidP="008848BD">
      <w:pPr>
        <w:pStyle w:val="L-"/>
      </w:pPr>
      <w:r w:rsidRPr="00D12323">
        <w:rPr>
          <w:rFonts w:hint="eastAsia"/>
        </w:rPr>
        <w:t>图：</w:t>
      </w:r>
      <w:r>
        <w:rPr>
          <w:rFonts w:hint="eastAsia"/>
        </w:rPr>
        <w:t>3.1.4.5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币种新增页面</w:t>
      </w:r>
    </w:p>
    <w:p w14:paraId="1E616E48" w14:textId="77777777" w:rsidR="008848BD" w:rsidRDefault="00E75EE2" w:rsidP="008848BD">
      <w:r>
        <w:rPr>
          <w:noProof/>
          <w:lang w:eastAsia="zh-CN" w:bidi="ar-SA"/>
        </w:rPr>
        <w:drawing>
          <wp:inline distT="0" distB="0" distL="0" distR="0" wp14:anchorId="12F90C72" wp14:editId="775F385E">
            <wp:extent cx="5267325" cy="2124075"/>
            <wp:effectExtent l="0" t="0" r="9525"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AD083E5" w14:textId="77777777" w:rsidR="008848BD" w:rsidRDefault="008848BD" w:rsidP="008848BD">
      <w:pPr>
        <w:pStyle w:val="30"/>
        <w:numPr>
          <w:ilvl w:val="2"/>
          <w:numId w:val="2"/>
        </w:numPr>
        <w:rPr>
          <w:lang w:eastAsia="zh-CN"/>
        </w:rPr>
      </w:pPr>
      <w:bookmarkStart w:id="53" w:name="_Toc517685537"/>
      <w:bookmarkStart w:id="54" w:name="_Toc4183029"/>
      <w:r>
        <w:rPr>
          <w:rFonts w:hint="eastAsia"/>
          <w:lang w:eastAsia="zh-CN"/>
        </w:rPr>
        <w:t>账户用途</w:t>
      </w:r>
      <w:bookmarkEnd w:id="53"/>
      <w:bookmarkEnd w:id="54"/>
    </w:p>
    <w:p w14:paraId="4C60A376" w14:textId="77777777" w:rsidR="008848BD" w:rsidRDefault="008848BD" w:rsidP="008848BD">
      <w:pPr>
        <w:pStyle w:val="40"/>
        <w:numPr>
          <w:ilvl w:val="3"/>
          <w:numId w:val="2"/>
        </w:numPr>
        <w:rPr>
          <w:lang w:eastAsia="zh-CN"/>
        </w:rPr>
      </w:pPr>
      <w:r>
        <w:rPr>
          <w:rFonts w:hint="eastAsia"/>
          <w:lang w:eastAsia="zh-CN"/>
        </w:rPr>
        <w:t>业务描述</w:t>
      </w:r>
    </w:p>
    <w:p w14:paraId="326BB358" w14:textId="77777777" w:rsidR="008848BD" w:rsidRDefault="008848BD" w:rsidP="008848BD">
      <w:pPr>
        <w:ind w:firstLine="420"/>
        <w:rPr>
          <w:lang w:eastAsia="zh-CN"/>
        </w:rPr>
      </w:pPr>
      <w:r>
        <w:rPr>
          <w:rFonts w:hint="eastAsia"/>
          <w:lang w:eastAsia="zh-CN"/>
        </w:rPr>
        <w:t>定义账户的企业分类，由总公司统一分配和管理。</w:t>
      </w:r>
    </w:p>
    <w:p w14:paraId="68CC09C3" w14:textId="77777777" w:rsidR="008848BD" w:rsidRDefault="008848BD" w:rsidP="008848BD">
      <w:pPr>
        <w:pStyle w:val="40"/>
        <w:numPr>
          <w:ilvl w:val="3"/>
          <w:numId w:val="2"/>
        </w:numPr>
        <w:rPr>
          <w:lang w:eastAsia="zh-CN"/>
        </w:rPr>
      </w:pPr>
      <w:r>
        <w:rPr>
          <w:rFonts w:hint="eastAsia"/>
          <w:lang w:eastAsia="zh-CN"/>
        </w:rPr>
        <w:t>业务流程</w:t>
      </w:r>
    </w:p>
    <w:p w14:paraId="769F7306" w14:textId="77777777" w:rsidR="008848BD" w:rsidRDefault="008848BD" w:rsidP="008848BD">
      <w:pPr>
        <w:ind w:left="420"/>
      </w:pPr>
      <w:r>
        <w:rPr>
          <w:rFonts w:hint="eastAsia"/>
        </w:rPr>
        <w:t>无</w:t>
      </w:r>
    </w:p>
    <w:p w14:paraId="5E0CB0AD" w14:textId="77777777" w:rsidR="008848BD" w:rsidRDefault="008848BD" w:rsidP="008848BD">
      <w:pPr>
        <w:pStyle w:val="40"/>
        <w:numPr>
          <w:ilvl w:val="3"/>
          <w:numId w:val="2"/>
        </w:numPr>
        <w:rPr>
          <w:lang w:eastAsia="zh-CN"/>
        </w:rPr>
      </w:pPr>
      <w:r>
        <w:rPr>
          <w:rFonts w:hint="eastAsia"/>
          <w:lang w:eastAsia="zh-CN"/>
        </w:rPr>
        <w:t>流程说明</w:t>
      </w:r>
    </w:p>
    <w:p w14:paraId="27E2D4A9" w14:textId="77777777" w:rsidR="008848BD" w:rsidRDefault="008848BD" w:rsidP="008848BD">
      <w:pPr>
        <w:ind w:left="420"/>
      </w:pPr>
      <w:r>
        <w:rPr>
          <w:rFonts w:hint="eastAsia"/>
        </w:rPr>
        <w:t>无</w:t>
      </w:r>
    </w:p>
    <w:p w14:paraId="44051BE1"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476"/>
        <w:gridCol w:w="1180"/>
        <w:gridCol w:w="2439"/>
        <w:gridCol w:w="2217"/>
        <w:gridCol w:w="2216"/>
      </w:tblGrid>
      <w:tr w:rsidR="008848BD" w:rsidRPr="00806E14" w14:paraId="36A19E25" w14:textId="77777777" w:rsidTr="008848BD">
        <w:trPr>
          <w:cantSplit/>
          <w:trHeight w:val="357"/>
          <w:tblHeader/>
        </w:trPr>
        <w:tc>
          <w:tcPr>
            <w:tcW w:w="5000" w:type="pct"/>
            <w:gridSpan w:val="5"/>
            <w:tcBorders>
              <w:bottom w:val="double" w:sz="4" w:space="0" w:color="FFFFFF"/>
            </w:tcBorders>
            <w:shd w:val="clear" w:color="auto" w:fill="E3EEF5"/>
          </w:tcPr>
          <w:p w14:paraId="130B6154" w14:textId="77777777" w:rsidR="008848BD" w:rsidRPr="00995F7D" w:rsidRDefault="008848BD" w:rsidP="008848BD">
            <w:pPr>
              <w:jc w:val="center"/>
              <w:rPr>
                <w:rFonts w:ascii="宋体" w:hAnsi="宋体"/>
                <w:b/>
              </w:rPr>
            </w:pPr>
            <w:r>
              <w:rPr>
                <w:rFonts w:ascii="宋体" w:hAnsi="宋体" w:hint="eastAsia"/>
                <w:b/>
              </w:rPr>
              <w:t>账户用途-样例</w:t>
            </w:r>
          </w:p>
        </w:tc>
      </w:tr>
      <w:tr w:rsidR="008848BD" w:rsidRPr="007B276B" w14:paraId="5FE2272E" w14:textId="77777777" w:rsidTr="008848BD">
        <w:trPr>
          <w:cantSplit/>
          <w:tblHeader/>
        </w:trPr>
        <w:tc>
          <w:tcPr>
            <w:tcW w:w="279" w:type="pct"/>
            <w:tcBorders>
              <w:bottom w:val="double" w:sz="4" w:space="0" w:color="FFFFFF"/>
              <w:right w:val="double" w:sz="4" w:space="0" w:color="FFFFFF"/>
            </w:tcBorders>
            <w:shd w:val="clear" w:color="auto" w:fill="7C9BC1"/>
            <w:tcMar>
              <w:top w:w="58" w:type="dxa"/>
              <w:left w:w="58" w:type="dxa"/>
              <w:bottom w:w="58" w:type="dxa"/>
              <w:right w:w="58" w:type="dxa"/>
            </w:tcMar>
          </w:tcPr>
          <w:p w14:paraId="713CC7FB" w14:textId="77777777" w:rsidR="008848BD" w:rsidRPr="00751274" w:rsidRDefault="008848BD" w:rsidP="008848BD">
            <w:pPr>
              <w:pStyle w:val="Cap1"/>
              <w:ind w:firstLineChars="100" w:firstLine="200"/>
              <w:rPr>
                <w:szCs w:val="18"/>
              </w:rPr>
            </w:pPr>
            <w:r w:rsidRPr="00751274">
              <w:rPr>
                <w:rFonts w:hint="eastAsia"/>
                <w:szCs w:val="18"/>
              </w:rPr>
              <w:t>#</w:t>
            </w:r>
          </w:p>
        </w:tc>
        <w:tc>
          <w:tcPr>
            <w:tcW w:w="692" w:type="pct"/>
            <w:tcBorders>
              <w:left w:val="double" w:sz="4" w:space="0" w:color="FFFFFF"/>
              <w:bottom w:val="double" w:sz="4" w:space="0" w:color="FFFFFF"/>
              <w:right w:val="double" w:sz="4" w:space="0" w:color="FFFFFF"/>
            </w:tcBorders>
            <w:shd w:val="clear" w:color="auto" w:fill="7C9BC1"/>
          </w:tcPr>
          <w:p w14:paraId="43D0E085" w14:textId="77777777" w:rsidR="008848BD" w:rsidRPr="00130E31" w:rsidRDefault="008848BD" w:rsidP="008848BD">
            <w:pPr>
              <w:pStyle w:val="Cap1"/>
              <w:rPr>
                <w:szCs w:val="18"/>
              </w:rPr>
            </w:pPr>
            <w:r>
              <w:rPr>
                <w:rFonts w:hint="eastAsia"/>
                <w:szCs w:val="18"/>
              </w:rPr>
              <w:t>代码</w:t>
            </w:r>
          </w:p>
        </w:tc>
        <w:tc>
          <w:tcPr>
            <w:tcW w:w="1430" w:type="pct"/>
            <w:tcBorders>
              <w:left w:val="double" w:sz="4" w:space="0" w:color="FFFFFF"/>
              <w:bottom w:val="double" w:sz="4" w:space="0" w:color="FFFFFF"/>
              <w:right w:val="double" w:sz="4" w:space="0" w:color="FFFFFF"/>
            </w:tcBorders>
            <w:shd w:val="clear" w:color="auto" w:fill="7C9BC1"/>
          </w:tcPr>
          <w:p w14:paraId="3F421D5E" w14:textId="77777777" w:rsidR="008848BD" w:rsidRPr="00130E31" w:rsidRDefault="008848BD" w:rsidP="008848BD">
            <w:pPr>
              <w:pStyle w:val="Cap1"/>
              <w:rPr>
                <w:szCs w:val="18"/>
              </w:rPr>
            </w:pPr>
            <w:r>
              <w:rPr>
                <w:rFonts w:hint="eastAsia"/>
                <w:szCs w:val="18"/>
              </w:rPr>
              <w:t>名称</w:t>
            </w:r>
          </w:p>
        </w:tc>
        <w:tc>
          <w:tcPr>
            <w:tcW w:w="1300" w:type="pct"/>
            <w:tcBorders>
              <w:left w:val="double" w:sz="4" w:space="0" w:color="FFFFFF"/>
              <w:bottom w:val="double" w:sz="4" w:space="0" w:color="FFFFFF"/>
              <w:right w:val="double" w:sz="4" w:space="0" w:color="FFFFFF"/>
            </w:tcBorders>
            <w:shd w:val="clear" w:color="auto" w:fill="7C9BC1"/>
          </w:tcPr>
          <w:p w14:paraId="666D6AD3" w14:textId="77777777" w:rsidR="008848BD" w:rsidRDefault="008848BD" w:rsidP="008848BD">
            <w:pPr>
              <w:pStyle w:val="Cap1"/>
              <w:rPr>
                <w:szCs w:val="18"/>
              </w:rPr>
            </w:pPr>
            <w:r>
              <w:rPr>
                <w:rFonts w:hint="eastAsia"/>
                <w:szCs w:val="18"/>
              </w:rPr>
              <w:t>账户类型</w:t>
            </w:r>
          </w:p>
        </w:tc>
        <w:tc>
          <w:tcPr>
            <w:tcW w:w="1299" w:type="pct"/>
            <w:tcBorders>
              <w:left w:val="double" w:sz="4" w:space="0" w:color="FFFFFF"/>
              <w:bottom w:val="double" w:sz="4" w:space="0" w:color="FFFFFF"/>
              <w:right w:val="double" w:sz="4" w:space="0" w:color="FFFFFF"/>
            </w:tcBorders>
            <w:shd w:val="clear" w:color="auto" w:fill="7C9BC1"/>
          </w:tcPr>
          <w:p w14:paraId="0EA80C07" w14:textId="77777777" w:rsidR="008848BD" w:rsidRDefault="008848BD" w:rsidP="008848BD">
            <w:pPr>
              <w:pStyle w:val="Cap1"/>
              <w:rPr>
                <w:szCs w:val="18"/>
              </w:rPr>
            </w:pPr>
            <w:r>
              <w:rPr>
                <w:rFonts w:hint="eastAsia"/>
                <w:szCs w:val="18"/>
              </w:rPr>
              <w:t>备注</w:t>
            </w:r>
          </w:p>
        </w:tc>
      </w:tr>
      <w:tr w:rsidR="008848BD" w:rsidRPr="00E86C6E" w14:paraId="2BC9A82F"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02060A39" w14:textId="77777777" w:rsidR="008848BD" w:rsidRPr="005D789A" w:rsidRDefault="008848BD" w:rsidP="008848BD">
            <w:pPr>
              <w:pStyle w:val="Cap2"/>
              <w:jc w:val="center"/>
              <w:rPr>
                <w:lang w:eastAsia="zh-CN"/>
              </w:rPr>
            </w:pPr>
            <w:r w:rsidRPr="005D789A">
              <w:rPr>
                <w:lang w:eastAsia="zh-CN"/>
              </w:rPr>
              <w:t>1</w:t>
            </w:r>
          </w:p>
        </w:tc>
        <w:tc>
          <w:tcPr>
            <w:tcW w:w="692" w:type="pct"/>
            <w:tcBorders>
              <w:left w:val="double" w:sz="4" w:space="0" w:color="FFFFFF"/>
              <w:right w:val="double" w:sz="4" w:space="0" w:color="FFFFFF"/>
            </w:tcBorders>
            <w:shd w:val="clear" w:color="auto" w:fill="E3EEF5"/>
            <w:vAlign w:val="center"/>
          </w:tcPr>
          <w:p w14:paraId="3CC2DF82" w14:textId="77777777" w:rsidR="008848BD" w:rsidRDefault="008848BD" w:rsidP="008848BD">
            <w:pPr>
              <w:jc w:val="center"/>
              <w:rPr>
                <w:rFonts w:ascii="宋体" w:hAnsi="宋体" w:cs="宋体"/>
                <w:sz w:val="22"/>
                <w:szCs w:val="22"/>
              </w:rPr>
            </w:pPr>
            <w:r>
              <w:rPr>
                <w:rFonts w:hint="eastAsia"/>
                <w:sz w:val="22"/>
                <w:szCs w:val="22"/>
              </w:rPr>
              <w:t>Z001</w:t>
            </w:r>
          </w:p>
        </w:tc>
        <w:tc>
          <w:tcPr>
            <w:tcW w:w="1430" w:type="pct"/>
            <w:tcBorders>
              <w:left w:val="double" w:sz="4" w:space="0" w:color="FFFFFF"/>
              <w:right w:val="double" w:sz="4" w:space="0" w:color="FFFFFF"/>
            </w:tcBorders>
            <w:shd w:val="clear" w:color="auto" w:fill="E3EEF5"/>
            <w:vAlign w:val="center"/>
          </w:tcPr>
          <w:p w14:paraId="1B055DEA" w14:textId="77777777" w:rsidR="008848BD" w:rsidRDefault="008848BD" w:rsidP="008848BD">
            <w:pPr>
              <w:jc w:val="center"/>
              <w:rPr>
                <w:rFonts w:ascii="宋体" w:hAnsi="宋体" w:cs="宋体"/>
                <w:sz w:val="22"/>
                <w:szCs w:val="22"/>
              </w:rPr>
            </w:pPr>
            <w:r>
              <w:rPr>
                <w:rFonts w:hint="eastAsia"/>
                <w:sz w:val="22"/>
                <w:szCs w:val="22"/>
              </w:rPr>
              <w:t>基本户</w:t>
            </w:r>
          </w:p>
        </w:tc>
        <w:tc>
          <w:tcPr>
            <w:tcW w:w="1300" w:type="pct"/>
            <w:tcBorders>
              <w:left w:val="double" w:sz="4" w:space="0" w:color="FFFFFF"/>
              <w:right w:val="double" w:sz="4" w:space="0" w:color="FFFFFF"/>
            </w:tcBorders>
            <w:shd w:val="clear" w:color="auto" w:fill="E3EEF5"/>
            <w:vAlign w:val="bottom"/>
          </w:tcPr>
          <w:p w14:paraId="37F0A2C4" w14:textId="77777777" w:rsidR="008848BD" w:rsidRDefault="008848BD" w:rsidP="008848BD">
            <w:pPr>
              <w:jc w:val="center"/>
              <w:rPr>
                <w:rFonts w:ascii="宋体" w:hAnsi="宋体" w:cs="宋体"/>
                <w:sz w:val="22"/>
                <w:szCs w:val="22"/>
              </w:rPr>
            </w:pPr>
            <w:r>
              <w:rPr>
                <w:rFonts w:hint="eastAsia"/>
                <w:sz w:val="22"/>
                <w:szCs w:val="22"/>
              </w:rPr>
              <w:t>混合户</w:t>
            </w:r>
          </w:p>
        </w:tc>
        <w:tc>
          <w:tcPr>
            <w:tcW w:w="1299" w:type="pct"/>
            <w:tcBorders>
              <w:left w:val="double" w:sz="4" w:space="0" w:color="FFFFFF"/>
              <w:right w:val="double" w:sz="4" w:space="0" w:color="FFFFFF"/>
            </w:tcBorders>
            <w:shd w:val="clear" w:color="auto" w:fill="E3EEF5"/>
          </w:tcPr>
          <w:p w14:paraId="25A0FAFE" w14:textId="77777777" w:rsidR="008848BD" w:rsidRPr="00EA02F0" w:rsidRDefault="008848BD" w:rsidP="008848BD">
            <w:pPr>
              <w:jc w:val="center"/>
              <w:rPr>
                <w:rFonts w:ascii="宋体" w:hAnsi="宋体" w:cs="宋体"/>
              </w:rPr>
            </w:pPr>
          </w:p>
        </w:tc>
      </w:tr>
      <w:tr w:rsidR="008848BD" w:rsidRPr="00E86C6E" w14:paraId="4072083C"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7245D89B" w14:textId="77777777" w:rsidR="008848BD" w:rsidRPr="005D789A" w:rsidRDefault="008848BD" w:rsidP="008848BD">
            <w:pPr>
              <w:pStyle w:val="Cap2"/>
              <w:jc w:val="center"/>
              <w:rPr>
                <w:lang w:eastAsia="zh-CN"/>
              </w:rPr>
            </w:pPr>
            <w:r>
              <w:rPr>
                <w:rFonts w:hint="eastAsia"/>
                <w:lang w:eastAsia="zh-CN"/>
              </w:rPr>
              <w:t>2</w:t>
            </w:r>
          </w:p>
        </w:tc>
        <w:tc>
          <w:tcPr>
            <w:tcW w:w="692" w:type="pct"/>
            <w:tcBorders>
              <w:left w:val="double" w:sz="4" w:space="0" w:color="FFFFFF"/>
              <w:right w:val="double" w:sz="4" w:space="0" w:color="FFFFFF"/>
            </w:tcBorders>
            <w:shd w:val="clear" w:color="auto" w:fill="E3EEF5"/>
            <w:vAlign w:val="center"/>
          </w:tcPr>
          <w:p w14:paraId="7C93A1B9" w14:textId="77777777" w:rsidR="008848BD" w:rsidRDefault="008848BD" w:rsidP="008848BD">
            <w:pPr>
              <w:jc w:val="center"/>
              <w:rPr>
                <w:rFonts w:ascii="宋体" w:hAnsi="宋体" w:cs="宋体"/>
                <w:sz w:val="22"/>
                <w:szCs w:val="22"/>
              </w:rPr>
            </w:pPr>
            <w:r>
              <w:rPr>
                <w:rFonts w:hint="eastAsia"/>
                <w:sz w:val="22"/>
                <w:szCs w:val="22"/>
              </w:rPr>
              <w:t>Z002</w:t>
            </w:r>
          </w:p>
        </w:tc>
        <w:tc>
          <w:tcPr>
            <w:tcW w:w="1430" w:type="pct"/>
            <w:tcBorders>
              <w:left w:val="double" w:sz="4" w:space="0" w:color="FFFFFF"/>
              <w:right w:val="double" w:sz="4" w:space="0" w:color="FFFFFF"/>
            </w:tcBorders>
            <w:shd w:val="clear" w:color="auto" w:fill="E3EEF5"/>
            <w:vAlign w:val="center"/>
          </w:tcPr>
          <w:p w14:paraId="46B03A4E" w14:textId="77777777" w:rsidR="008848BD" w:rsidRDefault="008848BD" w:rsidP="008848BD">
            <w:pPr>
              <w:jc w:val="center"/>
              <w:rPr>
                <w:rFonts w:ascii="宋体" w:hAnsi="宋体" w:cs="宋体"/>
                <w:sz w:val="22"/>
                <w:szCs w:val="22"/>
              </w:rPr>
            </w:pPr>
            <w:r>
              <w:rPr>
                <w:rFonts w:hint="eastAsia"/>
                <w:sz w:val="22"/>
                <w:szCs w:val="22"/>
              </w:rPr>
              <w:t>收入户</w:t>
            </w:r>
          </w:p>
        </w:tc>
        <w:tc>
          <w:tcPr>
            <w:tcW w:w="1300" w:type="pct"/>
            <w:tcBorders>
              <w:left w:val="double" w:sz="4" w:space="0" w:color="FFFFFF"/>
              <w:right w:val="double" w:sz="4" w:space="0" w:color="FFFFFF"/>
            </w:tcBorders>
            <w:shd w:val="clear" w:color="auto" w:fill="E3EEF5"/>
            <w:vAlign w:val="bottom"/>
          </w:tcPr>
          <w:p w14:paraId="71B9A52A" w14:textId="77777777" w:rsidR="008848BD" w:rsidRDefault="008848BD" w:rsidP="008848BD">
            <w:pPr>
              <w:jc w:val="center"/>
              <w:rPr>
                <w:rFonts w:ascii="宋体" w:hAnsi="宋体" w:cs="宋体"/>
                <w:sz w:val="22"/>
                <w:szCs w:val="22"/>
              </w:rPr>
            </w:pPr>
            <w:r>
              <w:rPr>
                <w:rFonts w:hint="eastAsia"/>
                <w:sz w:val="22"/>
                <w:szCs w:val="22"/>
              </w:rPr>
              <w:t>收入户</w:t>
            </w:r>
          </w:p>
        </w:tc>
        <w:tc>
          <w:tcPr>
            <w:tcW w:w="1299" w:type="pct"/>
            <w:tcBorders>
              <w:left w:val="double" w:sz="4" w:space="0" w:color="FFFFFF"/>
              <w:right w:val="double" w:sz="4" w:space="0" w:color="FFFFFF"/>
            </w:tcBorders>
            <w:shd w:val="clear" w:color="auto" w:fill="E3EEF5"/>
          </w:tcPr>
          <w:p w14:paraId="7A022C7F" w14:textId="77777777" w:rsidR="008848BD" w:rsidRPr="00EA02F0" w:rsidRDefault="008848BD" w:rsidP="008848BD">
            <w:pPr>
              <w:jc w:val="center"/>
              <w:rPr>
                <w:rFonts w:ascii="宋体" w:hAnsi="宋体" w:cs="宋体"/>
              </w:rPr>
            </w:pPr>
          </w:p>
        </w:tc>
      </w:tr>
      <w:tr w:rsidR="008848BD" w:rsidRPr="00E86C6E" w14:paraId="6D2E59D8"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71B2C8A0" w14:textId="77777777" w:rsidR="008848BD" w:rsidRPr="005D789A" w:rsidRDefault="008848BD" w:rsidP="008848BD">
            <w:pPr>
              <w:pStyle w:val="Cap2"/>
              <w:jc w:val="center"/>
              <w:rPr>
                <w:lang w:eastAsia="zh-CN"/>
              </w:rPr>
            </w:pPr>
            <w:r>
              <w:rPr>
                <w:rFonts w:hint="eastAsia"/>
                <w:lang w:eastAsia="zh-CN"/>
              </w:rPr>
              <w:t>3</w:t>
            </w:r>
          </w:p>
        </w:tc>
        <w:tc>
          <w:tcPr>
            <w:tcW w:w="692" w:type="pct"/>
            <w:tcBorders>
              <w:left w:val="double" w:sz="4" w:space="0" w:color="FFFFFF"/>
              <w:right w:val="double" w:sz="4" w:space="0" w:color="FFFFFF"/>
            </w:tcBorders>
            <w:shd w:val="clear" w:color="auto" w:fill="E3EEF5"/>
            <w:vAlign w:val="center"/>
          </w:tcPr>
          <w:p w14:paraId="72C7925D" w14:textId="77777777" w:rsidR="008848BD" w:rsidRDefault="008848BD" w:rsidP="008848BD">
            <w:pPr>
              <w:jc w:val="center"/>
              <w:rPr>
                <w:rFonts w:ascii="宋体" w:hAnsi="宋体" w:cs="宋体"/>
                <w:sz w:val="22"/>
                <w:szCs w:val="22"/>
              </w:rPr>
            </w:pPr>
            <w:r>
              <w:rPr>
                <w:rFonts w:hint="eastAsia"/>
                <w:sz w:val="22"/>
                <w:szCs w:val="22"/>
              </w:rPr>
              <w:t>Z003</w:t>
            </w:r>
          </w:p>
        </w:tc>
        <w:tc>
          <w:tcPr>
            <w:tcW w:w="1430" w:type="pct"/>
            <w:tcBorders>
              <w:left w:val="double" w:sz="4" w:space="0" w:color="FFFFFF"/>
              <w:right w:val="double" w:sz="4" w:space="0" w:color="FFFFFF"/>
            </w:tcBorders>
            <w:shd w:val="clear" w:color="auto" w:fill="E3EEF5"/>
            <w:vAlign w:val="center"/>
          </w:tcPr>
          <w:p w14:paraId="6D46FDE2" w14:textId="77777777" w:rsidR="008848BD" w:rsidRDefault="008848BD" w:rsidP="008848BD">
            <w:pPr>
              <w:jc w:val="center"/>
              <w:rPr>
                <w:rFonts w:ascii="宋体" w:hAnsi="宋体" w:cs="宋体"/>
                <w:sz w:val="22"/>
                <w:szCs w:val="22"/>
              </w:rPr>
            </w:pPr>
            <w:r>
              <w:rPr>
                <w:rFonts w:hint="eastAsia"/>
                <w:sz w:val="22"/>
                <w:szCs w:val="22"/>
              </w:rPr>
              <w:t>业务支出户</w:t>
            </w:r>
          </w:p>
        </w:tc>
        <w:tc>
          <w:tcPr>
            <w:tcW w:w="1300" w:type="pct"/>
            <w:tcBorders>
              <w:left w:val="double" w:sz="4" w:space="0" w:color="FFFFFF"/>
              <w:right w:val="double" w:sz="4" w:space="0" w:color="FFFFFF"/>
            </w:tcBorders>
            <w:shd w:val="clear" w:color="auto" w:fill="E3EEF5"/>
            <w:vAlign w:val="bottom"/>
          </w:tcPr>
          <w:p w14:paraId="5786A9EE" w14:textId="77777777"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6431FFC7" w14:textId="77777777" w:rsidR="008848BD" w:rsidRPr="00EA02F0" w:rsidRDefault="008848BD" w:rsidP="008848BD">
            <w:pPr>
              <w:jc w:val="center"/>
              <w:rPr>
                <w:rFonts w:ascii="宋体" w:hAnsi="宋体" w:cs="宋体"/>
              </w:rPr>
            </w:pPr>
          </w:p>
        </w:tc>
      </w:tr>
      <w:tr w:rsidR="008848BD" w:rsidRPr="00E86C6E" w14:paraId="71869005"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639AA88" w14:textId="77777777" w:rsidR="008848BD" w:rsidRPr="005D789A" w:rsidRDefault="008848BD" w:rsidP="008848BD">
            <w:pPr>
              <w:pStyle w:val="Cap2"/>
              <w:jc w:val="center"/>
              <w:rPr>
                <w:lang w:eastAsia="zh-CN"/>
              </w:rPr>
            </w:pPr>
            <w:r>
              <w:rPr>
                <w:rFonts w:hint="eastAsia"/>
                <w:lang w:eastAsia="zh-CN"/>
              </w:rPr>
              <w:t>4</w:t>
            </w:r>
          </w:p>
        </w:tc>
        <w:tc>
          <w:tcPr>
            <w:tcW w:w="692" w:type="pct"/>
            <w:tcBorders>
              <w:left w:val="double" w:sz="4" w:space="0" w:color="FFFFFF"/>
              <w:right w:val="double" w:sz="4" w:space="0" w:color="FFFFFF"/>
            </w:tcBorders>
            <w:shd w:val="clear" w:color="auto" w:fill="E3EEF5"/>
            <w:vAlign w:val="center"/>
          </w:tcPr>
          <w:p w14:paraId="0D4FEF03" w14:textId="77777777" w:rsidR="008848BD" w:rsidRDefault="008848BD" w:rsidP="008848BD">
            <w:pPr>
              <w:jc w:val="center"/>
              <w:rPr>
                <w:rFonts w:ascii="宋体" w:hAnsi="宋体" w:cs="宋体"/>
                <w:sz w:val="22"/>
                <w:szCs w:val="22"/>
              </w:rPr>
            </w:pPr>
            <w:r>
              <w:rPr>
                <w:rFonts w:hint="eastAsia"/>
                <w:sz w:val="22"/>
                <w:szCs w:val="22"/>
              </w:rPr>
              <w:t>Z004</w:t>
            </w:r>
          </w:p>
        </w:tc>
        <w:tc>
          <w:tcPr>
            <w:tcW w:w="1430" w:type="pct"/>
            <w:tcBorders>
              <w:left w:val="double" w:sz="4" w:space="0" w:color="FFFFFF"/>
              <w:right w:val="double" w:sz="4" w:space="0" w:color="FFFFFF"/>
            </w:tcBorders>
            <w:shd w:val="clear" w:color="auto" w:fill="E3EEF5"/>
            <w:vAlign w:val="center"/>
          </w:tcPr>
          <w:p w14:paraId="4E910421" w14:textId="77777777" w:rsidR="008848BD" w:rsidRDefault="008848BD" w:rsidP="008848BD">
            <w:pPr>
              <w:jc w:val="center"/>
              <w:rPr>
                <w:rFonts w:ascii="宋体" w:hAnsi="宋体" w:cs="宋体"/>
                <w:sz w:val="22"/>
                <w:szCs w:val="22"/>
              </w:rPr>
            </w:pPr>
            <w:r>
              <w:rPr>
                <w:rFonts w:hint="eastAsia"/>
                <w:sz w:val="22"/>
                <w:szCs w:val="22"/>
              </w:rPr>
              <w:t>费用支出户</w:t>
            </w:r>
          </w:p>
        </w:tc>
        <w:tc>
          <w:tcPr>
            <w:tcW w:w="1300" w:type="pct"/>
            <w:tcBorders>
              <w:left w:val="double" w:sz="4" w:space="0" w:color="FFFFFF"/>
              <w:right w:val="double" w:sz="4" w:space="0" w:color="FFFFFF"/>
            </w:tcBorders>
            <w:shd w:val="clear" w:color="auto" w:fill="E3EEF5"/>
            <w:vAlign w:val="bottom"/>
          </w:tcPr>
          <w:p w14:paraId="2C584F1D" w14:textId="77777777"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52DFDF4E" w14:textId="77777777" w:rsidR="008848BD" w:rsidRPr="00EA02F0" w:rsidRDefault="008848BD" w:rsidP="008848BD">
            <w:pPr>
              <w:jc w:val="center"/>
              <w:rPr>
                <w:rFonts w:ascii="宋体" w:hAnsi="宋体" w:cs="宋体"/>
              </w:rPr>
            </w:pPr>
          </w:p>
        </w:tc>
      </w:tr>
      <w:tr w:rsidR="008848BD" w:rsidRPr="00E86C6E" w14:paraId="0E20E783"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5250041B" w14:textId="77777777" w:rsidR="008848BD" w:rsidRDefault="008848BD" w:rsidP="008848BD">
            <w:pPr>
              <w:pStyle w:val="Cap2"/>
              <w:jc w:val="center"/>
              <w:rPr>
                <w:lang w:eastAsia="zh-CN"/>
              </w:rPr>
            </w:pPr>
            <w:r>
              <w:rPr>
                <w:rFonts w:hint="eastAsia"/>
                <w:lang w:eastAsia="zh-CN"/>
              </w:rPr>
              <w:t>5</w:t>
            </w:r>
          </w:p>
        </w:tc>
        <w:tc>
          <w:tcPr>
            <w:tcW w:w="692" w:type="pct"/>
            <w:tcBorders>
              <w:left w:val="double" w:sz="4" w:space="0" w:color="FFFFFF"/>
              <w:right w:val="double" w:sz="4" w:space="0" w:color="FFFFFF"/>
            </w:tcBorders>
            <w:shd w:val="clear" w:color="auto" w:fill="E3EEF5"/>
            <w:vAlign w:val="center"/>
          </w:tcPr>
          <w:p w14:paraId="62BA560D" w14:textId="77777777" w:rsidR="008848BD" w:rsidRDefault="008848BD" w:rsidP="008848BD">
            <w:pPr>
              <w:jc w:val="center"/>
              <w:rPr>
                <w:rFonts w:ascii="宋体" w:hAnsi="宋体" w:cs="宋体"/>
                <w:sz w:val="22"/>
                <w:szCs w:val="22"/>
              </w:rPr>
            </w:pPr>
            <w:r>
              <w:rPr>
                <w:rFonts w:hint="eastAsia"/>
                <w:sz w:val="22"/>
                <w:szCs w:val="22"/>
              </w:rPr>
              <w:t>Z005</w:t>
            </w:r>
          </w:p>
        </w:tc>
        <w:tc>
          <w:tcPr>
            <w:tcW w:w="1430" w:type="pct"/>
            <w:tcBorders>
              <w:left w:val="double" w:sz="4" w:space="0" w:color="FFFFFF"/>
              <w:right w:val="double" w:sz="4" w:space="0" w:color="FFFFFF"/>
            </w:tcBorders>
            <w:shd w:val="clear" w:color="auto" w:fill="E3EEF5"/>
            <w:vAlign w:val="center"/>
          </w:tcPr>
          <w:p w14:paraId="21840D30" w14:textId="48AB1FEC" w:rsidR="008848BD" w:rsidRDefault="008848BD" w:rsidP="008848BD">
            <w:pPr>
              <w:jc w:val="center"/>
              <w:rPr>
                <w:rFonts w:ascii="宋体" w:hAnsi="宋体" w:cs="宋体"/>
                <w:sz w:val="22"/>
                <w:szCs w:val="22"/>
                <w:lang w:eastAsia="zh-CN"/>
              </w:rPr>
            </w:pPr>
            <w:r>
              <w:rPr>
                <w:rFonts w:hint="eastAsia"/>
                <w:sz w:val="22"/>
                <w:szCs w:val="22"/>
              </w:rPr>
              <w:t>工资户</w:t>
            </w:r>
          </w:p>
        </w:tc>
        <w:tc>
          <w:tcPr>
            <w:tcW w:w="1300" w:type="pct"/>
            <w:tcBorders>
              <w:left w:val="double" w:sz="4" w:space="0" w:color="FFFFFF"/>
              <w:right w:val="double" w:sz="4" w:space="0" w:color="FFFFFF"/>
            </w:tcBorders>
            <w:shd w:val="clear" w:color="auto" w:fill="E3EEF5"/>
            <w:vAlign w:val="bottom"/>
          </w:tcPr>
          <w:p w14:paraId="61FAA375" w14:textId="67F488CF"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675DA21C" w14:textId="2B315281" w:rsidR="008848BD" w:rsidRPr="00EA02F0" w:rsidRDefault="008848BD" w:rsidP="008848BD">
            <w:pPr>
              <w:jc w:val="center"/>
              <w:rPr>
                <w:rFonts w:ascii="宋体" w:hAnsi="宋体" w:cs="宋体"/>
                <w:lang w:eastAsia="zh-CN"/>
              </w:rPr>
            </w:pPr>
          </w:p>
        </w:tc>
      </w:tr>
      <w:tr w:rsidR="008848BD" w:rsidRPr="00E86C6E" w14:paraId="4B41D8F2"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1F5E502D" w14:textId="77777777" w:rsidR="008848BD" w:rsidRDefault="008848BD" w:rsidP="008848BD">
            <w:pPr>
              <w:pStyle w:val="Cap2"/>
              <w:jc w:val="center"/>
              <w:rPr>
                <w:lang w:eastAsia="zh-CN"/>
              </w:rPr>
            </w:pPr>
            <w:r>
              <w:rPr>
                <w:rFonts w:hint="eastAsia"/>
                <w:lang w:eastAsia="zh-CN"/>
              </w:rPr>
              <w:t>6</w:t>
            </w:r>
          </w:p>
        </w:tc>
        <w:tc>
          <w:tcPr>
            <w:tcW w:w="692" w:type="pct"/>
            <w:tcBorders>
              <w:left w:val="double" w:sz="4" w:space="0" w:color="FFFFFF"/>
              <w:right w:val="double" w:sz="4" w:space="0" w:color="FFFFFF"/>
            </w:tcBorders>
            <w:shd w:val="clear" w:color="auto" w:fill="E3EEF5"/>
            <w:vAlign w:val="center"/>
          </w:tcPr>
          <w:p w14:paraId="0036A20C" w14:textId="77777777" w:rsidR="008848BD" w:rsidRDefault="008848BD" w:rsidP="008848BD">
            <w:pPr>
              <w:jc w:val="center"/>
              <w:rPr>
                <w:rFonts w:ascii="宋体" w:hAnsi="宋体" w:cs="宋体"/>
                <w:sz w:val="22"/>
                <w:szCs w:val="22"/>
              </w:rPr>
            </w:pPr>
            <w:r>
              <w:rPr>
                <w:rFonts w:hint="eastAsia"/>
                <w:sz w:val="22"/>
                <w:szCs w:val="22"/>
              </w:rPr>
              <w:t>Z006</w:t>
            </w:r>
          </w:p>
        </w:tc>
        <w:tc>
          <w:tcPr>
            <w:tcW w:w="1430" w:type="pct"/>
            <w:tcBorders>
              <w:left w:val="double" w:sz="4" w:space="0" w:color="FFFFFF"/>
              <w:right w:val="double" w:sz="4" w:space="0" w:color="FFFFFF"/>
            </w:tcBorders>
            <w:shd w:val="clear" w:color="auto" w:fill="E3EEF5"/>
            <w:vAlign w:val="center"/>
          </w:tcPr>
          <w:p w14:paraId="4AF355B7" w14:textId="3B82FEFF" w:rsidR="008848BD" w:rsidRDefault="008848BD" w:rsidP="008848BD">
            <w:pPr>
              <w:jc w:val="center"/>
              <w:rPr>
                <w:rFonts w:ascii="宋体" w:hAnsi="宋体" w:cs="宋体"/>
                <w:sz w:val="22"/>
                <w:szCs w:val="22"/>
                <w:lang w:eastAsia="zh-CN"/>
              </w:rPr>
            </w:pPr>
            <w:r>
              <w:rPr>
                <w:rFonts w:hint="eastAsia"/>
                <w:sz w:val="22"/>
                <w:szCs w:val="22"/>
              </w:rPr>
              <w:t>纳税专户</w:t>
            </w:r>
          </w:p>
        </w:tc>
        <w:tc>
          <w:tcPr>
            <w:tcW w:w="1300" w:type="pct"/>
            <w:tcBorders>
              <w:left w:val="double" w:sz="4" w:space="0" w:color="FFFFFF"/>
              <w:right w:val="double" w:sz="4" w:space="0" w:color="FFFFFF"/>
            </w:tcBorders>
            <w:shd w:val="clear" w:color="auto" w:fill="E3EEF5"/>
            <w:vAlign w:val="bottom"/>
          </w:tcPr>
          <w:p w14:paraId="742C1F87" w14:textId="2B7D5DD2"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5BC2624C" w14:textId="03850B52" w:rsidR="008848BD" w:rsidRPr="00EA02F0" w:rsidRDefault="008848BD" w:rsidP="008848BD">
            <w:pPr>
              <w:jc w:val="center"/>
              <w:rPr>
                <w:rFonts w:ascii="宋体" w:hAnsi="宋体" w:cs="宋体"/>
                <w:lang w:eastAsia="zh-CN"/>
              </w:rPr>
            </w:pPr>
          </w:p>
        </w:tc>
      </w:tr>
      <w:tr w:rsidR="008848BD" w:rsidRPr="00E86C6E" w14:paraId="34AF6570"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382CA5DD" w14:textId="77777777" w:rsidR="008848BD" w:rsidRDefault="008848BD" w:rsidP="008848BD">
            <w:pPr>
              <w:pStyle w:val="Cap2"/>
              <w:jc w:val="center"/>
              <w:rPr>
                <w:lang w:eastAsia="zh-CN"/>
              </w:rPr>
            </w:pPr>
            <w:r>
              <w:rPr>
                <w:rFonts w:hint="eastAsia"/>
                <w:lang w:eastAsia="zh-CN"/>
              </w:rPr>
              <w:t>7</w:t>
            </w:r>
          </w:p>
        </w:tc>
        <w:tc>
          <w:tcPr>
            <w:tcW w:w="692" w:type="pct"/>
            <w:tcBorders>
              <w:left w:val="double" w:sz="4" w:space="0" w:color="FFFFFF"/>
              <w:right w:val="double" w:sz="4" w:space="0" w:color="FFFFFF"/>
            </w:tcBorders>
            <w:shd w:val="clear" w:color="auto" w:fill="E3EEF5"/>
            <w:vAlign w:val="center"/>
          </w:tcPr>
          <w:p w14:paraId="23E3E2FB" w14:textId="77777777" w:rsidR="008848BD" w:rsidRDefault="008848BD" w:rsidP="008848BD">
            <w:pPr>
              <w:jc w:val="center"/>
              <w:rPr>
                <w:rFonts w:ascii="宋体" w:hAnsi="宋体" w:cs="宋体"/>
                <w:sz w:val="22"/>
                <w:szCs w:val="22"/>
              </w:rPr>
            </w:pPr>
            <w:r>
              <w:rPr>
                <w:rFonts w:hint="eastAsia"/>
                <w:sz w:val="22"/>
                <w:szCs w:val="22"/>
              </w:rPr>
              <w:t>Z007</w:t>
            </w:r>
          </w:p>
        </w:tc>
        <w:tc>
          <w:tcPr>
            <w:tcW w:w="1430" w:type="pct"/>
            <w:tcBorders>
              <w:left w:val="double" w:sz="4" w:space="0" w:color="FFFFFF"/>
              <w:right w:val="double" w:sz="4" w:space="0" w:color="FFFFFF"/>
            </w:tcBorders>
            <w:shd w:val="clear" w:color="auto" w:fill="E3EEF5"/>
            <w:vAlign w:val="center"/>
          </w:tcPr>
          <w:p w14:paraId="78878CE6" w14:textId="5CF3EFDA" w:rsidR="008848BD" w:rsidRDefault="008848BD" w:rsidP="008848BD">
            <w:pPr>
              <w:jc w:val="center"/>
              <w:rPr>
                <w:rFonts w:ascii="宋体" w:hAnsi="宋体" w:cs="宋体"/>
                <w:sz w:val="22"/>
                <w:szCs w:val="22"/>
                <w:lang w:eastAsia="zh-CN"/>
              </w:rPr>
            </w:pPr>
            <w:r>
              <w:rPr>
                <w:rFonts w:hint="eastAsia"/>
                <w:sz w:val="22"/>
                <w:szCs w:val="22"/>
              </w:rPr>
              <w:t>社保专户</w:t>
            </w:r>
          </w:p>
        </w:tc>
        <w:tc>
          <w:tcPr>
            <w:tcW w:w="1300" w:type="pct"/>
            <w:tcBorders>
              <w:left w:val="double" w:sz="4" w:space="0" w:color="FFFFFF"/>
              <w:right w:val="double" w:sz="4" w:space="0" w:color="FFFFFF"/>
            </w:tcBorders>
            <w:shd w:val="clear" w:color="auto" w:fill="E3EEF5"/>
            <w:vAlign w:val="bottom"/>
          </w:tcPr>
          <w:p w14:paraId="03354BF8" w14:textId="23C32C49"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EB018AD" w14:textId="15457077" w:rsidR="008848BD" w:rsidRPr="00EA02F0" w:rsidRDefault="008848BD" w:rsidP="008848BD">
            <w:pPr>
              <w:jc w:val="center"/>
              <w:rPr>
                <w:rFonts w:ascii="宋体" w:hAnsi="宋体" w:cs="宋体"/>
              </w:rPr>
            </w:pPr>
          </w:p>
        </w:tc>
      </w:tr>
      <w:tr w:rsidR="008848BD" w:rsidRPr="00E86C6E" w14:paraId="45A6AFA9"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47D35A32" w14:textId="77777777" w:rsidR="008848BD" w:rsidRDefault="008848BD" w:rsidP="008848BD">
            <w:pPr>
              <w:pStyle w:val="Cap2"/>
              <w:jc w:val="center"/>
              <w:rPr>
                <w:lang w:eastAsia="zh-CN"/>
              </w:rPr>
            </w:pPr>
            <w:r>
              <w:rPr>
                <w:rFonts w:hint="eastAsia"/>
                <w:lang w:eastAsia="zh-CN"/>
              </w:rPr>
              <w:t>8</w:t>
            </w:r>
          </w:p>
        </w:tc>
        <w:tc>
          <w:tcPr>
            <w:tcW w:w="692" w:type="pct"/>
            <w:tcBorders>
              <w:left w:val="double" w:sz="4" w:space="0" w:color="FFFFFF"/>
              <w:right w:val="double" w:sz="4" w:space="0" w:color="FFFFFF"/>
            </w:tcBorders>
            <w:shd w:val="clear" w:color="auto" w:fill="E3EEF5"/>
            <w:vAlign w:val="center"/>
          </w:tcPr>
          <w:p w14:paraId="12380835" w14:textId="77777777" w:rsidR="008848BD" w:rsidRDefault="008848BD" w:rsidP="008848BD">
            <w:pPr>
              <w:jc w:val="center"/>
              <w:rPr>
                <w:rFonts w:ascii="宋体" w:hAnsi="宋体" w:cs="宋体"/>
                <w:sz w:val="22"/>
                <w:szCs w:val="22"/>
              </w:rPr>
            </w:pPr>
            <w:r>
              <w:rPr>
                <w:rFonts w:hint="eastAsia"/>
                <w:sz w:val="22"/>
                <w:szCs w:val="22"/>
              </w:rPr>
              <w:t>Z008</w:t>
            </w:r>
          </w:p>
        </w:tc>
        <w:tc>
          <w:tcPr>
            <w:tcW w:w="1430" w:type="pct"/>
            <w:tcBorders>
              <w:left w:val="double" w:sz="4" w:space="0" w:color="FFFFFF"/>
              <w:right w:val="double" w:sz="4" w:space="0" w:color="FFFFFF"/>
            </w:tcBorders>
            <w:shd w:val="clear" w:color="auto" w:fill="E3EEF5"/>
            <w:vAlign w:val="center"/>
          </w:tcPr>
          <w:p w14:paraId="0A9F9D24" w14:textId="04A7294D" w:rsidR="008848BD" w:rsidRDefault="008848BD" w:rsidP="008848BD">
            <w:pPr>
              <w:jc w:val="center"/>
              <w:rPr>
                <w:rFonts w:ascii="宋体" w:hAnsi="宋体" w:cs="宋体"/>
                <w:sz w:val="22"/>
                <w:szCs w:val="22"/>
              </w:rPr>
            </w:pPr>
            <w:r>
              <w:rPr>
                <w:rFonts w:hint="eastAsia"/>
                <w:sz w:val="22"/>
                <w:szCs w:val="22"/>
              </w:rPr>
              <w:t>公积金专户</w:t>
            </w:r>
          </w:p>
        </w:tc>
        <w:tc>
          <w:tcPr>
            <w:tcW w:w="1300" w:type="pct"/>
            <w:tcBorders>
              <w:left w:val="double" w:sz="4" w:space="0" w:color="FFFFFF"/>
              <w:right w:val="double" w:sz="4" w:space="0" w:color="FFFFFF"/>
            </w:tcBorders>
            <w:shd w:val="clear" w:color="auto" w:fill="E3EEF5"/>
            <w:vAlign w:val="bottom"/>
          </w:tcPr>
          <w:p w14:paraId="285C3749" w14:textId="1BE81DE1" w:rsidR="008848BD" w:rsidRDefault="008848BD" w:rsidP="008848BD">
            <w:pPr>
              <w:jc w:val="center"/>
              <w:rPr>
                <w:rFonts w:ascii="宋体" w:hAnsi="宋体" w:cs="宋体"/>
                <w:sz w:val="22"/>
                <w:szCs w:val="22"/>
                <w:lang w:eastAsia="zh-CN"/>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74C1B0C0" w14:textId="32CF0F57" w:rsidR="008848BD" w:rsidRPr="00EA02F0" w:rsidRDefault="008848BD" w:rsidP="008848BD">
            <w:pPr>
              <w:jc w:val="center"/>
              <w:rPr>
                <w:rFonts w:ascii="宋体" w:hAnsi="宋体" w:cs="宋体"/>
              </w:rPr>
            </w:pPr>
          </w:p>
        </w:tc>
      </w:tr>
      <w:tr w:rsidR="008848BD" w:rsidRPr="00E86C6E" w14:paraId="3892ACE6"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6ADAE41" w14:textId="77777777" w:rsidR="008848BD" w:rsidRDefault="008848BD" w:rsidP="008848BD">
            <w:pPr>
              <w:pStyle w:val="Cap2"/>
              <w:jc w:val="center"/>
              <w:rPr>
                <w:lang w:eastAsia="zh-CN"/>
              </w:rPr>
            </w:pPr>
            <w:r>
              <w:rPr>
                <w:rFonts w:hint="eastAsia"/>
                <w:lang w:eastAsia="zh-CN"/>
              </w:rPr>
              <w:t>9</w:t>
            </w:r>
          </w:p>
        </w:tc>
        <w:tc>
          <w:tcPr>
            <w:tcW w:w="692" w:type="pct"/>
            <w:tcBorders>
              <w:left w:val="double" w:sz="4" w:space="0" w:color="FFFFFF"/>
              <w:right w:val="double" w:sz="4" w:space="0" w:color="FFFFFF"/>
            </w:tcBorders>
            <w:shd w:val="clear" w:color="auto" w:fill="E3EEF5"/>
            <w:vAlign w:val="center"/>
          </w:tcPr>
          <w:p w14:paraId="7002AE81" w14:textId="77777777" w:rsidR="008848BD" w:rsidRDefault="008848BD" w:rsidP="008848BD">
            <w:pPr>
              <w:jc w:val="center"/>
              <w:rPr>
                <w:rFonts w:ascii="宋体" w:hAnsi="宋体" w:cs="宋体"/>
                <w:sz w:val="22"/>
                <w:szCs w:val="22"/>
              </w:rPr>
            </w:pPr>
            <w:r>
              <w:rPr>
                <w:rFonts w:hint="eastAsia"/>
                <w:sz w:val="22"/>
                <w:szCs w:val="22"/>
              </w:rPr>
              <w:t>Z009</w:t>
            </w:r>
          </w:p>
        </w:tc>
        <w:tc>
          <w:tcPr>
            <w:tcW w:w="1430" w:type="pct"/>
            <w:tcBorders>
              <w:left w:val="double" w:sz="4" w:space="0" w:color="FFFFFF"/>
              <w:right w:val="double" w:sz="4" w:space="0" w:color="FFFFFF"/>
            </w:tcBorders>
            <w:shd w:val="clear" w:color="auto" w:fill="E3EEF5"/>
            <w:vAlign w:val="center"/>
          </w:tcPr>
          <w:p w14:paraId="31ED823A" w14:textId="77777777" w:rsidR="008848BD" w:rsidRDefault="008848BD" w:rsidP="008848BD">
            <w:pPr>
              <w:jc w:val="center"/>
              <w:rPr>
                <w:rFonts w:ascii="宋体" w:hAnsi="宋体" w:cs="宋体"/>
                <w:sz w:val="22"/>
                <w:szCs w:val="22"/>
              </w:rPr>
            </w:pPr>
            <w:r>
              <w:rPr>
                <w:rFonts w:hint="eastAsia"/>
                <w:sz w:val="22"/>
                <w:szCs w:val="22"/>
              </w:rPr>
              <w:t>第三方</w:t>
            </w:r>
          </w:p>
        </w:tc>
        <w:tc>
          <w:tcPr>
            <w:tcW w:w="1300" w:type="pct"/>
            <w:tcBorders>
              <w:left w:val="double" w:sz="4" w:space="0" w:color="FFFFFF"/>
              <w:right w:val="double" w:sz="4" w:space="0" w:color="FFFFFF"/>
            </w:tcBorders>
            <w:shd w:val="clear" w:color="auto" w:fill="E3EEF5"/>
            <w:vAlign w:val="bottom"/>
          </w:tcPr>
          <w:p w14:paraId="7FA9AC2E" w14:textId="4C8C44D6"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B3F5AFF" w14:textId="0A416214" w:rsidR="008848BD" w:rsidRPr="00EA02F0" w:rsidRDefault="008848BD" w:rsidP="008848BD">
            <w:pPr>
              <w:jc w:val="center"/>
              <w:rPr>
                <w:rFonts w:ascii="宋体" w:hAnsi="宋体" w:cs="宋体"/>
                <w:lang w:eastAsia="zh-CN"/>
              </w:rPr>
            </w:pPr>
          </w:p>
        </w:tc>
      </w:tr>
      <w:tr w:rsidR="008848BD" w:rsidRPr="00E86C6E" w14:paraId="3D8149E1"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6DFFB93C" w14:textId="77777777" w:rsidR="008848BD" w:rsidRDefault="008848BD" w:rsidP="008848BD">
            <w:pPr>
              <w:pStyle w:val="Cap2"/>
              <w:jc w:val="center"/>
              <w:rPr>
                <w:lang w:eastAsia="zh-CN"/>
              </w:rPr>
            </w:pPr>
            <w:r>
              <w:rPr>
                <w:rFonts w:hint="eastAsia"/>
                <w:lang w:eastAsia="zh-CN"/>
              </w:rPr>
              <w:t>10</w:t>
            </w:r>
          </w:p>
        </w:tc>
        <w:tc>
          <w:tcPr>
            <w:tcW w:w="692" w:type="pct"/>
            <w:tcBorders>
              <w:left w:val="double" w:sz="4" w:space="0" w:color="FFFFFF"/>
              <w:right w:val="double" w:sz="4" w:space="0" w:color="FFFFFF"/>
            </w:tcBorders>
            <w:shd w:val="clear" w:color="auto" w:fill="E3EEF5"/>
            <w:vAlign w:val="center"/>
          </w:tcPr>
          <w:p w14:paraId="06723028" w14:textId="77777777" w:rsidR="008848BD" w:rsidRDefault="008848BD" w:rsidP="008848BD">
            <w:pPr>
              <w:jc w:val="center"/>
              <w:rPr>
                <w:rFonts w:ascii="宋体" w:hAnsi="宋体" w:cs="宋体"/>
                <w:sz w:val="22"/>
                <w:szCs w:val="22"/>
              </w:rPr>
            </w:pPr>
            <w:r>
              <w:rPr>
                <w:rFonts w:hint="eastAsia"/>
                <w:sz w:val="22"/>
                <w:szCs w:val="22"/>
              </w:rPr>
              <w:t>Z010</w:t>
            </w:r>
          </w:p>
        </w:tc>
        <w:tc>
          <w:tcPr>
            <w:tcW w:w="1430" w:type="pct"/>
            <w:tcBorders>
              <w:left w:val="double" w:sz="4" w:space="0" w:color="FFFFFF"/>
              <w:right w:val="double" w:sz="4" w:space="0" w:color="FFFFFF"/>
            </w:tcBorders>
            <w:shd w:val="clear" w:color="auto" w:fill="E3EEF5"/>
            <w:vAlign w:val="center"/>
          </w:tcPr>
          <w:p w14:paraId="65AE1DA9" w14:textId="37490C0E" w:rsidR="008848BD" w:rsidRDefault="008848BD" w:rsidP="008848BD">
            <w:pPr>
              <w:jc w:val="center"/>
              <w:rPr>
                <w:rFonts w:ascii="宋体" w:hAnsi="宋体" w:cs="宋体"/>
                <w:sz w:val="22"/>
                <w:szCs w:val="22"/>
              </w:rPr>
            </w:pPr>
            <w:r>
              <w:rPr>
                <w:rFonts w:hint="eastAsia"/>
                <w:sz w:val="22"/>
                <w:szCs w:val="22"/>
              </w:rPr>
              <w:t>风险准备金专户</w:t>
            </w:r>
          </w:p>
        </w:tc>
        <w:tc>
          <w:tcPr>
            <w:tcW w:w="1300" w:type="pct"/>
            <w:tcBorders>
              <w:left w:val="double" w:sz="4" w:space="0" w:color="FFFFFF"/>
              <w:right w:val="double" w:sz="4" w:space="0" w:color="FFFFFF"/>
            </w:tcBorders>
            <w:shd w:val="clear" w:color="auto" w:fill="E3EEF5"/>
            <w:vAlign w:val="bottom"/>
          </w:tcPr>
          <w:p w14:paraId="63B4BFE6" w14:textId="08604989" w:rsidR="008848BD" w:rsidRDefault="008848BD" w:rsidP="008848BD">
            <w:pPr>
              <w:jc w:val="center"/>
              <w:rPr>
                <w:rFonts w:ascii="宋体" w:hAnsi="宋体" w:cs="宋体"/>
                <w:sz w:val="22"/>
                <w:szCs w:val="22"/>
                <w:lang w:eastAsia="zh-CN"/>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832BCCA" w14:textId="77777777" w:rsidR="008848BD" w:rsidRPr="00EA02F0" w:rsidRDefault="008848BD" w:rsidP="008848BD">
            <w:pPr>
              <w:jc w:val="center"/>
              <w:rPr>
                <w:rFonts w:ascii="宋体" w:hAnsi="宋体" w:cs="宋体"/>
              </w:rPr>
            </w:pPr>
          </w:p>
        </w:tc>
      </w:tr>
      <w:tr w:rsidR="008848BD" w:rsidRPr="00E86C6E" w14:paraId="02258BD3"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3FC14EE" w14:textId="03BCB5D5" w:rsidR="008848BD" w:rsidRDefault="008848BD" w:rsidP="008848BD">
            <w:pPr>
              <w:pStyle w:val="Cap2"/>
              <w:jc w:val="center"/>
              <w:rPr>
                <w:lang w:eastAsia="zh-CN"/>
              </w:rPr>
            </w:pPr>
          </w:p>
        </w:tc>
        <w:tc>
          <w:tcPr>
            <w:tcW w:w="692" w:type="pct"/>
            <w:tcBorders>
              <w:left w:val="double" w:sz="4" w:space="0" w:color="FFFFFF"/>
              <w:right w:val="double" w:sz="4" w:space="0" w:color="FFFFFF"/>
            </w:tcBorders>
            <w:shd w:val="clear" w:color="auto" w:fill="E3EEF5"/>
            <w:vAlign w:val="center"/>
          </w:tcPr>
          <w:p w14:paraId="18BBC049" w14:textId="659C667D" w:rsidR="008848BD" w:rsidRDefault="008848BD" w:rsidP="008848BD">
            <w:pPr>
              <w:jc w:val="center"/>
              <w:rPr>
                <w:rFonts w:ascii="宋体" w:hAnsi="宋体" w:cs="宋体"/>
                <w:sz w:val="22"/>
                <w:szCs w:val="22"/>
                <w:lang w:eastAsia="zh-CN"/>
              </w:rPr>
            </w:pPr>
          </w:p>
        </w:tc>
        <w:tc>
          <w:tcPr>
            <w:tcW w:w="1430" w:type="pct"/>
            <w:tcBorders>
              <w:left w:val="double" w:sz="4" w:space="0" w:color="FFFFFF"/>
              <w:right w:val="double" w:sz="4" w:space="0" w:color="FFFFFF"/>
            </w:tcBorders>
            <w:shd w:val="clear" w:color="auto" w:fill="E3EEF5"/>
            <w:vAlign w:val="center"/>
          </w:tcPr>
          <w:p w14:paraId="75CC717B" w14:textId="3C14AB0B" w:rsidR="008848BD" w:rsidRDefault="008848BD" w:rsidP="008848BD">
            <w:pPr>
              <w:jc w:val="center"/>
              <w:rPr>
                <w:rFonts w:ascii="宋体" w:hAnsi="宋体" w:cs="宋体"/>
                <w:sz w:val="22"/>
                <w:szCs w:val="22"/>
                <w:lang w:eastAsia="zh-CN"/>
              </w:rPr>
            </w:pPr>
          </w:p>
        </w:tc>
        <w:tc>
          <w:tcPr>
            <w:tcW w:w="1300" w:type="pct"/>
            <w:tcBorders>
              <w:left w:val="double" w:sz="4" w:space="0" w:color="FFFFFF"/>
              <w:right w:val="double" w:sz="4" w:space="0" w:color="FFFFFF"/>
            </w:tcBorders>
            <w:shd w:val="clear" w:color="auto" w:fill="E3EEF5"/>
            <w:vAlign w:val="bottom"/>
          </w:tcPr>
          <w:p w14:paraId="3F2A6808" w14:textId="7FF29278" w:rsidR="008848BD" w:rsidRDefault="008848BD" w:rsidP="008848BD">
            <w:pPr>
              <w:jc w:val="center"/>
              <w:rPr>
                <w:rFonts w:ascii="宋体" w:hAnsi="宋体" w:cs="宋体"/>
                <w:sz w:val="22"/>
                <w:szCs w:val="22"/>
                <w:lang w:eastAsia="zh-CN"/>
              </w:rPr>
            </w:pPr>
          </w:p>
        </w:tc>
        <w:tc>
          <w:tcPr>
            <w:tcW w:w="1299" w:type="pct"/>
            <w:tcBorders>
              <w:left w:val="double" w:sz="4" w:space="0" w:color="FFFFFF"/>
              <w:right w:val="double" w:sz="4" w:space="0" w:color="FFFFFF"/>
            </w:tcBorders>
            <w:shd w:val="clear" w:color="auto" w:fill="E3EEF5"/>
          </w:tcPr>
          <w:p w14:paraId="58E5C78F" w14:textId="17E9FEC1" w:rsidR="008848BD" w:rsidRPr="00EA02F0" w:rsidRDefault="008848BD" w:rsidP="00AD7921">
            <w:pPr>
              <w:jc w:val="center"/>
              <w:rPr>
                <w:rFonts w:ascii="宋体" w:hAnsi="宋体" w:cs="宋体"/>
                <w:lang w:eastAsia="zh-CN"/>
              </w:rPr>
            </w:pPr>
          </w:p>
        </w:tc>
      </w:tr>
    </w:tbl>
    <w:p w14:paraId="7571CD14" w14:textId="77777777" w:rsidR="008848BD" w:rsidRDefault="008848BD" w:rsidP="008848BD">
      <w:pPr>
        <w:spacing w:line="360" w:lineRule="auto"/>
        <w:ind w:left="420"/>
        <w:rPr>
          <w:lang w:eastAsia="zh-CN"/>
        </w:rPr>
      </w:pPr>
      <w:r>
        <w:rPr>
          <w:rFonts w:hint="eastAsia"/>
          <w:lang w:eastAsia="zh-CN"/>
        </w:rPr>
        <w:t>1</w:t>
      </w:r>
      <w:r>
        <w:rPr>
          <w:rFonts w:hint="eastAsia"/>
          <w:lang w:eastAsia="zh-CN"/>
        </w:rPr>
        <w:t>、代码不能重复；</w:t>
      </w:r>
    </w:p>
    <w:p w14:paraId="29D577A6"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7D5BDDC3" w14:textId="77777777" w:rsidR="008848BD" w:rsidRDefault="008848BD" w:rsidP="008848BD">
      <w:pPr>
        <w:pStyle w:val="40"/>
        <w:numPr>
          <w:ilvl w:val="3"/>
          <w:numId w:val="2"/>
        </w:numPr>
        <w:rPr>
          <w:lang w:eastAsia="zh-CN"/>
        </w:rPr>
      </w:pPr>
      <w:r>
        <w:rPr>
          <w:rFonts w:hint="eastAsia"/>
          <w:lang w:eastAsia="zh-CN"/>
        </w:rPr>
        <w:t>用户界面</w:t>
      </w:r>
    </w:p>
    <w:p w14:paraId="48578676" w14:textId="77777777" w:rsidR="008848BD" w:rsidRPr="00D12323" w:rsidRDefault="008848BD" w:rsidP="008848BD">
      <w:pPr>
        <w:pStyle w:val="L-"/>
      </w:pPr>
      <w:r w:rsidRPr="00D12323">
        <w:rPr>
          <w:rFonts w:hint="eastAsia"/>
        </w:rPr>
        <w:t>图：</w:t>
      </w:r>
      <w:r>
        <w:rPr>
          <w:rFonts w:hint="eastAsia"/>
        </w:rPr>
        <w:t>3.1.5.5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账户用途查询页面</w:t>
      </w:r>
    </w:p>
    <w:p w14:paraId="60CE4A30" w14:textId="77777777" w:rsidR="008848BD" w:rsidRDefault="00E75EE2" w:rsidP="008848BD">
      <w:r>
        <w:rPr>
          <w:noProof/>
          <w:lang w:eastAsia="zh-CN" w:bidi="ar-SA"/>
        </w:rPr>
        <w:drawing>
          <wp:inline distT="0" distB="0" distL="0" distR="0" wp14:anchorId="1B026EE1" wp14:editId="4764639D">
            <wp:extent cx="5267325" cy="2114550"/>
            <wp:effectExtent l="0" t="0" r="9525" b="0"/>
            <wp:docPr id="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6500EDCD" w14:textId="77777777" w:rsidR="008848BD" w:rsidRDefault="008848BD" w:rsidP="008848BD"/>
    <w:p w14:paraId="6FAFAD8F" w14:textId="77777777" w:rsidR="008848BD" w:rsidRPr="00D12323" w:rsidRDefault="008848BD" w:rsidP="008848BD">
      <w:pPr>
        <w:pStyle w:val="L-"/>
      </w:pPr>
      <w:r w:rsidRPr="00D12323">
        <w:rPr>
          <w:rFonts w:hint="eastAsia"/>
        </w:rPr>
        <w:t>图：</w:t>
      </w:r>
      <w:r>
        <w:rPr>
          <w:rFonts w:hint="eastAsia"/>
        </w:rPr>
        <w:t>3.1.5.5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账户用途新增页面</w:t>
      </w:r>
    </w:p>
    <w:p w14:paraId="41A229DB" w14:textId="77777777" w:rsidR="008848BD" w:rsidRDefault="00E75EE2" w:rsidP="008848BD">
      <w:r>
        <w:rPr>
          <w:noProof/>
          <w:lang w:eastAsia="zh-CN" w:bidi="ar-SA"/>
        </w:rPr>
        <w:drawing>
          <wp:inline distT="0" distB="0" distL="0" distR="0" wp14:anchorId="714E4883" wp14:editId="6546ADAC">
            <wp:extent cx="5276850" cy="2133600"/>
            <wp:effectExtent l="0" t="0" r="0" b="0"/>
            <wp:docPr id="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052C8769" w14:textId="77777777" w:rsidR="008848BD" w:rsidRDefault="008848BD" w:rsidP="008848BD">
      <w:pPr>
        <w:pStyle w:val="30"/>
        <w:numPr>
          <w:ilvl w:val="2"/>
          <w:numId w:val="2"/>
        </w:numPr>
        <w:rPr>
          <w:lang w:eastAsia="zh-CN"/>
        </w:rPr>
      </w:pPr>
      <w:bookmarkStart w:id="55" w:name="_Toc517685538"/>
      <w:bookmarkStart w:id="56" w:name="_Toc4183030"/>
      <w:r>
        <w:rPr>
          <w:rFonts w:hint="eastAsia"/>
          <w:lang w:eastAsia="zh-CN"/>
        </w:rPr>
        <w:t>日历</w:t>
      </w:r>
      <w:bookmarkEnd w:id="55"/>
      <w:bookmarkEnd w:id="56"/>
    </w:p>
    <w:p w14:paraId="18537A40" w14:textId="77777777" w:rsidR="008848BD" w:rsidRDefault="008848BD" w:rsidP="008848BD">
      <w:pPr>
        <w:pStyle w:val="40"/>
        <w:numPr>
          <w:ilvl w:val="3"/>
          <w:numId w:val="2"/>
        </w:numPr>
        <w:rPr>
          <w:lang w:eastAsia="zh-CN"/>
        </w:rPr>
      </w:pPr>
      <w:r>
        <w:rPr>
          <w:rFonts w:hint="eastAsia"/>
          <w:lang w:eastAsia="zh-CN"/>
        </w:rPr>
        <w:t>业务描述</w:t>
      </w:r>
    </w:p>
    <w:p w14:paraId="55859814" w14:textId="77777777" w:rsidR="008848BD" w:rsidRDefault="008848BD" w:rsidP="008848BD">
      <w:pPr>
        <w:ind w:firstLine="420"/>
        <w:rPr>
          <w:lang w:eastAsia="zh-CN"/>
        </w:rPr>
      </w:pPr>
      <w:r w:rsidRPr="00BE7908">
        <w:rPr>
          <w:rFonts w:hint="eastAsia"/>
          <w:lang w:eastAsia="zh-CN"/>
        </w:rPr>
        <w:t>用于系统结算、</w:t>
      </w:r>
      <w:r>
        <w:rPr>
          <w:rFonts w:hint="eastAsia"/>
          <w:lang w:eastAsia="zh-CN"/>
        </w:rPr>
        <w:t>收付</w:t>
      </w:r>
      <w:r w:rsidRPr="00BE7908">
        <w:rPr>
          <w:rFonts w:hint="eastAsia"/>
          <w:lang w:eastAsia="zh-CN"/>
        </w:rPr>
        <w:t>等功能的自动任务运行时所使用到的工作日、节假日等相关信息的维护。结合国家的假期政策，可自行对特殊日期进行调整，设置其为节假日或工作日</w:t>
      </w:r>
      <w:r>
        <w:rPr>
          <w:rFonts w:hint="eastAsia"/>
          <w:lang w:eastAsia="zh-CN"/>
        </w:rPr>
        <w:t>。</w:t>
      </w:r>
    </w:p>
    <w:p w14:paraId="01282544" w14:textId="77777777" w:rsidR="008848BD" w:rsidRDefault="008848BD" w:rsidP="008848BD">
      <w:pPr>
        <w:pStyle w:val="40"/>
        <w:numPr>
          <w:ilvl w:val="3"/>
          <w:numId w:val="2"/>
        </w:numPr>
        <w:rPr>
          <w:lang w:eastAsia="zh-CN"/>
        </w:rPr>
      </w:pPr>
      <w:r>
        <w:rPr>
          <w:rFonts w:hint="eastAsia"/>
          <w:lang w:eastAsia="zh-CN"/>
        </w:rPr>
        <w:t>业务流程</w:t>
      </w:r>
    </w:p>
    <w:p w14:paraId="7C2A47B0" w14:textId="77777777" w:rsidR="008848BD" w:rsidRDefault="008848BD" w:rsidP="008848BD">
      <w:pPr>
        <w:ind w:left="420"/>
      </w:pPr>
      <w:r>
        <w:rPr>
          <w:rFonts w:hint="eastAsia"/>
        </w:rPr>
        <w:t>无</w:t>
      </w:r>
    </w:p>
    <w:p w14:paraId="7D0D2EA9" w14:textId="77777777" w:rsidR="008848BD" w:rsidRDefault="008848BD" w:rsidP="008848BD">
      <w:pPr>
        <w:pStyle w:val="40"/>
        <w:numPr>
          <w:ilvl w:val="3"/>
          <w:numId w:val="2"/>
        </w:numPr>
        <w:rPr>
          <w:lang w:eastAsia="zh-CN"/>
        </w:rPr>
      </w:pPr>
      <w:r>
        <w:rPr>
          <w:rFonts w:hint="eastAsia"/>
          <w:lang w:eastAsia="zh-CN"/>
        </w:rPr>
        <w:t>流程说明</w:t>
      </w:r>
    </w:p>
    <w:p w14:paraId="7DC3FB35" w14:textId="77777777" w:rsidR="008848BD" w:rsidRDefault="008848BD" w:rsidP="008848BD">
      <w:pPr>
        <w:ind w:left="420"/>
      </w:pPr>
      <w:r>
        <w:rPr>
          <w:rFonts w:hint="eastAsia"/>
        </w:rPr>
        <w:t>无</w:t>
      </w:r>
    </w:p>
    <w:p w14:paraId="62891D28"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81"/>
        <w:gridCol w:w="696"/>
        <w:gridCol w:w="722"/>
        <w:gridCol w:w="704"/>
        <w:gridCol w:w="845"/>
        <w:gridCol w:w="845"/>
        <w:gridCol w:w="845"/>
        <w:gridCol w:w="847"/>
        <w:gridCol w:w="843"/>
        <w:gridCol w:w="790"/>
        <w:gridCol w:w="810"/>
      </w:tblGrid>
      <w:tr w:rsidR="008848BD" w:rsidRPr="00806E14" w14:paraId="7CA9166A"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41307FF1" w14:textId="77777777" w:rsidR="008848BD" w:rsidRPr="00806E14" w:rsidRDefault="008848BD" w:rsidP="008848BD">
            <w:pPr>
              <w:jc w:val="center"/>
              <w:rPr>
                <w:rFonts w:ascii="宋体" w:hAnsi="宋体"/>
                <w:b/>
              </w:rPr>
            </w:pPr>
            <w:bookmarkStart w:id="57" w:name="RANGE!A1"/>
            <w:r>
              <w:rPr>
                <w:rFonts w:ascii="宋体" w:hAnsi="宋体" w:hint="eastAsia"/>
                <w:b/>
              </w:rPr>
              <w:t>日历-样例</w:t>
            </w:r>
          </w:p>
        </w:tc>
      </w:tr>
      <w:bookmarkEnd w:id="57"/>
      <w:tr w:rsidR="008848BD" w:rsidRPr="00806E14" w14:paraId="6477E0F8" w14:textId="77777777" w:rsidTr="008848BD">
        <w:trPr>
          <w:cantSplit/>
          <w:trHeight w:val="357"/>
          <w:tblHeader/>
        </w:trPr>
        <w:tc>
          <w:tcPr>
            <w:tcW w:w="344" w:type="pct"/>
            <w:tcBorders>
              <w:bottom w:val="double" w:sz="4" w:space="0" w:color="FFFFFF"/>
            </w:tcBorders>
            <w:shd w:val="clear" w:color="auto" w:fill="7C9BC1"/>
          </w:tcPr>
          <w:p w14:paraId="7DCDE6DA" w14:textId="77777777" w:rsidR="008848BD" w:rsidRDefault="008848BD" w:rsidP="008848BD">
            <w:pPr>
              <w:jc w:val="center"/>
              <w:rPr>
                <w:rFonts w:ascii="宋体" w:hAnsi="宋体"/>
                <w:b/>
              </w:rPr>
            </w:pPr>
            <w:r>
              <w:rPr>
                <w:rFonts w:ascii="宋体" w:hAnsi="宋体" w:hint="eastAsia"/>
                <w:b/>
              </w:rPr>
              <w:t>#</w:t>
            </w:r>
          </w:p>
        </w:tc>
        <w:tc>
          <w:tcPr>
            <w:tcW w:w="374" w:type="pct"/>
            <w:tcBorders>
              <w:bottom w:val="double" w:sz="4" w:space="0" w:color="FFFFFF"/>
            </w:tcBorders>
            <w:shd w:val="clear" w:color="auto" w:fill="7C9BC1"/>
          </w:tcPr>
          <w:p w14:paraId="5F1E2D42" w14:textId="77777777" w:rsidR="008848BD" w:rsidRPr="00E83362" w:rsidRDefault="008848BD" w:rsidP="008848BD">
            <w:pPr>
              <w:pStyle w:val="Cap1"/>
              <w:rPr>
                <w:szCs w:val="18"/>
              </w:rPr>
            </w:pPr>
            <w:r w:rsidRPr="00E83362">
              <w:rPr>
                <w:rFonts w:hint="eastAsia"/>
                <w:szCs w:val="18"/>
              </w:rPr>
              <w:t>名称</w:t>
            </w:r>
          </w:p>
        </w:tc>
        <w:tc>
          <w:tcPr>
            <w:tcW w:w="427" w:type="pct"/>
            <w:tcBorders>
              <w:bottom w:val="double" w:sz="4" w:space="0" w:color="FFFFFF"/>
            </w:tcBorders>
            <w:shd w:val="clear" w:color="auto" w:fill="7C9BC1"/>
          </w:tcPr>
          <w:p w14:paraId="23BB24C1" w14:textId="77777777" w:rsidR="008848BD" w:rsidRPr="00E83362" w:rsidRDefault="008848BD" w:rsidP="008848BD">
            <w:pPr>
              <w:pStyle w:val="Cap1"/>
              <w:rPr>
                <w:szCs w:val="18"/>
              </w:rPr>
            </w:pPr>
            <w:r w:rsidRPr="00E83362">
              <w:rPr>
                <w:rFonts w:hint="eastAsia"/>
                <w:szCs w:val="18"/>
              </w:rPr>
              <w:t>描述</w:t>
            </w:r>
          </w:p>
        </w:tc>
        <w:tc>
          <w:tcPr>
            <w:tcW w:w="416" w:type="pct"/>
            <w:tcBorders>
              <w:bottom w:val="double" w:sz="4" w:space="0" w:color="FFFFFF"/>
            </w:tcBorders>
            <w:shd w:val="clear" w:color="auto" w:fill="7C9BC1"/>
          </w:tcPr>
          <w:p w14:paraId="5D7DC98B" w14:textId="77777777" w:rsidR="008848BD" w:rsidRPr="00E83362" w:rsidRDefault="008848BD" w:rsidP="008848BD">
            <w:pPr>
              <w:pStyle w:val="Cap1"/>
              <w:rPr>
                <w:szCs w:val="18"/>
              </w:rPr>
            </w:pPr>
            <w:r w:rsidRPr="00E83362">
              <w:rPr>
                <w:rFonts w:hint="eastAsia"/>
                <w:szCs w:val="18"/>
              </w:rPr>
              <w:t>是否有效</w:t>
            </w:r>
          </w:p>
        </w:tc>
        <w:tc>
          <w:tcPr>
            <w:tcW w:w="499" w:type="pct"/>
            <w:tcBorders>
              <w:bottom w:val="double" w:sz="4" w:space="0" w:color="FFFFFF"/>
            </w:tcBorders>
            <w:shd w:val="clear" w:color="auto" w:fill="7C9BC1"/>
          </w:tcPr>
          <w:p w14:paraId="3DA9B3A3" w14:textId="77777777" w:rsidR="008848BD" w:rsidRPr="00E83362" w:rsidRDefault="008848BD" w:rsidP="008848BD">
            <w:pPr>
              <w:pStyle w:val="Cap1"/>
              <w:rPr>
                <w:szCs w:val="18"/>
              </w:rPr>
            </w:pPr>
            <w:r w:rsidRPr="00E83362">
              <w:rPr>
                <w:rFonts w:hint="eastAsia"/>
                <w:szCs w:val="18"/>
              </w:rPr>
              <w:t>星期一是否工作日</w:t>
            </w:r>
          </w:p>
        </w:tc>
        <w:tc>
          <w:tcPr>
            <w:tcW w:w="499" w:type="pct"/>
            <w:tcBorders>
              <w:bottom w:val="double" w:sz="4" w:space="0" w:color="FFFFFF"/>
            </w:tcBorders>
            <w:shd w:val="clear" w:color="auto" w:fill="7C9BC1"/>
          </w:tcPr>
          <w:p w14:paraId="325D3B66" w14:textId="77777777" w:rsidR="008848BD" w:rsidRPr="00E83362" w:rsidRDefault="008848BD" w:rsidP="008848BD">
            <w:pPr>
              <w:pStyle w:val="Cap1"/>
              <w:rPr>
                <w:szCs w:val="18"/>
              </w:rPr>
            </w:pPr>
            <w:r w:rsidRPr="00E83362">
              <w:rPr>
                <w:rFonts w:hint="eastAsia"/>
                <w:szCs w:val="18"/>
              </w:rPr>
              <w:t>星期二是否工作日</w:t>
            </w:r>
          </w:p>
        </w:tc>
        <w:tc>
          <w:tcPr>
            <w:tcW w:w="499" w:type="pct"/>
            <w:tcBorders>
              <w:bottom w:val="double" w:sz="4" w:space="0" w:color="FFFFFF"/>
            </w:tcBorders>
            <w:shd w:val="clear" w:color="auto" w:fill="7C9BC1"/>
          </w:tcPr>
          <w:p w14:paraId="3DBC80F6" w14:textId="77777777" w:rsidR="008848BD" w:rsidRPr="00E83362" w:rsidRDefault="008848BD" w:rsidP="008848BD">
            <w:pPr>
              <w:pStyle w:val="Cap1"/>
              <w:rPr>
                <w:szCs w:val="18"/>
              </w:rPr>
            </w:pPr>
            <w:r w:rsidRPr="00E83362">
              <w:rPr>
                <w:rFonts w:hint="eastAsia"/>
                <w:szCs w:val="18"/>
              </w:rPr>
              <w:t>星期三是否工作日</w:t>
            </w:r>
          </w:p>
        </w:tc>
        <w:tc>
          <w:tcPr>
            <w:tcW w:w="500" w:type="pct"/>
            <w:tcBorders>
              <w:bottom w:val="double" w:sz="4" w:space="0" w:color="FFFFFF"/>
            </w:tcBorders>
            <w:shd w:val="clear" w:color="auto" w:fill="7C9BC1"/>
          </w:tcPr>
          <w:p w14:paraId="03AC2D18" w14:textId="77777777" w:rsidR="008848BD" w:rsidRPr="00E83362" w:rsidRDefault="008848BD" w:rsidP="008848BD">
            <w:pPr>
              <w:pStyle w:val="Cap1"/>
              <w:rPr>
                <w:szCs w:val="18"/>
              </w:rPr>
            </w:pPr>
            <w:r w:rsidRPr="00E83362">
              <w:rPr>
                <w:rFonts w:hint="eastAsia"/>
                <w:szCs w:val="18"/>
              </w:rPr>
              <w:t>星期四是否工作日</w:t>
            </w:r>
          </w:p>
        </w:tc>
        <w:tc>
          <w:tcPr>
            <w:tcW w:w="498" w:type="pct"/>
            <w:tcBorders>
              <w:bottom w:val="double" w:sz="4" w:space="0" w:color="FFFFFF"/>
            </w:tcBorders>
            <w:shd w:val="clear" w:color="auto" w:fill="7C9BC1"/>
          </w:tcPr>
          <w:p w14:paraId="7F4AAF62" w14:textId="77777777" w:rsidR="008848BD" w:rsidRPr="00E83362" w:rsidRDefault="008848BD" w:rsidP="008848BD">
            <w:pPr>
              <w:pStyle w:val="Cap1"/>
              <w:rPr>
                <w:szCs w:val="18"/>
              </w:rPr>
            </w:pPr>
            <w:r w:rsidRPr="00E83362">
              <w:rPr>
                <w:rFonts w:hint="eastAsia"/>
                <w:szCs w:val="18"/>
              </w:rPr>
              <w:t>星期</w:t>
            </w:r>
            <w:r>
              <w:rPr>
                <w:rFonts w:hint="eastAsia"/>
                <w:szCs w:val="18"/>
              </w:rPr>
              <w:t>五</w:t>
            </w:r>
            <w:r w:rsidRPr="00E83362">
              <w:rPr>
                <w:rFonts w:hint="eastAsia"/>
                <w:szCs w:val="18"/>
              </w:rPr>
              <w:t>是否工作日</w:t>
            </w:r>
          </w:p>
        </w:tc>
        <w:tc>
          <w:tcPr>
            <w:tcW w:w="466" w:type="pct"/>
            <w:tcBorders>
              <w:bottom w:val="double" w:sz="4" w:space="0" w:color="FFFFFF"/>
            </w:tcBorders>
            <w:shd w:val="clear" w:color="auto" w:fill="7C9BC1"/>
          </w:tcPr>
          <w:p w14:paraId="6F372F3F" w14:textId="77777777" w:rsidR="008848BD" w:rsidRPr="00E83362" w:rsidRDefault="008848BD" w:rsidP="008848BD">
            <w:pPr>
              <w:pStyle w:val="Cap1"/>
              <w:rPr>
                <w:szCs w:val="18"/>
              </w:rPr>
            </w:pPr>
            <w:r>
              <w:rPr>
                <w:rFonts w:hint="eastAsia"/>
                <w:szCs w:val="18"/>
              </w:rPr>
              <w:t>星期六</w:t>
            </w:r>
            <w:r w:rsidRPr="00E83362">
              <w:rPr>
                <w:rFonts w:hint="eastAsia"/>
                <w:szCs w:val="18"/>
              </w:rPr>
              <w:t>是否工作日</w:t>
            </w:r>
          </w:p>
        </w:tc>
        <w:tc>
          <w:tcPr>
            <w:tcW w:w="478" w:type="pct"/>
            <w:tcBorders>
              <w:bottom w:val="double" w:sz="4" w:space="0" w:color="FFFFFF"/>
            </w:tcBorders>
            <w:shd w:val="clear" w:color="auto" w:fill="7C9BC1"/>
          </w:tcPr>
          <w:p w14:paraId="331C6C6A" w14:textId="77777777" w:rsidR="008848BD" w:rsidRPr="00E83362" w:rsidRDefault="008848BD" w:rsidP="008848BD">
            <w:pPr>
              <w:pStyle w:val="Cap1"/>
              <w:rPr>
                <w:szCs w:val="18"/>
              </w:rPr>
            </w:pPr>
            <w:r>
              <w:rPr>
                <w:rFonts w:hint="eastAsia"/>
                <w:szCs w:val="18"/>
              </w:rPr>
              <w:t>星期日</w:t>
            </w:r>
            <w:r w:rsidRPr="00E83362">
              <w:rPr>
                <w:rFonts w:hint="eastAsia"/>
                <w:szCs w:val="18"/>
              </w:rPr>
              <w:t>是否工作日</w:t>
            </w:r>
          </w:p>
        </w:tc>
      </w:tr>
      <w:tr w:rsidR="008848BD" w:rsidRPr="00806E14" w14:paraId="55A98F9D" w14:textId="77777777" w:rsidTr="008848BD">
        <w:trPr>
          <w:cantSplit/>
          <w:trHeight w:val="324"/>
        </w:trPr>
        <w:tc>
          <w:tcPr>
            <w:tcW w:w="344" w:type="pct"/>
            <w:shd w:val="clear" w:color="auto" w:fill="E3EEF5"/>
            <w:vAlign w:val="center"/>
          </w:tcPr>
          <w:p w14:paraId="65FE685A" w14:textId="77777777" w:rsidR="008848BD" w:rsidRPr="005D789A" w:rsidRDefault="008848BD" w:rsidP="008848BD">
            <w:pPr>
              <w:pStyle w:val="Cap2"/>
              <w:jc w:val="center"/>
              <w:rPr>
                <w:lang w:eastAsia="zh-CN"/>
              </w:rPr>
            </w:pPr>
            <w:r w:rsidRPr="005D789A">
              <w:rPr>
                <w:lang w:eastAsia="zh-CN"/>
              </w:rPr>
              <w:t>1</w:t>
            </w:r>
          </w:p>
        </w:tc>
        <w:tc>
          <w:tcPr>
            <w:tcW w:w="374" w:type="pct"/>
            <w:shd w:val="clear" w:color="auto" w:fill="E3EEF5"/>
          </w:tcPr>
          <w:p w14:paraId="6BF631DD" w14:textId="77777777" w:rsidR="008848BD" w:rsidRPr="00806E14" w:rsidRDefault="008848BD" w:rsidP="008848BD">
            <w:pPr>
              <w:jc w:val="center"/>
              <w:rPr>
                <w:rFonts w:ascii="宋体" w:hAnsi="宋体" w:cs="宋体"/>
              </w:rPr>
            </w:pPr>
            <w:r>
              <w:rPr>
                <w:rFonts w:ascii="宋体" w:hAnsi="宋体" w:cs="宋体" w:hint="eastAsia"/>
              </w:rPr>
              <w:t>2018</w:t>
            </w:r>
          </w:p>
        </w:tc>
        <w:tc>
          <w:tcPr>
            <w:tcW w:w="427" w:type="pct"/>
            <w:shd w:val="clear" w:color="auto" w:fill="E3EEF5"/>
          </w:tcPr>
          <w:p w14:paraId="5EE3DE13" w14:textId="77777777" w:rsidR="008848BD" w:rsidRPr="00806E14" w:rsidRDefault="008848BD" w:rsidP="008848BD">
            <w:pPr>
              <w:jc w:val="center"/>
              <w:rPr>
                <w:rFonts w:ascii="宋体" w:hAnsi="宋体" w:cs="宋体"/>
              </w:rPr>
            </w:pPr>
            <w:r>
              <w:rPr>
                <w:rFonts w:ascii="宋体" w:hAnsi="宋体" w:cs="宋体" w:hint="eastAsia"/>
              </w:rPr>
              <w:t>2018年日历</w:t>
            </w:r>
          </w:p>
        </w:tc>
        <w:tc>
          <w:tcPr>
            <w:tcW w:w="416" w:type="pct"/>
            <w:shd w:val="clear" w:color="auto" w:fill="E3EEF5"/>
          </w:tcPr>
          <w:p w14:paraId="66CB633B"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23AAB097"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664568BF"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0FD043B4" w14:textId="77777777" w:rsidR="008848BD" w:rsidRPr="0055476D" w:rsidRDefault="008848BD" w:rsidP="008848BD">
            <w:pPr>
              <w:jc w:val="center"/>
              <w:rPr>
                <w:rFonts w:ascii="宋体" w:hAnsi="宋体" w:cs="宋体"/>
              </w:rPr>
            </w:pPr>
            <w:r w:rsidRPr="0055476D">
              <w:rPr>
                <w:rFonts w:ascii="宋体" w:hAnsi="宋体" w:cs="宋体"/>
              </w:rPr>
              <w:t>是</w:t>
            </w:r>
          </w:p>
        </w:tc>
        <w:tc>
          <w:tcPr>
            <w:tcW w:w="500" w:type="pct"/>
            <w:shd w:val="clear" w:color="auto" w:fill="E3EEF5"/>
          </w:tcPr>
          <w:p w14:paraId="43C1FB79" w14:textId="77777777" w:rsidR="008848BD" w:rsidRPr="0055476D" w:rsidRDefault="008848BD" w:rsidP="008848BD">
            <w:pPr>
              <w:jc w:val="center"/>
              <w:rPr>
                <w:rFonts w:ascii="宋体" w:hAnsi="宋体" w:cs="宋体"/>
              </w:rPr>
            </w:pPr>
            <w:r w:rsidRPr="0055476D">
              <w:rPr>
                <w:rFonts w:ascii="宋体" w:hAnsi="宋体" w:cs="宋体"/>
              </w:rPr>
              <w:t>是</w:t>
            </w:r>
          </w:p>
        </w:tc>
        <w:tc>
          <w:tcPr>
            <w:tcW w:w="498" w:type="pct"/>
            <w:shd w:val="clear" w:color="auto" w:fill="E3EEF5"/>
          </w:tcPr>
          <w:p w14:paraId="03D93BCF" w14:textId="77777777" w:rsidR="008848BD" w:rsidRPr="0055476D" w:rsidRDefault="008848BD" w:rsidP="008848BD">
            <w:pPr>
              <w:jc w:val="center"/>
              <w:rPr>
                <w:rFonts w:ascii="宋体" w:hAnsi="宋体" w:cs="宋体"/>
              </w:rPr>
            </w:pPr>
            <w:r w:rsidRPr="0055476D">
              <w:rPr>
                <w:rFonts w:ascii="宋体" w:hAnsi="宋体" w:cs="宋体"/>
              </w:rPr>
              <w:t>是</w:t>
            </w:r>
          </w:p>
        </w:tc>
        <w:tc>
          <w:tcPr>
            <w:tcW w:w="466" w:type="pct"/>
            <w:shd w:val="clear" w:color="auto" w:fill="E3EEF5"/>
          </w:tcPr>
          <w:p w14:paraId="3FD8286D" w14:textId="77777777" w:rsidR="008848BD" w:rsidRPr="0055476D" w:rsidRDefault="008848BD" w:rsidP="008848BD">
            <w:pPr>
              <w:jc w:val="center"/>
              <w:rPr>
                <w:rFonts w:ascii="宋体" w:hAnsi="宋体" w:cs="宋体"/>
              </w:rPr>
            </w:pPr>
            <w:r w:rsidRPr="0055476D">
              <w:rPr>
                <w:rFonts w:ascii="宋体" w:hAnsi="宋体" w:cs="宋体"/>
              </w:rPr>
              <w:t>否</w:t>
            </w:r>
          </w:p>
        </w:tc>
        <w:tc>
          <w:tcPr>
            <w:tcW w:w="478" w:type="pct"/>
            <w:shd w:val="clear" w:color="auto" w:fill="E3EEF5"/>
          </w:tcPr>
          <w:p w14:paraId="6293A839" w14:textId="77777777" w:rsidR="008848BD" w:rsidRPr="0055476D" w:rsidRDefault="008848BD" w:rsidP="008848BD">
            <w:pPr>
              <w:jc w:val="center"/>
              <w:rPr>
                <w:rFonts w:ascii="宋体" w:hAnsi="宋体" w:cs="宋体"/>
              </w:rPr>
            </w:pPr>
            <w:r w:rsidRPr="0055476D">
              <w:rPr>
                <w:rFonts w:ascii="宋体" w:hAnsi="宋体" w:cs="宋体"/>
              </w:rPr>
              <w:t>否</w:t>
            </w:r>
          </w:p>
        </w:tc>
      </w:tr>
      <w:tr w:rsidR="008848BD" w:rsidRPr="00806E14" w14:paraId="019881A5" w14:textId="77777777" w:rsidTr="008848BD">
        <w:trPr>
          <w:cantSplit/>
          <w:trHeight w:val="324"/>
        </w:trPr>
        <w:tc>
          <w:tcPr>
            <w:tcW w:w="344" w:type="pct"/>
            <w:shd w:val="clear" w:color="auto" w:fill="E3EEF5"/>
            <w:vAlign w:val="center"/>
          </w:tcPr>
          <w:p w14:paraId="64F74C01" w14:textId="77777777" w:rsidR="008848BD" w:rsidRPr="005D789A" w:rsidRDefault="008848BD" w:rsidP="008848BD">
            <w:pPr>
              <w:pStyle w:val="Cap2"/>
              <w:jc w:val="center"/>
              <w:rPr>
                <w:lang w:eastAsia="zh-CN"/>
              </w:rPr>
            </w:pPr>
          </w:p>
        </w:tc>
        <w:tc>
          <w:tcPr>
            <w:tcW w:w="374" w:type="pct"/>
            <w:shd w:val="clear" w:color="auto" w:fill="E3EEF5"/>
          </w:tcPr>
          <w:p w14:paraId="7E2BB79F" w14:textId="77777777" w:rsidR="008848BD" w:rsidRDefault="008848BD" w:rsidP="008848BD">
            <w:pPr>
              <w:jc w:val="center"/>
              <w:rPr>
                <w:rFonts w:ascii="宋体" w:hAnsi="宋体" w:cs="宋体"/>
              </w:rPr>
            </w:pPr>
          </w:p>
        </w:tc>
        <w:tc>
          <w:tcPr>
            <w:tcW w:w="427" w:type="pct"/>
            <w:shd w:val="clear" w:color="auto" w:fill="E3EEF5"/>
          </w:tcPr>
          <w:p w14:paraId="6E30593A" w14:textId="77777777" w:rsidR="008848BD" w:rsidRDefault="008848BD" w:rsidP="008848BD">
            <w:pPr>
              <w:jc w:val="center"/>
              <w:rPr>
                <w:rFonts w:ascii="宋体" w:hAnsi="宋体" w:cs="宋体"/>
              </w:rPr>
            </w:pPr>
          </w:p>
        </w:tc>
        <w:tc>
          <w:tcPr>
            <w:tcW w:w="416" w:type="pct"/>
            <w:shd w:val="clear" w:color="auto" w:fill="E3EEF5"/>
          </w:tcPr>
          <w:p w14:paraId="4FDBF9AF" w14:textId="77777777" w:rsidR="008848BD" w:rsidRPr="0055476D" w:rsidRDefault="008848BD" w:rsidP="008848BD">
            <w:pPr>
              <w:jc w:val="center"/>
              <w:rPr>
                <w:rFonts w:ascii="宋体" w:hAnsi="宋体" w:cs="宋体"/>
              </w:rPr>
            </w:pPr>
          </w:p>
        </w:tc>
        <w:tc>
          <w:tcPr>
            <w:tcW w:w="499" w:type="pct"/>
            <w:shd w:val="clear" w:color="auto" w:fill="E3EEF5"/>
          </w:tcPr>
          <w:p w14:paraId="450692E7" w14:textId="77777777" w:rsidR="008848BD" w:rsidRPr="0055476D" w:rsidRDefault="008848BD" w:rsidP="008848BD">
            <w:pPr>
              <w:jc w:val="center"/>
              <w:rPr>
                <w:rFonts w:ascii="宋体" w:hAnsi="宋体" w:cs="宋体"/>
              </w:rPr>
            </w:pPr>
          </w:p>
        </w:tc>
        <w:tc>
          <w:tcPr>
            <w:tcW w:w="499" w:type="pct"/>
            <w:shd w:val="clear" w:color="auto" w:fill="E3EEF5"/>
          </w:tcPr>
          <w:p w14:paraId="283E8A13" w14:textId="77777777" w:rsidR="008848BD" w:rsidRPr="0055476D" w:rsidRDefault="008848BD" w:rsidP="008848BD">
            <w:pPr>
              <w:jc w:val="center"/>
              <w:rPr>
                <w:rFonts w:ascii="宋体" w:hAnsi="宋体" w:cs="宋体"/>
              </w:rPr>
            </w:pPr>
          </w:p>
        </w:tc>
        <w:tc>
          <w:tcPr>
            <w:tcW w:w="499" w:type="pct"/>
            <w:shd w:val="clear" w:color="auto" w:fill="E3EEF5"/>
          </w:tcPr>
          <w:p w14:paraId="0243D2CC" w14:textId="77777777" w:rsidR="008848BD" w:rsidRPr="0055476D" w:rsidRDefault="008848BD" w:rsidP="008848BD">
            <w:pPr>
              <w:jc w:val="center"/>
              <w:rPr>
                <w:rFonts w:ascii="宋体" w:hAnsi="宋体" w:cs="宋体"/>
              </w:rPr>
            </w:pPr>
          </w:p>
        </w:tc>
        <w:tc>
          <w:tcPr>
            <w:tcW w:w="500" w:type="pct"/>
            <w:shd w:val="clear" w:color="auto" w:fill="E3EEF5"/>
          </w:tcPr>
          <w:p w14:paraId="7EFA920E" w14:textId="77777777" w:rsidR="008848BD" w:rsidRPr="0055476D" w:rsidRDefault="008848BD" w:rsidP="008848BD">
            <w:pPr>
              <w:jc w:val="center"/>
              <w:rPr>
                <w:rFonts w:ascii="宋体" w:hAnsi="宋体" w:cs="宋体"/>
              </w:rPr>
            </w:pPr>
          </w:p>
        </w:tc>
        <w:tc>
          <w:tcPr>
            <w:tcW w:w="498" w:type="pct"/>
            <w:shd w:val="clear" w:color="auto" w:fill="E3EEF5"/>
          </w:tcPr>
          <w:p w14:paraId="6DC21AE5" w14:textId="77777777" w:rsidR="008848BD" w:rsidRPr="0055476D" w:rsidRDefault="008848BD" w:rsidP="008848BD">
            <w:pPr>
              <w:jc w:val="center"/>
              <w:rPr>
                <w:rFonts w:ascii="宋体" w:hAnsi="宋体" w:cs="宋体"/>
              </w:rPr>
            </w:pPr>
          </w:p>
        </w:tc>
        <w:tc>
          <w:tcPr>
            <w:tcW w:w="466" w:type="pct"/>
            <w:shd w:val="clear" w:color="auto" w:fill="E3EEF5"/>
          </w:tcPr>
          <w:p w14:paraId="4A8EC50B" w14:textId="77777777" w:rsidR="008848BD" w:rsidRPr="0055476D" w:rsidRDefault="008848BD" w:rsidP="008848BD">
            <w:pPr>
              <w:jc w:val="center"/>
              <w:rPr>
                <w:rFonts w:ascii="宋体" w:hAnsi="宋体" w:cs="宋体"/>
              </w:rPr>
            </w:pPr>
          </w:p>
        </w:tc>
        <w:tc>
          <w:tcPr>
            <w:tcW w:w="478" w:type="pct"/>
            <w:shd w:val="clear" w:color="auto" w:fill="E3EEF5"/>
          </w:tcPr>
          <w:p w14:paraId="622A0897" w14:textId="77777777" w:rsidR="008848BD" w:rsidRPr="0055476D" w:rsidRDefault="008848BD" w:rsidP="008848BD">
            <w:pPr>
              <w:jc w:val="center"/>
              <w:rPr>
                <w:rFonts w:ascii="宋体" w:hAnsi="宋体" w:cs="宋体"/>
              </w:rPr>
            </w:pPr>
          </w:p>
        </w:tc>
      </w:tr>
    </w:tbl>
    <w:p w14:paraId="52B242EC"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、不同日历的名称不能重复；</w:t>
      </w:r>
    </w:p>
    <w:p w14:paraId="1BBE497B" w14:textId="77777777" w:rsidR="008848BD" w:rsidRDefault="008848BD" w:rsidP="008848BD">
      <w:pPr>
        <w:spacing w:line="360" w:lineRule="auto"/>
        <w:ind w:left="420"/>
        <w:rPr>
          <w:lang w:eastAsia="zh-CN"/>
        </w:rPr>
      </w:pPr>
      <w:r>
        <w:rPr>
          <w:rFonts w:hint="eastAsia"/>
          <w:lang w:eastAsia="zh-CN"/>
        </w:rPr>
        <w:t>2</w:t>
      </w:r>
      <w:r>
        <w:rPr>
          <w:rFonts w:hint="eastAsia"/>
          <w:lang w:eastAsia="zh-CN"/>
        </w:rPr>
        <w:t>、只有状态为有效的日历方可使用；</w:t>
      </w:r>
    </w:p>
    <w:p w14:paraId="6E15A848" w14:textId="77777777" w:rsidR="008848BD" w:rsidRDefault="008848BD" w:rsidP="008848BD">
      <w:pPr>
        <w:spacing w:line="360" w:lineRule="auto"/>
        <w:ind w:left="420"/>
        <w:rPr>
          <w:lang w:eastAsia="zh-CN"/>
        </w:rPr>
      </w:pPr>
      <w:r>
        <w:rPr>
          <w:rFonts w:hint="eastAsia"/>
          <w:lang w:eastAsia="zh-CN"/>
        </w:rPr>
        <w:t>3</w:t>
      </w:r>
      <w:r>
        <w:rPr>
          <w:rFonts w:hint="eastAsia"/>
          <w:lang w:eastAsia="zh-CN"/>
        </w:rPr>
        <w:t>、一条特殊节假日信息，只能指定一天，即最大及最小粒度都是一天；</w:t>
      </w:r>
    </w:p>
    <w:p w14:paraId="4FE5BFA0" w14:textId="77777777" w:rsidR="008848BD" w:rsidRPr="00D823D9" w:rsidRDefault="008848BD" w:rsidP="008848BD">
      <w:pPr>
        <w:spacing w:line="360" w:lineRule="auto"/>
        <w:ind w:left="420"/>
        <w:rPr>
          <w:lang w:eastAsia="zh-CN"/>
        </w:rPr>
      </w:pPr>
      <w:r>
        <w:rPr>
          <w:rFonts w:hint="eastAsia"/>
          <w:lang w:eastAsia="zh-CN"/>
        </w:rPr>
        <w:t>4</w:t>
      </w:r>
      <w:r>
        <w:rPr>
          <w:rFonts w:hint="eastAsia"/>
          <w:lang w:eastAsia="zh-CN"/>
        </w:rPr>
        <w:t>、特殊节假日必须归属于某一工作日历；</w:t>
      </w:r>
    </w:p>
    <w:p w14:paraId="3BF54580" w14:textId="77777777" w:rsidR="008848BD" w:rsidRDefault="008848BD" w:rsidP="008848BD">
      <w:pPr>
        <w:pStyle w:val="40"/>
        <w:numPr>
          <w:ilvl w:val="3"/>
          <w:numId w:val="2"/>
        </w:numPr>
        <w:rPr>
          <w:lang w:eastAsia="zh-CN"/>
        </w:rPr>
      </w:pPr>
      <w:r>
        <w:rPr>
          <w:rFonts w:hint="eastAsia"/>
          <w:lang w:eastAsia="zh-CN"/>
        </w:rPr>
        <w:t>用户界面</w:t>
      </w:r>
    </w:p>
    <w:p w14:paraId="4B781A50" w14:textId="77777777" w:rsidR="008848BD" w:rsidRPr="00D12323" w:rsidRDefault="008848BD" w:rsidP="008848BD">
      <w:pPr>
        <w:pStyle w:val="L-"/>
      </w:pPr>
      <w:r w:rsidRPr="00D12323">
        <w:rPr>
          <w:rFonts w:hint="eastAsia"/>
        </w:rPr>
        <w:t>图：</w:t>
      </w:r>
      <w:r>
        <w:rPr>
          <w:rFonts w:hint="eastAsia"/>
        </w:rPr>
        <w:t>3.1.6.5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日历查询页面</w:t>
      </w:r>
    </w:p>
    <w:p w14:paraId="59964E98" w14:textId="77777777" w:rsidR="008848BD" w:rsidRDefault="00E75EE2" w:rsidP="008848BD">
      <w:r>
        <w:rPr>
          <w:noProof/>
          <w:lang w:eastAsia="zh-CN" w:bidi="ar-SA"/>
        </w:rPr>
        <w:drawing>
          <wp:inline distT="0" distB="0" distL="0" distR="0" wp14:anchorId="44F5203D" wp14:editId="4F7EA94D">
            <wp:extent cx="5276850" cy="2133600"/>
            <wp:effectExtent l="0" t="0" r="0" b="0"/>
            <wp:docPr id="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76520DC2" w14:textId="77777777" w:rsidR="008848BD" w:rsidRDefault="008848BD" w:rsidP="008848BD"/>
    <w:p w14:paraId="44E6C4EF" w14:textId="77777777" w:rsidR="008848BD" w:rsidRPr="00D12323" w:rsidRDefault="008848BD" w:rsidP="008848BD">
      <w:pPr>
        <w:pStyle w:val="L-"/>
      </w:pPr>
      <w:r w:rsidRPr="00D12323">
        <w:rPr>
          <w:rFonts w:hint="eastAsia"/>
        </w:rPr>
        <w:t>图：</w:t>
      </w:r>
      <w:r>
        <w:rPr>
          <w:rFonts w:hint="eastAsia"/>
        </w:rPr>
        <w:t>3.1.6.5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日历新增页面</w:t>
      </w:r>
    </w:p>
    <w:p w14:paraId="641DEF98" w14:textId="77777777" w:rsidR="008848BD" w:rsidRDefault="00E75EE2" w:rsidP="008848BD">
      <w:r>
        <w:rPr>
          <w:noProof/>
          <w:lang w:eastAsia="zh-CN" w:bidi="ar-SA"/>
        </w:rPr>
        <w:drawing>
          <wp:inline distT="0" distB="0" distL="0" distR="0" wp14:anchorId="321F1FD2" wp14:editId="6F148BC2">
            <wp:extent cx="5267325" cy="2133600"/>
            <wp:effectExtent l="0" t="0" r="9525" b="0"/>
            <wp:docPr id="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6B7D9433" w14:textId="77777777" w:rsidR="008848BD" w:rsidRDefault="008848BD" w:rsidP="008848BD">
      <w:pPr>
        <w:pStyle w:val="30"/>
        <w:numPr>
          <w:ilvl w:val="2"/>
          <w:numId w:val="2"/>
        </w:numPr>
        <w:rPr>
          <w:lang w:eastAsia="zh-CN"/>
        </w:rPr>
      </w:pPr>
      <w:bookmarkStart w:id="58" w:name="_Toc517685539"/>
      <w:bookmarkStart w:id="59" w:name="_Toc4183031"/>
      <w:r>
        <w:rPr>
          <w:rFonts w:hint="eastAsia"/>
          <w:lang w:eastAsia="zh-CN"/>
        </w:rPr>
        <w:t>特殊节假日</w:t>
      </w:r>
      <w:bookmarkEnd w:id="58"/>
      <w:bookmarkEnd w:id="59"/>
    </w:p>
    <w:p w14:paraId="4BAB5DA4" w14:textId="77777777" w:rsidR="008848BD" w:rsidRDefault="008848BD" w:rsidP="008848BD">
      <w:pPr>
        <w:pStyle w:val="40"/>
        <w:numPr>
          <w:ilvl w:val="3"/>
          <w:numId w:val="2"/>
        </w:numPr>
        <w:rPr>
          <w:lang w:eastAsia="zh-CN"/>
        </w:rPr>
      </w:pPr>
      <w:r>
        <w:rPr>
          <w:rFonts w:hint="eastAsia"/>
          <w:lang w:eastAsia="zh-CN"/>
        </w:rPr>
        <w:t>业务描述</w:t>
      </w:r>
    </w:p>
    <w:p w14:paraId="083432D3" w14:textId="77777777" w:rsidR="008848BD" w:rsidRDefault="008848BD" w:rsidP="008848BD">
      <w:pPr>
        <w:ind w:firstLine="420"/>
        <w:rPr>
          <w:lang w:eastAsia="zh-CN"/>
        </w:rPr>
      </w:pPr>
      <w:r w:rsidRPr="00BE7908">
        <w:rPr>
          <w:rFonts w:hint="eastAsia"/>
          <w:lang w:eastAsia="zh-CN"/>
        </w:rPr>
        <w:t>用于系统结算、</w:t>
      </w:r>
      <w:r>
        <w:rPr>
          <w:rFonts w:hint="eastAsia"/>
          <w:lang w:eastAsia="zh-CN"/>
        </w:rPr>
        <w:t>收付</w:t>
      </w:r>
      <w:r w:rsidRPr="00BE7908">
        <w:rPr>
          <w:rFonts w:hint="eastAsia"/>
          <w:lang w:eastAsia="zh-CN"/>
        </w:rPr>
        <w:t>等功能的自动任务运行时所使用到的工作日、节假日等相关信息的维护。结合国家的假期政策，可自行对特殊日期进行调整，设置其为节假日或工作日</w:t>
      </w:r>
      <w:r>
        <w:rPr>
          <w:rFonts w:hint="eastAsia"/>
          <w:lang w:eastAsia="zh-CN"/>
        </w:rPr>
        <w:t>。</w:t>
      </w:r>
    </w:p>
    <w:p w14:paraId="558E7EC0" w14:textId="77777777" w:rsidR="008848BD" w:rsidRDefault="008848BD" w:rsidP="008848BD">
      <w:pPr>
        <w:pStyle w:val="40"/>
        <w:numPr>
          <w:ilvl w:val="3"/>
          <w:numId w:val="2"/>
        </w:numPr>
        <w:rPr>
          <w:lang w:eastAsia="zh-CN"/>
        </w:rPr>
      </w:pPr>
      <w:r>
        <w:rPr>
          <w:rFonts w:hint="eastAsia"/>
          <w:lang w:eastAsia="zh-CN"/>
        </w:rPr>
        <w:t>业务流程</w:t>
      </w:r>
    </w:p>
    <w:p w14:paraId="56A16B22" w14:textId="77777777" w:rsidR="008848BD" w:rsidRDefault="008848BD" w:rsidP="008848BD">
      <w:pPr>
        <w:ind w:left="420"/>
      </w:pPr>
      <w:r>
        <w:rPr>
          <w:rFonts w:hint="eastAsia"/>
        </w:rPr>
        <w:t>无</w:t>
      </w:r>
    </w:p>
    <w:p w14:paraId="0997D9F6" w14:textId="77777777" w:rsidR="008848BD" w:rsidRDefault="008848BD" w:rsidP="008848BD">
      <w:pPr>
        <w:pStyle w:val="40"/>
        <w:numPr>
          <w:ilvl w:val="3"/>
          <w:numId w:val="2"/>
        </w:numPr>
        <w:rPr>
          <w:lang w:eastAsia="zh-CN"/>
        </w:rPr>
      </w:pPr>
      <w:r>
        <w:rPr>
          <w:rFonts w:hint="eastAsia"/>
          <w:lang w:eastAsia="zh-CN"/>
        </w:rPr>
        <w:t>流程说明</w:t>
      </w:r>
    </w:p>
    <w:p w14:paraId="21916758" w14:textId="77777777" w:rsidR="008848BD" w:rsidRDefault="008848BD" w:rsidP="008848BD">
      <w:pPr>
        <w:ind w:left="420"/>
      </w:pPr>
      <w:r>
        <w:rPr>
          <w:rFonts w:hint="eastAsia"/>
        </w:rPr>
        <w:t>无</w:t>
      </w:r>
    </w:p>
    <w:p w14:paraId="62365E8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792"/>
        <w:gridCol w:w="1220"/>
        <w:gridCol w:w="1416"/>
        <w:gridCol w:w="1578"/>
        <w:gridCol w:w="1392"/>
        <w:gridCol w:w="849"/>
        <w:gridCol w:w="1281"/>
      </w:tblGrid>
      <w:tr w:rsidR="008848BD" w:rsidRPr="00806E14" w14:paraId="68933CDF" w14:textId="77777777" w:rsidTr="008848BD">
        <w:trPr>
          <w:cantSplit/>
          <w:trHeight w:val="357"/>
          <w:tblHeader/>
        </w:trPr>
        <w:tc>
          <w:tcPr>
            <w:tcW w:w="5000" w:type="pct"/>
            <w:gridSpan w:val="7"/>
            <w:tcBorders>
              <w:bottom w:val="double" w:sz="4" w:space="0" w:color="FFFFFF"/>
            </w:tcBorders>
            <w:shd w:val="clear" w:color="auto" w:fill="E3EEF5"/>
          </w:tcPr>
          <w:p w14:paraId="5AD64148" w14:textId="77777777" w:rsidR="008848BD" w:rsidRPr="00806E14" w:rsidRDefault="008848BD" w:rsidP="008848BD">
            <w:pPr>
              <w:jc w:val="center"/>
              <w:rPr>
                <w:rFonts w:ascii="宋体" w:hAnsi="宋体"/>
                <w:b/>
              </w:rPr>
            </w:pPr>
            <w:r>
              <w:rPr>
                <w:rFonts w:ascii="宋体" w:hAnsi="宋体" w:hint="eastAsia"/>
                <w:b/>
              </w:rPr>
              <w:t>特殊节假日-样例</w:t>
            </w:r>
          </w:p>
        </w:tc>
      </w:tr>
      <w:tr w:rsidR="008848BD" w:rsidRPr="00483F4B" w14:paraId="469CCB19" w14:textId="77777777" w:rsidTr="008848BD">
        <w:trPr>
          <w:cantSplit/>
          <w:trHeight w:val="357"/>
          <w:tblHeader/>
        </w:trPr>
        <w:tc>
          <w:tcPr>
            <w:tcW w:w="479" w:type="pct"/>
            <w:tcBorders>
              <w:bottom w:val="double" w:sz="4" w:space="0" w:color="FFFFFF"/>
            </w:tcBorders>
            <w:shd w:val="clear" w:color="auto" w:fill="7C9BC1"/>
          </w:tcPr>
          <w:p w14:paraId="73932F6B" w14:textId="77777777" w:rsidR="008848BD" w:rsidRPr="00483F4B" w:rsidRDefault="008848BD" w:rsidP="008848BD">
            <w:pPr>
              <w:pStyle w:val="Cap1"/>
              <w:ind w:firstLineChars="100" w:firstLine="200"/>
              <w:rPr>
                <w:szCs w:val="18"/>
              </w:rPr>
            </w:pPr>
            <w:r w:rsidRPr="00483F4B">
              <w:rPr>
                <w:rFonts w:hint="eastAsia"/>
                <w:szCs w:val="18"/>
              </w:rPr>
              <w:t>#</w:t>
            </w:r>
          </w:p>
        </w:tc>
        <w:tc>
          <w:tcPr>
            <w:tcW w:w="730" w:type="pct"/>
            <w:tcBorders>
              <w:bottom w:val="double" w:sz="4" w:space="0" w:color="FFFFFF"/>
            </w:tcBorders>
            <w:shd w:val="clear" w:color="auto" w:fill="7C9BC1"/>
            <w:vAlign w:val="center"/>
          </w:tcPr>
          <w:p w14:paraId="708F1819" w14:textId="77777777" w:rsidR="008848BD" w:rsidRPr="00483F4B" w:rsidRDefault="008848BD" w:rsidP="008848BD">
            <w:pPr>
              <w:pStyle w:val="Cap1"/>
              <w:ind w:firstLineChars="100" w:firstLine="200"/>
              <w:rPr>
                <w:szCs w:val="18"/>
              </w:rPr>
            </w:pPr>
            <w:r w:rsidRPr="00483F4B">
              <w:rPr>
                <w:rFonts w:hint="eastAsia"/>
                <w:szCs w:val="18"/>
              </w:rPr>
              <w:t>日历名称</w:t>
            </w:r>
          </w:p>
        </w:tc>
        <w:tc>
          <w:tcPr>
            <w:tcW w:w="743" w:type="pct"/>
            <w:tcBorders>
              <w:bottom w:val="double" w:sz="4" w:space="0" w:color="FFFFFF"/>
            </w:tcBorders>
            <w:shd w:val="clear" w:color="auto" w:fill="7C9BC1"/>
            <w:vAlign w:val="center"/>
          </w:tcPr>
          <w:p w14:paraId="3C9C7D94" w14:textId="77777777" w:rsidR="008848BD" w:rsidRPr="00483F4B" w:rsidRDefault="008848BD" w:rsidP="008848BD">
            <w:pPr>
              <w:pStyle w:val="Cap1"/>
              <w:ind w:firstLineChars="100" w:firstLine="200"/>
              <w:rPr>
                <w:szCs w:val="18"/>
              </w:rPr>
            </w:pPr>
            <w:r w:rsidRPr="00483F4B">
              <w:rPr>
                <w:rFonts w:hint="eastAsia"/>
                <w:szCs w:val="18"/>
              </w:rPr>
              <w:t>特殊日期</w:t>
            </w:r>
          </w:p>
        </w:tc>
        <w:tc>
          <w:tcPr>
            <w:tcW w:w="940" w:type="pct"/>
            <w:tcBorders>
              <w:bottom w:val="double" w:sz="4" w:space="0" w:color="FFFFFF"/>
            </w:tcBorders>
            <w:shd w:val="clear" w:color="auto" w:fill="7C9BC1"/>
            <w:vAlign w:val="center"/>
          </w:tcPr>
          <w:p w14:paraId="5A8A7267" w14:textId="77777777" w:rsidR="008848BD" w:rsidRPr="00483F4B" w:rsidRDefault="008848BD" w:rsidP="008848BD">
            <w:pPr>
              <w:pStyle w:val="Cap1"/>
              <w:ind w:firstLineChars="100" w:firstLine="200"/>
              <w:rPr>
                <w:szCs w:val="18"/>
              </w:rPr>
            </w:pPr>
            <w:r w:rsidRPr="00483F4B">
              <w:rPr>
                <w:rFonts w:hint="eastAsia"/>
                <w:szCs w:val="18"/>
              </w:rPr>
              <w:t>日期名称</w:t>
            </w:r>
          </w:p>
        </w:tc>
        <w:tc>
          <w:tcPr>
            <w:tcW w:w="831" w:type="pct"/>
            <w:tcBorders>
              <w:bottom w:val="double" w:sz="4" w:space="0" w:color="FFFFFF"/>
            </w:tcBorders>
            <w:shd w:val="clear" w:color="auto" w:fill="7C9BC1"/>
            <w:vAlign w:val="center"/>
          </w:tcPr>
          <w:p w14:paraId="0C53B8E1" w14:textId="77777777" w:rsidR="008848BD" w:rsidRPr="00483F4B" w:rsidRDefault="008848BD" w:rsidP="008848BD">
            <w:pPr>
              <w:pStyle w:val="Cap1"/>
              <w:ind w:firstLineChars="100" w:firstLine="200"/>
              <w:rPr>
                <w:szCs w:val="18"/>
              </w:rPr>
            </w:pPr>
            <w:r w:rsidRPr="00483F4B">
              <w:rPr>
                <w:rFonts w:hint="eastAsia"/>
                <w:szCs w:val="18"/>
              </w:rPr>
              <w:t>日期类型</w:t>
            </w:r>
          </w:p>
        </w:tc>
        <w:tc>
          <w:tcPr>
            <w:tcW w:w="512" w:type="pct"/>
            <w:tcBorders>
              <w:bottom w:val="double" w:sz="4" w:space="0" w:color="FFFFFF"/>
            </w:tcBorders>
            <w:shd w:val="clear" w:color="auto" w:fill="7C9BC1"/>
            <w:vAlign w:val="center"/>
          </w:tcPr>
          <w:p w14:paraId="02E852F4" w14:textId="77777777" w:rsidR="008848BD" w:rsidRPr="00483F4B" w:rsidRDefault="008848BD" w:rsidP="008848BD">
            <w:pPr>
              <w:pStyle w:val="Cap1"/>
              <w:ind w:firstLineChars="100" w:firstLine="200"/>
              <w:rPr>
                <w:szCs w:val="18"/>
              </w:rPr>
            </w:pPr>
            <w:r w:rsidRPr="00483F4B">
              <w:rPr>
                <w:rFonts w:hint="eastAsia"/>
                <w:szCs w:val="18"/>
              </w:rPr>
              <w:t>描述</w:t>
            </w:r>
          </w:p>
        </w:tc>
        <w:tc>
          <w:tcPr>
            <w:tcW w:w="765" w:type="pct"/>
            <w:tcBorders>
              <w:bottom w:val="double" w:sz="4" w:space="0" w:color="FFFFFF"/>
            </w:tcBorders>
            <w:shd w:val="clear" w:color="auto" w:fill="7C9BC1"/>
            <w:vAlign w:val="center"/>
          </w:tcPr>
          <w:p w14:paraId="25C30B7F" w14:textId="77777777" w:rsidR="008848BD" w:rsidRPr="00483F4B" w:rsidRDefault="008848BD" w:rsidP="008848BD">
            <w:pPr>
              <w:pStyle w:val="Cap1"/>
              <w:ind w:firstLineChars="100" w:firstLine="200"/>
              <w:rPr>
                <w:szCs w:val="18"/>
              </w:rPr>
            </w:pPr>
            <w:r w:rsidRPr="00483F4B">
              <w:rPr>
                <w:rFonts w:hint="eastAsia"/>
                <w:szCs w:val="18"/>
              </w:rPr>
              <w:t>是否有效</w:t>
            </w:r>
          </w:p>
        </w:tc>
      </w:tr>
      <w:tr w:rsidR="008848BD" w:rsidRPr="00806E14" w14:paraId="6B477413" w14:textId="77777777" w:rsidTr="008848BD">
        <w:trPr>
          <w:cantSplit/>
          <w:trHeight w:val="324"/>
        </w:trPr>
        <w:tc>
          <w:tcPr>
            <w:tcW w:w="479" w:type="pct"/>
            <w:shd w:val="clear" w:color="auto" w:fill="E3EEF5"/>
            <w:vAlign w:val="center"/>
          </w:tcPr>
          <w:p w14:paraId="08286543" w14:textId="77777777" w:rsidR="008848BD" w:rsidRPr="005D789A" w:rsidRDefault="008848BD" w:rsidP="008848BD">
            <w:pPr>
              <w:pStyle w:val="Cap2"/>
              <w:jc w:val="center"/>
              <w:rPr>
                <w:lang w:eastAsia="zh-CN"/>
              </w:rPr>
            </w:pPr>
            <w:r w:rsidRPr="005D789A">
              <w:rPr>
                <w:lang w:eastAsia="zh-CN"/>
              </w:rPr>
              <w:t>1</w:t>
            </w:r>
          </w:p>
        </w:tc>
        <w:tc>
          <w:tcPr>
            <w:tcW w:w="730" w:type="pct"/>
            <w:shd w:val="clear" w:color="auto" w:fill="E3EEF5"/>
          </w:tcPr>
          <w:p w14:paraId="10C17364" w14:textId="77777777" w:rsidR="008848BD" w:rsidRPr="00806E14" w:rsidRDefault="008848BD" w:rsidP="008848BD">
            <w:pPr>
              <w:jc w:val="center"/>
              <w:rPr>
                <w:rFonts w:ascii="宋体" w:hAnsi="宋体" w:cs="宋体"/>
              </w:rPr>
            </w:pPr>
            <w:r>
              <w:rPr>
                <w:rFonts w:ascii="宋体" w:hAnsi="宋体" w:cs="宋体" w:hint="eastAsia"/>
              </w:rPr>
              <w:t>2018</w:t>
            </w:r>
          </w:p>
        </w:tc>
        <w:tc>
          <w:tcPr>
            <w:tcW w:w="743" w:type="pct"/>
            <w:shd w:val="clear" w:color="auto" w:fill="E3EEF5"/>
          </w:tcPr>
          <w:p w14:paraId="687471B5" w14:textId="77777777" w:rsidR="008848BD" w:rsidRPr="00806E14" w:rsidRDefault="008848BD" w:rsidP="008848BD">
            <w:pPr>
              <w:jc w:val="center"/>
              <w:rPr>
                <w:rFonts w:ascii="宋体" w:hAnsi="宋体" w:cs="宋体"/>
              </w:rPr>
            </w:pPr>
            <w:r>
              <w:rPr>
                <w:rFonts w:ascii="宋体" w:hAnsi="宋体" w:cs="宋体" w:hint="eastAsia"/>
              </w:rPr>
              <w:t>2018-10-03</w:t>
            </w:r>
          </w:p>
        </w:tc>
        <w:tc>
          <w:tcPr>
            <w:tcW w:w="940" w:type="pct"/>
            <w:shd w:val="clear" w:color="auto" w:fill="E3EEF5"/>
          </w:tcPr>
          <w:p w14:paraId="563B174D" w14:textId="77777777" w:rsidR="008848BD" w:rsidRPr="00806E14" w:rsidRDefault="008848BD" w:rsidP="008848BD">
            <w:pPr>
              <w:jc w:val="center"/>
              <w:rPr>
                <w:rFonts w:ascii="Arial" w:hAnsi="Arial" w:cs="Arial"/>
              </w:rPr>
            </w:pPr>
            <w:r>
              <w:rPr>
                <w:rFonts w:ascii="Arial" w:hAnsi="Arial" w:cs="Arial"/>
              </w:rPr>
              <w:t>国庆节</w:t>
            </w:r>
          </w:p>
        </w:tc>
        <w:tc>
          <w:tcPr>
            <w:tcW w:w="831" w:type="pct"/>
            <w:shd w:val="clear" w:color="auto" w:fill="E3EEF5"/>
          </w:tcPr>
          <w:p w14:paraId="33F9CA0D" w14:textId="77777777" w:rsidR="008848BD" w:rsidRPr="00806E14" w:rsidRDefault="008848BD" w:rsidP="008848BD">
            <w:pPr>
              <w:jc w:val="center"/>
              <w:rPr>
                <w:rFonts w:ascii="Arial" w:hAnsi="Arial" w:cs="Arial"/>
              </w:rPr>
            </w:pPr>
            <w:r>
              <w:rPr>
                <w:rFonts w:ascii="Arial" w:hAnsi="Arial" w:cs="Arial"/>
              </w:rPr>
              <w:t>特殊节假日</w:t>
            </w:r>
          </w:p>
        </w:tc>
        <w:tc>
          <w:tcPr>
            <w:tcW w:w="512" w:type="pct"/>
            <w:shd w:val="clear" w:color="auto" w:fill="E3EEF5"/>
          </w:tcPr>
          <w:p w14:paraId="10C92FD7" w14:textId="77777777" w:rsidR="008848BD" w:rsidRPr="00806E14" w:rsidRDefault="008848BD" w:rsidP="008848BD">
            <w:pPr>
              <w:jc w:val="center"/>
              <w:rPr>
                <w:rFonts w:ascii="Arial" w:hAnsi="Arial"/>
              </w:rPr>
            </w:pPr>
          </w:p>
        </w:tc>
        <w:tc>
          <w:tcPr>
            <w:tcW w:w="765" w:type="pct"/>
            <w:shd w:val="clear" w:color="auto" w:fill="E3EEF5"/>
          </w:tcPr>
          <w:p w14:paraId="113CF9CA" w14:textId="77777777" w:rsidR="008848BD" w:rsidRPr="00806E14" w:rsidRDefault="008848BD" w:rsidP="008848BD">
            <w:pPr>
              <w:jc w:val="center"/>
              <w:rPr>
                <w:rFonts w:ascii="Arial" w:hAnsi="Arial"/>
              </w:rPr>
            </w:pPr>
            <w:r>
              <w:rPr>
                <w:rFonts w:ascii="Arial" w:hAnsi="Arial"/>
              </w:rPr>
              <w:t>是</w:t>
            </w:r>
          </w:p>
        </w:tc>
      </w:tr>
      <w:tr w:rsidR="008848BD" w:rsidRPr="00806E14" w14:paraId="6157BD28" w14:textId="77777777" w:rsidTr="008848BD">
        <w:trPr>
          <w:cantSplit/>
          <w:trHeight w:val="324"/>
        </w:trPr>
        <w:tc>
          <w:tcPr>
            <w:tcW w:w="479" w:type="pct"/>
            <w:shd w:val="clear" w:color="auto" w:fill="E3EEF5"/>
            <w:vAlign w:val="center"/>
          </w:tcPr>
          <w:p w14:paraId="2F3CF7DC" w14:textId="77777777" w:rsidR="008848BD" w:rsidRPr="005D789A" w:rsidRDefault="008848BD" w:rsidP="008848BD">
            <w:pPr>
              <w:pStyle w:val="Cap2"/>
              <w:jc w:val="center"/>
              <w:rPr>
                <w:lang w:eastAsia="zh-CN"/>
              </w:rPr>
            </w:pPr>
          </w:p>
        </w:tc>
        <w:tc>
          <w:tcPr>
            <w:tcW w:w="730" w:type="pct"/>
            <w:shd w:val="clear" w:color="auto" w:fill="E3EEF5"/>
            <w:vAlign w:val="center"/>
          </w:tcPr>
          <w:p w14:paraId="50FD8F9C" w14:textId="77777777" w:rsidR="008848BD" w:rsidRPr="00806E14" w:rsidRDefault="008848BD" w:rsidP="008848BD">
            <w:pPr>
              <w:jc w:val="center"/>
              <w:rPr>
                <w:rFonts w:ascii="宋体" w:hAnsi="宋体" w:cs="宋体"/>
              </w:rPr>
            </w:pPr>
          </w:p>
        </w:tc>
        <w:tc>
          <w:tcPr>
            <w:tcW w:w="743" w:type="pct"/>
            <w:shd w:val="clear" w:color="auto" w:fill="E3EEF5"/>
            <w:vAlign w:val="center"/>
          </w:tcPr>
          <w:p w14:paraId="2A7B2199" w14:textId="77777777" w:rsidR="008848BD" w:rsidRPr="00806E14" w:rsidRDefault="008848BD" w:rsidP="008848BD">
            <w:pPr>
              <w:rPr>
                <w:rFonts w:ascii="宋体" w:hAnsi="宋体" w:cs="宋体"/>
              </w:rPr>
            </w:pPr>
          </w:p>
        </w:tc>
        <w:tc>
          <w:tcPr>
            <w:tcW w:w="940" w:type="pct"/>
            <w:shd w:val="clear" w:color="auto" w:fill="E3EEF5"/>
            <w:vAlign w:val="center"/>
          </w:tcPr>
          <w:p w14:paraId="50C4C0D3" w14:textId="77777777" w:rsidR="008848BD" w:rsidRPr="00483F4B" w:rsidRDefault="008848BD" w:rsidP="008848BD">
            <w:pPr>
              <w:rPr>
                <w:rFonts w:ascii="宋体" w:hAnsi="宋体" w:cs="宋体"/>
              </w:rPr>
            </w:pPr>
          </w:p>
        </w:tc>
        <w:tc>
          <w:tcPr>
            <w:tcW w:w="831" w:type="pct"/>
            <w:shd w:val="clear" w:color="auto" w:fill="E3EEF5"/>
            <w:vAlign w:val="center"/>
          </w:tcPr>
          <w:p w14:paraId="27263B1E" w14:textId="77777777" w:rsidR="008848BD" w:rsidRPr="00483F4B" w:rsidRDefault="008848BD" w:rsidP="008848BD">
            <w:pPr>
              <w:rPr>
                <w:rFonts w:ascii="宋体" w:hAnsi="宋体" w:cs="宋体"/>
              </w:rPr>
            </w:pPr>
          </w:p>
        </w:tc>
        <w:tc>
          <w:tcPr>
            <w:tcW w:w="512" w:type="pct"/>
            <w:shd w:val="clear" w:color="auto" w:fill="E3EEF5"/>
            <w:vAlign w:val="center"/>
          </w:tcPr>
          <w:p w14:paraId="00B6A6EC" w14:textId="77777777" w:rsidR="008848BD" w:rsidRPr="00483F4B" w:rsidRDefault="008848BD" w:rsidP="008848BD">
            <w:pPr>
              <w:rPr>
                <w:rFonts w:ascii="宋体" w:hAnsi="宋体" w:cs="宋体"/>
              </w:rPr>
            </w:pPr>
          </w:p>
        </w:tc>
        <w:tc>
          <w:tcPr>
            <w:tcW w:w="765" w:type="pct"/>
            <w:shd w:val="clear" w:color="auto" w:fill="E3EEF5"/>
          </w:tcPr>
          <w:p w14:paraId="7A2E67F9" w14:textId="77777777" w:rsidR="008848BD" w:rsidRPr="00483F4B" w:rsidRDefault="008848BD" w:rsidP="008848BD">
            <w:pPr>
              <w:rPr>
                <w:rFonts w:ascii="宋体" w:hAnsi="宋体" w:cs="宋体"/>
              </w:rPr>
            </w:pPr>
          </w:p>
        </w:tc>
      </w:tr>
    </w:tbl>
    <w:p w14:paraId="7E009D17"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、不同日历的名称不能重复；</w:t>
      </w:r>
    </w:p>
    <w:p w14:paraId="78977B54" w14:textId="77777777" w:rsidR="008848BD" w:rsidRDefault="008848BD" w:rsidP="008848BD">
      <w:pPr>
        <w:spacing w:line="360" w:lineRule="auto"/>
        <w:ind w:left="420"/>
        <w:rPr>
          <w:lang w:eastAsia="zh-CN"/>
        </w:rPr>
      </w:pPr>
      <w:r>
        <w:rPr>
          <w:rFonts w:hint="eastAsia"/>
          <w:lang w:eastAsia="zh-CN"/>
        </w:rPr>
        <w:t>2</w:t>
      </w:r>
      <w:r>
        <w:rPr>
          <w:rFonts w:hint="eastAsia"/>
          <w:lang w:eastAsia="zh-CN"/>
        </w:rPr>
        <w:t>、只有状态为有效的日历方可使用；</w:t>
      </w:r>
    </w:p>
    <w:p w14:paraId="66634F02" w14:textId="77777777" w:rsidR="008848BD" w:rsidRDefault="008848BD" w:rsidP="008848BD">
      <w:pPr>
        <w:spacing w:line="360" w:lineRule="auto"/>
        <w:ind w:left="420"/>
        <w:rPr>
          <w:lang w:eastAsia="zh-CN"/>
        </w:rPr>
      </w:pPr>
      <w:r>
        <w:rPr>
          <w:rFonts w:hint="eastAsia"/>
          <w:lang w:eastAsia="zh-CN"/>
        </w:rPr>
        <w:t>3</w:t>
      </w:r>
      <w:r>
        <w:rPr>
          <w:rFonts w:hint="eastAsia"/>
          <w:lang w:eastAsia="zh-CN"/>
        </w:rPr>
        <w:t>、一条特殊节假日信息，只能指定一天，即最大及最小粒度都是一天；</w:t>
      </w:r>
    </w:p>
    <w:p w14:paraId="0ADAE58F" w14:textId="77777777" w:rsidR="008848BD" w:rsidRPr="00D823D9" w:rsidRDefault="008848BD" w:rsidP="008848BD">
      <w:pPr>
        <w:spacing w:line="360" w:lineRule="auto"/>
        <w:ind w:left="420"/>
        <w:rPr>
          <w:lang w:eastAsia="zh-CN"/>
        </w:rPr>
      </w:pPr>
      <w:r>
        <w:rPr>
          <w:rFonts w:hint="eastAsia"/>
          <w:lang w:eastAsia="zh-CN"/>
        </w:rPr>
        <w:t>4</w:t>
      </w:r>
      <w:r>
        <w:rPr>
          <w:rFonts w:hint="eastAsia"/>
          <w:lang w:eastAsia="zh-CN"/>
        </w:rPr>
        <w:t>、特殊节假日必须归属于某一工作日历；</w:t>
      </w:r>
    </w:p>
    <w:p w14:paraId="0AA54CA9" w14:textId="77777777" w:rsidR="008848BD" w:rsidRDefault="008848BD" w:rsidP="008848BD">
      <w:pPr>
        <w:pStyle w:val="40"/>
        <w:numPr>
          <w:ilvl w:val="3"/>
          <w:numId w:val="2"/>
        </w:numPr>
        <w:rPr>
          <w:lang w:eastAsia="zh-CN"/>
        </w:rPr>
      </w:pPr>
      <w:r>
        <w:rPr>
          <w:rFonts w:hint="eastAsia"/>
          <w:lang w:eastAsia="zh-CN"/>
        </w:rPr>
        <w:t>用户界面</w:t>
      </w:r>
    </w:p>
    <w:p w14:paraId="027A9B3B" w14:textId="77777777" w:rsidR="008848BD" w:rsidRPr="00D12323" w:rsidRDefault="008848BD" w:rsidP="008848BD">
      <w:pPr>
        <w:pStyle w:val="L-"/>
      </w:pPr>
      <w:r w:rsidRPr="00D12323">
        <w:rPr>
          <w:rFonts w:hint="eastAsia"/>
        </w:rPr>
        <w:t>图：</w:t>
      </w:r>
      <w:r>
        <w:rPr>
          <w:rFonts w:hint="eastAsia"/>
        </w:rPr>
        <w:t>3.1.7.5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特殊节假日查询页面</w:t>
      </w:r>
    </w:p>
    <w:p w14:paraId="34A1E3E0" w14:textId="77777777" w:rsidR="008848BD" w:rsidRDefault="00E75EE2" w:rsidP="008848BD">
      <w:r>
        <w:rPr>
          <w:noProof/>
          <w:lang w:eastAsia="zh-CN" w:bidi="ar-SA"/>
        </w:rPr>
        <w:drawing>
          <wp:inline distT="0" distB="0" distL="0" distR="0" wp14:anchorId="024294D4" wp14:editId="4F544C87">
            <wp:extent cx="5267325" cy="2124075"/>
            <wp:effectExtent l="0" t="0" r="9525" b="9525"/>
            <wp:docPr id="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41AFE01E" w14:textId="77777777" w:rsidR="008848BD" w:rsidRDefault="008848BD" w:rsidP="008848BD"/>
    <w:p w14:paraId="1335C448" w14:textId="77777777" w:rsidR="008848BD" w:rsidRPr="00D12323" w:rsidRDefault="008848BD" w:rsidP="008848BD">
      <w:pPr>
        <w:pStyle w:val="L-"/>
      </w:pPr>
      <w:r w:rsidRPr="00D12323">
        <w:rPr>
          <w:rFonts w:hint="eastAsia"/>
        </w:rPr>
        <w:t>图：</w:t>
      </w:r>
      <w:r>
        <w:rPr>
          <w:rFonts w:hint="eastAsia"/>
        </w:rPr>
        <w:t>3.1.7.5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特殊节假日新增页面</w:t>
      </w:r>
    </w:p>
    <w:p w14:paraId="10B7A86B" w14:textId="77777777" w:rsidR="008848BD" w:rsidRPr="00B2315A" w:rsidRDefault="00E75EE2" w:rsidP="008848BD">
      <w:r>
        <w:rPr>
          <w:noProof/>
          <w:lang w:eastAsia="zh-CN" w:bidi="ar-SA"/>
        </w:rPr>
        <w:drawing>
          <wp:inline distT="0" distB="0" distL="0" distR="0" wp14:anchorId="7008A3C5" wp14:editId="167FAD69">
            <wp:extent cx="5276850" cy="2133600"/>
            <wp:effectExtent l="0" t="0" r="0" b="0"/>
            <wp:docPr id="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70C4D56E" w14:textId="77777777" w:rsidR="008848BD" w:rsidRDefault="008848BD" w:rsidP="008848BD">
      <w:pPr>
        <w:pStyle w:val="30"/>
        <w:numPr>
          <w:ilvl w:val="2"/>
          <w:numId w:val="2"/>
        </w:numPr>
        <w:rPr>
          <w:lang w:eastAsia="zh-CN"/>
        </w:rPr>
      </w:pPr>
      <w:bookmarkStart w:id="60" w:name="_Toc517685540"/>
      <w:bookmarkStart w:id="61" w:name="_Toc4183032"/>
      <w:r>
        <w:rPr>
          <w:rFonts w:hint="eastAsia"/>
          <w:lang w:eastAsia="zh-CN"/>
        </w:rPr>
        <w:t>结算方式</w:t>
      </w:r>
      <w:bookmarkEnd w:id="60"/>
      <w:bookmarkEnd w:id="61"/>
    </w:p>
    <w:p w14:paraId="4A3CBE84" w14:textId="77777777" w:rsidR="008848BD" w:rsidRDefault="008848BD" w:rsidP="008848BD">
      <w:pPr>
        <w:pStyle w:val="40"/>
        <w:numPr>
          <w:ilvl w:val="3"/>
          <w:numId w:val="2"/>
        </w:numPr>
        <w:rPr>
          <w:lang w:eastAsia="zh-CN"/>
        </w:rPr>
      </w:pPr>
      <w:r>
        <w:rPr>
          <w:rFonts w:hint="eastAsia"/>
          <w:lang w:eastAsia="zh-CN"/>
        </w:rPr>
        <w:t>业务描述</w:t>
      </w:r>
    </w:p>
    <w:p w14:paraId="1765BAFA" w14:textId="77777777" w:rsidR="008848BD" w:rsidRDefault="008848BD" w:rsidP="008848BD">
      <w:pPr>
        <w:ind w:firstLine="420"/>
        <w:rPr>
          <w:lang w:eastAsia="zh-CN"/>
        </w:rPr>
      </w:pPr>
      <w:r>
        <w:rPr>
          <w:rFonts w:hint="eastAsia"/>
          <w:spacing w:val="8"/>
          <w:lang w:eastAsia="zh-CN"/>
        </w:rPr>
        <w:t>定义结算渠道、支付类型、支付方式</w:t>
      </w:r>
      <w:r>
        <w:rPr>
          <w:rFonts w:hint="eastAsia"/>
          <w:lang w:eastAsia="zh-CN"/>
        </w:rPr>
        <w:t>，由总公司统一维护。</w:t>
      </w:r>
    </w:p>
    <w:p w14:paraId="34C2C750" w14:textId="77777777" w:rsidR="008848BD" w:rsidRDefault="008848BD" w:rsidP="008848BD">
      <w:pPr>
        <w:pStyle w:val="40"/>
        <w:numPr>
          <w:ilvl w:val="3"/>
          <w:numId w:val="2"/>
        </w:numPr>
        <w:rPr>
          <w:lang w:eastAsia="zh-CN"/>
        </w:rPr>
      </w:pPr>
      <w:r>
        <w:rPr>
          <w:rFonts w:hint="eastAsia"/>
          <w:lang w:eastAsia="zh-CN"/>
        </w:rPr>
        <w:t>业务流程</w:t>
      </w:r>
    </w:p>
    <w:p w14:paraId="2F650E46" w14:textId="77777777" w:rsidR="008848BD" w:rsidRDefault="008848BD" w:rsidP="008848BD">
      <w:pPr>
        <w:ind w:left="420"/>
      </w:pPr>
      <w:r>
        <w:rPr>
          <w:rFonts w:hint="eastAsia"/>
        </w:rPr>
        <w:t>无</w:t>
      </w:r>
    </w:p>
    <w:p w14:paraId="52E14E79" w14:textId="77777777" w:rsidR="008848BD" w:rsidRDefault="008848BD" w:rsidP="008848BD">
      <w:pPr>
        <w:pStyle w:val="40"/>
        <w:numPr>
          <w:ilvl w:val="3"/>
          <w:numId w:val="2"/>
        </w:numPr>
        <w:rPr>
          <w:lang w:eastAsia="zh-CN"/>
        </w:rPr>
      </w:pPr>
      <w:r>
        <w:rPr>
          <w:rFonts w:hint="eastAsia"/>
          <w:lang w:eastAsia="zh-CN"/>
        </w:rPr>
        <w:t>流程说明</w:t>
      </w:r>
    </w:p>
    <w:p w14:paraId="288C56E5" w14:textId="77777777" w:rsidR="008848BD" w:rsidRDefault="008848BD" w:rsidP="008848BD">
      <w:pPr>
        <w:ind w:left="420"/>
      </w:pPr>
      <w:r>
        <w:rPr>
          <w:rFonts w:hint="eastAsia"/>
        </w:rPr>
        <w:t>无</w:t>
      </w:r>
    </w:p>
    <w:p w14:paraId="2AEE47F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066"/>
        <w:gridCol w:w="1066"/>
        <w:gridCol w:w="1308"/>
        <w:gridCol w:w="1702"/>
        <w:gridCol w:w="1276"/>
        <w:gridCol w:w="1044"/>
      </w:tblGrid>
      <w:tr w:rsidR="008848BD" w:rsidRPr="00806E14" w14:paraId="1C3B8260" w14:textId="77777777" w:rsidTr="008848BD">
        <w:trPr>
          <w:cantSplit/>
          <w:trHeight w:val="357"/>
          <w:tblHeader/>
        </w:trPr>
        <w:tc>
          <w:tcPr>
            <w:tcW w:w="5000" w:type="pct"/>
            <w:gridSpan w:val="7"/>
            <w:tcBorders>
              <w:bottom w:val="double" w:sz="4" w:space="0" w:color="FFFFFF"/>
            </w:tcBorders>
            <w:shd w:val="clear" w:color="auto" w:fill="E3EEF5"/>
          </w:tcPr>
          <w:p w14:paraId="124C829D" w14:textId="77777777" w:rsidR="008848BD" w:rsidRPr="00806E14" w:rsidRDefault="008848BD" w:rsidP="008848BD">
            <w:pPr>
              <w:jc w:val="center"/>
              <w:rPr>
                <w:rFonts w:ascii="宋体" w:hAnsi="宋体"/>
                <w:b/>
              </w:rPr>
            </w:pPr>
            <w:r>
              <w:rPr>
                <w:rFonts w:ascii="宋体" w:hAnsi="宋体" w:hint="eastAsia"/>
                <w:b/>
              </w:rPr>
              <w:t>结算方式-样例</w:t>
            </w:r>
          </w:p>
        </w:tc>
      </w:tr>
      <w:tr w:rsidR="008848BD" w:rsidRPr="00806E14" w14:paraId="41B3ED2C" w14:textId="77777777" w:rsidTr="008848BD">
        <w:trPr>
          <w:cantSplit/>
          <w:trHeight w:val="357"/>
          <w:tblHeader/>
        </w:trPr>
        <w:tc>
          <w:tcPr>
            <w:tcW w:w="625" w:type="pct"/>
            <w:tcBorders>
              <w:bottom w:val="double" w:sz="4" w:space="0" w:color="FFFFFF"/>
            </w:tcBorders>
            <w:shd w:val="clear" w:color="auto" w:fill="7C9BC1"/>
          </w:tcPr>
          <w:p w14:paraId="32055F56" w14:textId="77777777" w:rsidR="008848BD" w:rsidRPr="005A388B" w:rsidRDefault="008848BD" w:rsidP="008848BD">
            <w:pPr>
              <w:pStyle w:val="Cap1"/>
              <w:ind w:firstLineChars="100" w:firstLine="200"/>
              <w:rPr>
                <w:szCs w:val="18"/>
              </w:rPr>
            </w:pPr>
            <w:r w:rsidRPr="005A388B">
              <w:rPr>
                <w:rFonts w:hint="eastAsia"/>
                <w:szCs w:val="18"/>
              </w:rPr>
              <w:t>#</w:t>
            </w:r>
          </w:p>
        </w:tc>
        <w:tc>
          <w:tcPr>
            <w:tcW w:w="625" w:type="pct"/>
            <w:tcBorders>
              <w:bottom w:val="double" w:sz="4" w:space="0" w:color="FFFFFF"/>
            </w:tcBorders>
            <w:shd w:val="clear" w:color="auto" w:fill="7C9BC1"/>
            <w:vAlign w:val="center"/>
          </w:tcPr>
          <w:p w14:paraId="13274481" w14:textId="77777777" w:rsidR="008848BD" w:rsidRPr="005A388B" w:rsidRDefault="008848BD" w:rsidP="008848BD">
            <w:pPr>
              <w:pStyle w:val="Cap1"/>
              <w:ind w:firstLineChars="100" w:firstLine="200"/>
              <w:rPr>
                <w:szCs w:val="18"/>
              </w:rPr>
            </w:pPr>
            <w:r w:rsidRPr="005A388B">
              <w:rPr>
                <w:rFonts w:hint="eastAsia"/>
                <w:szCs w:val="18"/>
              </w:rPr>
              <w:t>结算方式代码</w:t>
            </w:r>
          </w:p>
        </w:tc>
        <w:tc>
          <w:tcPr>
            <w:tcW w:w="625" w:type="pct"/>
            <w:tcBorders>
              <w:bottom w:val="double" w:sz="4" w:space="0" w:color="FFFFFF"/>
            </w:tcBorders>
            <w:shd w:val="clear" w:color="auto" w:fill="7C9BC1"/>
            <w:vAlign w:val="center"/>
          </w:tcPr>
          <w:p w14:paraId="647BCFAB" w14:textId="77777777" w:rsidR="008848BD" w:rsidRPr="005A388B" w:rsidRDefault="008848BD" w:rsidP="008848BD">
            <w:pPr>
              <w:pStyle w:val="Cap1"/>
              <w:ind w:firstLineChars="100" w:firstLine="200"/>
              <w:rPr>
                <w:szCs w:val="18"/>
              </w:rPr>
            </w:pPr>
            <w:r w:rsidRPr="005A388B">
              <w:rPr>
                <w:rFonts w:hint="eastAsia"/>
                <w:szCs w:val="18"/>
              </w:rPr>
              <w:t>结算方式名称</w:t>
            </w:r>
          </w:p>
        </w:tc>
        <w:tc>
          <w:tcPr>
            <w:tcW w:w="767" w:type="pct"/>
            <w:tcBorders>
              <w:bottom w:val="double" w:sz="4" w:space="0" w:color="FFFFFF"/>
            </w:tcBorders>
            <w:shd w:val="clear" w:color="auto" w:fill="7C9BC1"/>
            <w:vAlign w:val="center"/>
          </w:tcPr>
          <w:p w14:paraId="7CDAC5E8" w14:textId="77777777" w:rsidR="008848BD" w:rsidRPr="005A388B" w:rsidRDefault="008848BD" w:rsidP="008848BD">
            <w:pPr>
              <w:pStyle w:val="Cap1"/>
              <w:ind w:firstLineChars="100" w:firstLine="200"/>
              <w:rPr>
                <w:szCs w:val="18"/>
              </w:rPr>
            </w:pPr>
            <w:r w:rsidRPr="005A388B">
              <w:rPr>
                <w:rFonts w:hint="eastAsia"/>
                <w:szCs w:val="18"/>
              </w:rPr>
              <w:t>支付类型</w:t>
            </w:r>
          </w:p>
        </w:tc>
        <w:tc>
          <w:tcPr>
            <w:tcW w:w="998" w:type="pct"/>
            <w:tcBorders>
              <w:bottom w:val="double" w:sz="4" w:space="0" w:color="FFFFFF"/>
            </w:tcBorders>
            <w:shd w:val="clear" w:color="auto" w:fill="7C9BC1"/>
            <w:vAlign w:val="center"/>
          </w:tcPr>
          <w:p w14:paraId="6FE75FF9" w14:textId="77777777" w:rsidR="008848BD" w:rsidRPr="005A388B" w:rsidRDefault="008848BD" w:rsidP="008848BD">
            <w:pPr>
              <w:pStyle w:val="Cap1"/>
              <w:ind w:firstLineChars="100" w:firstLine="200"/>
              <w:rPr>
                <w:szCs w:val="18"/>
              </w:rPr>
            </w:pPr>
            <w:r w:rsidRPr="005A388B">
              <w:rPr>
                <w:rFonts w:hint="eastAsia"/>
                <w:szCs w:val="18"/>
              </w:rPr>
              <w:t>直连支付方式</w:t>
            </w:r>
          </w:p>
        </w:tc>
        <w:tc>
          <w:tcPr>
            <w:tcW w:w="748" w:type="pct"/>
            <w:tcBorders>
              <w:bottom w:val="double" w:sz="4" w:space="0" w:color="FFFFFF"/>
            </w:tcBorders>
            <w:shd w:val="clear" w:color="auto" w:fill="7C9BC1"/>
            <w:vAlign w:val="center"/>
          </w:tcPr>
          <w:p w14:paraId="1A59B5B1" w14:textId="77777777" w:rsidR="008848BD" w:rsidRPr="005A388B" w:rsidRDefault="008848BD" w:rsidP="008848BD">
            <w:pPr>
              <w:pStyle w:val="Cap1"/>
              <w:ind w:firstLineChars="100" w:firstLine="200"/>
              <w:rPr>
                <w:szCs w:val="18"/>
              </w:rPr>
            </w:pPr>
            <w:r w:rsidRPr="005A388B">
              <w:rPr>
                <w:rFonts w:hint="eastAsia"/>
                <w:szCs w:val="18"/>
              </w:rPr>
              <w:t>交易方向</w:t>
            </w:r>
          </w:p>
        </w:tc>
        <w:tc>
          <w:tcPr>
            <w:tcW w:w="612" w:type="pct"/>
            <w:tcBorders>
              <w:bottom w:val="double" w:sz="4" w:space="0" w:color="FFFFFF"/>
            </w:tcBorders>
            <w:shd w:val="clear" w:color="auto" w:fill="7C9BC1"/>
            <w:vAlign w:val="center"/>
          </w:tcPr>
          <w:p w14:paraId="7E9BFFDE" w14:textId="77777777" w:rsidR="008848BD" w:rsidRPr="005A388B" w:rsidRDefault="008848BD" w:rsidP="008848BD">
            <w:pPr>
              <w:pStyle w:val="Cap1"/>
              <w:ind w:firstLineChars="100" w:firstLine="200"/>
              <w:rPr>
                <w:szCs w:val="18"/>
              </w:rPr>
            </w:pPr>
            <w:r w:rsidRPr="005A388B">
              <w:rPr>
                <w:rFonts w:hint="eastAsia"/>
                <w:szCs w:val="18"/>
              </w:rPr>
              <w:t>备注</w:t>
            </w:r>
          </w:p>
        </w:tc>
      </w:tr>
      <w:tr w:rsidR="008848BD" w:rsidRPr="00806E14" w14:paraId="647C9A04" w14:textId="77777777" w:rsidTr="008848BD">
        <w:trPr>
          <w:cantSplit/>
          <w:trHeight w:val="324"/>
        </w:trPr>
        <w:tc>
          <w:tcPr>
            <w:tcW w:w="625" w:type="pct"/>
            <w:shd w:val="clear" w:color="auto" w:fill="E3EEF5"/>
            <w:vAlign w:val="center"/>
          </w:tcPr>
          <w:p w14:paraId="2E9E7ED6" w14:textId="77777777" w:rsidR="008848BD" w:rsidRPr="005D789A" w:rsidRDefault="008848BD" w:rsidP="008848BD">
            <w:pPr>
              <w:pStyle w:val="Cap2"/>
              <w:jc w:val="center"/>
              <w:rPr>
                <w:lang w:eastAsia="zh-CN"/>
              </w:rPr>
            </w:pPr>
            <w:r w:rsidRPr="005D789A">
              <w:rPr>
                <w:lang w:eastAsia="zh-CN"/>
              </w:rPr>
              <w:t>1</w:t>
            </w:r>
          </w:p>
        </w:tc>
        <w:tc>
          <w:tcPr>
            <w:tcW w:w="625" w:type="pct"/>
            <w:shd w:val="clear" w:color="auto" w:fill="E3EEF5"/>
          </w:tcPr>
          <w:p w14:paraId="1174A705" w14:textId="77777777" w:rsidR="008848BD" w:rsidRDefault="008848BD" w:rsidP="008848BD">
            <w:pPr>
              <w:jc w:val="center"/>
              <w:rPr>
                <w:rFonts w:ascii="宋体" w:hAnsi="宋体" w:cs="宋体"/>
                <w:szCs w:val="22"/>
              </w:rPr>
            </w:pPr>
            <w:r>
              <w:rPr>
                <w:rFonts w:hint="eastAsia"/>
                <w:szCs w:val="22"/>
              </w:rPr>
              <w:t>F01</w:t>
            </w:r>
          </w:p>
        </w:tc>
        <w:tc>
          <w:tcPr>
            <w:tcW w:w="625" w:type="pct"/>
            <w:shd w:val="clear" w:color="auto" w:fill="E3EEF5"/>
          </w:tcPr>
          <w:p w14:paraId="43382509" w14:textId="77777777" w:rsidR="008848BD" w:rsidRDefault="008848BD" w:rsidP="008848BD">
            <w:pPr>
              <w:jc w:val="center"/>
              <w:rPr>
                <w:rFonts w:ascii="宋体" w:hAnsi="宋体" w:cs="宋体"/>
                <w:szCs w:val="22"/>
              </w:rPr>
            </w:pPr>
            <w:r>
              <w:rPr>
                <w:rFonts w:hint="eastAsia"/>
                <w:szCs w:val="22"/>
              </w:rPr>
              <w:t>银企直连</w:t>
            </w:r>
            <w:r>
              <w:rPr>
                <w:rFonts w:hint="eastAsia"/>
                <w:szCs w:val="22"/>
              </w:rPr>
              <w:t>-</w:t>
            </w:r>
            <w:r>
              <w:rPr>
                <w:rFonts w:hint="eastAsia"/>
                <w:szCs w:val="22"/>
              </w:rPr>
              <w:t>批量代付</w:t>
            </w:r>
          </w:p>
        </w:tc>
        <w:tc>
          <w:tcPr>
            <w:tcW w:w="767" w:type="pct"/>
            <w:shd w:val="clear" w:color="auto" w:fill="E3EEF5"/>
          </w:tcPr>
          <w:p w14:paraId="5BF1A947" w14:textId="77777777" w:rsidR="008848BD" w:rsidRDefault="008848BD" w:rsidP="008848BD">
            <w:pPr>
              <w:jc w:val="center"/>
              <w:rPr>
                <w:rFonts w:ascii="宋体" w:hAnsi="宋体" w:cs="宋体"/>
                <w:szCs w:val="22"/>
              </w:rPr>
            </w:pPr>
            <w:r>
              <w:rPr>
                <w:rFonts w:hint="eastAsia"/>
                <w:szCs w:val="22"/>
              </w:rPr>
              <w:t>1-</w:t>
            </w:r>
            <w:r>
              <w:rPr>
                <w:rFonts w:hint="eastAsia"/>
                <w:szCs w:val="22"/>
              </w:rPr>
              <w:t>直连</w:t>
            </w:r>
          </w:p>
        </w:tc>
        <w:tc>
          <w:tcPr>
            <w:tcW w:w="998" w:type="pct"/>
            <w:shd w:val="clear" w:color="auto" w:fill="E3EEF5"/>
          </w:tcPr>
          <w:p w14:paraId="60F7EEEB" w14:textId="77777777" w:rsidR="008848BD" w:rsidRDefault="008848BD" w:rsidP="008848BD">
            <w:pPr>
              <w:jc w:val="center"/>
              <w:rPr>
                <w:rFonts w:ascii="宋体" w:hAnsi="宋体" w:cs="宋体"/>
                <w:szCs w:val="22"/>
              </w:rPr>
            </w:pPr>
            <w:r>
              <w:rPr>
                <w:rFonts w:hint="eastAsia"/>
                <w:szCs w:val="22"/>
              </w:rPr>
              <w:t>2-</w:t>
            </w:r>
            <w:r>
              <w:rPr>
                <w:rFonts w:hint="eastAsia"/>
                <w:szCs w:val="22"/>
              </w:rPr>
              <w:t>批量代付</w:t>
            </w:r>
          </w:p>
        </w:tc>
        <w:tc>
          <w:tcPr>
            <w:tcW w:w="748" w:type="pct"/>
            <w:shd w:val="clear" w:color="auto" w:fill="E3EEF5"/>
          </w:tcPr>
          <w:p w14:paraId="22959D51" w14:textId="77777777" w:rsidR="008848BD" w:rsidRDefault="008848BD" w:rsidP="008848BD">
            <w:pPr>
              <w:jc w:val="center"/>
              <w:rPr>
                <w:rFonts w:ascii="宋体" w:hAnsi="宋体" w:cs="宋体"/>
                <w:szCs w:val="22"/>
              </w:rPr>
            </w:pPr>
            <w:r>
              <w:rPr>
                <w:rFonts w:hint="eastAsia"/>
                <w:szCs w:val="22"/>
              </w:rPr>
              <w:t>支出</w:t>
            </w:r>
          </w:p>
        </w:tc>
        <w:tc>
          <w:tcPr>
            <w:tcW w:w="612" w:type="pct"/>
            <w:shd w:val="clear" w:color="auto" w:fill="E3EEF5"/>
          </w:tcPr>
          <w:p w14:paraId="60C0EE23" w14:textId="77777777" w:rsidR="008848BD" w:rsidRDefault="008848BD" w:rsidP="008848BD">
            <w:pPr>
              <w:jc w:val="center"/>
              <w:rPr>
                <w:rFonts w:ascii="宋体" w:hAnsi="宋体" w:cs="宋体"/>
                <w:szCs w:val="22"/>
              </w:rPr>
            </w:pPr>
          </w:p>
        </w:tc>
      </w:tr>
      <w:tr w:rsidR="008848BD" w:rsidRPr="00806E14" w14:paraId="098B92E0" w14:textId="77777777" w:rsidTr="008848BD">
        <w:trPr>
          <w:cantSplit/>
          <w:trHeight w:val="324"/>
        </w:trPr>
        <w:tc>
          <w:tcPr>
            <w:tcW w:w="625" w:type="pct"/>
            <w:shd w:val="clear" w:color="auto" w:fill="E3EEF5"/>
            <w:vAlign w:val="center"/>
          </w:tcPr>
          <w:p w14:paraId="1B2D7B79" w14:textId="77777777" w:rsidR="008848BD" w:rsidRPr="005D789A" w:rsidRDefault="008848BD" w:rsidP="008848BD">
            <w:pPr>
              <w:pStyle w:val="Cap2"/>
              <w:jc w:val="center"/>
              <w:rPr>
                <w:lang w:eastAsia="zh-CN"/>
              </w:rPr>
            </w:pPr>
            <w:r>
              <w:rPr>
                <w:rFonts w:hint="eastAsia"/>
                <w:lang w:eastAsia="zh-CN"/>
              </w:rPr>
              <w:t>2</w:t>
            </w:r>
          </w:p>
        </w:tc>
        <w:tc>
          <w:tcPr>
            <w:tcW w:w="625" w:type="pct"/>
            <w:shd w:val="clear" w:color="auto" w:fill="E3EEF5"/>
          </w:tcPr>
          <w:p w14:paraId="3AE699A3" w14:textId="77777777" w:rsidR="008848BD" w:rsidRDefault="008848BD" w:rsidP="008848BD">
            <w:pPr>
              <w:jc w:val="center"/>
              <w:rPr>
                <w:rFonts w:ascii="宋体" w:hAnsi="宋体" w:cs="宋体"/>
                <w:szCs w:val="22"/>
              </w:rPr>
            </w:pPr>
            <w:r>
              <w:rPr>
                <w:rFonts w:hint="eastAsia"/>
                <w:szCs w:val="22"/>
              </w:rPr>
              <w:t>F02</w:t>
            </w:r>
          </w:p>
        </w:tc>
        <w:tc>
          <w:tcPr>
            <w:tcW w:w="625" w:type="pct"/>
            <w:shd w:val="clear" w:color="auto" w:fill="E3EEF5"/>
          </w:tcPr>
          <w:p w14:paraId="3BA0E366" w14:textId="77777777" w:rsidR="008848BD" w:rsidRDefault="008848BD" w:rsidP="008848BD">
            <w:pPr>
              <w:jc w:val="center"/>
              <w:rPr>
                <w:rFonts w:ascii="宋体" w:hAnsi="宋体" w:cs="宋体"/>
                <w:szCs w:val="22"/>
              </w:rPr>
            </w:pPr>
            <w:r>
              <w:rPr>
                <w:rFonts w:hint="eastAsia"/>
                <w:szCs w:val="22"/>
              </w:rPr>
              <w:t>银企直连</w:t>
            </w:r>
            <w:r>
              <w:rPr>
                <w:rFonts w:hint="eastAsia"/>
                <w:szCs w:val="22"/>
              </w:rPr>
              <w:t>-</w:t>
            </w:r>
            <w:r>
              <w:rPr>
                <w:rFonts w:hint="eastAsia"/>
                <w:szCs w:val="22"/>
              </w:rPr>
              <w:t>单笔支付</w:t>
            </w:r>
          </w:p>
        </w:tc>
        <w:tc>
          <w:tcPr>
            <w:tcW w:w="767" w:type="pct"/>
            <w:shd w:val="clear" w:color="auto" w:fill="E3EEF5"/>
          </w:tcPr>
          <w:p w14:paraId="26408A16" w14:textId="77777777" w:rsidR="008848BD" w:rsidRDefault="008848BD" w:rsidP="008848BD">
            <w:pPr>
              <w:jc w:val="center"/>
              <w:rPr>
                <w:rFonts w:ascii="宋体" w:hAnsi="宋体" w:cs="宋体"/>
                <w:szCs w:val="22"/>
              </w:rPr>
            </w:pPr>
            <w:r>
              <w:rPr>
                <w:rFonts w:hint="eastAsia"/>
                <w:szCs w:val="22"/>
              </w:rPr>
              <w:t>1-</w:t>
            </w:r>
            <w:r>
              <w:rPr>
                <w:rFonts w:hint="eastAsia"/>
                <w:szCs w:val="22"/>
              </w:rPr>
              <w:t>直连</w:t>
            </w:r>
          </w:p>
        </w:tc>
        <w:tc>
          <w:tcPr>
            <w:tcW w:w="998" w:type="pct"/>
            <w:shd w:val="clear" w:color="auto" w:fill="E3EEF5"/>
          </w:tcPr>
          <w:p w14:paraId="14FE3327" w14:textId="77777777" w:rsidR="008848BD" w:rsidRDefault="008848BD" w:rsidP="008848BD">
            <w:pPr>
              <w:jc w:val="center"/>
              <w:rPr>
                <w:rFonts w:ascii="宋体" w:hAnsi="宋体" w:cs="宋体"/>
                <w:szCs w:val="22"/>
              </w:rPr>
            </w:pPr>
            <w:r>
              <w:rPr>
                <w:rFonts w:hint="eastAsia"/>
                <w:szCs w:val="22"/>
              </w:rPr>
              <w:t>1-</w:t>
            </w:r>
            <w:r>
              <w:rPr>
                <w:rFonts w:hint="eastAsia"/>
                <w:szCs w:val="22"/>
              </w:rPr>
              <w:t>普通支付</w:t>
            </w:r>
          </w:p>
        </w:tc>
        <w:tc>
          <w:tcPr>
            <w:tcW w:w="748" w:type="pct"/>
            <w:shd w:val="clear" w:color="auto" w:fill="E3EEF5"/>
          </w:tcPr>
          <w:p w14:paraId="76FD2BBE" w14:textId="77777777" w:rsidR="008848BD" w:rsidRDefault="008848BD" w:rsidP="008848BD">
            <w:pPr>
              <w:jc w:val="center"/>
              <w:rPr>
                <w:rFonts w:ascii="宋体" w:hAnsi="宋体" w:cs="宋体"/>
                <w:szCs w:val="22"/>
              </w:rPr>
            </w:pPr>
            <w:r>
              <w:rPr>
                <w:rFonts w:hint="eastAsia"/>
                <w:szCs w:val="22"/>
              </w:rPr>
              <w:t>支出</w:t>
            </w:r>
          </w:p>
        </w:tc>
        <w:tc>
          <w:tcPr>
            <w:tcW w:w="612" w:type="pct"/>
            <w:shd w:val="clear" w:color="auto" w:fill="E3EEF5"/>
          </w:tcPr>
          <w:p w14:paraId="69840A49" w14:textId="77777777" w:rsidR="008848BD" w:rsidRDefault="008848BD" w:rsidP="008848BD">
            <w:pPr>
              <w:jc w:val="center"/>
              <w:rPr>
                <w:rFonts w:ascii="宋体" w:hAnsi="宋体" w:cs="宋体"/>
                <w:szCs w:val="22"/>
              </w:rPr>
            </w:pPr>
          </w:p>
        </w:tc>
      </w:tr>
      <w:tr w:rsidR="008848BD" w:rsidRPr="00806E14" w14:paraId="4CABCE3D" w14:textId="77777777" w:rsidTr="008848BD">
        <w:trPr>
          <w:cantSplit/>
          <w:trHeight w:val="324"/>
        </w:trPr>
        <w:tc>
          <w:tcPr>
            <w:tcW w:w="625" w:type="pct"/>
            <w:shd w:val="clear" w:color="auto" w:fill="E3EEF5"/>
            <w:vAlign w:val="center"/>
          </w:tcPr>
          <w:p w14:paraId="4A8E549F" w14:textId="77777777" w:rsidR="008848BD" w:rsidRPr="005D789A" w:rsidRDefault="008848BD" w:rsidP="008848BD">
            <w:pPr>
              <w:pStyle w:val="Cap2"/>
              <w:jc w:val="center"/>
              <w:rPr>
                <w:lang w:eastAsia="zh-CN"/>
              </w:rPr>
            </w:pPr>
          </w:p>
        </w:tc>
        <w:tc>
          <w:tcPr>
            <w:tcW w:w="625" w:type="pct"/>
            <w:shd w:val="clear" w:color="auto" w:fill="E3EEF5"/>
          </w:tcPr>
          <w:p w14:paraId="515128E9" w14:textId="77777777" w:rsidR="008848BD" w:rsidRDefault="008848BD" w:rsidP="008848BD">
            <w:pPr>
              <w:jc w:val="center"/>
              <w:rPr>
                <w:szCs w:val="22"/>
              </w:rPr>
            </w:pPr>
          </w:p>
        </w:tc>
        <w:tc>
          <w:tcPr>
            <w:tcW w:w="625" w:type="pct"/>
            <w:shd w:val="clear" w:color="auto" w:fill="E3EEF5"/>
          </w:tcPr>
          <w:p w14:paraId="319B419F" w14:textId="77777777" w:rsidR="008848BD" w:rsidRDefault="008848BD" w:rsidP="008848BD">
            <w:pPr>
              <w:jc w:val="center"/>
              <w:rPr>
                <w:szCs w:val="22"/>
              </w:rPr>
            </w:pPr>
          </w:p>
        </w:tc>
        <w:tc>
          <w:tcPr>
            <w:tcW w:w="767" w:type="pct"/>
            <w:shd w:val="clear" w:color="auto" w:fill="E3EEF5"/>
          </w:tcPr>
          <w:p w14:paraId="2C313579" w14:textId="77777777" w:rsidR="008848BD" w:rsidRDefault="008848BD" w:rsidP="008848BD">
            <w:pPr>
              <w:jc w:val="center"/>
              <w:rPr>
                <w:szCs w:val="22"/>
              </w:rPr>
            </w:pPr>
          </w:p>
        </w:tc>
        <w:tc>
          <w:tcPr>
            <w:tcW w:w="998" w:type="pct"/>
            <w:shd w:val="clear" w:color="auto" w:fill="E3EEF5"/>
          </w:tcPr>
          <w:p w14:paraId="76DD2C16" w14:textId="77777777" w:rsidR="008848BD" w:rsidRDefault="008848BD" w:rsidP="008848BD">
            <w:pPr>
              <w:jc w:val="center"/>
              <w:rPr>
                <w:szCs w:val="22"/>
              </w:rPr>
            </w:pPr>
          </w:p>
        </w:tc>
        <w:tc>
          <w:tcPr>
            <w:tcW w:w="748" w:type="pct"/>
            <w:shd w:val="clear" w:color="auto" w:fill="E3EEF5"/>
          </w:tcPr>
          <w:p w14:paraId="1DF12CA0" w14:textId="77777777" w:rsidR="008848BD" w:rsidRDefault="008848BD" w:rsidP="008848BD">
            <w:pPr>
              <w:jc w:val="center"/>
              <w:rPr>
                <w:szCs w:val="22"/>
              </w:rPr>
            </w:pPr>
          </w:p>
        </w:tc>
        <w:tc>
          <w:tcPr>
            <w:tcW w:w="612" w:type="pct"/>
            <w:shd w:val="clear" w:color="auto" w:fill="E3EEF5"/>
          </w:tcPr>
          <w:p w14:paraId="4849A781" w14:textId="77777777" w:rsidR="008848BD" w:rsidRDefault="008848BD" w:rsidP="008848BD">
            <w:pPr>
              <w:jc w:val="center"/>
              <w:rPr>
                <w:rFonts w:ascii="宋体" w:hAnsi="宋体" w:cs="宋体"/>
                <w:szCs w:val="22"/>
              </w:rPr>
            </w:pPr>
          </w:p>
        </w:tc>
      </w:tr>
    </w:tbl>
    <w:p w14:paraId="7613D3D9"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、不同结算方式的名称不能相同，结算方式代码也不能相同；</w:t>
      </w:r>
    </w:p>
    <w:p w14:paraId="71B315EE"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0A1FE8">
        <w:rPr>
          <w:rFonts w:hint="eastAsia"/>
          <w:lang w:eastAsia="zh-CN"/>
        </w:rPr>
        <w:t>支付类型如果选择“</w:t>
      </w:r>
      <w:r w:rsidRPr="000A1FE8">
        <w:rPr>
          <w:rFonts w:hint="eastAsia"/>
          <w:lang w:eastAsia="zh-CN"/>
        </w:rPr>
        <w:t>1-</w:t>
      </w:r>
      <w:r>
        <w:rPr>
          <w:rFonts w:hint="eastAsia"/>
          <w:lang w:eastAsia="zh-CN"/>
        </w:rPr>
        <w:t>直连</w:t>
      </w:r>
      <w:r w:rsidRPr="000A1FE8">
        <w:rPr>
          <w:rFonts w:hint="eastAsia"/>
          <w:lang w:eastAsia="zh-CN"/>
        </w:rPr>
        <w:t>”，那么后续必须进行：结算方式直连配置</w:t>
      </w:r>
      <w:r>
        <w:rPr>
          <w:rFonts w:hint="eastAsia"/>
          <w:lang w:eastAsia="zh-CN"/>
        </w:rPr>
        <w:t>；</w:t>
      </w:r>
    </w:p>
    <w:p w14:paraId="7E5D2D17"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5797BF45" w14:textId="77777777" w:rsidR="008848BD" w:rsidRDefault="008848BD" w:rsidP="008848BD">
      <w:pPr>
        <w:pStyle w:val="40"/>
        <w:numPr>
          <w:ilvl w:val="3"/>
          <w:numId w:val="2"/>
        </w:numPr>
        <w:rPr>
          <w:lang w:eastAsia="zh-CN"/>
        </w:rPr>
      </w:pPr>
      <w:r>
        <w:rPr>
          <w:rFonts w:hint="eastAsia"/>
          <w:lang w:eastAsia="zh-CN"/>
        </w:rPr>
        <w:t>用户界面</w:t>
      </w:r>
    </w:p>
    <w:p w14:paraId="739193E7" w14:textId="77777777" w:rsidR="008848BD" w:rsidRPr="00D12323" w:rsidRDefault="008848BD" w:rsidP="008848BD">
      <w:pPr>
        <w:pStyle w:val="L-"/>
      </w:pPr>
      <w:r w:rsidRPr="00D12323">
        <w:rPr>
          <w:rFonts w:hint="eastAsia"/>
        </w:rPr>
        <w:t>图：</w:t>
      </w:r>
      <w:r>
        <w:rPr>
          <w:rFonts w:hint="eastAsia"/>
        </w:rPr>
        <w:t>3.1.8.5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结算方式查询页面</w:t>
      </w:r>
    </w:p>
    <w:p w14:paraId="32E3FCF4" w14:textId="77777777" w:rsidR="008848BD" w:rsidRDefault="00E75EE2" w:rsidP="008848BD">
      <w:r>
        <w:rPr>
          <w:noProof/>
          <w:lang w:eastAsia="zh-CN" w:bidi="ar-SA"/>
        </w:rPr>
        <w:drawing>
          <wp:inline distT="0" distB="0" distL="0" distR="0" wp14:anchorId="3B2C5DE7" wp14:editId="301B28B5">
            <wp:extent cx="5267325" cy="2133600"/>
            <wp:effectExtent l="0" t="0" r="9525"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6F6BF62D" w14:textId="77777777" w:rsidR="008848BD" w:rsidRDefault="008848BD" w:rsidP="008848BD"/>
    <w:p w14:paraId="1BD01EE0" w14:textId="77777777" w:rsidR="008848BD" w:rsidRPr="00D12323" w:rsidRDefault="008848BD" w:rsidP="008848BD">
      <w:pPr>
        <w:pStyle w:val="L-"/>
      </w:pPr>
      <w:r w:rsidRPr="00D12323">
        <w:rPr>
          <w:rFonts w:hint="eastAsia"/>
        </w:rPr>
        <w:t>图：</w:t>
      </w:r>
      <w:r>
        <w:rPr>
          <w:rFonts w:hint="eastAsia"/>
        </w:rPr>
        <w:t>3.1.8.5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结算方式新增页面</w:t>
      </w:r>
    </w:p>
    <w:p w14:paraId="1A3D3B0A" w14:textId="77777777" w:rsidR="008848BD" w:rsidRDefault="00E75EE2" w:rsidP="008848BD">
      <w:r>
        <w:rPr>
          <w:noProof/>
          <w:lang w:eastAsia="zh-CN" w:bidi="ar-SA"/>
        </w:rPr>
        <w:drawing>
          <wp:inline distT="0" distB="0" distL="0" distR="0" wp14:anchorId="1CF56DAA" wp14:editId="0E7CD84B">
            <wp:extent cx="5276850" cy="2143125"/>
            <wp:effectExtent l="0" t="0" r="0" b="9525"/>
            <wp:docPr id="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14:paraId="3A0EA2EF" w14:textId="77777777" w:rsidR="008848BD" w:rsidRDefault="008848BD" w:rsidP="008848BD">
      <w:pPr>
        <w:pStyle w:val="30"/>
        <w:numPr>
          <w:ilvl w:val="2"/>
          <w:numId w:val="2"/>
        </w:numPr>
        <w:rPr>
          <w:lang w:eastAsia="zh-CN"/>
        </w:rPr>
      </w:pPr>
      <w:bookmarkStart w:id="62" w:name="_Toc517685541"/>
      <w:bookmarkStart w:id="63" w:name="_Toc4183033"/>
      <w:r>
        <w:rPr>
          <w:rFonts w:hint="eastAsia"/>
          <w:lang w:eastAsia="zh-CN"/>
        </w:rPr>
        <w:t>交易类型</w:t>
      </w:r>
      <w:bookmarkEnd w:id="62"/>
      <w:bookmarkEnd w:id="63"/>
    </w:p>
    <w:p w14:paraId="5E8D7C6B" w14:textId="77777777" w:rsidR="008848BD" w:rsidRDefault="008848BD" w:rsidP="008848BD">
      <w:pPr>
        <w:pStyle w:val="40"/>
        <w:numPr>
          <w:ilvl w:val="3"/>
          <w:numId w:val="2"/>
        </w:numPr>
        <w:rPr>
          <w:lang w:eastAsia="zh-CN"/>
        </w:rPr>
      </w:pPr>
      <w:r>
        <w:rPr>
          <w:rFonts w:hint="eastAsia"/>
          <w:lang w:eastAsia="zh-CN"/>
        </w:rPr>
        <w:t>业务描述</w:t>
      </w:r>
    </w:p>
    <w:p w14:paraId="74EB0DA7" w14:textId="77777777" w:rsidR="008848BD" w:rsidRDefault="008848BD" w:rsidP="008848BD">
      <w:pPr>
        <w:ind w:firstLine="420"/>
        <w:rPr>
          <w:lang w:eastAsia="zh-CN"/>
        </w:rPr>
      </w:pPr>
      <w:r>
        <w:rPr>
          <w:rFonts w:hint="eastAsia"/>
          <w:lang w:eastAsia="zh-CN"/>
        </w:rPr>
        <w:t>交易类型即为业务类型，可由用户自定义。可通过设置交易类型关联信息的控制方式，资金交易等功能中的单据在选择</w:t>
      </w:r>
      <w:r w:rsidRPr="005E4853">
        <w:rPr>
          <w:rFonts w:hint="eastAsia"/>
          <w:lang w:eastAsia="zh-CN"/>
        </w:rPr>
        <w:t>交易类型后，按照设置的规则进行相应控制及处理。针对业务类型可选的相关信息进行限制，防止误操作或者错误数据的产生，降低风险值，提高收付效率</w:t>
      </w:r>
      <w:r>
        <w:rPr>
          <w:rFonts w:hint="eastAsia"/>
          <w:lang w:eastAsia="zh-CN"/>
        </w:rPr>
        <w:t>。</w:t>
      </w:r>
    </w:p>
    <w:p w14:paraId="7877B860" w14:textId="77777777" w:rsidR="008848BD" w:rsidRDefault="008848BD" w:rsidP="008848BD">
      <w:pPr>
        <w:pStyle w:val="40"/>
        <w:numPr>
          <w:ilvl w:val="3"/>
          <w:numId w:val="2"/>
        </w:numPr>
        <w:rPr>
          <w:lang w:eastAsia="zh-CN"/>
        </w:rPr>
      </w:pPr>
      <w:r>
        <w:rPr>
          <w:rFonts w:hint="eastAsia"/>
          <w:lang w:eastAsia="zh-CN"/>
        </w:rPr>
        <w:t>业务流程</w:t>
      </w:r>
    </w:p>
    <w:p w14:paraId="23E92CB1" w14:textId="77777777" w:rsidR="008848BD" w:rsidRDefault="008848BD" w:rsidP="008848BD">
      <w:pPr>
        <w:ind w:left="420"/>
      </w:pPr>
      <w:r>
        <w:rPr>
          <w:rFonts w:hint="eastAsia"/>
        </w:rPr>
        <w:t>无</w:t>
      </w:r>
    </w:p>
    <w:p w14:paraId="436458D8" w14:textId="77777777" w:rsidR="008848BD" w:rsidRDefault="008848BD" w:rsidP="008848BD">
      <w:pPr>
        <w:pStyle w:val="40"/>
        <w:numPr>
          <w:ilvl w:val="3"/>
          <w:numId w:val="2"/>
        </w:numPr>
        <w:rPr>
          <w:lang w:eastAsia="zh-CN"/>
        </w:rPr>
      </w:pPr>
      <w:r>
        <w:rPr>
          <w:rFonts w:hint="eastAsia"/>
          <w:lang w:eastAsia="zh-CN"/>
        </w:rPr>
        <w:t>流程说明</w:t>
      </w:r>
    </w:p>
    <w:p w14:paraId="7BB12870" w14:textId="77777777" w:rsidR="008848BD" w:rsidRDefault="008848BD" w:rsidP="008848BD">
      <w:pPr>
        <w:ind w:left="420"/>
      </w:pPr>
      <w:r>
        <w:rPr>
          <w:rFonts w:hint="eastAsia"/>
        </w:rPr>
        <w:t>无</w:t>
      </w:r>
    </w:p>
    <w:p w14:paraId="566945F3"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5"/>
        <w:gridCol w:w="1066"/>
        <w:gridCol w:w="1066"/>
        <w:gridCol w:w="1066"/>
        <w:gridCol w:w="1066"/>
        <w:gridCol w:w="1068"/>
        <w:gridCol w:w="1068"/>
        <w:gridCol w:w="1063"/>
      </w:tblGrid>
      <w:tr w:rsidR="008848BD" w:rsidRPr="00806E14" w14:paraId="5933DFB9" w14:textId="77777777" w:rsidTr="008848BD">
        <w:trPr>
          <w:cantSplit/>
          <w:trHeight w:val="357"/>
          <w:tblHeader/>
        </w:trPr>
        <w:tc>
          <w:tcPr>
            <w:tcW w:w="5000" w:type="pct"/>
            <w:gridSpan w:val="8"/>
            <w:tcBorders>
              <w:bottom w:val="double" w:sz="4" w:space="0" w:color="FFFFFF"/>
            </w:tcBorders>
            <w:shd w:val="clear" w:color="auto" w:fill="E3EEF5"/>
          </w:tcPr>
          <w:p w14:paraId="1FAD5F75" w14:textId="77777777" w:rsidR="008848BD" w:rsidRPr="00806E14" w:rsidRDefault="008848BD" w:rsidP="008848BD">
            <w:pPr>
              <w:jc w:val="center"/>
              <w:rPr>
                <w:rFonts w:ascii="宋体" w:hAnsi="宋体"/>
                <w:b/>
              </w:rPr>
            </w:pPr>
            <w:r>
              <w:rPr>
                <w:rFonts w:ascii="宋体" w:hAnsi="宋体" w:hint="eastAsia"/>
                <w:b/>
              </w:rPr>
              <w:t>交易类型-样例</w:t>
            </w:r>
          </w:p>
        </w:tc>
      </w:tr>
      <w:tr w:rsidR="008848BD" w:rsidRPr="00806E14" w14:paraId="0350F945" w14:textId="77777777" w:rsidTr="008848BD">
        <w:trPr>
          <w:cantSplit/>
          <w:trHeight w:val="357"/>
          <w:tblHeader/>
        </w:trPr>
        <w:tc>
          <w:tcPr>
            <w:tcW w:w="625" w:type="pct"/>
            <w:tcBorders>
              <w:bottom w:val="double" w:sz="4" w:space="0" w:color="FFFFFF"/>
            </w:tcBorders>
            <w:shd w:val="clear" w:color="auto" w:fill="7C9BC1"/>
          </w:tcPr>
          <w:p w14:paraId="361A9C57" w14:textId="77777777" w:rsidR="008848BD" w:rsidRPr="007D2DB4" w:rsidRDefault="008848BD" w:rsidP="008848BD">
            <w:pPr>
              <w:pStyle w:val="Cap1"/>
              <w:ind w:firstLineChars="100" w:firstLine="200"/>
              <w:rPr>
                <w:szCs w:val="18"/>
              </w:rPr>
            </w:pPr>
            <w:r w:rsidRPr="007D2DB4">
              <w:rPr>
                <w:rFonts w:hint="eastAsia"/>
                <w:szCs w:val="18"/>
              </w:rPr>
              <w:t>#</w:t>
            </w:r>
          </w:p>
        </w:tc>
        <w:tc>
          <w:tcPr>
            <w:tcW w:w="625" w:type="pct"/>
            <w:tcBorders>
              <w:bottom w:val="double" w:sz="4" w:space="0" w:color="FFFFFF"/>
            </w:tcBorders>
            <w:shd w:val="clear" w:color="auto" w:fill="7C9BC1"/>
            <w:vAlign w:val="center"/>
          </w:tcPr>
          <w:p w14:paraId="35EC912B" w14:textId="77777777" w:rsidR="008848BD" w:rsidRPr="007D2DB4" w:rsidRDefault="008848BD" w:rsidP="008848BD">
            <w:pPr>
              <w:pStyle w:val="Cap1"/>
              <w:ind w:firstLineChars="100" w:firstLine="200"/>
              <w:rPr>
                <w:szCs w:val="18"/>
              </w:rPr>
            </w:pPr>
            <w:r w:rsidRPr="007D2DB4">
              <w:rPr>
                <w:rFonts w:hint="eastAsia"/>
                <w:szCs w:val="18"/>
              </w:rPr>
              <w:t>交易类型</w:t>
            </w:r>
          </w:p>
        </w:tc>
        <w:tc>
          <w:tcPr>
            <w:tcW w:w="625" w:type="pct"/>
            <w:tcBorders>
              <w:bottom w:val="double" w:sz="4" w:space="0" w:color="FFFFFF"/>
            </w:tcBorders>
            <w:shd w:val="clear" w:color="auto" w:fill="7C9BC1"/>
            <w:vAlign w:val="center"/>
          </w:tcPr>
          <w:p w14:paraId="4F89F71C" w14:textId="77777777" w:rsidR="008848BD" w:rsidRPr="007D2DB4" w:rsidRDefault="008848BD" w:rsidP="008848BD">
            <w:pPr>
              <w:pStyle w:val="Cap1"/>
              <w:ind w:firstLineChars="100" w:firstLine="200"/>
              <w:rPr>
                <w:szCs w:val="18"/>
              </w:rPr>
            </w:pPr>
            <w:r w:rsidRPr="007D2DB4">
              <w:rPr>
                <w:rFonts w:hint="eastAsia"/>
                <w:szCs w:val="18"/>
              </w:rPr>
              <w:t>默认结算方式</w:t>
            </w:r>
          </w:p>
        </w:tc>
        <w:tc>
          <w:tcPr>
            <w:tcW w:w="625" w:type="pct"/>
            <w:tcBorders>
              <w:bottom w:val="double" w:sz="4" w:space="0" w:color="FFFFFF"/>
            </w:tcBorders>
            <w:shd w:val="clear" w:color="auto" w:fill="7C9BC1"/>
            <w:vAlign w:val="center"/>
          </w:tcPr>
          <w:p w14:paraId="7AD9DADD" w14:textId="77777777" w:rsidR="008848BD" w:rsidRPr="007D2DB4" w:rsidRDefault="008848BD" w:rsidP="008848BD">
            <w:pPr>
              <w:pStyle w:val="Cap1"/>
              <w:ind w:firstLineChars="100" w:firstLine="200"/>
              <w:rPr>
                <w:szCs w:val="18"/>
              </w:rPr>
            </w:pPr>
            <w:r w:rsidRPr="007D2DB4">
              <w:rPr>
                <w:rFonts w:hint="eastAsia"/>
                <w:szCs w:val="18"/>
              </w:rPr>
              <w:t>直连支付方式</w:t>
            </w:r>
          </w:p>
        </w:tc>
        <w:tc>
          <w:tcPr>
            <w:tcW w:w="625" w:type="pct"/>
            <w:tcBorders>
              <w:bottom w:val="double" w:sz="4" w:space="0" w:color="FFFFFF"/>
            </w:tcBorders>
            <w:shd w:val="clear" w:color="auto" w:fill="7C9BC1"/>
            <w:vAlign w:val="center"/>
          </w:tcPr>
          <w:p w14:paraId="12AE4D7E" w14:textId="77777777" w:rsidR="008848BD" w:rsidRPr="007D2DB4" w:rsidRDefault="008848BD" w:rsidP="008848BD">
            <w:pPr>
              <w:pStyle w:val="Cap1"/>
              <w:ind w:firstLineChars="100" w:firstLine="200"/>
              <w:rPr>
                <w:szCs w:val="18"/>
              </w:rPr>
            </w:pPr>
            <w:r w:rsidRPr="007D2DB4">
              <w:rPr>
                <w:rFonts w:hint="eastAsia"/>
                <w:szCs w:val="18"/>
              </w:rPr>
              <w:t>交易方向</w:t>
            </w:r>
          </w:p>
        </w:tc>
        <w:tc>
          <w:tcPr>
            <w:tcW w:w="626" w:type="pct"/>
            <w:tcBorders>
              <w:bottom w:val="double" w:sz="4" w:space="0" w:color="FFFFFF"/>
            </w:tcBorders>
            <w:shd w:val="clear" w:color="auto" w:fill="7C9BC1"/>
            <w:vAlign w:val="center"/>
          </w:tcPr>
          <w:p w14:paraId="43DFA254" w14:textId="77777777" w:rsidR="008848BD" w:rsidRPr="007D2DB4" w:rsidRDefault="008848BD" w:rsidP="008848BD">
            <w:pPr>
              <w:pStyle w:val="Cap1"/>
              <w:ind w:firstLineChars="100" w:firstLine="200"/>
              <w:rPr>
                <w:szCs w:val="18"/>
              </w:rPr>
            </w:pPr>
            <w:r w:rsidRPr="007D2DB4">
              <w:rPr>
                <w:rFonts w:hint="eastAsia"/>
                <w:szCs w:val="18"/>
              </w:rPr>
              <w:t>付方账户用途</w:t>
            </w:r>
          </w:p>
        </w:tc>
        <w:tc>
          <w:tcPr>
            <w:tcW w:w="626" w:type="pct"/>
            <w:tcBorders>
              <w:bottom w:val="double" w:sz="4" w:space="0" w:color="FFFFFF"/>
            </w:tcBorders>
            <w:shd w:val="clear" w:color="auto" w:fill="7C9BC1"/>
            <w:vAlign w:val="center"/>
          </w:tcPr>
          <w:p w14:paraId="75635C42" w14:textId="77777777" w:rsidR="008848BD" w:rsidRPr="007D2DB4" w:rsidRDefault="008848BD" w:rsidP="008848BD">
            <w:pPr>
              <w:pStyle w:val="Cap1"/>
              <w:ind w:firstLineChars="100" w:firstLine="200"/>
              <w:rPr>
                <w:szCs w:val="18"/>
              </w:rPr>
            </w:pPr>
            <w:r w:rsidRPr="007D2DB4">
              <w:rPr>
                <w:rFonts w:hint="eastAsia"/>
                <w:szCs w:val="18"/>
              </w:rPr>
              <w:t>录入标志</w:t>
            </w:r>
          </w:p>
        </w:tc>
        <w:tc>
          <w:tcPr>
            <w:tcW w:w="623" w:type="pct"/>
            <w:tcBorders>
              <w:bottom w:val="double" w:sz="4" w:space="0" w:color="FFFFFF"/>
            </w:tcBorders>
            <w:shd w:val="clear" w:color="auto" w:fill="7C9BC1"/>
            <w:vAlign w:val="center"/>
          </w:tcPr>
          <w:p w14:paraId="7FD757D1" w14:textId="77777777" w:rsidR="008848BD" w:rsidRPr="007D2DB4" w:rsidRDefault="008848BD" w:rsidP="008848BD">
            <w:pPr>
              <w:pStyle w:val="Cap1"/>
              <w:ind w:firstLineChars="100" w:firstLine="200"/>
              <w:rPr>
                <w:szCs w:val="18"/>
              </w:rPr>
            </w:pPr>
            <w:r w:rsidRPr="007D2DB4">
              <w:rPr>
                <w:rFonts w:hint="eastAsia"/>
                <w:szCs w:val="18"/>
              </w:rPr>
              <w:t>是否内部调拨</w:t>
            </w:r>
          </w:p>
        </w:tc>
      </w:tr>
      <w:tr w:rsidR="008848BD" w:rsidRPr="00806E14" w14:paraId="20A73C3D" w14:textId="77777777" w:rsidTr="008848BD">
        <w:trPr>
          <w:cantSplit/>
          <w:trHeight w:val="324"/>
        </w:trPr>
        <w:tc>
          <w:tcPr>
            <w:tcW w:w="625" w:type="pct"/>
            <w:shd w:val="clear" w:color="auto" w:fill="E3EEF5"/>
            <w:vAlign w:val="center"/>
          </w:tcPr>
          <w:p w14:paraId="547787C9" w14:textId="77777777" w:rsidR="008848BD" w:rsidRPr="005D789A" w:rsidRDefault="008848BD" w:rsidP="008848BD">
            <w:pPr>
              <w:pStyle w:val="Cap2"/>
              <w:jc w:val="center"/>
              <w:rPr>
                <w:lang w:eastAsia="zh-CN"/>
              </w:rPr>
            </w:pPr>
            <w:r w:rsidRPr="005D789A">
              <w:rPr>
                <w:lang w:eastAsia="zh-CN"/>
              </w:rPr>
              <w:t>1</w:t>
            </w:r>
          </w:p>
        </w:tc>
        <w:tc>
          <w:tcPr>
            <w:tcW w:w="625" w:type="pct"/>
            <w:shd w:val="clear" w:color="auto" w:fill="E3EEF5"/>
            <w:vAlign w:val="center"/>
          </w:tcPr>
          <w:p w14:paraId="08A0FAF3" w14:textId="77777777" w:rsidR="008848BD" w:rsidRDefault="008848BD" w:rsidP="008848BD">
            <w:pPr>
              <w:rPr>
                <w:rFonts w:ascii="宋体" w:hAnsi="宋体" w:cs="宋体"/>
                <w:szCs w:val="22"/>
              </w:rPr>
            </w:pPr>
          </w:p>
        </w:tc>
        <w:tc>
          <w:tcPr>
            <w:tcW w:w="625" w:type="pct"/>
            <w:shd w:val="clear" w:color="auto" w:fill="E3EEF5"/>
            <w:vAlign w:val="center"/>
          </w:tcPr>
          <w:p w14:paraId="22C7E6FD" w14:textId="77777777" w:rsidR="008848BD" w:rsidRDefault="008848BD" w:rsidP="008848BD">
            <w:pPr>
              <w:rPr>
                <w:rFonts w:ascii="宋体" w:hAnsi="宋体" w:cs="宋体"/>
                <w:szCs w:val="22"/>
              </w:rPr>
            </w:pPr>
          </w:p>
        </w:tc>
        <w:tc>
          <w:tcPr>
            <w:tcW w:w="625" w:type="pct"/>
            <w:shd w:val="clear" w:color="auto" w:fill="E3EEF5"/>
            <w:vAlign w:val="center"/>
          </w:tcPr>
          <w:p w14:paraId="69F53FEA" w14:textId="77777777" w:rsidR="008848BD" w:rsidRDefault="008848BD" w:rsidP="008848BD">
            <w:pPr>
              <w:jc w:val="center"/>
              <w:rPr>
                <w:rFonts w:ascii="宋体" w:hAnsi="宋体" w:cs="宋体"/>
                <w:szCs w:val="22"/>
              </w:rPr>
            </w:pPr>
          </w:p>
        </w:tc>
        <w:tc>
          <w:tcPr>
            <w:tcW w:w="625" w:type="pct"/>
            <w:shd w:val="clear" w:color="auto" w:fill="E3EEF5"/>
            <w:vAlign w:val="center"/>
          </w:tcPr>
          <w:p w14:paraId="00A1E335" w14:textId="77777777" w:rsidR="008848BD" w:rsidRDefault="008848BD" w:rsidP="008848BD">
            <w:pPr>
              <w:jc w:val="center"/>
              <w:rPr>
                <w:rFonts w:ascii="宋体" w:hAnsi="宋体" w:cs="宋体"/>
                <w:szCs w:val="22"/>
              </w:rPr>
            </w:pPr>
          </w:p>
        </w:tc>
        <w:tc>
          <w:tcPr>
            <w:tcW w:w="626" w:type="pct"/>
            <w:shd w:val="clear" w:color="auto" w:fill="E3EEF5"/>
            <w:vAlign w:val="center"/>
          </w:tcPr>
          <w:p w14:paraId="5D960AA5" w14:textId="77777777" w:rsidR="008848BD" w:rsidRDefault="008848BD" w:rsidP="008848BD">
            <w:pPr>
              <w:jc w:val="center"/>
              <w:rPr>
                <w:rFonts w:ascii="宋体" w:hAnsi="宋体" w:cs="宋体"/>
                <w:szCs w:val="22"/>
              </w:rPr>
            </w:pPr>
          </w:p>
        </w:tc>
        <w:tc>
          <w:tcPr>
            <w:tcW w:w="626" w:type="pct"/>
            <w:shd w:val="clear" w:color="auto" w:fill="E3EEF5"/>
            <w:vAlign w:val="center"/>
          </w:tcPr>
          <w:p w14:paraId="60234417" w14:textId="77777777" w:rsidR="008848BD" w:rsidRDefault="008848BD" w:rsidP="008848BD">
            <w:pPr>
              <w:jc w:val="center"/>
              <w:rPr>
                <w:rFonts w:ascii="宋体" w:hAnsi="宋体" w:cs="宋体"/>
                <w:szCs w:val="22"/>
              </w:rPr>
            </w:pPr>
          </w:p>
        </w:tc>
        <w:tc>
          <w:tcPr>
            <w:tcW w:w="623" w:type="pct"/>
            <w:shd w:val="clear" w:color="auto" w:fill="E3EEF5"/>
            <w:vAlign w:val="center"/>
          </w:tcPr>
          <w:p w14:paraId="43F81E17" w14:textId="77777777" w:rsidR="008848BD" w:rsidRDefault="008848BD" w:rsidP="008848BD">
            <w:pPr>
              <w:jc w:val="center"/>
              <w:rPr>
                <w:rFonts w:ascii="宋体" w:hAnsi="宋体" w:cs="宋体"/>
                <w:szCs w:val="22"/>
              </w:rPr>
            </w:pPr>
          </w:p>
        </w:tc>
      </w:tr>
      <w:tr w:rsidR="008848BD" w:rsidRPr="00806E14" w14:paraId="1A428ECC" w14:textId="77777777" w:rsidTr="008848BD">
        <w:trPr>
          <w:cantSplit/>
          <w:trHeight w:val="324"/>
        </w:trPr>
        <w:tc>
          <w:tcPr>
            <w:tcW w:w="625" w:type="pct"/>
            <w:shd w:val="clear" w:color="auto" w:fill="E3EEF5"/>
            <w:vAlign w:val="center"/>
          </w:tcPr>
          <w:p w14:paraId="4ABEA882" w14:textId="77777777" w:rsidR="008848BD" w:rsidRPr="005D789A" w:rsidRDefault="008848BD" w:rsidP="008848BD">
            <w:pPr>
              <w:pStyle w:val="Cap2"/>
              <w:jc w:val="center"/>
              <w:rPr>
                <w:lang w:eastAsia="zh-CN"/>
              </w:rPr>
            </w:pPr>
            <w:r>
              <w:rPr>
                <w:rFonts w:hint="eastAsia"/>
                <w:lang w:eastAsia="zh-CN"/>
              </w:rPr>
              <w:t>2</w:t>
            </w:r>
          </w:p>
        </w:tc>
        <w:tc>
          <w:tcPr>
            <w:tcW w:w="625" w:type="pct"/>
            <w:shd w:val="clear" w:color="auto" w:fill="E3EEF5"/>
            <w:vAlign w:val="center"/>
          </w:tcPr>
          <w:p w14:paraId="0F534D7C" w14:textId="77777777" w:rsidR="008848BD" w:rsidRDefault="008848BD" w:rsidP="008848BD">
            <w:pPr>
              <w:rPr>
                <w:rFonts w:ascii="宋体" w:hAnsi="宋体" w:cs="宋体"/>
                <w:szCs w:val="22"/>
              </w:rPr>
            </w:pPr>
          </w:p>
        </w:tc>
        <w:tc>
          <w:tcPr>
            <w:tcW w:w="625" w:type="pct"/>
            <w:shd w:val="clear" w:color="auto" w:fill="E3EEF5"/>
            <w:vAlign w:val="center"/>
          </w:tcPr>
          <w:p w14:paraId="09D041C0" w14:textId="77777777" w:rsidR="008848BD" w:rsidRDefault="008848BD" w:rsidP="008848BD">
            <w:pPr>
              <w:rPr>
                <w:rFonts w:ascii="宋体" w:hAnsi="宋体" w:cs="宋体"/>
                <w:szCs w:val="22"/>
              </w:rPr>
            </w:pPr>
          </w:p>
        </w:tc>
        <w:tc>
          <w:tcPr>
            <w:tcW w:w="625" w:type="pct"/>
            <w:shd w:val="clear" w:color="auto" w:fill="E3EEF5"/>
            <w:vAlign w:val="center"/>
          </w:tcPr>
          <w:p w14:paraId="157722F7" w14:textId="77777777" w:rsidR="008848BD" w:rsidRDefault="008848BD" w:rsidP="008848BD">
            <w:pPr>
              <w:jc w:val="center"/>
              <w:rPr>
                <w:rFonts w:ascii="宋体" w:hAnsi="宋体" w:cs="宋体"/>
                <w:szCs w:val="22"/>
              </w:rPr>
            </w:pPr>
          </w:p>
        </w:tc>
        <w:tc>
          <w:tcPr>
            <w:tcW w:w="625" w:type="pct"/>
            <w:shd w:val="clear" w:color="auto" w:fill="E3EEF5"/>
            <w:vAlign w:val="center"/>
          </w:tcPr>
          <w:p w14:paraId="16852AC2" w14:textId="77777777" w:rsidR="008848BD" w:rsidRDefault="008848BD" w:rsidP="008848BD">
            <w:pPr>
              <w:jc w:val="center"/>
              <w:rPr>
                <w:rFonts w:ascii="宋体" w:hAnsi="宋体" w:cs="宋体"/>
                <w:szCs w:val="22"/>
              </w:rPr>
            </w:pPr>
          </w:p>
        </w:tc>
        <w:tc>
          <w:tcPr>
            <w:tcW w:w="626" w:type="pct"/>
            <w:shd w:val="clear" w:color="auto" w:fill="E3EEF5"/>
            <w:vAlign w:val="center"/>
          </w:tcPr>
          <w:p w14:paraId="0DC623D4" w14:textId="77777777" w:rsidR="008848BD" w:rsidRDefault="008848BD" w:rsidP="008848BD">
            <w:pPr>
              <w:jc w:val="center"/>
              <w:rPr>
                <w:rFonts w:ascii="宋体" w:hAnsi="宋体" w:cs="宋体"/>
                <w:szCs w:val="22"/>
              </w:rPr>
            </w:pPr>
          </w:p>
        </w:tc>
        <w:tc>
          <w:tcPr>
            <w:tcW w:w="626" w:type="pct"/>
            <w:shd w:val="clear" w:color="auto" w:fill="E3EEF5"/>
            <w:vAlign w:val="center"/>
          </w:tcPr>
          <w:p w14:paraId="05593D35" w14:textId="77777777" w:rsidR="008848BD" w:rsidRDefault="008848BD" w:rsidP="008848BD">
            <w:pPr>
              <w:jc w:val="center"/>
              <w:rPr>
                <w:rFonts w:ascii="宋体" w:hAnsi="宋体" w:cs="宋体"/>
                <w:szCs w:val="22"/>
              </w:rPr>
            </w:pPr>
          </w:p>
        </w:tc>
        <w:tc>
          <w:tcPr>
            <w:tcW w:w="623" w:type="pct"/>
            <w:shd w:val="clear" w:color="auto" w:fill="E3EEF5"/>
            <w:vAlign w:val="center"/>
          </w:tcPr>
          <w:p w14:paraId="4B8DCEC7" w14:textId="77777777" w:rsidR="008848BD" w:rsidRDefault="008848BD" w:rsidP="008848BD">
            <w:pPr>
              <w:jc w:val="center"/>
              <w:rPr>
                <w:rFonts w:ascii="宋体" w:hAnsi="宋体" w:cs="宋体"/>
                <w:szCs w:val="22"/>
              </w:rPr>
            </w:pPr>
          </w:p>
        </w:tc>
      </w:tr>
      <w:tr w:rsidR="008848BD" w:rsidRPr="00806E14" w14:paraId="6CEC0B9F" w14:textId="77777777" w:rsidTr="008848BD">
        <w:trPr>
          <w:cantSplit/>
          <w:trHeight w:val="324"/>
        </w:trPr>
        <w:tc>
          <w:tcPr>
            <w:tcW w:w="625" w:type="pct"/>
            <w:shd w:val="clear" w:color="auto" w:fill="E3EEF5"/>
            <w:vAlign w:val="center"/>
          </w:tcPr>
          <w:p w14:paraId="066CEE2C" w14:textId="77777777" w:rsidR="008848BD" w:rsidRPr="005D789A" w:rsidRDefault="008848BD" w:rsidP="008848BD">
            <w:pPr>
              <w:pStyle w:val="Cap2"/>
              <w:jc w:val="center"/>
              <w:rPr>
                <w:lang w:eastAsia="zh-CN"/>
              </w:rPr>
            </w:pPr>
            <w:r>
              <w:rPr>
                <w:rFonts w:hint="eastAsia"/>
                <w:lang w:eastAsia="zh-CN"/>
              </w:rPr>
              <w:t>3</w:t>
            </w:r>
          </w:p>
        </w:tc>
        <w:tc>
          <w:tcPr>
            <w:tcW w:w="625" w:type="pct"/>
            <w:shd w:val="clear" w:color="auto" w:fill="E3EEF5"/>
            <w:vAlign w:val="center"/>
          </w:tcPr>
          <w:p w14:paraId="1BF9BB18" w14:textId="77777777" w:rsidR="008848BD" w:rsidRDefault="008848BD" w:rsidP="008848BD">
            <w:pPr>
              <w:rPr>
                <w:rFonts w:ascii="宋体" w:hAnsi="宋体" w:cs="宋体"/>
                <w:szCs w:val="22"/>
              </w:rPr>
            </w:pPr>
          </w:p>
        </w:tc>
        <w:tc>
          <w:tcPr>
            <w:tcW w:w="625" w:type="pct"/>
            <w:shd w:val="clear" w:color="auto" w:fill="E3EEF5"/>
            <w:vAlign w:val="center"/>
          </w:tcPr>
          <w:p w14:paraId="568B4888" w14:textId="77777777" w:rsidR="008848BD" w:rsidRDefault="008848BD" w:rsidP="008848BD">
            <w:pPr>
              <w:rPr>
                <w:rFonts w:ascii="宋体" w:hAnsi="宋体" w:cs="宋体"/>
                <w:szCs w:val="22"/>
              </w:rPr>
            </w:pPr>
          </w:p>
        </w:tc>
        <w:tc>
          <w:tcPr>
            <w:tcW w:w="625" w:type="pct"/>
            <w:shd w:val="clear" w:color="auto" w:fill="E3EEF5"/>
            <w:vAlign w:val="center"/>
          </w:tcPr>
          <w:p w14:paraId="386A67D1" w14:textId="77777777" w:rsidR="008848BD" w:rsidRDefault="008848BD" w:rsidP="008848BD">
            <w:pPr>
              <w:jc w:val="center"/>
              <w:rPr>
                <w:rFonts w:ascii="宋体" w:hAnsi="宋体" w:cs="宋体"/>
                <w:szCs w:val="22"/>
              </w:rPr>
            </w:pPr>
          </w:p>
        </w:tc>
        <w:tc>
          <w:tcPr>
            <w:tcW w:w="625" w:type="pct"/>
            <w:shd w:val="clear" w:color="auto" w:fill="E3EEF5"/>
            <w:vAlign w:val="center"/>
          </w:tcPr>
          <w:p w14:paraId="651D91AB" w14:textId="77777777" w:rsidR="008848BD" w:rsidRDefault="008848BD" w:rsidP="008848BD">
            <w:pPr>
              <w:jc w:val="center"/>
              <w:rPr>
                <w:rFonts w:ascii="宋体" w:hAnsi="宋体" w:cs="宋体"/>
                <w:szCs w:val="22"/>
              </w:rPr>
            </w:pPr>
          </w:p>
        </w:tc>
        <w:tc>
          <w:tcPr>
            <w:tcW w:w="626" w:type="pct"/>
            <w:shd w:val="clear" w:color="auto" w:fill="E3EEF5"/>
            <w:vAlign w:val="center"/>
          </w:tcPr>
          <w:p w14:paraId="3A6A37AB" w14:textId="77777777" w:rsidR="008848BD" w:rsidRDefault="008848BD" w:rsidP="008848BD">
            <w:pPr>
              <w:jc w:val="center"/>
              <w:rPr>
                <w:rFonts w:ascii="宋体" w:hAnsi="宋体" w:cs="宋体"/>
                <w:szCs w:val="22"/>
              </w:rPr>
            </w:pPr>
          </w:p>
        </w:tc>
        <w:tc>
          <w:tcPr>
            <w:tcW w:w="626" w:type="pct"/>
            <w:shd w:val="clear" w:color="auto" w:fill="E3EEF5"/>
            <w:vAlign w:val="center"/>
          </w:tcPr>
          <w:p w14:paraId="17E68034" w14:textId="77777777" w:rsidR="008848BD" w:rsidRDefault="008848BD" w:rsidP="008848BD">
            <w:pPr>
              <w:jc w:val="center"/>
              <w:rPr>
                <w:rFonts w:ascii="宋体" w:hAnsi="宋体" w:cs="宋体"/>
                <w:szCs w:val="22"/>
              </w:rPr>
            </w:pPr>
          </w:p>
        </w:tc>
        <w:tc>
          <w:tcPr>
            <w:tcW w:w="623" w:type="pct"/>
            <w:shd w:val="clear" w:color="auto" w:fill="E3EEF5"/>
            <w:vAlign w:val="center"/>
          </w:tcPr>
          <w:p w14:paraId="00D0FFA5" w14:textId="77777777" w:rsidR="008848BD" w:rsidRDefault="008848BD" w:rsidP="008848BD">
            <w:pPr>
              <w:jc w:val="center"/>
              <w:rPr>
                <w:rFonts w:ascii="宋体" w:hAnsi="宋体" w:cs="宋体"/>
                <w:szCs w:val="22"/>
              </w:rPr>
            </w:pPr>
          </w:p>
        </w:tc>
      </w:tr>
    </w:tbl>
    <w:p w14:paraId="3686B2D2"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、不同交易类型的名称不能相同，交易类型代码也不能相同；</w:t>
      </w:r>
    </w:p>
    <w:p w14:paraId="6887026B"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59516B">
        <w:rPr>
          <w:rFonts w:hint="eastAsia"/>
          <w:lang w:eastAsia="zh-CN"/>
        </w:rPr>
        <w:t>系统内置一些交易类型，系统内置的交易类型会给出系统内置的代码</w:t>
      </w:r>
      <w:r>
        <w:rPr>
          <w:rFonts w:hint="eastAsia"/>
          <w:lang w:eastAsia="zh-CN"/>
        </w:rPr>
        <w:t>；</w:t>
      </w:r>
    </w:p>
    <w:p w14:paraId="1E74C4CD"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00AE9E9B" w14:textId="77777777" w:rsidR="008848BD" w:rsidRDefault="008848BD" w:rsidP="008848BD">
      <w:pPr>
        <w:pStyle w:val="40"/>
        <w:numPr>
          <w:ilvl w:val="3"/>
          <w:numId w:val="2"/>
        </w:numPr>
        <w:rPr>
          <w:lang w:eastAsia="zh-CN"/>
        </w:rPr>
      </w:pPr>
      <w:r>
        <w:rPr>
          <w:rFonts w:hint="eastAsia"/>
          <w:lang w:eastAsia="zh-CN"/>
        </w:rPr>
        <w:t>用户界面</w:t>
      </w:r>
    </w:p>
    <w:p w14:paraId="46074147"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交易类型查询页面</w:t>
      </w:r>
    </w:p>
    <w:p w14:paraId="1F6017A3" w14:textId="77777777" w:rsidR="008848BD" w:rsidRDefault="00E75EE2" w:rsidP="008848BD">
      <w:r>
        <w:rPr>
          <w:noProof/>
          <w:lang w:eastAsia="zh-CN" w:bidi="ar-SA"/>
        </w:rPr>
        <w:drawing>
          <wp:inline distT="0" distB="0" distL="0" distR="0" wp14:anchorId="66827E4D" wp14:editId="37342DA2">
            <wp:extent cx="5267325" cy="2133600"/>
            <wp:effectExtent l="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44779B29" w14:textId="77777777" w:rsidR="008848BD" w:rsidRDefault="008848BD" w:rsidP="008848BD"/>
    <w:p w14:paraId="3B8850A8"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交易类型新增页面</w:t>
      </w:r>
    </w:p>
    <w:p w14:paraId="778B11EC" w14:textId="77777777" w:rsidR="008848BD" w:rsidRDefault="00E75EE2" w:rsidP="008848BD">
      <w:r>
        <w:rPr>
          <w:noProof/>
          <w:lang w:eastAsia="zh-CN" w:bidi="ar-SA"/>
        </w:rPr>
        <w:drawing>
          <wp:inline distT="0" distB="0" distL="0" distR="0" wp14:anchorId="67C77BA3" wp14:editId="6ADF099C">
            <wp:extent cx="5267325" cy="2124075"/>
            <wp:effectExtent l="0" t="0" r="9525" b="9525"/>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2D3B8338" w14:textId="77777777" w:rsidR="008848BD" w:rsidRDefault="008848BD" w:rsidP="008848BD"/>
    <w:p w14:paraId="5F25D82E"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交易类型权限分配页面</w:t>
      </w:r>
    </w:p>
    <w:p w14:paraId="49E33893" w14:textId="77777777" w:rsidR="008848BD" w:rsidRDefault="00E75EE2" w:rsidP="008848BD">
      <w:r>
        <w:rPr>
          <w:noProof/>
          <w:lang w:eastAsia="zh-CN" w:bidi="ar-SA"/>
        </w:rPr>
        <w:drawing>
          <wp:inline distT="0" distB="0" distL="0" distR="0" wp14:anchorId="09808702" wp14:editId="22C80968">
            <wp:extent cx="5276850" cy="2124075"/>
            <wp:effectExtent l="0" t="0" r="0" b="9525"/>
            <wp:docPr id="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2CFE2D67" w14:textId="77777777" w:rsidR="008848BD" w:rsidRDefault="008848BD" w:rsidP="008848BD">
      <w:pPr>
        <w:pStyle w:val="30"/>
        <w:numPr>
          <w:ilvl w:val="2"/>
          <w:numId w:val="2"/>
        </w:numPr>
        <w:rPr>
          <w:lang w:eastAsia="zh-CN"/>
        </w:rPr>
      </w:pPr>
      <w:bookmarkStart w:id="64" w:name="_Toc517685542"/>
      <w:bookmarkStart w:id="65" w:name="_Toc4183034"/>
      <w:r>
        <w:rPr>
          <w:rFonts w:hint="eastAsia"/>
          <w:lang w:eastAsia="zh-CN"/>
        </w:rPr>
        <w:t>计划项目</w:t>
      </w:r>
      <w:bookmarkEnd w:id="64"/>
      <w:bookmarkEnd w:id="65"/>
    </w:p>
    <w:p w14:paraId="2E20A5A1" w14:textId="77777777" w:rsidR="008848BD" w:rsidRDefault="008848BD" w:rsidP="008848BD">
      <w:pPr>
        <w:pStyle w:val="40"/>
        <w:numPr>
          <w:ilvl w:val="3"/>
          <w:numId w:val="2"/>
        </w:numPr>
        <w:rPr>
          <w:lang w:eastAsia="zh-CN"/>
        </w:rPr>
      </w:pPr>
      <w:r>
        <w:rPr>
          <w:rFonts w:hint="eastAsia"/>
          <w:lang w:eastAsia="zh-CN"/>
        </w:rPr>
        <w:t>业务描述</w:t>
      </w:r>
    </w:p>
    <w:p w14:paraId="357EE9D4" w14:textId="77777777" w:rsidR="008848BD" w:rsidRDefault="008848BD" w:rsidP="008848BD">
      <w:pPr>
        <w:ind w:firstLine="420"/>
        <w:rPr>
          <w:lang w:eastAsia="zh-CN"/>
        </w:rPr>
      </w:pPr>
      <w:r>
        <w:rPr>
          <w:rFonts w:hint="eastAsia"/>
          <w:lang w:eastAsia="zh-CN"/>
        </w:rPr>
        <w:t>定义资金计划管控的计划项目。</w:t>
      </w:r>
    </w:p>
    <w:p w14:paraId="60DD49C6" w14:textId="77777777" w:rsidR="008848BD" w:rsidRDefault="008848BD" w:rsidP="008848BD">
      <w:pPr>
        <w:pStyle w:val="40"/>
        <w:numPr>
          <w:ilvl w:val="3"/>
          <w:numId w:val="2"/>
        </w:numPr>
        <w:rPr>
          <w:lang w:eastAsia="zh-CN"/>
        </w:rPr>
      </w:pPr>
      <w:r>
        <w:rPr>
          <w:rFonts w:hint="eastAsia"/>
          <w:lang w:eastAsia="zh-CN"/>
        </w:rPr>
        <w:t>业务流程</w:t>
      </w:r>
    </w:p>
    <w:p w14:paraId="24641004" w14:textId="77777777" w:rsidR="008848BD" w:rsidRDefault="008848BD" w:rsidP="008848BD">
      <w:pPr>
        <w:ind w:left="420"/>
      </w:pPr>
      <w:r>
        <w:rPr>
          <w:rFonts w:hint="eastAsia"/>
        </w:rPr>
        <w:t>无</w:t>
      </w:r>
    </w:p>
    <w:p w14:paraId="2DC73030" w14:textId="77777777" w:rsidR="008848BD" w:rsidRDefault="008848BD" w:rsidP="008848BD">
      <w:pPr>
        <w:pStyle w:val="40"/>
        <w:numPr>
          <w:ilvl w:val="3"/>
          <w:numId w:val="2"/>
        </w:numPr>
        <w:rPr>
          <w:lang w:eastAsia="zh-CN"/>
        </w:rPr>
      </w:pPr>
      <w:r>
        <w:rPr>
          <w:rFonts w:hint="eastAsia"/>
          <w:lang w:eastAsia="zh-CN"/>
        </w:rPr>
        <w:t>流程说明</w:t>
      </w:r>
    </w:p>
    <w:p w14:paraId="4D9066E5" w14:textId="77777777" w:rsidR="008848BD" w:rsidRDefault="008848BD" w:rsidP="008848BD">
      <w:pPr>
        <w:ind w:left="420"/>
      </w:pPr>
      <w:r>
        <w:rPr>
          <w:rFonts w:hint="eastAsia"/>
        </w:rPr>
        <w:t>无</w:t>
      </w:r>
    </w:p>
    <w:p w14:paraId="37C847A4"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71"/>
        <w:gridCol w:w="1718"/>
        <w:gridCol w:w="1845"/>
        <w:gridCol w:w="1844"/>
        <w:gridCol w:w="1750"/>
      </w:tblGrid>
      <w:tr w:rsidR="008848BD" w:rsidRPr="00806E14" w14:paraId="28BEE4D6" w14:textId="77777777" w:rsidTr="008848BD">
        <w:trPr>
          <w:cantSplit/>
          <w:trHeight w:val="357"/>
          <w:tblHeader/>
        </w:trPr>
        <w:tc>
          <w:tcPr>
            <w:tcW w:w="5000" w:type="pct"/>
            <w:gridSpan w:val="5"/>
            <w:tcBorders>
              <w:bottom w:val="double" w:sz="4" w:space="0" w:color="FFFFFF"/>
            </w:tcBorders>
            <w:shd w:val="clear" w:color="auto" w:fill="E3EEF5"/>
          </w:tcPr>
          <w:p w14:paraId="1971405D" w14:textId="77777777" w:rsidR="008848BD" w:rsidRPr="00806E14" w:rsidRDefault="008848BD" w:rsidP="008848BD">
            <w:pPr>
              <w:jc w:val="center"/>
              <w:rPr>
                <w:rFonts w:ascii="宋体" w:hAnsi="宋体"/>
                <w:b/>
              </w:rPr>
            </w:pPr>
            <w:r>
              <w:rPr>
                <w:rFonts w:ascii="宋体" w:hAnsi="宋体" w:hint="eastAsia"/>
                <w:b/>
              </w:rPr>
              <w:t>计划项目-样例</w:t>
            </w:r>
          </w:p>
        </w:tc>
      </w:tr>
      <w:tr w:rsidR="008848BD" w:rsidRPr="00806E14" w14:paraId="4DA06D08" w14:textId="77777777" w:rsidTr="008848BD">
        <w:trPr>
          <w:cantSplit/>
          <w:trHeight w:val="357"/>
          <w:tblHeader/>
        </w:trPr>
        <w:tc>
          <w:tcPr>
            <w:tcW w:w="804" w:type="pct"/>
            <w:tcBorders>
              <w:bottom w:val="double" w:sz="4" w:space="0" w:color="FFFFFF"/>
            </w:tcBorders>
            <w:shd w:val="clear" w:color="auto" w:fill="7C9BC1"/>
          </w:tcPr>
          <w:p w14:paraId="3E5DB04C" w14:textId="77777777" w:rsidR="008848BD" w:rsidRPr="002A4546" w:rsidRDefault="008848BD" w:rsidP="008848BD">
            <w:pPr>
              <w:pStyle w:val="Cap1"/>
              <w:ind w:firstLineChars="100" w:firstLine="200"/>
              <w:rPr>
                <w:szCs w:val="18"/>
              </w:rPr>
            </w:pPr>
            <w:r w:rsidRPr="002A4546">
              <w:rPr>
                <w:rFonts w:hint="eastAsia"/>
                <w:szCs w:val="18"/>
              </w:rPr>
              <w:t>#</w:t>
            </w:r>
          </w:p>
        </w:tc>
        <w:tc>
          <w:tcPr>
            <w:tcW w:w="1007" w:type="pct"/>
            <w:tcBorders>
              <w:bottom w:val="double" w:sz="4" w:space="0" w:color="FFFFFF"/>
            </w:tcBorders>
            <w:shd w:val="clear" w:color="auto" w:fill="7C9BC1"/>
            <w:vAlign w:val="center"/>
          </w:tcPr>
          <w:p w14:paraId="2B41232F" w14:textId="77777777" w:rsidR="008848BD" w:rsidRPr="002A4546" w:rsidRDefault="008848BD" w:rsidP="008848BD">
            <w:pPr>
              <w:pStyle w:val="Cap1"/>
              <w:ind w:firstLineChars="100" w:firstLine="200"/>
              <w:rPr>
                <w:szCs w:val="18"/>
              </w:rPr>
            </w:pPr>
            <w:r>
              <w:rPr>
                <w:rFonts w:hint="eastAsia"/>
                <w:szCs w:val="18"/>
              </w:rPr>
              <w:t>父项目代码</w:t>
            </w:r>
          </w:p>
        </w:tc>
        <w:tc>
          <w:tcPr>
            <w:tcW w:w="1082" w:type="pct"/>
            <w:tcBorders>
              <w:bottom w:val="double" w:sz="4" w:space="0" w:color="FFFFFF"/>
            </w:tcBorders>
            <w:shd w:val="clear" w:color="auto" w:fill="7C9BC1"/>
            <w:vAlign w:val="center"/>
          </w:tcPr>
          <w:p w14:paraId="7CEF982A" w14:textId="77777777" w:rsidR="008848BD" w:rsidRPr="002A4546" w:rsidRDefault="008848BD" w:rsidP="008848BD">
            <w:pPr>
              <w:pStyle w:val="Cap1"/>
              <w:ind w:firstLineChars="100" w:firstLine="200"/>
              <w:rPr>
                <w:szCs w:val="18"/>
              </w:rPr>
            </w:pPr>
            <w:r>
              <w:rPr>
                <w:rFonts w:hint="eastAsia"/>
                <w:szCs w:val="18"/>
              </w:rPr>
              <w:t>子计划项目代码</w:t>
            </w:r>
          </w:p>
        </w:tc>
        <w:tc>
          <w:tcPr>
            <w:tcW w:w="1081" w:type="pct"/>
            <w:tcBorders>
              <w:bottom w:val="double" w:sz="4" w:space="0" w:color="FFFFFF"/>
            </w:tcBorders>
            <w:shd w:val="clear" w:color="auto" w:fill="7C9BC1"/>
            <w:vAlign w:val="center"/>
          </w:tcPr>
          <w:p w14:paraId="0EAD7826" w14:textId="77777777" w:rsidR="008848BD" w:rsidRPr="002A4546" w:rsidRDefault="008848BD" w:rsidP="008848BD">
            <w:pPr>
              <w:pStyle w:val="Cap1"/>
              <w:ind w:firstLineChars="100" w:firstLine="200"/>
              <w:rPr>
                <w:szCs w:val="18"/>
              </w:rPr>
            </w:pPr>
            <w:r>
              <w:rPr>
                <w:rFonts w:hint="eastAsia"/>
                <w:szCs w:val="18"/>
              </w:rPr>
              <w:t>计划项目名称</w:t>
            </w:r>
          </w:p>
        </w:tc>
        <w:tc>
          <w:tcPr>
            <w:tcW w:w="1027" w:type="pct"/>
            <w:tcBorders>
              <w:bottom w:val="double" w:sz="4" w:space="0" w:color="FFFFFF"/>
            </w:tcBorders>
            <w:shd w:val="clear" w:color="auto" w:fill="7C9BC1"/>
            <w:vAlign w:val="center"/>
          </w:tcPr>
          <w:p w14:paraId="2FE70B12" w14:textId="77777777" w:rsidR="008848BD" w:rsidRPr="002A4546" w:rsidRDefault="008848BD" w:rsidP="008848BD">
            <w:pPr>
              <w:pStyle w:val="Cap1"/>
              <w:ind w:firstLineChars="100" w:firstLine="200"/>
              <w:rPr>
                <w:szCs w:val="18"/>
              </w:rPr>
            </w:pPr>
            <w:r w:rsidRPr="002A4546">
              <w:rPr>
                <w:rFonts w:hint="eastAsia"/>
                <w:szCs w:val="18"/>
              </w:rPr>
              <w:t>备注</w:t>
            </w:r>
          </w:p>
        </w:tc>
      </w:tr>
      <w:tr w:rsidR="008848BD" w:rsidRPr="00806E14" w14:paraId="2F5635E8" w14:textId="77777777" w:rsidTr="008848BD">
        <w:trPr>
          <w:cantSplit/>
          <w:trHeight w:val="324"/>
        </w:trPr>
        <w:tc>
          <w:tcPr>
            <w:tcW w:w="804" w:type="pct"/>
            <w:shd w:val="clear" w:color="auto" w:fill="E3EEF5"/>
            <w:vAlign w:val="center"/>
          </w:tcPr>
          <w:p w14:paraId="1E83AE4A" w14:textId="77777777" w:rsidR="008848BD" w:rsidRPr="005D789A" w:rsidRDefault="008848BD" w:rsidP="008848BD">
            <w:pPr>
              <w:pStyle w:val="Cap2"/>
              <w:jc w:val="center"/>
              <w:rPr>
                <w:lang w:eastAsia="zh-CN"/>
              </w:rPr>
            </w:pPr>
            <w:r w:rsidRPr="005D789A">
              <w:rPr>
                <w:lang w:eastAsia="zh-CN"/>
              </w:rPr>
              <w:t>1</w:t>
            </w:r>
          </w:p>
        </w:tc>
        <w:tc>
          <w:tcPr>
            <w:tcW w:w="1007" w:type="pct"/>
            <w:shd w:val="clear" w:color="auto" w:fill="E3EEF5"/>
          </w:tcPr>
          <w:p w14:paraId="3CC21351" w14:textId="77777777" w:rsidR="008848BD" w:rsidRDefault="008848BD" w:rsidP="008848BD">
            <w:pPr>
              <w:jc w:val="center"/>
              <w:rPr>
                <w:rFonts w:ascii="宋体" w:hAnsi="宋体" w:cs="宋体"/>
                <w:szCs w:val="22"/>
              </w:rPr>
            </w:pPr>
            <w:r w:rsidRPr="008C430C">
              <w:rPr>
                <w:szCs w:val="22"/>
              </w:rPr>
              <w:t>B-TP0000</w:t>
            </w:r>
          </w:p>
        </w:tc>
        <w:tc>
          <w:tcPr>
            <w:tcW w:w="1082" w:type="pct"/>
            <w:shd w:val="clear" w:color="auto" w:fill="E3EEF5"/>
          </w:tcPr>
          <w:p w14:paraId="7C6BDA5F" w14:textId="77777777" w:rsidR="008848BD" w:rsidRDefault="008848BD" w:rsidP="008848BD">
            <w:pPr>
              <w:jc w:val="center"/>
              <w:rPr>
                <w:rFonts w:ascii="宋体" w:hAnsi="宋体" w:cs="宋体"/>
                <w:szCs w:val="22"/>
              </w:rPr>
            </w:pPr>
          </w:p>
        </w:tc>
        <w:tc>
          <w:tcPr>
            <w:tcW w:w="1081" w:type="pct"/>
            <w:shd w:val="clear" w:color="auto" w:fill="E3EEF5"/>
          </w:tcPr>
          <w:p w14:paraId="50A56772" w14:textId="77777777" w:rsidR="008848BD" w:rsidRDefault="008848BD" w:rsidP="008848BD">
            <w:pPr>
              <w:jc w:val="center"/>
              <w:rPr>
                <w:rFonts w:ascii="宋体" w:hAnsi="宋体" w:cs="宋体"/>
                <w:sz w:val="20"/>
                <w:szCs w:val="20"/>
              </w:rPr>
            </w:pPr>
            <w:r w:rsidRPr="008C430C">
              <w:rPr>
                <w:rFonts w:hint="eastAsia"/>
                <w:sz w:val="20"/>
                <w:szCs w:val="20"/>
              </w:rPr>
              <w:t>业务支出</w:t>
            </w:r>
          </w:p>
        </w:tc>
        <w:tc>
          <w:tcPr>
            <w:tcW w:w="1027" w:type="pct"/>
            <w:shd w:val="clear" w:color="auto" w:fill="E3EEF5"/>
          </w:tcPr>
          <w:p w14:paraId="747E60D8" w14:textId="77777777" w:rsidR="008848BD" w:rsidRDefault="008848BD" w:rsidP="008848BD">
            <w:pPr>
              <w:jc w:val="center"/>
              <w:rPr>
                <w:rFonts w:ascii="宋体" w:hAnsi="宋体" w:cs="宋体"/>
                <w:szCs w:val="22"/>
              </w:rPr>
            </w:pPr>
          </w:p>
        </w:tc>
      </w:tr>
      <w:tr w:rsidR="008848BD" w:rsidRPr="00806E14" w14:paraId="4DD79AC9" w14:textId="77777777" w:rsidTr="008848BD">
        <w:trPr>
          <w:cantSplit/>
          <w:trHeight w:val="324"/>
        </w:trPr>
        <w:tc>
          <w:tcPr>
            <w:tcW w:w="804" w:type="pct"/>
            <w:shd w:val="clear" w:color="auto" w:fill="E3EEF5"/>
            <w:vAlign w:val="center"/>
          </w:tcPr>
          <w:p w14:paraId="195ECD71" w14:textId="77777777" w:rsidR="008848BD" w:rsidRPr="005D789A" w:rsidRDefault="008848BD" w:rsidP="008848BD">
            <w:pPr>
              <w:pStyle w:val="Cap2"/>
              <w:jc w:val="center"/>
              <w:rPr>
                <w:lang w:eastAsia="zh-CN"/>
              </w:rPr>
            </w:pPr>
            <w:r>
              <w:rPr>
                <w:rFonts w:hint="eastAsia"/>
                <w:lang w:eastAsia="zh-CN"/>
              </w:rPr>
              <w:t>2</w:t>
            </w:r>
          </w:p>
        </w:tc>
        <w:tc>
          <w:tcPr>
            <w:tcW w:w="1007" w:type="pct"/>
            <w:shd w:val="clear" w:color="auto" w:fill="E3EEF5"/>
          </w:tcPr>
          <w:p w14:paraId="64FC1874" w14:textId="77777777" w:rsidR="008848BD" w:rsidRDefault="008848BD" w:rsidP="008848BD">
            <w:pPr>
              <w:jc w:val="center"/>
              <w:rPr>
                <w:rFonts w:ascii="宋体" w:hAnsi="宋体" w:cs="宋体"/>
                <w:szCs w:val="22"/>
              </w:rPr>
            </w:pPr>
          </w:p>
        </w:tc>
        <w:tc>
          <w:tcPr>
            <w:tcW w:w="1082" w:type="pct"/>
            <w:shd w:val="clear" w:color="auto" w:fill="E3EEF5"/>
          </w:tcPr>
          <w:p w14:paraId="36430105" w14:textId="77777777" w:rsidR="008848BD" w:rsidRDefault="008848BD" w:rsidP="008848BD">
            <w:pPr>
              <w:jc w:val="center"/>
              <w:rPr>
                <w:rFonts w:ascii="宋体" w:hAnsi="宋体" w:cs="宋体"/>
                <w:szCs w:val="22"/>
              </w:rPr>
            </w:pPr>
          </w:p>
        </w:tc>
        <w:tc>
          <w:tcPr>
            <w:tcW w:w="1081" w:type="pct"/>
            <w:shd w:val="clear" w:color="auto" w:fill="E3EEF5"/>
            <w:vAlign w:val="bottom"/>
          </w:tcPr>
          <w:p w14:paraId="438ADF5A" w14:textId="77777777" w:rsidR="008848BD" w:rsidRPr="00200166" w:rsidRDefault="008848BD" w:rsidP="008848BD">
            <w:pPr>
              <w:jc w:val="center"/>
              <w:rPr>
                <w:sz w:val="20"/>
                <w:szCs w:val="20"/>
              </w:rPr>
            </w:pPr>
          </w:p>
        </w:tc>
        <w:tc>
          <w:tcPr>
            <w:tcW w:w="1027" w:type="pct"/>
            <w:shd w:val="clear" w:color="auto" w:fill="E3EEF5"/>
          </w:tcPr>
          <w:p w14:paraId="41A764EC" w14:textId="77777777" w:rsidR="008848BD" w:rsidRDefault="008848BD" w:rsidP="008848BD">
            <w:pPr>
              <w:jc w:val="center"/>
              <w:rPr>
                <w:rFonts w:ascii="宋体" w:hAnsi="宋体" w:cs="宋体"/>
                <w:szCs w:val="22"/>
              </w:rPr>
            </w:pPr>
          </w:p>
        </w:tc>
      </w:tr>
      <w:tr w:rsidR="008848BD" w:rsidRPr="00806E14" w14:paraId="281A78F5" w14:textId="77777777" w:rsidTr="008848BD">
        <w:trPr>
          <w:cantSplit/>
          <w:trHeight w:val="324"/>
        </w:trPr>
        <w:tc>
          <w:tcPr>
            <w:tcW w:w="804" w:type="pct"/>
            <w:shd w:val="clear" w:color="auto" w:fill="E3EEF5"/>
            <w:vAlign w:val="center"/>
          </w:tcPr>
          <w:p w14:paraId="6359DDD2" w14:textId="77777777" w:rsidR="008848BD" w:rsidRPr="005D789A" w:rsidRDefault="008848BD" w:rsidP="008848BD">
            <w:pPr>
              <w:pStyle w:val="Cap2"/>
              <w:jc w:val="center"/>
              <w:rPr>
                <w:lang w:eastAsia="zh-CN"/>
              </w:rPr>
            </w:pPr>
            <w:r>
              <w:rPr>
                <w:rFonts w:hint="eastAsia"/>
                <w:lang w:eastAsia="zh-CN"/>
              </w:rPr>
              <w:t>3</w:t>
            </w:r>
          </w:p>
        </w:tc>
        <w:tc>
          <w:tcPr>
            <w:tcW w:w="1007" w:type="pct"/>
            <w:shd w:val="clear" w:color="auto" w:fill="E3EEF5"/>
          </w:tcPr>
          <w:p w14:paraId="099FA21A" w14:textId="77777777" w:rsidR="008848BD" w:rsidRDefault="008848BD" w:rsidP="008848BD">
            <w:pPr>
              <w:jc w:val="center"/>
              <w:rPr>
                <w:rFonts w:ascii="宋体" w:hAnsi="宋体" w:cs="宋体"/>
                <w:szCs w:val="22"/>
              </w:rPr>
            </w:pPr>
          </w:p>
        </w:tc>
        <w:tc>
          <w:tcPr>
            <w:tcW w:w="1082" w:type="pct"/>
            <w:shd w:val="clear" w:color="auto" w:fill="E3EEF5"/>
          </w:tcPr>
          <w:p w14:paraId="4C1A66A2" w14:textId="77777777" w:rsidR="008848BD" w:rsidRDefault="008848BD" w:rsidP="008848BD">
            <w:pPr>
              <w:jc w:val="center"/>
              <w:rPr>
                <w:rFonts w:ascii="宋体" w:hAnsi="宋体" w:cs="宋体"/>
                <w:szCs w:val="22"/>
              </w:rPr>
            </w:pPr>
          </w:p>
        </w:tc>
        <w:tc>
          <w:tcPr>
            <w:tcW w:w="1081" w:type="pct"/>
            <w:shd w:val="clear" w:color="auto" w:fill="E3EEF5"/>
            <w:vAlign w:val="bottom"/>
          </w:tcPr>
          <w:p w14:paraId="2BE02E9E" w14:textId="77777777" w:rsidR="008848BD" w:rsidRPr="00200166" w:rsidRDefault="008848BD" w:rsidP="008848BD">
            <w:pPr>
              <w:jc w:val="center"/>
              <w:rPr>
                <w:sz w:val="20"/>
                <w:szCs w:val="20"/>
              </w:rPr>
            </w:pPr>
          </w:p>
        </w:tc>
        <w:tc>
          <w:tcPr>
            <w:tcW w:w="1027" w:type="pct"/>
            <w:shd w:val="clear" w:color="auto" w:fill="E3EEF5"/>
          </w:tcPr>
          <w:p w14:paraId="52692E1A" w14:textId="77777777" w:rsidR="008848BD" w:rsidRDefault="008848BD" w:rsidP="008848BD">
            <w:pPr>
              <w:jc w:val="center"/>
              <w:rPr>
                <w:rFonts w:ascii="宋体" w:hAnsi="宋体" w:cs="宋体"/>
                <w:szCs w:val="22"/>
              </w:rPr>
            </w:pPr>
          </w:p>
        </w:tc>
      </w:tr>
      <w:tr w:rsidR="008848BD" w:rsidRPr="00806E14" w14:paraId="3F99AAF2" w14:textId="77777777" w:rsidTr="008848BD">
        <w:trPr>
          <w:cantSplit/>
          <w:trHeight w:val="324"/>
        </w:trPr>
        <w:tc>
          <w:tcPr>
            <w:tcW w:w="804" w:type="pct"/>
            <w:shd w:val="clear" w:color="auto" w:fill="E3EEF5"/>
            <w:vAlign w:val="center"/>
          </w:tcPr>
          <w:p w14:paraId="1A9F1CDB" w14:textId="77777777" w:rsidR="008848BD" w:rsidRDefault="008848BD" w:rsidP="008848BD">
            <w:pPr>
              <w:pStyle w:val="Cap2"/>
              <w:jc w:val="center"/>
              <w:rPr>
                <w:lang w:eastAsia="zh-CN"/>
              </w:rPr>
            </w:pPr>
            <w:r>
              <w:rPr>
                <w:rFonts w:hint="eastAsia"/>
                <w:lang w:eastAsia="zh-CN"/>
              </w:rPr>
              <w:t>4</w:t>
            </w:r>
          </w:p>
        </w:tc>
        <w:tc>
          <w:tcPr>
            <w:tcW w:w="1007" w:type="pct"/>
            <w:shd w:val="clear" w:color="auto" w:fill="E3EEF5"/>
          </w:tcPr>
          <w:p w14:paraId="6522CCD5" w14:textId="77777777" w:rsidR="008848BD" w:rsidRDefault="008848BD" w:rsidP="008848BD">
            <w:pPr>
              <w:jc w:val="center"/>
              <w:rPr>
                <w:szCs w:val="22"/>
              </w:rPr>
            </w:pPr>
          </w:p>
        </w:tc>
        <w:tc>
          <w:tcPr>
            <w:tcW w:w="1082" w:type="pct"/>
            <w:shd w:val="clear" w:color="auto" w:fill="E3EEF5"/>
          </w:tcPr>
          <w:p w14:paraId="0318E7F7" w14:textId="77777777" w:rsidR="008848BD" w:rsidRPr="008C430C" w:rsidRDefault="008848BD" w:rsidP="008848BD">
            <w:pPr>
              <w:jc w:val="center"/>
              <w:rPr>
                <w:rFonts w:ascii="宋体" w:hAnsi="宋体" w:cs="宋体"/>
                <w:szCs w:val="22"/>
              </w:rPr>
            </w:pPr>
          </w:p>
        </w:tc>
        <w:tc>
          <w:tcPr>
            <w:tcW w:w="1081" w:type="pct"/>
            <w:shd w:val="clear" w:color="auto" w:fill="E3EEF5"/>
            <w:vAlign w:val="bottom"/>
          </w:tcPr>
          <w:p w14:paraId="6D87A760" w14:textId="77777777" w:rsidR="008848BD" w:rsidRPr="00200166" w:rsidRDefault="008848BD" w:rsidP="008848BD">
            <w:pPr>
              <w:jc w:val="center"/>
              <w:rPr>
                <w:sz w:val="20"/>
                <w:szCs w:val="20"/>
              </w:rPr>
            </w:pPr>
          </w:p>
        </w:tc>
        <w:tc>
          <w:tcPr>
            <w:tcW w:w="1027" w:type="pct"/>
            <w:shd w:val="clear" w:color="auto" w:fill="E3EEF5"/>
          </w:tcPr>
          <w:p w14:paraId="082CF402" w14:textId="77777777" w:rsidR="008848BD" w:rsidRDefault="008848BD" w:rsidP="008848BD">
            <w:pPr>
              <w:jc w:val="center"/>
              <w:rPr>
                <w:rFonts w:ascii="宋体" w:hAnsi="宋体" w:cs="宋体"/>
                <w:szCs w:val="22"/>
              </w:rPr>
            </w:pPr>
          </w:p>
        </w:tc>
      </w:tr>
      <w:tr w:rsidR="008848BD" w:rsidRPr="00806E14" w14:paraId="181AB302" w14:textId="77777777" w:rsidTr="008848BD">
        <w:trPr>
          <w:cantSplit/>
          <w:trHeight w:val="324"/>
        </w:trPr>
        <w:tc>
          <w:tcPr>
            <w:tcW w:w="804" w:type="pct"/>
            <w:shd w:val="clear" w:color="auto" w:fill="E3EEF5"/>
            <w:vAlign w:val="center"/>
          </w:tcPr>
          <w:p w14:paraId="053FE4ED" w14:textId="77777777" w:rsidR="008848BD" w:rsidRDefault="008848BD" w:rsidP="008848BD">
            <w:pPr>
              <w:pStyle w:val="Cap2"/>
              <w:jc w:val="center"/>
              <w:rPr>
                <w:lang w:eastAsia="zh-CN"/>
              </w:rPr>
            </w:pPr>
          </w:p>
        </w:tc>
        <w:tc>
          <w:tcPr>
            <w:tcW w:w="1007" w:type="pct"/>
            <w:shd w:val="clear" w:color="auto" w:fill="E3EEF5"/>
          </w:tcPr>
          <w:p w14:paraId="7F3E17DC" w14:textId="77777777" w:rsidR="008848BD" w:rsidRDefault="008848BD" w:rsidP="008848BD">
            <w:pPr>
              <w:jc w:val="center"/>
              <w:rPr>
                <w:szCs w:val="22"/>
              </w:rPr>
            </w:pPr>
          </w:p>
        </w:tc>
        <w:tc>
          <w:tcPr>
            <w:tcW w:w="1082" w:type="pct"/>
            <w:shd w:val="clear" w:color="auto" w:fill="E3EEF5"/>
          </w:tcPr>
          <w:p w14:paraId="0C2642DE" w14:textId="77777777" w:rsidR="008848BD" w:rsidRPr="008C430C" w:rsidRDefault="008848BD" w:rsidP="008848BD">
            <w:pPr>
              <w:jc w:val="center"/>
              <w:rPr>
                <w:rFonts w:ascii="宋体" w:hAnsi="宋体" w:cs="宋体"/>
                <w:szCs w:val="22"/>
              </w:rPr>
            </w:pPr>
          </w:p>
        </w:tc>
        <w:tc>
          <w:tcPr>
            <w:tcW w:w="1081" w:type="pct"/>
            <w:shd w:val="clear" w:color="auto" w:fill="E3EEF5"/>
          </w:tcPr>
          <w:p w14:paraId="32E00083" w14:textId="77777777" w:rsidR="008848BD" w:rsidRDefault="008848BD" w:rsidP="008848BD">
            <w:pPr>
              <w:jc w:val="center"/>
              <w:rPr>
                <w:sz w:val="20"/>
                <w:szCs w:val="20"/>
              </w:rPr>
            </w:pPr>
          </w:p>
        </w:tc>
        <w:tc>
          <w:tcPr>
            <w:tcW w:w="1027" w:type="pct"/>
            <w:shd w:val="clear" w:color="auto" w:fill="E3EEF5"/>
          </w:tcPr>
          <w:p w14:paraId="56806E77" w14:textId="77777777" w:rsidR="008848BD" w:rsidRDefault="008848BD" w:rsidP="008848BD">
            <w:pPr>
              <w:jc w:val="center"/>
              <w:rPr>
                <w:rFonts w:ascii="宋体" w:hAnsi="宋体" w:cs="宋体"/>
                <w:szCs w:val="22"/>
              </w:rPr>
            </w:pPr>
          </w:p>
        </w:tc>
      </w:tr>
    </w:tbl>
    <w:p w14:paraId="53521D28"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、不同计划项目的名称不能相同，计划项目代码也不能相同；</w:t>
      </w:r>
    </w:p>
    <w:p w14:paraId="103561AC"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6AF0CAAA" w14:textId="77777777" w:rsidR="008848BD" w:rsidRDefault="008848BD" w:rsidP="008848BD">
      <w:pPr>
        <w:pStyle w:val="40"/>
        <w:numPr>
          <w:ilvl w:val="3"/>
          <w:numId w:val="2"/>
        </w:numPr>
        <w:rPr>
          <w:lang w:eastAsia="zh-CN"/>
        </w:rPr>
      </w:pPr>
      <w:r>
        <w:rPr>
          <w:rFonts w:hint="eastAsia"/>
          <w:lang w:eastAsia="zh-CN"/>
        </w:rPr>
        <w:t>用户界面</w:t>
      </w:r>
    </w:p>
    <w:p w14:paraId="329BCB07" w14:textId="77777777" w:rsidR="008848BD" w:rsidRPr="00D12323" w:rsidRDefault="008848BD" w:rsidP="008848BD">
      <w:pPr>
        <w:pStyle w:val="L-"/>
      </w:pPr>
      <w:r w:rsidRPr="00D12323">
        <w:rPr>
          <w:rFonts w:hint="eastAsia"/>
        </w:rPr>
        <w:t>图：</w:t>
      </w:r>
      <w:r>
        <w:rPr>
          <w:rFonts w:hint="eastAsia"/>
        </w:rPr>
        <w:t>3.1.10.5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计划项目查询页面</w:t>
      </w:r>
    </w:p>
    <w:p w14:paraId="1DC89B58" w14:textId="77777777" w:rsidR="008848BD" w:rsidRDefault="00E75EE2" w:rsidP="008848BD">
      <w:r>
        <w:rPr>
          <w:noProof/>
          <w:lang w:eastAsia="zh-CN" w:bidi="ar-SA"/>
        </w:rPr>
        <w:drawing>
          <wp:inline distT="0" distB="0" distL="0" distR="0" wp14:anchorId="6F1D9EAA" wp14:editId="3399033E">
            <wp:extent cx="5276850" cy="2133600"/>
            <wp:effectExtent l="0" t="0" r="9525" b="0"/>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33FC439B" w14:textId="77777777" w:rsidR="008848BD" w:rsidRDefault="008848BD" w:rsidP="008848BD"/>
    <w:p w14:paraId="6FBA5378" w14:textId="77777777" w:rsidR="008848BD" w:rsidRPr="00D12323" w:rsidRDefault="008848BD" w:rsidP="008848BD">
      <w:pPr>
        <w:pStyle w:val="L-"/>
      </w:pPr>
      <w:r w:rsidRPr="00D12323">
        <w:rPr>
          <w:rFonts w:hint="eastAsia"/>
        </w:rPr>
        <w:t>图：</w:t>
      </w:r>
      <w:r>
        <w:rPr>
          <w:rFonts w:hint="eastAsia"/>
        </w:rPr>
        <w:t>3.1.10.5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计划项目新增页面</w:t>
      </w:r>
    </w:p>
    <w:p w14:paraId="5A210B58" w14:textId="77777777" w:rsidR="008848BD" w:rsidRPr="00105D5D" w:rsidRDefault="00E75EE2" w:rsidP="008848BD">
      <w:r>
        <w:rPr>
          <w:noProof/>
          <w:lang w:eastAsia="zh-CN" w:bidi="ar-SA"/>
        </w:rPr>
        <w:drawing>
          <wp:inline distT="0" distB="0" distL="0" distR="0" wp14:anchorId="298A8ED3" wp14:editId="43960F2A">
            <wp:extent cx="5276850" cy="2133600"/>
            <wp:effectExtent l="0" t="0" r="0" b="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297C963A" w14:textId="7CCA13A8" w:rsidR="00FD1FD8" w:rsidRDefault="00FD1FD8" w:rsidP="00FD1FD8">
      <w:pPr>
        <w:pStyle w:val="30"/>
        <w:numPr>
          <w:ilvl w:val="2"/>
          <w:numId w:val="2"/>
        </w:numPr>
        <w:rPr>
          <w:lang w:eastAsia="zh-CN"/>
        </w:rPr>
      </w:pPr>
      <w:bookmarkStart w:id="66" w:name="_Toc4183035"/>
      <w:r>
        <w:rPr>
          <w:rFonts w:hint="eastAsia"/>
          <w:lang w:eastAsia="zh-CN"/>
        </w:rPr>
        <w:t>公告管理</w:t>
      </w:r>
      <w:bookmarkEnd w:id="66"/>
    </w:p>
    <w:p w14:paraId="2B9C0AEF" w14:textId="77777777" w:rsidR="00FD1FD8" w:rsidRDefault="00FD1FD8" w:rsidP="00FD1FD8">
      <w:pPr>
        <w:pStyle w:val="40"/>
        <w:numPr>
          <w:ilvl w:val="3"/>
          <w:numId w:val="2"/>
        </w:numPr>
        <w:rPr>
          <w:lang w:eastAsia="zh-CN"/>
        </w:rPr>
      </w:pPr>
      <w:r>
        <w:rPr>
          <w:rFonts w:hint="eastAsia"/>
          <w:lang w:eastAsia="zh-CN"/>
        </w:rPr>
        <w:t>业务描述</w:t>
      </w:r>
    </w:p>
    <w:p w14:paraId="1C5C40D4" w14:textId="26B2A550" w:rsidR="00FD1FD8" w:rsidRDefault="00FD1FD8" w:rsidP="00FD1FD8">
      <w:pPr>
        <w:ind w:firstLine="420"/>
        <w:rPr>
          <w:lang w:eastAsia="zh-CN"/>
        </w:rPr>
      </w:pPr>
      <w:r>
        <w:rPr>
          <w:rFonts w:hint="eastAsia"/>
          <w:lang w:eastAsia="zh-CN"/>
        </w:rPr>
        <w:t>定义系统内公告的发布。</w:t>
      </w:r>
    </w:p>
    <w:p w14:paraId="1B19D386" w14:textId="7E25C4A2" w:rsidR="00FD1FD8" w:rsidRDefault="00FD1FD8" w:rsidP="00FD1FD8">
      <w:pPr>
        <w:ind w:firstLine="420"/>
        <w:rPr>
          <w:lang w:eastAsia="zh-CN"/>
        </w:rPr>
      </w:pPr>
      <w:r>
        <w:rPr>
          <w:lang w:eastAsia="zh-CN"/>
        </w:rPr>
        <w:t>需求描述</w:t>
      </w:r>
      <w:r>
        <w:rPr>
          <w:rFonts w:hint="eastAsia"/>
          <w:lang w:eastAsia="zh-CN"/>
        </w:rPr>
        <w:t>：</w:t>
      </w:r>
      <w:r>
        <w:rPr>
          <w:lang w:eastAsia="zh-CN"/>
        </w:rPr>
        <w:t>已经到期的公告</w:t>
      </w:r>
      <w:r>
        <w:rPr>
          <w:rFonts w:hint="eastAsia"/>
          <w:lang w:eastAsia="zh-CN"/>
        </w:rPr>
        <w:t>，</w:t>
      </w:r>
      <w:r>
        <w:rPr>
          <w:lang w:eastAsia="zh-CN"/>
        </w:rPr>
        <w:t>不需要显示在首页</w:t>
      </w:r>
      <w:r>
        <w:rPr>
          <w:rFonts w:hint="eastAsia"/>
          <w:lang w:eastAsia="zh-CN"/>
        </w:rPr>
        <w:t>。</w:t>
      </w:r>
    </w:p>
    <w:p w14:paraId="1A2FBBDE" w14:textId="77777777" w:rsidR="00FD1FD8" w:rsidRDefault="00FD1FD8" w:rsidP="00FD1FD8">
      <w:pPr>
        <w:pStyle w:val="40"/>
        <w:numPr>
          <w:ilvl w:val="3"/>
          <w:numId w:val="2"/>
        </w:numPr>
        <w:rPr>
          <w:lang w:eastAsia="zh-CN"/>
        </w:rPr>
      </w:pPr>
      <w:r>
        <w:rPr>
          <w:rFonts w:hint="eastAsia"/>
          <w:lang w:eastAsia="zh-CN"/>
        </w:rPr>
        <w:t>业务流程</w:t>
      </w:r>
    </w:p>
    <w:p w14:paraId="3446E5A0" w14:textId="77777777" w:rsidR="00FD1FD8" w:rsidRDefault="00FD1FD8" w:rsidP="00FD1FD8">
      <w:pPr>
        <w:ind w:left="420"/>
      </w:pPr>
      <w:r>
        <w:rPr>
          <w:rFonts w:hint="eastAsia"/>
        </w:rPr>
        <w:t>无</w:t>
      </w:r>
    </w:p>
    <w:p w14:paraId="1EE40AE3" w14:textId="77777777" w:rsidR="00FD1FD8" w:rsidRDefault="00FD1FD8" w:rsidP="00FD1FD8">
      <w:pPr>
        <w:pStyle w:val="40"/>
        <w:numPr>
          <w:ilvl w:val="3"/>
          <w:numId w:val="2"/>
        </w:numPr>
        <w:rPr>
          <w:lang w:eastAsia="zh-CN"/>
        </w:rPr>
      </w:pPr>
      <w:r>
        <w:rPr>
          <w:rFonts w:hint="eastAsia"/>
          <w:lang w:eastAsia="zh-CN"/>
        </w:rPr>
        <w:t>流程说明</w:t>
      </w:r>
    </w:p>
    <w:p w14:paraId="2D825F30" w14:textId="77777777" w:rsidR="00FD1FD8" w:rsidRDefault="00FD1FD8" w:rsidP="00FD1FD8">
      <w:pPr>
        <w:ind w:left="420"/>
      </w:pPr>
      <w:r>
        <w:rPr>
          <w:rFonts w:hint="eastAsia"/>
        </w:rPr>
        <w:t>无</w:t>
      </w:r>
    </w:p>
    <w:p w14:paraId="7D8A7B2B" w14:textId="77777777" w:rsidR="00FD1FD8" w:rsidRDefault="00FD1FD8" w:rsidP="00FD1FD8">
      <w:pPr>
        <w:pStyle w:val="40"/>
        <w:numPr>
          <w:ilvl w:val="3"/>
          <w:numId w:val="2"/>
        </w:numPr>
        <w:rPr>
          <w:lang w:eastAsia="zh-CN"/>
        </w:rPr>
      </w:pPr>
      <w:r>
        <w:rPr>
          <w:rFonts w:hint="eastAsia"/>
          <w:lang w:eastAsia="zh-CN"/>
        </w:rPr>
        <w:t>业务元素</w:t>
      </w:r>
    </w:p>
    <w:tbl>
      <w:tblPr>
        <w:tblW w:w="3974"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71"/>
        <w:gridCol w:w="1718"/>
        <w:gridCol w:w="1845"/>
        <w:gridCol w:w="1844"/>
      </w:tblGrid>
      <w:tr w:rsidR="00FD1FD8" w:rsidRPr="00806E14" w14:paraId="1077E0BC" w14:textId="77777777" w:rsidTr="00FD1FD8">
        <w:trPr>
          <w:cantSplit/>
          <w:trHeight w:val="357"/>
          <w:tblHeader/>
        </w:trPr>
        <w:tc>
          <w:tcPr>
            <w:tcW w:w="1011" w:type="pct"/>
            <w:tcBorders>
              <w:bottom w:val="double" w:sz="4" w:space="0" w:color="FFFFFF"/>
            </w:tcBorders>
            <w:shd w:val="clear" w:color="auto" w:fill="7C9BC1"/>
          </w:tcPr>
          <w:p w14:paraId="588D7727" w14:textId="77777777" w:rsidR="00FD1FD8" w:rsidRPr="002A4546" w:rsidRDefault="00FD1FD8" w:rsidP="00FD1FD8">
            <w:pPr>
              <w:pStyle w:val="Cap1"/>
              <w:ind w:firstLineChars="100" w:firstLine="200"/>
              <w:rPr>
                <w:szCs w:val="18"/>
              </w:rPr>
            </w:pPr>
            <w:r w:rsidRPr="002A4546">
              <w:rPr>
                <w:rFonts w:hint="eastAsia"/>
                <w:szCs w:val="18"/>
              </w:rPr>
              <w:t>#</w:t>
            </w:r>
          </w:p>
        </w:tc>
        <w:tc>
          <w:tcPr>
            <w:tcW w:w="1267" w:type="pct"/>
            <w:tcBorders>
              <w:bottom w:val="double" w:sz="4" w:space="0" w:color="FFFFFF"/>
            </w:tcBorders>
            <w:shd w:val="clear" w:color="auto" w:fill="7C9BC1"/>
            <w:vAlign w:val="center"/>
          </w:tcPr>
          <w:p w14:paraId="4620EA76" w14:textId="126F701C" w:rsidR="00FD1FD8" w:rsidRPr="002A4546" w:rsidRDefault="00FD1FD8" w:rsidP="00FD1FD8">
            <w:pPr>
              <w:pStyle w:val="Cap1"/>
              <w:ind w:firstLineChars="100" w:firstLine="200"/>
              <w:rPr>
                <w:szCs w:val="18"/>
              </w:rPr>
            </w:pPr>
            <w:r>
              <w:rPr>
                <w:rFonts w:hint="eastAsia"/>
                <w:szCs w:val="18"/>
              </w:rPr>
              <w:t>发布人</w:t>
            </w:r>
          </w:p>
        </w:tc>
        <w:tc>
          <w:tcPr>
            <w:tcW w:w="1361" w:type="pct"/>
            <w:tcBorders>
              <w:bottom w:val="double" w:sz="4" w:space="0" w:color="FFFFFF"/>
            </w:tcBorders>
            <w:shd w:val="clear" w:color="auto" w:fill="7C9BC1"/>
            <w:vAlign w:val="center"/>
          </w:tcPr>
          <w:p w14:paraId="77CF7BCB" w14:textId="06F01A22" w:rsidR="00FD1FD8" w:rsidRPr="002A4546" w:rsidRDefault="00FD1FD8" w:rsidP="00FD1FD8">
            <w:pPr>
              <w:pStyle w:val="Cap1"/>
              <w:ind w:firstLineChars="100" w:firstLine="200"/>
              <w:rPr>
                <w:szCs w:val="18"/>
              </w:rPr>
            </w:pPr>
            <w:r>
              <w:rPr>
                <w:rFonts w:hint="eastAsia"/>
                <w:szCs w:val="18"/>
              </w:rPr>
              <w:t>发布日期</w:t>
            </w:r>
          </w:p>
        </w:tc>
        <w:tc>
          <w:tcPr>
            <w:tcW w:w="1360" w:type="pct"/>
            <w:tcBorders>
              <w:bottom w:val="double" w:sz="4" w:space="0" w:color="FFFFFF"/>
            </w:tcBorders>
            <w:shd w:val="clear" w:color="auto" w:fill="7C9BC1"/>
            <w:vAlign w:val="center"/>
          </w:tcPr>
          <w:p w14:paraId="6DCD0D29" w14:textId="3005E4FE" w:rsidR="00FD1FD8" w:rsidRPr="002A4546" w:rsidRDefault="00FD1FD8" w:rsidP="00FD1FD8">
            <w:pPr>
              <w:pStyle w:val="Cap1"/>
              <w:ind w:firstLineChars="100" w:firstLine="200"/>
              <w:rPr>
                <w:szCs w:val="18"/>
              </w:rPr>
            </w:pPr>
            <w:r>
              <w:rPr>
                <w:rFonts w:hint="eastAsia"/>
                <w:szCs w:val="18"/>
              </w:rPr>
              <w:t>标题</w:t>
            </w:r>
          </w:p>
        </w:tc>
      </w:tr>
      <w:tr w:rsidR="00FD1FD8" w:rsidRPr="00806E14" w14:paraId="6206446E" w14:textId="77777777" w:rsidTr="00FD1FD8">
        <w:trPr>
          <w:cantSplit/>
          <w:trHeight w:val="324"/>
        </w:trPr>
        <w:tc>
          <w:tcPr>
            <w:tcW w:w="1011" w:type="pct"/>
            <w:shd w:val="clear" w:color="auto" w:fill="E3EEF5"/>
            <w:vAlign w:val="center"/>
          </w:tcPr>
          <w:p w14:paraId="61F53EDF" w14:textId="77777777" w:rsidR="00FD1FD8" w:rsidRPr="005D789A" w:rsidRDefault="00FD1FD8" w:rsidP="00FD1FD8">
            <w:pPr>
              <w:pStyle w:val="Cap2"/>
              <w:jc w:val="center"/>
              <w:rPr>
                <w:lang w:eastAsia="zh-CN"/>
              </w:rPr>
            </w:pPr>
            <w:r w:rsidRPr="005D789A">
              <w:rPr>
                <w:lang w:eastAsia="zh-CN"/>
              </w:rPr>
              <w:t>1</w:t>
            </w:r>
          </w:p>
        </w:tc>
        <w:tc>
          <w:tcPr>
            <w:tcW w:w="1267" w:type="pct"/>
            <w:shd w:val="clear" w:color="auto" w:fill="E3EEF5"/>
          </w:tcPr>
          <w:p w14:paraId="1879E228" w14:textId="53626FB1" w:rsidR="00FD1FD8" w:rsidRDefault="00FD1FD8" w:rsidP="00FD1FD8">
            <w:pPr>
              <w:jc w:val="center"/>
              <w:rPr>
                <w:rFonts w:ascii="宋体" w:hAnsi="宋体" w:cs="宋体"/>
                <w:szCs w:val="22"/>
              </w:rPr>
            </w:pPr>
            <w:r>
              <w:rPr>
                <w:sz w:val="18"/>
                <w:szCs w:val="18"/>
              </w:rPr>
              <w:t>nicole.deng</w:t>
            </w:r>
          </w:p>
        </w:tc>
        <w:tc>
          <w:tcPr>
            <w:tcW w:w="1361" w:type="pct"/>
            <w:shd w:val="clear" w:color="auto" w:fill="E3EEF5"/>
          </w:tcPr>
          <w:p w14:paraId="16E5D6A6" w14:textId="109899EE" w:rsidR="00FD1FD8" w:rsidRDefault="00FD1FD8" w:rsidP="00FD1FD8">
            <w:pPr>
              <w:jc w:val="center"/>
              <w:rPr>
                <w:rFonts w:ascii="宋体" w:hAnsi="宋体" w:cs="宋体"/>
                <w:szCs w:val="22"/>
              </w:rPr>
            </w:pPr>
            <w:r>
              <w:rPr>
                <w:sz w:val="18"/>
                <w:szCs w:val="18"/>
              </w:rPr>
              <w:t>2019-02-19 15:55:47</w:t>
            </w:r>
          </w:p>
        </w:tc>
        <w:tc>
          <w:tcPr>
            <w:tcW w:w="1360" w:type="pct"/>
            <w:shd w:val="clear" w:color="auto" w:fill="E3EEF5"/>
          </w:tcPr>
          <w:p w14:paraId="0A68680A" w14:textId="55117657" w:rsidR="00FD1FD8" w:rsidRDefault="00FD1FD8" w:rsidP="00FD1FD8">
            <w:pPr>
              <w:jc w:val="center"/>
              <w:rPr>
                <w:rFonts w:ascii="宋体" w:hAnsi="宋体" w:cs="宋体"/>
                <w:sz w:val="20"/>
                <w:szCs w:val="20"/>
              </w:rPr>
            </w:pPr>
            <w:r>
              <w:rPr>
                <w:rFonts w:hint="eastAsia"/>
                <w:sz w:val="20"/>
                <w:szCs w:val="20"/>
              </w:rPr>
              <w:t>资金管理办法</w:t>
            </w:r>
          </w:p>
        </w:tc>
      </w:tr>
      <w:tr w:rsidR="00FD1FD8" w:rsidRPr="00806E14" w14:paraId="68FB4CE6" w14:textId="77777777" w:rsidTr="00FD1FD8">
        <w:trPr>
          <w:cantSplit/>
          <w:trHeight w:val="324"/>
        </w:trPr>
        <w:tc>
          <w:tcPr>
            <w:tcW w:w="1011" w:type="pct"/>
            <w:shd w:val="clear" w:color="auto" w:fill="E3EEF5"/>
            <w:vAlign w:val="center"/>
          </w:tcPr>
          <w:p w14:paraId="257C20BB" w14:textId="77777777" w:rsidR="00FD1FD8" w:rsidRPr="005D789A" w:rsidRDefault="00FD1FD8" w:rsidP="00FD1FD8">
            <w:pPr>
              <w:pStyle w:val="Cap2"/>
              <w:jc w:val="center"/>
              <w:rPr>
                <w:lang w:eastAsia="zh-CN"/>
              </w:rPr>
            </w:pPr>
            <w:r>
              <w:rPr>
                <w:rFonts w:hint="eastAsia"/>
                <w:lang w:eastAsia="zh-CN"/>
              </w:rPr>
              <w:t>2</w:t>
            </w:r>
          </w:p>
        </w:tc>
        <w:tc>
          <w:tcPr>
            <w:tcW w:w="1267" w:type="pct"/>
            <w:shd w:val="clear" w:color="auto" w:fill="E3EEF5"/>
          </w:tcPr>
          <w:p w14:paraId="26006793" w14:textId="77777777" w:rsidR="00FD1FD8" w:rsidRDefault="00FD1FD8" w:rsidP="00FD1FD8">
            <w:pPr>
              <w:jc w:val="center"/>
              <w:rPr>
                <w:rFonts w:ascii="宋体" w:hAnsi="宋体" w:cs="宋体"/>
                <w:szCs w:val="22"/>
              </w:rPr>
            </w:pPr>
          </w:p>
        </w:tc>
        <w:tc>
          <w:tcPr>
            <w:tcW w:w="1361" w:type="pct"/>
            <w:shd w:val="clear" w:color="auto" w:fill="E3EEF5"/>
          </w:tcPr>
          <w:p w14:paraId="78922A5F" w14:textId="77777777" w:rsidR="00FD1FD8" w:rsidRDefault="00FD1FD8" w:rsidP="00FD1FD8">
            <w:pPr>
              <w:jc w:val="center"/>
              <w:rPr>
                <w:rFonts w:ascii="宋体" w:hAnsi="宋体" w:cs="宋体"/>
                <w:szCs w:val="22"/>
              </w:rPr>
            </w:pPr>
          </w:p>
        </w:tc>
        <w:tc>
          <w:tcPr>
            <w:tcW w:w="1360" w:type="pct"/>
            <w:shd w:val="clear" w:color="auto" w:fill="E3EEF5"/>
            <w:vAlign w:val="bottom"/>
          </w:tcPr>
          <w:p w14:paraId="1A7072A7" w14:textId="77777777" w:rsidR="00FD1FD8" w:rsidRPr="00200166" w:rsidRDefault="00FD1FD8" w:rsidP="00FD1FD8">
            <w:pPr>
              <w:jc w:val="center"/>
              <w:rPr>
                <w:sz w:val="20"/>
                <w:szCs w:val="20"/>
              </w:rPr>
            </w:pPr>
          </w:p>
        </w:tc>
      </w:tr>
      <w:tr w:rsidR="00FD1FD8" w:rsidRPr="00806E14" w14:paraId="7406B1FB" w14:textId="77777777" w:rsidTr="00FD1FD8">
        <w:trPr>
          <w:cantSplit/>
          <w:trHeight w:val="324"/>
        </w:trPr>
        <w:tc>
          <w:tcPr>
            <w:tcW w:w="1011" w:type="pct"/>
            <w:shd w:val="clear" w:color="auto" w:fill="E3EEF5"/>
            <w:vAlign w:val="center"/>
          </w:tcPr>
          <w:p w14:paraId="0BC21050" w14:textId="77777777" w:rsidR="00FD1FD8" w:rsidRPr="005D789A" w:rsidRDefault="00FD1FD8" w:rsidP="00FD1FD8">
            <w:pPr>
              <w:pStyle w:val="Cap2"/>
              <w:jc w:val="center"/>
              <w:rPr>
                <w:lang w:eastAsia="zh-CN"/>
              </w:rPr>
            </w:pPr>
            <w:r>
              <w:rPr>
                <w:rFonts w:hint="eastAsia"/>
                <w:lang w:eastAsia="zh-CN"/>
              </w:rPr>
              <w:t>3</w:t>
            </w:r>
          </w:p>
        </w:tc>
        <w:tc>
          <w:tcPr>
            <w:tcW w:w="1267" w:type="pct"/>
            <w:shd w:val="clear" w:color="auto" w:fill="E3EEF5"/>
          </w:tcPr>
          <w:p w14:paraId="2EF89119" w14:textId="77777777" w:rsidR="00FD1FD8" w:rsidRDefault="00FD1FD8" w:rsidP="00FD1FD8">
            <w:pPr>
              <w:jc w:val="center"/>
              <w:rPr>
                <w:rFonts w:ascii="宋体" w:hAnsi="宋体" w:cs="宋体"/>
                <w:szCs w:val="22"/>
              </w:rPr>
            </w:pPr>
          </w:p>
        </w:tc>
        <w:tc>
          <w:tcPr>
            <w:tcW w:w="1361" w:type="pct"/>
            <w:shd w:val="clear" w:color="auto" w:fill="E3EEF5"/>
          </w:tcPr>
          <w:p w14:paraId="10E3433A" w14:textId="77777777" w:rsidR="00FD1FD8" w:rsidRDefault="00FD1FD8" w:rsidP="00FD1FD8">
            <w:pPr>
              <w:jc w:val="center"/>
              <w:rPr>
                <w:rFonts w:ascii="宋体" w:hAnsi="宋体" w:cs="宋体"/>
                <w:szCs w:val="22"/>
              </w:rPr>
            </w:pPr>
          </w:p>
        </w:tc>
        <w:tc>
          <w:tcPr>
            <w:tcW w:w="1360" w:type="pct"/>
            <w:shd w:val="clear" w:color="auto" w:fill="E3EEF5"/>
            <w:vAlign w:val="bottom"/>
          </w:tcPr>
          <w:p w14:paraId="7996C50F" w14:textId="77777777" w:rsidR="00FD1FD8" w:rsidRPr="00200166" w:rsidRDefault="00FD1FD8" w:rsidP="00FD1FD8">
            <w:pPr>
              <w:jc w:val="center"/>
              <w:rPr>
                <w:sz w:val="20"/>
                <w:szCs w:val="20"/>
              </w:rPr>
            </w:pPr>
          </w:p>
        </w:tc>
      </w:tr>
      <w:tr w:rsidR="00FD1FD8" w:rsidRPr="00806E14" w14:paraId="4CEB97F3" w14:textId="77777777" w:rsidTr="00FD1FD8">
        <w:trPr>
          <w:cantSplit/>
          <w:trHeight w:val="324"/>
        </w:trPr>
        <w:tc>
          <w:tcPr>
            <w:tcW w:w="1011" w:type="pct"/>
            <w:shd w:val="clear" w:color="auto" w:fill="E3EEF5"/>
            <w:vAlign w:val="center"/>
          </w:tcPr>
          <w:p w14:paraId="3FE6EEF5" w14:textId="77777777" w:rsidR="00FD1FD8" w:rsidRDefault="00FD1FD8" w:rsidP="00FD1FD8">
            <w:pPr>
              <w:pStyle w:val="Cap2"/>
              <w:jc w:val="center"/>
              <w:rPr>
                <w:lang w:eastAsia="zh-CN"/>
              </w:rPr>
            </w:pPr>
            <w:r>
              <w:rPr>
                <w:rFonts w:hint="eastAsia"/>
                <w:lang w:eastAsia="zh-CN"/>
              </w:rPr>
              <w:t>4</w:t>
            </w:r>
          </w:p>
        </w:tc>
        <w:tc>
          <w:tcPr>
            <w:tcW w:w="1267" w:type="pct"/>
            <w:shd w:val="clear" w:color="auto" w:fill="E3EEF5"/>
          </w:tcPr>
          <w:p w14:paraId="196A01C0" w14:textId="77777777" w:rsidR="00FD1FD8" w:rsidRDefault="00FD1FD8" w:rsidP="00FD1FD8">
            <w:pPr>
              <w:jc w:val="center"/>
              <w:rPr>
                <w:szCs w:val="22"/>
              </w:rPr>
            </w:pPr>
          </w:p>
        </w:tc>
        <w:tc>
          <w:tcPr>
            <w:tcW w:w="1361" w:type="pct"/>
            <w:shd w:val="clear" w:color="auto" w:fill="E3EEF5"/>
          </w:tcPr>
          <w:p w14:paraId="12D1E6F0" w14:textId="77777777" w:rsidR="00FD1FD8" w:rsidRPr="008C430C" w:rsidRDefault="00FD1FD8" w:rsidP="00FD1FD8">
            <w:pPr>
              <w:jc w:val="center"/>
              <w:rPr>
                <w:rFonts w:ascii="宋体" w:hAnsi="宋体" w:cs="宋体"/>
                <w:szCs w:val="22"/>
              </w:rPr>
            </w:pPr>
          </w:p>
        </w:tc>
        <w:tc>
          <w:tcPr>
            <w:tcW w:w="1360" w:type="pct"/>
            <w:shd w:val="clear" w:color="auto" w:fill="E3EEF5"/>
            <w:vAlign w:val="bottom"/>
          </w:tcPr>
          <w:p w14:paraId="199543E8" w14:textId="77777777" w:rsidR="00FD1FD8" w:rsidRPr="00200166" w:rsidRDefault="00FD1FD8" w:rsidP="00FD1FD8">
            <w:pPr>
              <w:jc w:val="center"/>
              <w:rPr>
                <w:sz w:val="20"/>
                <w:szCs w:val="20"/>
              </w:rPr>
            </w:pPr>
          </w:p>
        </w:tc>
      </w:tr>
      <w:tr w:rsidR="00FD1FD8" w:rsidRPr="00806E14" w14:paraId="7C3B7D29" w14:textId="77777777" w:rsidTr="00FD1FD8">
        <w:trPr>
          <w:cantSplit/>
          <w:trHeight w:val="324"/>
        </w:trPr>
        <w:tc>
          <w:tcPr>
            <w:tcW w:w="1011" w:type="pct"/>
            <w:shd w:val="clear" w:color="auto" w:fill="E3EEF5"/>
            <w:vAlign w:val="center"/>
          </w:tcPr>
          <w:p w14:paraId="05312557" w14:textId="77777777" w:rsidR="00FD1FD8" w:rsidRDefault="00FD1FD8" w:rsidP="00FD1FD8">
            <w:pPr>
              <w:pStyle w:val="Cap2"/>
              <w:jc w:val="center"/>
              <w:rPr>
                <w:lang w:eastAsia="zh-CN"/>
              </w:rPr>
            </w:pPr>
          </w:p>
        </w:tc>
        <w:tc>
          <w:tcPr>
            <w:tcW w:w="1267" w:type="pct"/>
            <w:shd w:val="clear" w:color="auto" w:fill="E3EEF5"/>
          </w:tcPr>
          <w:p w14:paraId="497228D6" w14:textId="77777777" w:rsidR="00FD1FD8" w:rsidRDefault="00FD1FD8" w:rsidP="00FD1FD8">
            <w:pPr>
              <w:jc w:val="center"/>
              <w:rPr>
                <w:szCs w:val="22"/>
              </w:rPr>
            </w:pPr>
          </w:p>
        </w:tc>
        <w:tc>
          <w:tcPr>
            <w:tcW w:w="1361" w:type="pct"/>
            <w:shd w:val="clear" w:color="auto" w:fill="E3EEF5"/>
          </w:tcPr>
          <w:p w14:paraId="3B95765B" w14:textId="77777777" w:rsidR="00FD1FD8" w:rsidRPr="008C430C" w:rsidRDefault="00FD1FD8" w:rsidP="00FD1FD8">
            <w:pPr>
              <w:jc w:val="center"/>
              <w:rPr>
                <w:rFonts w:ascii="宋体" w:hAnsi="宋体" w:cs="宋体"/>
                <w:szCs w:val="22"/>
              </w:rPr>
            </w:pPr>
          </w:p>
        </w:tc>
        <w:tc>
          <w:tcPr>
            <w:tcW w:w="1360" w:type="pct"/>
            <w:shd w:val="clear" w:color="auto" w:fill="E3EEF5"/>
          </w:tcPr>
          <w:p w14:paraId="6FEA4803" w14:textId="77777777" w:rsidR="00FD1FD8" w:rsidRDefault="00FD1FD8" w:rsidP="00FD1FD8">
            <w:pPr>
              <w:jc w:val="center"/>
              <w:rPr>
                <w:sz w:val="20"/>
                <w:szCs w:val="20"/>
              </w:rPr>
            </w:pPr>
          </w:p>
        </w:tc>
      </w:tr>
    </w:tbl>
    <w:p w14:paraId="045B87AA" w14:textId="77777777" w:rsidR="00FD1FD8" w:rsidRDefault="00FD1FD8" w:rsidP="00FD1FD8">
      <w:pPr>
        <w:pStyle w:val="40"/>
        <w:numPr>
          <w:ilvl w:val="3"/>
          <w:numId w:val="2"/>
        </w:numPr>
        <w:rPr>
          <w:lang w:eastAsia="zh-CN"/>
        </w:rPr>
      </w:pPr>
      <w:r>
        <w:rPr>
          <w:rFonts w:hint="eastAsia"/>
          <w:lang w:eastAsia="zh-CN"/>
        </w:rPr>
        <w:t>用户界面</w:t>
      </w:r>
    </w:p>
    <w:p w14:paraId="46702474" w14:textId="3AC6BC5E" w:rsidR="00FD1FD8" w:rsidRPr="00D12323" w:rsidRDefault="00FD1FD8" w:rsidP="00FD1FD8">
      <w:pPr>
        <w:pStyle w:val="L-"/>
      </w:pPr>
      <w:r w:rsidRPr="00D12323">
        <w:rPr>
          <w:rFonts w:hint="eastAsia"/>
        </w:rPr>
        <w:t>图：</w:t>
      </w:r>
      <w:r w:rsidR="00B57DA9">
        <w:rPr>
          <w:rFonts w:hint="eastAsia"/>
        </w:rPr>
        <w:t>3.1.11.5</w:t>
      </w:r>
      <w:r w:rsidR="00B57DA9">
        <w:t>-1</w:t>
      </w:r>
      <w:r w:rsidRPr="00D12323">
        <w:rPr>
          <w:rFonts w:hint="eastAsia"/>
        </w:rPr>
        <w:t xml:space="preserve"> </w:t>
      </w:r>
      <w:r>
        <w:rPr>
          <w:rFonts w:hint="eastAsia"/>
        </w:rPr>
        <w:t xml:space="preserve"> </w:t>
      </w:r>
      <w:r>
        <w:rPr>
          <w:rFonts w:hint="eastAsia"/>
        </w:rPr>
        <w:t>公告查询页面</w:t>
      </w:r>
    </w:p>
    <w:p w14:paraId="5733499C" w14:textId="1EEBA159" w:rsidR="00FD1FD8" w:rsidRDefault="00FD1FD8" w:rsidP="00FD1FD8">
      <w:r>
        <w:rPr>
          <w:noProof/>
          <w:lang w:eastAsia="zh-CN" w:bidi="ar-SA"/>
        </w:rPr>
        <w:drawing>
          <wp:inline distT="0" distB="0" distL="0" distR="0" wp14:anchorId="5099A826" wp14:editId="61DF05E5">
            <wp:extent cx="5278120" cy="199644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1996440"/>
                    </a:xfrm>
                    <a:prstGeom prst="rect">
                      <a:avLst/>
                    </a:prstGeom>
                  </pic:spPr>
                </pic:pic>
              </a:graphicData>
            </a:graphic>
          </wp:inline>
        </w:drawing>
      </w:r>
    </w:p>
    <w:p w14:paraId="659BCCD9" w14:textId="77777777" w:rsidR="00FD1FD8" w:rsidRDefault="00FD1FD8" w:rsidP="00FD1FD8"/>
    <w:p w14:paraId="250E7F3E" w14:textId="7535364A" w:rsidR="00FD1FD8" w:rsidRPr="00D12323" w:rsidRDefault="00FD1FD8" w:rsidP="00FD1FD8">
      <w:pPr>
        <w:pStyle w:val="L-"/>
      </w:pPr>
      <w:r w:rsidRPr="00D12323">
        <w:rPr>
          <w:rFonts w:hint="eastAsia"/>
        </w:rPr>
        <w:t>图：</w:t>
      </w:r>
      <w:r>
        <w:rPr>
          <w:rFonts w:hint="eastAsia"/>
        </w:rPr>
        <w:t>3.1.1</w:t>
      </w:r>
      <w:r>
        <w:t>1</w:t>
      </w:r>
      <w:r w:rsidR="00B57DA9">
        <w:t>.5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公告新增页面</w:t>
      </w:r>
    </w:p>
    <w:p w14:paraId="38344245" w14:textId="42158679" w:rsidR="00FD1FD8" w:rsidRPr="00105D5D" w:rsidRDefault="00FD1FD8" w:rsidP="00FD1FD8">
      <w:r>
        <w:rPr>
          <w:noProof/>
          <w:lang w:eastAsia="zh-CN" w:bidi="ar-SA"/>
        </w:rPr>
        <w:drawing>
          <wp:inline distT="0" distB="0" distL="0" distR="0" wp14:anchorId="4ED4B615" wp14:editId="0ACDFAC3">
            <wp:extent cx="5278120" cy="28390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839085"/>
                    </a:xfrm>
                    <a:prstGeom prst="rect">
                      <a:avLst/>
                    </a:prstGeom>
                  </pic:spPr>
                </pic:pic>
              </a:graphicData>
            </a:graphic>
          </wp:inline>
        </w:drawing>
      </w:r>
    </w:p>
    <w:p w14:paraId="47DF1540" w14:textId="77777777" w:rsidR="00FD1FD8" w:rsidRDefault="00FD1FD8" w:rsidP="00FD1FD8">
      <w:pPr>
        <w:adjustRightInd w:val="0"/>
        <w:snapToGrid w:val="0"/>
        <w:spacing w:line="360" w:lineRule="auto"/>
        <w:ind w:firstLine="420"/>
        <w:rPr>
          <w:rFonts w:ascii="宋体" w:hAnsi="宋体" w:cs="宋体"/>
          <w:i/>
          <w:color w:val="808080"/>
          <w:lang w:eastAsia="zh-CN"/>
        </w:rPr>
      </w:pPr>
    </w:p>
    <w:p w14:paraId="40BD0669" w14:textId="77777777" w:rsidR="008848BD" w:rsidRDefault="008848BD">
      <w:pPr>
        <w:adjustRightInd w:val="0"/>
        <w:snapToGrid w:val="0"/>
        <w:spacing w:line="360" w:lineRule="auto"/>
        <w:ind w:firstLine="420"/>
        <w:rPr>
          <w:rFonts w:ascii="宋体" w:hAnsi="宋体" w:cs="宋体"/>
          <w:i/>
          <w:color w:val="808080"/>
          <w:lang w:eastAsia="zh-CN"/>
        </w:rPr>
      </w:pPr>
    </w:p>
    <w:p w14:paraId="2EABC303" w14:textId="77777777" w:rsidR="008848BD" w:rsidRDefault="008848BD" w:rsidP="008848BD">
      <w:pPr>
        <w:pStyle w:val="20"/>
        <w:numPr>
          <w:ilvl w:val="1"/>
          <w:numId w:val="2"/>
        </w:numPr>
        <w:rPr>
          <w:lang w:eastAsia="zh-CN"/>
        </w:rPr>
      </w:pPr>
      <w:bookmarkStart w:id="67" w:name="_Toc517685543"/>
      <w:bookmarkStart w:id="68" w:name="_Toc4183036"/>
      <w:r>
        <w:rPr>
          <w:rFonts w:hint="eastAsia"/>
          <w:lang w:eastAsia="zh-CN"/>
        </w:rPr>
        <w:t>资金渠道</w:t>
      </w:r>
      <w:bookmarkEnd w:id="67"/>
      <w:bookmarkEnd w:id="68"/>
    </w:p>
    <w:p w14:paraId="0E650DE7" w14:textId="77777777" w:rsidR="008848BD" w:rsidRDefault="008848BD" w:rsidP="008848BD">
      <w:pPr>
        <w:pStyle w:val="30"/>
        <w:numPr>
          <w:ilvl w:val="2"/>
          <w:numId w:val="2"/>
        </w:numPr>
        <w:rPr>
          <w:lang w:eastAsia="zh-CN"/>
        </w:rPr>
      </w:pPr>
      <w:bookmarkStart w:id="69" w:name="_Toc517685544"/>
      <w:bookmarkStart w:id="70" w:name="_Toc4183037"/>
      <w:r>
        <w:rPr>
          <w:rFonts w:hint="eastAsia"/>
          <w:lang w:eastAsia="zh-CN"/>
        </w:rPr>
        <w:t>渠道信息</w:t>
      </w:r>
      <w:bookmarkEnd w:id="69"/>
      <w:bookmarkEnd w:id="70"/>
    </w:p>
    <w:p w14:paraId="55D31927" w14:textId="77777777" w:rsidR="008848BD" w:rsidRDefault="008848BD" w:rsidP="008848BD">
      <w:pPr>
        <w:pStyle w:val="40"/>
        <w:numPr>
          <w:ilvl w:val="3"/>
          <w:numId w:val="2"/>
        </w:numPr>
        <w:rPr>
          <w:lang w:eastAsia="zh-CN"/>
        </w:rPr>
      </w:pPr>
      <w:r>
        <w:rPr>
          <w:rFonts w:hint="eastAsia"/>
          <w:lang w:eastAsia="zh-CN"/>
        </w:rPr>
        <w:t>业务描述</w:t>
      </w:r>
    </w:p>
    <w:p w14:paraId="1E78DCE3" w14:textId="77777777" w:rsidR="008848BD" w:rsidRDefault="008848BD" w:rsidP="008848BD">
      <w:pPr>
        <w:ind w:firstLine="420"/>
        <w:rPr>
          <w:lang w:eastAsia="zh-CN"/>
        </w:rPr>
      </w:pPr>
      <w:r>
        <w:rPr>
          <w:rFonts w:hint="eastAsia"/>
          <w:lang w:eastAsia="zh-CN"/>
        </w:rPr>
        <w:t>在直连跨行收付时，银行与银行的清算是由人民银行系统处理，因此需系统按照人民银行约定的数据规则提交，在此维护一套系统银行的信息。</w:t>
      </w:r>
    </w:p>
    <w:p w14:paraId="1DBEC3A3" w14:textId="77777777" w:rsidR="008848BD" w:rsidRDefault="008848BD" w:rsidP="008848BD">
      <w:pPr>
        <w:ind w:firstLine="420"/>
        <w:rPr>
          <w:lang w:eastAsia="zh-CN"/>
        </w:rPr>
      </w:pPr>
      <w:commentRangeStart w:id="71"/>
      <w:r>
        <w:rPr>
          <w:rFonts w:hint="eastAsia"/>
          <w:lang w:eastAsia="zh-CN"/>
        </w:rPr>
        <w:t>该功能由保融提供数据源，由总部统一通过执行脚本的形式维护</w:t>
      </w:r>
      <w:commentRangeEnd w:id="71"/>
      <w:r w:rsidR="00AF3F3C">
        <w:rPr>
          <w:rStyle w:val="af4"/>
          <w:rFonts w:ascii="Times New Roman" w:hAnsi="Times New Roman"/>
          <w:kern w:val="2"/>
        </w:rPr>
        <w:commentReference w:id="71"/>
      </w:r>
      <w:r>
        <w:rPr>
          <w:rFonts w:hint="eastAsia"/>
          <w:lang w:eastAsia="zh-CN"/>
        </w:rPr>
        <w:t>。</w:t>
      </w:r>
    </w:p>
    <w:p w14:paraId="3A640F85" w14:textId="77777777" w:rsidR="008848BD" w:rsidRDefault="008848BD" w:rsidP="008848BD">
      <w:pPr>
        <w:pStyle w:val="40"/>
        <w:numPr>
          <w:ilvl w:val="3"/>
          <w:numId w:val="2"/>
        </w:numPr>
        <w:rPr>
          <w:lang w:eastAsia="zh-CN"/>
        </w:rPr>
      </w:pPr>
      <w:r>
        <w:rPr>
          <w:rFonts w:hint="eastAsia"/>
          <w:lang w:eastAsia="zh-CN"/>
        </w:rPr>
        <w:t>业务流程</w:t>
      </w:r>
    </w:p>
    <w:p w14:paraId="2BB429D9" w14:textId="77777777" w:rsidR="008848BD" w:rsidRDefault="008848BD" w:rsidP="008848BD">
      <w:pPr>
        <w:ind w:left="420"/>
      </w:pPr>
      <w:r>
        <w:rPr>
          <w:rFonts w:hint="eastAsia"/>
        </w:rPr>
        <w:t>无</w:t>
      </w:r>
    </w:p>
    <w:p w14:paraId="39B63D14" w14:textId="77777777" w:rsidR="008848BD" w:rsidRDefault="008848BD" w:rsidP="008848BD">
      <w:pPr>
        <w:pStyle w:val="40"/>
        <w:numPr>
          <w:ilvl w:val="3"/>
          <w:numId w:val="2"/>
        </w:numPr>
        <w:rPr>
          <w:lang w:eastAsia="zh-CN"/>
        </w:rPr>
      </w:pPr>
      <w:r>
        <w:rPr>
          <w:rFonts w:hint="eastAsia"/>
          <w:lang w:eastAsia="zh-CN"/>
        </w:rPr>
        <w:t>流程说明</w:t>
      </w:r>
    </w:p>
    <w:p w14:paraId="1F51FA8A" w14:textId="77777777" w:rsidR="008848BD" w:rsidRDefault="008848BD" w:rsidP="008848BD">
      <w:pPr>
        <w:ind w:left="420"/>
      </w:pPr>
      <w:r>
        <w:rPr>
          <w:rFonts w:hint="eastAsia"/>
        </w:rPr>
        <w:t>无</w:t>
      </w:r>
    </w:p>
    <w:p w14:paraId="2705448B"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7"/>
        <w:gridCol w:w="1312"/>
        <w:gridCol w:w="1562"/>
        <w:gridCol w:w="1700"/>
        <w:gridCol w:w="1417"/>
        <w:gridCol w:w="1470"/>
      </w:tblGrid>
      <w:tr w:rsidR="008848BD" w:rsidRPr="00806E14" w14:paraId="3791B9A6"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10235C1F" w14:textId="77777777" w:rsidR="008848BD" w:rsidRPr="00806E14" w:rsidRDefault="008848BD" w:rsidP="008848BD">
            <w:pPr>
              <w:jc w:val="center"/>
              <w:rPr>
                <w:rFonts w:ascii="宋体" w:hAnsi="宋体"/>
                <w:b/>
              </w:rPr>
            </w:pPr>
            <w:r>
              <w:rPr>
                <w:rFonts w:ascii="宋体" w:hAnsi="宋体" w:hint="eastAsia"/>
                <w:b/>
              </w:rPr>
              <w:t>渠道信息-样例</w:t>
            </w:r>
          </w:p>
        </w:tc>
      </w:tr>
      <w:tr w:rsidR="008848BD" w:rsidRPr="00806E14" w14:paraId="29AF6288" w14:textId="77777777" w:rsidTr="008848BD">
        <w:trPr>
          <w:cantSplit/>
          <w:trHeight w:val="357"/>
          <w:tblHeader/>
        </w:trPr>
        <w:tc>
          <w:tcPr>
            <w:tcW w:w="625" w:type="pct"/>
            <w:tcBorders>
              <w:bottom w:val="double" w:sz="4" w:space="0" w:color="FFFFFF"/>
            </w:tcBorders>
            <w:shd w:val="clear" w:color="auto" w:fill="7C9BC1"/>
          </w:tcPr>
          <w:p w14:paraId="6C8BEB78" w14:textId="77777777" w:rsidR="008848BD" w:rsidRPr="004B6969" w:rsidRDefault="008848BD" w:rsidP="008848BD">
            <w:pPr>
              <w:pStyle w:val="Cap1"/>
              <w:ind w:firstLineChars="100" w:firstLine="200"/>
              <w:rPr>
                <w:szCs w:val="18"/>
              </w:rPr>
            </w:pPr>
            <w:r w:rsidRPr="002A4546">
              <w:rPr>
                <w:rFonts w:hint="eastAsia"/>
                <w:szCs w:val="18"/>
              </w:rPr>
              <w:t>#</w:t>
            </w:r>
          </w:p>
        </w:tc>
        <w:tc>
          <w:tcPr>
            <w:tcW w:w="769" w:type="pct"/>
            <w:tcBorders>
              <w:bottom w:val="double" w:sz="4" w:space="0" w:color="FFFFFF"/>
            </w:tcBorders>
            <w:shd w:val="clear" w:color="auto" w:fill="7C9BC1"/>
            <w:vAlign w:val="center"/>
          </w:tcPr>
          <w:p w14:paraId="4ED55673" w14:textId="77777777" w:rsidR="008848BD" w:rsidRPr="004B6969" w:rsidRDefault="008848BD" w:rsidP="008848BD">
            <w:pPr>
              <w:pStyle w:val="Cap1"/>
              <w:ind w:firstLineChars="100" w:firstLine="200"/>
              <w:rPr>
                <w:szCs w:val="18"/>
              </w:rPr>
            </w:pPr>
            <w:r w:rsidRPr="004B6969">
              <w:rPr>
                <w:rFonts w:hint="eastAsia"/>
                <w:szCs w:val="18"/>
              </w:rPr>
              <w:t>银行代码</w:t>
            </w:r>
          </w:p>
        </w:tc>
        <w:tc>
          <w:tcPr>
            <w:tcW w:w="916" w:type="pct"/>
            <w:tcBorders>
              <w:bottom w:val="double" w:sz="4" w:space="0" w:color="FFFFFF"/>
            </w:tcBorders>
            <w:shd w:val="clear" w:color="auto" w:fill="7C9BC1"/>
            <w:vAlign w:val="center"/>
          </w:tcPr>
          <w:p w14:paraId="69625D5B" w14:textId="77777777" w:rsidR="008848BD" w:rsidRPr="004B6969" w:rsidRDefault="008848BD" w:rsidP="008848BD">
            <w:pPr>
              <w:pStyle w:val="Cap1"/>
              <w:ind w:firstLineChars="100" w:firstLine="200"/>
              <w:rPr>
                <w:szCs w:val="18"/>
              </w:rPr>
            </w:pPr>
            <w:r w:rsidRPr="004B6969">
              <w:rPr>
                <w:rFonts w:hint="eastAsia"/>
                <w:szCs w:val="18"/>
              </w:rPr>
              <w:t>银行名称</w:t>
            </w:r>
          </w:p>
        </w:tc>
        <w:tc>
          <w:tcPr>
            <w:tcW w:w="997" w:type="pct"/>
            <w:tcBorders>
              <w:bottom w:val="double" w:sz="4" w:space="0" w:color="FFFFFF"/>
            </w:tcBorders>
            <w:shd w:val="clear" w:color="auto" w:fill="7C9BC1"/>
            <w:vAlign w:val="center"/>
          </w:tcPr>
          <w:p w14:paraId="7DA45541" w14:textId="77777777" w:rsidR="008848BD" w:rsidRPr="004B6969" w:rsidRDefault="008848BD" w:rsidP="008848BD">
            <w:pPr>
              <w:pStyle w:val="Cap1"/>
              <w:ind w:firstLineChars="100" w:firstLine="200"/>
              <w:rPr>
                <w:szCs w:val="18"/>
              </w:rPr>
            </w:pPr>
            <w:r w:rsidRPr="004B6969">
              <w:rPr>
                <w:rFonts w:hint="eastAsia"/>
                <w:szCs w:val="18"/>
              </w:rPr>
              <w:t>直连银行代码</w:t>
            </w:r>
          </w:p>
        </w:tc>
        <w:tc>
          <w:tcPr>
            <w:tcW w:w="831" w:type="pct"/>
            <w:tcBorders>
              <w:bottom w:val="double" w:sz="4" w:space="0" w:color="FFFFFF"/>
            </w:tcBorders>
            <w:shd w:val="clear" w:color="auto" w:fill="7C9BC1"/>
            <w:vAlign w:val="center"/>
          </w:tcPr>
          <w:p w14:paraId="24679FB7" w14:textId="77777777" w:rsidR="008848BD" w:rsidRPr="004B6969" w:rsidRDefault="008848BD" w:rsidP="008848BD">
            <w:pPr>
              <w:pStyle w:val="Cap1"/>
              <w:ind w:firstLineChars="100" w:firstLine="200"/>
              <w:rPr>
                <w:szCs w:val="18"/>
              </w:rPr>
            </w:pPr>
            <w:r w:rsidRPr="004B6969">
              <w:rPr>
                <w:rFonts w:hint="eastAsia"/>
                <w:szCs w:val="18"/>
              </w:rPr>
              <w:t>是否有效</w:t>
            </w:r>
          </w:p>
        </w:tc>
        <w:tc>
          <w:tcPr>
            <w:tcW w:w="862" w:type="pct"/>
            <w:tcBorders>
              <w:bottom w:val="double" w:sz="4" w:space="0" w:color="FFFFFF"/>
            </w:tcBorders>
            <w:shd w:val="clear" w:color="auto" w:fill="7C9BC1"/>
            <w:vAlign w:val="center"/>
          </w:tcPr>
          <w:p w14:paraId="3667081F" w14:textId="77777777" w:rsidR="008848BD" w:rsidRPr="004B6969" w:rsidRDefault="008848BD" w:rsidP="008848BD">
            <w:pPr>
              <w:pStyle w:val="Cap1"/>
              <w:ind w:firstLineChars="100" w:firstLine="200"/>
              <w:rPr>
                <w:szCs w:val="18"/>
              </w:rPr>
            </w:pPr>
            <w:r w:rsidRPr="004B6969">
              <w:rPr>
                <w:rFonts w:hint="eastAsia"/>
                <w:szCs w:val="18"/>
              </w:rPr>
              <w:t>描述</w:t>
            </w:r>
          </w:p>
        </w:tc>
      </w:tr>
      <w:tr w:rsidR="008848BD" w:rsidRPr="00806E14" w14:paraId="3A68743B" w14:textId="77777777" w:rsidTr="008848BD">
        <w:trPr>
          <w:cantSplit/>
          <w:trHeight w:val="324"/>
        </w:trPr>
        <w:tc>
          <w:tcPr>
            <w:tcW w:w="625" w:type="pct"/>
            <w:shd w:val="clear" w:color="auto" w:fill="E3EEF5"/>
            <w:vAlign w:val="center"/>
          </w:tcPr>
          <w:p w14:paraId="4863CA01" w14:textId="77777777" w:rsidR="008848BD" w:rsidRPr="005D789A" w:rsidRDefault="008848BD" w:rsidP="008848BD">
            <w:pPr>
              <w:pStyle w:val="Cap2"/>
              <w:jc w:val="center"/>
              <w:rPr>
                <w:lang w:eastAsia="zh-CN"/>
              </w:rPr>
            </w:pPr>
            <w:r w:rsidRPr="005D789A">
              <w:rPr>
                <w:lang w:eastAsia="zh-CN"/>
              </w:rPr>
              <w:t>1</w:t>
            </w:r>
          </w:p>
        </w:tc>
        <w:tc>
          <w:tcPr>
            <w:tcW w:w="769" w:type="pct"/>
            <w:shd w:val="clear" w:color="auto" w:fill="E3EEF5"/>
          </w:tcPr>
          <w:p w14:paraId="374976F5" w14:textId="77777777" w:rsidR="008848BD" w:rsidRPr="00806E14" w:rsidRDefault="008848BD" w:rsidP="008848BD">
            <w:pPr>
              <w:jc w:val="center"/>
              <w:rPr>
                <w:rFonts w:ascii="宋体" w:hAnsi="宋体" w:cs="宋体"/>
              </w:rPr>
            </w:pPr>
            <w:r>
              <w:rPr>
                <w:rFonts w:ascii="宋体" w:hAnsi="宋体" w:cs="宋体" w:hint="eastAsia"/>
              </w:rPr>
              <w:t>ICBC</w:t>
            </w:r>
          </w:p>
        </w:tc>
        <w:tc>
          <w:tcPr>
            <w:tcW w:w="916" w:type="pct"/>
            <w:shd w:val="clear" w:color="auto" w:fill="E3EEF5"/>
          </w:tcPr>
          <w:p w14:paraId="186572BE" w14:textId="77777777" w:rsidR="008848BD" w:rsidRPr="00806E14" w:rsidRDefault="008848BD" w:rsidP="008848BD">
            <w:pPr>
              <w:jc w:val="center"/>
              <w:rPr>
                <w:rFonts w:ascii="宋体" w:hAnsi="宋体" w:cs="宋体"/>
              </w:rPr>
            </w:pPr>
            <w:r>
              <w:rPr>
                <w:rFonts w:ascii="宋体" w:hAnsi="宋体" w:cs="宋体" w:hint="eastAsia"/>
              </w:rPr>
              <w:t>中国工商银行</w:t>
            </w:r>
          </w:p>
        </w:tc>
        <w:tc>
          <w:tcPr>
            <w:tcW w:w="997" w:type="pct"/>
            <w:shd w:val="clear" w:color="auto" w:fill="E3EEF5"/>
          </w:tcPr>
          <w:p w14:paraId="06EF9F6B" w14:textId="77777777" w:rsidR="008848BD" w:rsidRPr="00806E14" w:rsidRDefault="008848BD" w:rsidP="008848BD">
            <w:pPr>
              <w:jc w:val="center"/>
              <w:rPr>
                <w:rFonts w:ascii="Arial" w:hAnsi="Arial" w:cs="Arial"/>
              </w:rPr>
            </w:pPr>
            <w:r>
              <w:rPr>
                <w:rFonts w:ascii="Arial" w:hAnsi="Arial" w:cs="Arial" w:hint="eastAsia"/>
              </w:rPr>
              <w:t>102</w:t>
            </w:r>
          </w:p>
        </w:tc>
        <w:tc>
          <w:tcPr>
            <w:tcW w:w="831" w:type="pct"/>
            <w:shd w:val="clear" w:color="auto" w:fill="E3EEF5"/>
          </w:tcPr>
          <w:p w14:paraId="31C38EC9"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3649705D" w14:textId="77777777" w:rsidR="008848BD" w:rsidRPr="00806E14" w:rsidRDefault="008848BD" w:rsidP="008848BD">
            <w:pPr>
              <w:jc w:val="center"/>
              <w:rPr>
                <w:rFonts w:ascii="Arial" w:hAnsi="Arial"/>
              </w:rPr>
            </w:pPr>
          </w:p>
        </w:tc>
      </w:tr>
      <w:tr w:rsidR="008848BD" w:rsidRPr="00806E14" w14:paraId="35A7A4CF" w14:textId="77777777" w:rsidTr="008848BD">
        <w:trPr>
          <w:cantSplit/>
          <w:trHeight w:val="324"/>
        </w:trPr>
        <w:tc>
          <w:tcPr>
            <w:tcW w:w="625" w:type="pct"/>
            <w:shd w:val="clear" w:color="auto" w:fill="E3EEF5"/>
            <w:vAlign w:val="center"/>
          </w:tcPr>
          <w:p w14:paraId="543FCA1B" w14:textId="77777777" w:rsidR="008848BD" w:rsidRPr="005D789A" w:rsidRDefault="008848BD" w:rsidP="008848BD">
            <w:pPr>
              <w:pStyle w:val="Cap2"/>
              <w:jc w:val="center"/>
              <w:rPr>
                <w:lang w:eastAsia="zh-CN"/>
              </w:rPr>
            </w:pPr>
            <w:r>
              <w:rPr>
                <w:rFonts w:hint="eastAsia"/>
                <w:lang w:eastAsia="zh-CN"/>
              </w:rPr>
              <w:t>2</w:t>
            </w:r>
          </w:p>
        </w:tc>
        <w:tc>
          <w:tcPr>
            <w:tcW w:w="769" w:type="pct"/>
            <w:shd w:val="clear" w:color="auto" w:fill="E3EEF5"/>
          </w:tcPr>
          <w:p w14:paraId="2E39635F" w14:textId="77777777" w:rsidR="008848BD" w:rsidRPr="00806E14" w:rsidRDefault="008848BD" w:rsidP="008848BD">
            <w:pPr>
              <w:jc w:val="center"/>
              <w:rPr>
                <w:rFonts w:ascii="宋体" w:hAnsi="宋体" w:cs="宋体"/>
              </w:rPr>
            </w:pPr>
            <w:r>
              <w:rPr>
                <w:rFonts w:ascii="宋体" w:hAnsi="宋体" w:cs="宋体" w:hint="eastAsia"/>
              </w:rPr>
              <w:t>ABC</w:t>
            </w:r>
          </w:p>
        </w:tc>
        <w:tc>
          <w:tcPr>
            <w:tcW w:w="916" w:type="pct"/>
            <w:shd w:val="clear" w:color="auto" w:fill="E3EEF5"/>
          </w:tcPr>
          <w:p w14:paraId="6AA60D20" w14:textId="77777777" w:rsidR="008848BD" w:rsidRPr="00806E14" w:rsidRDefault="008848BD" w:rsidP="008848BD">
            <w:pPr>
              <w:jc w:val="center"/>
              <w:rPr>
                <w:rFonts w:ascii="宋体" w:hAnsi="宋体" w:cs="宋体"/>
              </w:rPr>
            </w:pPr>
            <w:r>
              <w:rPr>
                <w:rFonts w:ascii="宋体" w:hAnsi="宋体" w:cs="宋体" w:hint="eastAsia"/>
              </w:rPr>
              <w:t>中国农业银行</w:t>
            </w:r>
          </w:p>
        </w:tc>
        <w:tc>
          <w:tcPr>
            <w:tcW w:w="997" w:type="pct"/>
            <w:shd w:val="clear" w:color="auto" w:fill="E3EEF5"/>
          </w:tcPr>
          <w:p w14:paraId="7F5267C0" w14:textId="77777777" w:rsidR="008848BD" w:rsidRPr="00806E14" w:rsidRDefault="008848BD" w:rsidP="008848BD">
            <w:pPr>
              <w:jc w:val="center"/>
              <w:rPr>
                <w:rFonts w:ascii="Arial" w:hAnsi="Arial" w:cs="Arial"/>
              </w:rPr>
            </w:pPr>
            <w:r>
              <w:rPr>
                <w:rFonts w:ascii="Arial" w:hAnsi="Arial" w:cs="Arial" w:hint="eastAsia"/>
              </w:rPr>
              <w:t>103</w:t>
            </w:r>
          </w:p>
        </w:tc>
        <w:tc>
          <w:tcPr>
            <w:tcW w:w="831" w:type="pct"/>
            <w:shd w:val="clear" w:color="auto" w:fill="E3EEF5"/>
          </w:tcPr>
          <w:p w14:paraId="17633CDE"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5522DDE6" w14:textId="77777777" w:rsidR="008848BD" w:rsidRPr="00806E14" w:rsidRDefault="008848BD" w:rsidP="008848BD">
            <w:pPr>
              <w:jc w:val="center"/>
              <w:rPr>
                <w:rFonts w:ascii="Arial" w:hAnsi="Arial"/>
              </w:rPr>
            </w:pPr>
          </w:p>
        </w:tc>
      </w:tr>
      <w:tr w:rsidR="008848BD" w:rsidRPr="00806E14" w14:paraId="1A5AC6E0" w14:textId="77777777" w:rsidTr="008848BD">
        <w:trPr>
          <w:cantSplit/>
          <w:trHeight w:val="324"/>
        </w:trPr>
        <w:tc>
          <w:tcPr>
            <w:tcW w:w="625" w:type="pct"/>
            <w:shd w:val="clear" w:color="auto" w:fill="E3EEF5"/>
            <w:vAlign w:val="center"/>
          </w:tcPr>
          <w:p w14:paraId="7B6A7462" w14:textId="77777777" w:rsidR="008848BD" w:rsidRPr="005D789A" w:rsidRDefault="008848BD" w:rsidP="008848BD">
            <w:pPr>
              <w:pStyle w:val="Cap2"/>
              <w:jc w:val="center"/>
              <w:rPr>
                <w:lang w:eastAsia="zh-CN"/>
              </w:rPr>
            </w:pPr>
            <w:r>
              <w:rPr>
                <w:rFonts w:hint="eastAsia"/>
                <w:lang w:eastAsia="zh-CN"/>
              </w:rPr>
              <w:t>3</w:t>
            </w:r>
          </w:p>
        </w:tc>
        <w:tc>
          <w:tcPr>
            <w:tcW w:w="769" w:type="pct"/>
            <w:shd w:val="clear" w:color="auto" w:fill="E3EEF5"/>
          </w:tcPr>
          <w:p w14:paraId="3DFFD5FA" w14:textId="77777777" w:rsidR="008848BD" w:rsidRPr="00806E14" w:rsidRDefault="008848BD" w:rsidP="008848BD">
            <w:pPr>
              <w:jc w:val="center"/>
              <w:rPr>
                <w:rFonts w:ascii="宋体" w:hAnsi="宋体" w:cs="宋体"/>
              </w:rPr>
            </w:pPr>
            <w:r>
              <w:rPr>
                <w:rFonts w:ascii="宋体" w:hAnsi="宋体" w:cs="宋体" w:hint="eastAsia"/>
              </w:rPr>
              <w:t>BOC</w:t>
            </w:r>
          </w:p>
        </w:tc>
        <w:tc>
          <w:tcPr>
            <w:tcW w:w="916" w:type="pct"/>
            <w:shd w:val="clear" w:color="auto" w:fill="E3EEF5"/>
          </w:tcPr>
          <w:p w14:paraId="1AC0B3C3" w14:textId="77777777" w:rsidR="008848BD" w:rsidRPr="00806E14" w:rsidRDefault="008848BD" w:rsidP="008848BD">
            <w:pPr>
              <w:jc w:val="center"/>
              <w:rPr>
                <w:rFonts w:ascii="宋体" w:hAnsi="宋体" w:cs="宋体"/>
              </w:rPr>
            </w:pPr>
            <w:r>
              <w:rPr>
                <w:rFonts w:ascii="宋体" w:hAnsi="宋体" w:cs="宋体" w:hint="eastAsia"/>
              </w:rPr>
              <w:t>中国银行</w:t>
            </w:r>
          </w:p>
        </w:tc>
        <w:tc>
          <w:tcPr>
            <w:tcW w:w="997" w:type="pct"/>
            <w:shd w:val="clear" w:color="auto" w:fill="E3EEF5"/>
          </w:tcPr>
          <w:p w14:paraId="6DBCEE71" w14:textId="77777777" w:rsidR="008848BD" w:rsidRPr="00806E14" w:rsidRDefault="008848BD" w:rsidP="008848BD">
            <w:pPr>
              <w:jc w:val="center"/>
              <w:rPr>
                <w:rFonts w:ascii="Arial" w:hAnsi="Arial" w:cs="Arial"/>
              </w:rPr>
            </w:pPr>
            <w:r>
              <w:rPr>
                <w:rFonts w:ascii="Arial" w:hAnsi="Arial" w:cs="Arial" w:hint="eastAsia"/>
              </w:rPr>
              <w:t>104</w:t>
            </w:r>
          </w:p>
        </w:tc>
        <w:tc>
          <w:tcPr>
            <w:tcW w:w="831" w:type="pct"/>
            <w:shd w:val="clear" w:color="auto" w:fill="E3EEF5"/>
          </w:tcPr>
          <w:p w14:paraId="04146482"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1D6081A8" w14:textId="77777777" w:rsidR="008848BD" w:rsidRPr="00806E14" w:rsidRDefault="008848BD" w:rsidP="008848BD">
            <w:pPr>
              <w:jc w:val="center"/>
              <w:rPr>
                <w:rFonts w:ascii="Arial" w:hAnsi="Arial"/>
              </w:rPr>
            </w:pPr>
          </w:p>
        </w:tc>
      </w:tr>
      <w:tr w:rsidR="008848BD" w:rsidRPr="00806E14" w14:paraId="3D844675" w14:textId="77777777" w:rsidTr="008848BD">
        <w:trPr>
          <w:cantSplit/>
          <w:trHeight w:val="324"/>
        </w:trPr>
        <w:tc>
          <w:tcPr>
            <w:tcW w:w="625" w:type="pct"/>
            <w:shd w:val="clear" w:color="auto" w:fill="E3EEF5"/>
            <w:vAlign w:val="center"/>
          </w:tcPr>
          <w:p w14:paraId="278C45BC" w14:textId="77777777" w:rsidR="008848BD" w:rsidRPr="005D789A" w:rsidRDefault="008848BD" w:rsidP="008848BD">
            <w:pPr>
              <w:pStyle w:val="Cap2"/>
              <w:jc w:val="center"/>
              <w:rPr>
                <w:lang w:eastAsia="zh-CN"/>
              </w:rPr>
            </w:pPr>
            <w:r>
              <w:rPr>
                <w:rFonts w:hint="eastAsia"/>
                <w:lang w:eastAsia="zh-CN"/>
              </w:rPr>
              <w:t>4</w:t>
            </w:r>
          </w:p>
        </w:tc>
        <w:tc>
          <w:tcPr>
            <w:tcW w:w="769" w:type="pct"/>
            <w:shd w:val="clear" w:color="auto" w:fill="E3EEF5"/>
          </w:tcPr>
          <w:p w14:paraId="4B5C0647" w14:textId="77777777" w:rsidR="008848BD" w:rsidRPr="00806E14" w:rsidRDefault="008848BD" w:rsidP="008848BD">
            <w:pPr>
              <w:jc w:val="center"/>
              <w:rPr>
                <w:rFonts w:ascii="宋体" w:hAnsi="宋体" w:cs="宋体"/>
              </w:rPr>
            </w:pPr>
            <w:r>
              <w:rPr>
                <w:rFonts w:ascii="宋体" w:hAnsi="宋体" w:cs="宋体" w:hint="eastAsia"/>
              </w:rPr>
              <w:t>CCB</w:t>
            </w:r>
          </w:p>
        </w:tc>
        <w:tc>
          <w:tcPr>
            <w:tcW w:w="916" w:type="pct"/>
            <w:shd w:val="clear" w:color="auto" w:fill="E3EEF5"/>
          </w:tcPr>
          <w:p w14:paraId="2469A87D" w14:textId="77777777" w:rsidR="008848BD" w:rsidRPr="00806E14" w:rsidRDefault="008848BD" w:rsidP="008848BD">
            <w:pPr>
              <w:jc w:val="center"/>
              <w:rPr>
                <w:rFonts w:ascii="宋体" w:hAnsi="宋体" w:cs="宋体"/>
              </w:rPr>
            </w:pPr>
            <w:r>
              <w:rPr>
                <w:rFonts w:ascii="宋体" w:hAnsi="宋体" w:cs="宋体" w:hint="eastAsia"/>
              </w:rPr>
              <w:t>中国建设银行</w:t>
            </w:r>
          </w:p>
        </w:tc>
        <w:tc>
          <w:tcPr>
            <w:tcW w:w="997" w:type="pct"/>
            <w:shd w:val="clear" w:color="auto" w:fill="E3EEF5"/>
          </w:tcPr>
          <w:p w14:paraId="04717CF6" w14:textId="77777777" w:rsidR="008848BD" w:rsidRPr="00A057CE" w:rsidRDefault="008848BD" w:rsidP="008848BD">
            <w:pPr>
              <w:jc w:val="center"/>
              <w:rPr>
                <w:rFonts w:ascii="Arial" w:hAnsi="Arial" w:cs="Arial"/>
              </w:rPr>
            </w:pPr>
            <w:r w:rsidRPr="00A057CE">
              <w:rPr>
                <w:rFonts w:ascii="Arial" w:hAnsi="Arial" w:cs="Arial" w:hint="eastAsia"/>
              </w:rPr>
              <w:t>105</w:t>
            </w:r>
          </w:p>
        </w:tc>
        <w:tc>
          <w:tcPr>
            <w:tcW w:w="831" w:type="pct"/>
            <w:shd w:val="clear" w:color="auto" w:fill="E3EEF5"/>
          </w:tcPr>
          <w:p w14:paraId="10D389AA" w14:textId="77777777" w:rsidR="008848BD" w:rsidRPr="00806E14" w:rsidRDefault="008848BD" w:rsidP="008848BD">
            <w:pPr>
              <w:jc w:val="center"/>
              <w:rPr>
                <w:rFonts w:ascii="宋体" w:hAnsi="宋体" w:cs="宋体"/>
              </w:rPr>
            </w:pPr>
            <w:r>
              <w:rPr>
                <w:rFonts w:ascii="宋体" w:hAnsi="宋体" w:cs="宋体"/>
              </w:rPr>
              <w:t>是</w:t>
            </w:r>
          </w:p>
        </w:tc>
        <w:tc>
          <w:tcPr>
            <w:tcW w:w="862" w:type="pct"/>
            <w:shd w:val="clear" w:color="auto" w:fill="E3EEF5"/>
          </w:tcPr>
          <w:p w14:paraId="1E54FD40" w14:textId="77777777" w:rsidR="008848BD" w:rsidRPr="00806E14" w:rsidRDefault="008848BD" w:rsidP="008848BD">
            <w:pPr>
              <w:jc w:val="center"/>
              <w:rPr>
                <w:rFonts w:ascii="Arial" w:hAnsi="Arial"/>
              </w:rPr>
            </w:pPr>
          </w:p>
        </w:tc>
      </w:tr>
      <w:tr w:rsidR="008848BD" w:rsidRPr="00806E14" w14:paraId="260DB084" w14:textId="77777777" w:rsidTr="008848BD">
        <w:trPr>
          <w:cantSplit/>
          <w:trHeight w:val="324"/>
        </w:trPr>
        <w:tc>
          <w:tcPr>
            <w:tcW w:w="625" w:type="pct"/>
            <w:shd w:val="clear" w:color="auto" w:fill="E3EEF5"/>
            <w:vAlign w:val="center"/>
          </w:tcPr>
          <w:p w14:paraId="168FD7EA" w14:textId="77777777" w:rsidR="008848BD" w:rsidRPr="005D789A" w:rsidRDefault="008848BD" w:rsidP="008848BD">
            <w:pPr>
              <w:pStyle w:val="Cap2"/>
              <w:jc w:val="center"/>
              <w:rPr>
                <w:lang w:eastAsia="zh-CN"/>
              </w:rPr>
            </w:pPr>
            <w:r>
              <w:rPr>
                <w:rFonts w:hint="eastAsia"/>
                <w:lang w:eastAsia="zh-CN"/>
              </w:rPr>
              <w:t>5</w:t>
            </w:r>
          </w:p>
        </w:tc>
        <w:tc>
          <w:tcPr>
            <w:tcW w:w="769" w:type="pct"/>
            <w:shd w:val="clear" w:color="auto" w:fill="E3EEF5"/>
          </w:tcPr>
          <w:p w14:paraId="275AE495" w14:textId="77777777" w:rsidR="008848BD" w:rsidRDefault="008848BD" w:rsidP="008848BD">
            <w:pPr>
              <w:jc w:val="center"/>
              <w:rPr>
                <w:rFonts w:ascii="宋体" w:hAnsi="宋体" w:cs="宋体"/>
              </w:rPr>
            </w:pPr>
            <w:r>
              <w:rPr>
                <w:rFonts w:ascii="宋体" w:hAnsi="宋体" w:cs="宋体" w:hint="eastAsia"/>
              </w:rPr>
              <w:t>BOCOM</w:t>
            </w:r>
          </w:p>
        </w:tc>
        <w:tc>
          <w:tcPr>
            <w:tcW w:w="916" w:type="pct"/>
            <w:shd w:val="clear" w:color="auto" w:fill="E3EEF5"/>
          </w:tcPr>
          <w:p w14:paraId="64FFE0EC" w14:textId="77777777" w:rsidR="008848BD" w:rsidRDefault="008848BD" w:rsidP="008848BD">
            <w:pPr>
              <w:jc w:val="center"/>
              <w:rPr>
                <w:rFonts w:ascii="宋体" w:hAnsi="宋体" w:cs="宋体"/>
              </w:rPr>
            </w:pPr>
            <w:r>
              <w:rPr>
                <w:rFonts w:ascii="宋体" w:hAnsi="宋体" w:cs="宋体"/>
              </w:rPr>
              <w:t>中国交通银行</w:t>
            </w:r>
          </w:p>
        </w:tc>
        <w:tc>
          <w:tcPr>
            <w:tcW w:w="997" w:type="pct"/>
            <w:shd w:val="clear" w:color="auto" w:fill="E3EEF5"/>
          </w:tcPr>
          <w:p w14:paraId="4764B1CC" w14:textId="77777777" w:rsidR="008848BD" w:rsidRPr="00A057CE" w:rsidRDefault="008848BD" w:rsidP="008848BD">
            <w:pPr>
              <w:jc w:val="center"/>
              <w:rPr>
                <w:rFonts w:ascii="Arial" w:hAnsi="Arial" w:cs="Arial"/>
              </w:rPr>
            </w:pPr>
            <w:r w:rsidRPr="00A057CE">
              <w:rPr>
                <w:rFonts w:ascii="Arial" w:hAnsi="Arial" w:cs="Arial" w:hint="eastAsia"/>
              </w:rPr>
              <w:t>301</w:t>
            </w:r>
          </w:p>
        </w:tc>
        <w:tc>
          <w:tcPr>
            <w:tcW w:w="831" w:type="pct"/>
            <w:shd w:val="clear" w:color="auto" w:fill="E3EEF5"/>
          </w:tcPr>
          <w:p w14:paraId="7D05C6CF" w14:textId="77777777" w:rsidR="008848BD" w:rsidRDefault="008848BD" w:rsidP="008848BD">
            <w:pPr>
              <w:jc w:val="center"/>
              <w:rPr>
                <w:rFonts w:ascii="宋体" w:hAnsi="宋体" w:cs="宋体"/>
              </w:rPr>
            </w:pPr>
            <w:r>
              <w:rPr>
                <w:rFonts w:ascii="宋体" w:hAnsi="宋体" w:cs="宋体"/>
              </w:rPr>
              <w:t>是</w:t>
            </w:r>
          </w:p>
        </w:tc>
        <w:tc>
          <w:tcPr>
            <w:tcW w:w="862" w:type="pct"/>
            <w:shd w:val="clear" w:color="auto" w:fill="E3EEF5"/>
          </w:tcPr>
          <w:p w14:paraId="61A8DC06" w14:textId="77777777" w:rsidR="008848BD" w:rsidRPr="00806E14" w:rsidRDefault="008848BD" w:rsidP="008848BD">
            <w:pPr>
              <w:jc w:val="center"/>
              <w:rPr>
                <w:rFonts w:ascii="Arial" w:hAnsi="Arial"/>
              </w:rPr>
            </w:pPr>
          </w:p>
        </w:tc>
      </w:tr>
      <w:tr w:rsidR="008848BD" w:rsidRPr="00806E14" w14:paraId="1EF23393" w14:textId="77777777" w:rsidTr="008848BD">
        <w:trPr>
          <w:cantSplit/>
          <w:trHeight w:val="324"/>
        </w:trPr>
        <w:tc>
          <w:tcPr>
            <w:tcW w:w="625" w:type="pct"/>
            <w:shd w:val="clear" w:color="auto" w:fill="E3EEF5"/>
            <w:vAlign w:val="center"/>
          </w:tcPr>
          <w:p w14:paraId="763985BA" w14:textId="77777777" w:rsidR="008848BD" w:rsidRDefault="008848BD" w:rsidP="008848BD">
            <w:pPr>
              <w:pStyle w:val="Cap2"/>
              <w:jc w:val="center"/>
              <w:rPr>
                <w:lang w:eastAsia="zh-CN"/>
              </w:rPr>
            </w:pPr>
          </w:p>
        </w:tc>
        <w:tc>
          <w:tcPr>
            <w:tcW w:w="769" w:type="pct"/>
            <w:shd w:val="clear" w:color="auto" w:fill="E3EEF5"/>
          </w:tcPr>
          <w:p w14:paraId="17CC1F3E" w14:textId="77777777" w:rsidR="008848BD" w:rsidRDefault="008848BD" w:rsidP="008848BD">
            <w:pPr>
              <w:jc w:val="center"/>
              <w:rPr>
                <w:rFonts w:ascii="宋体" w:hAnsi="宋体" w:cs="宋体"/>
              </w:rPr>
            </w:pPr>
          </w:p>
        </w:tc>
        <w:tc>
          <w:tcPr>
            <w:tcW w:w="916" w:type="pct"/>
            <w:shd w:val="clear" w:color="auto" w:fill="E3EEF5"/>
          </w:tcPr>
          <w:p w14:paraId="0CD74BF1" w14:textId="77777777" w:rsidR="008848BD" w:rsidRDefault="008848BD" w:rsidP="008848BD">
            <w:pPr>
              <w:jc w:val="center"/>
              <w:rPr>
                <w:rFonts w:ascii="宋体" w:hAnsi="宋体" w:cs="宋体"/>
              </w:rPr>
            </w:pPr>
          </w:p>
        </w:tc>
        <w:tc>
          <w:tcPr>
            <w:tcW w:w="997" w:type="pct"/>
            <w:shd w:val="clear" w:color="auto" w:fill="E3EEF5"/>
          </w:tcPr>
          <w:p w14:paraId="3A891BCA" w14:textId="77777777" w:rsidR="008848BD" w:rsidRPr="00A057CE" w:rsidRDefault="008848BD" w:rsidP="008848BD">
            <w:pPr>
              <w:jc w:val="center"/>
              <w:rPr>
                <w:rFonts w:ascii="Arial" w:hAnsi="Arial" w:cs="Arial"/>
              </w:rPr>
            </w:pPr>
          </w:p>
        </w:tc>
        <w:tc>
          <w:tcPr>
            <w:tcW w:w="831" w:type="pct"/>
            <w:shd w:val="clear" w:color="auto" w:fill="E3EEF5"/>
          </w:tcPr>
          <w:p w14:paraId="38FBF9E9" w14:textId="77777777" w:rsidR="008848BD" w:rsidRDefault="008848BD" w:rsidP="008848BD">
            <w:pPr>
              <w:jc w:val="center"/>
              <w:rPr>
                <w:rFonts w:ascii="宋体" w:hAnsi="宋体" w:cs="宋体"/>
              </w:rPr>
            </w:pPr>
          </w:p>
        </w:tc>
        <w:tc>
          <w:tcPr>
            <w:tcW w:w="862" w:type="pct"/>
            <w:shd w:val="clear" w:color="auto" w:fill="E3EEF5"/>
          </w:tcPr>
          <w:p w14:paraId="35AF3E34" w14:textId="77777777" w:rsidR="008848BD" w:rsidRPr="00806E14" w:rsidRDefault="008848BD" w:rsidP="008848BD">
            <w:pPr>
              <w:jc w:val="center"/>
              <w:rPr>
                <w:rFonts w:ascii="Arial" w:hAnsi="Arial"/>
              </w:rPr>
            </w:pPr>
          </w:p>
        </w:tc>
      </w:tr>
    </w:tbl>
    <w:p w14:paraId="4CB14A58"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487DF7CC"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398212E"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1E3DB3E9" w14:textId="77777777" w:rsidR="00780347" w:rsidRDefault="00780347" w:rsidP="008848BD">
      <w:pPr>
        <w:spacing w:line="360" w:lineRule="auto"/>
        <w:ind w:left="420"/>
        <w:rPr>
          <w:lang w:eastAsia="zh-CN"/>
        </w:rPr>
      </w:pPr>
      <w:r>
        <w:rPr>
          <w:lang w:eastAsia="zh-CN"/>
        </w:rPr>
        <w:t>信美要求银行大类可以前台界面新增</w:t>
      </w:r>
    </w:p>
    <w:p w14:paraId="402BAF16" w14:textId="77777777" w:rsidR="008848BD" w:rsidRDefault="008848BD" w:rsidP="008848BD">
      <w:pPr>
        <w:pStyle w:val="40"/>
        <w:numPr>
          <w:ilvl w:val="3"/>
          <w:numId w:val="2"/>
        </w:numPr>
        <w:rPr>
          <w:lang w:eastAsia="zh-CN"/>
        </w:rPr>
      </w:pPr>
      <w:r>
        <w:rPr>
          <w:rFonts w:hint="eastAsia"/>
          <w:lang w:eastAsia="zh-CN"/>
        </w:rPr>
        <w:t>用户界面</w:t>
      </w:r>
    </w:p>
    <w:p w14:paraId="66E8B6BB" w14:textId="77777777" w:rsidR="008848BD" w:rsidRPr="00D12323" w:rsidRDefault="008848BD" w:rsidP="008848BD">
      <w:pPr>
        <w:pStyle w:val="L-"/>
      </w:pPr>
      <w:r w:rsidRPr="00D12323">
        <w:rPr>
          <w:rFonts w:hint="eastAsia"/>
        </w:rPr>
        <w:t>图：</w:t>
      </w:r>
      <w:r>
        <w:rPr>
          <w:rFonts w:hint="eastAsia"/>
        </w:rPr>
        <w:t>3.2.1.5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渠道信息查询页面</w:t>
      </w:r>
    </w:p>
    <w:p w14:paraId="08B718AD" w14:textId="77777777" w:rsidR="008848BD" w:rsidRPr="002E5ED8" w:rsidRDefault="00E75EE2" w:rsidP="008848BD">
      <w:r>
        <w:rPr>
          <w:noProof/>
          <w:lang w:eastAsia="zh-CN" w:bidi="ar-SA"/>
        </w:rPr>
        <w:drawing>
          <wp:inline distT="0" distB="0" distL="0" distR="0" wp14:anchorId="6ED0A847" wp14:editId="55D4ACD2">
            <wp:extent cx="5267325" cy="2124075"/>
            <wp:effectExtent l="0" t="0" r="9525" b="952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33A582C" w14:textId="77777777" w:rsidR="008848BD" w:rsidRDefault="008848BD" w:rsidP="008848BD">
      <w:pPr>
        <w:pStyle w:val="30"/>
        <w:numPr>
          <w:ilvl w:val="2"/>
          <w:numId w:val="2"/>
        </w:numPr>
        <w:rPr>
          <w:lang w:eastAsia="zh-CN"/>
        </w:rPr>
      </w:pPr>
      <w:bookmarkStart w:id="72" w:name="_Toc517685545"/>
      <w:bookmarkStart w:id="73" w:name="_Toc4183038"/>
      <w:r>
        <w:rPr>
          <w:rFonts w:hint="eastAsia"/>
          <w:lang w:eastAsia="zh-CN"/>
        </w:rPr>
        <w:t>银行区域</w:t>
      </w:r>
      <w:bookmarkEnd w:id="72"/>
      <w:bookmarkEnd w:id="73"/>
    </w:p>
    <w:p w14:paraId="20557A16" w14:textId="77777777" w:rsidR="008848BD" w:rsidRDefault="008848BD" w:rsidP="008848BD">
      <w:pPr>
        <w:pStyle w:val="40"/>
        <w:numPr>
          <w:ilvl w:val="3"/>
          <w:numId w:val="2"/>
        </w:numPr>
        <w:rPr>
          <w:lang w:eastAsia="zh-CN"/>
        </w:rPr>
      </w:pPr>
      <w:r>
        <w:rPr>
          <w:rFonts w:hint="eastAsia"/>
          <w:lang w:eastAsia="zh-CN"/>
        </w:rPr>
        <w:t>业务描述</w:t>
      </w:r>
    </w:p>
    <w:p w14:paraId="0A395944" w14:textId="77777777" w:rsidR="008848BD" w:rsidRDefault="008848BD" w:rsidP="008848BD">
      <w:pPr>
        <w:ind w:firstLine="420"/>
        <w:rPr>
          <w:lang w:eastAsia="zh-CN"/>
        </w:rPr>
      </w:pPr>
      <w:r>
        <w:rPr>
          <w:rFonts w:hint="eastAsia"/>
          <w:lang w:eastAsia="zh-CN"/>
        </w:rPr>
        <w:t>在直连跨行支付中时，银行与银行的清算是由人民银行系统处理，因此需系统按照人民银行约定的数据规则提交，在此需建立系统银行区域信息。</w:t>
      </w:r>
    </w:p>
    <w:p w14:paraId="55222CD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B1E20B9" w14:textId="77777777" w:rsidR="008848BD" w:rsidRDefault="008848BD" w:rsidP="008848BD">
      <w:pPr>
        <w:pStyle w:val="40"/>
        <w:numPr>
          <w:ilvl w:val="3"/>
          <w:numId w:val="2"/>
        </w:numPr>
        <w:rPr>
          <w:lang w:eastAsia="zh-CN"/>
        </w:rPr>
      </w:pPr>
      <w:r>
        <w:rPr>
          <w:rFonts w:hint="eastAsia"/>
          <w:lang w:eastAsia="zh-CN"/>
        </w:rPr>
        <w:t>业务流程</w:t>
      </w:r>
    </w:p>
    <w:p w14:paraId="6DDA2807" w14:textId="77777777" w:rsidR="008848BD" w:rsidRDefault="008848BD" w:rsidP="008848BD">
      <w:pPr>
        <w:ind w:left="420"/>
      </w:pPr>
      <w:r>
        <w:rPr>
          <w:rFonts w:hint="eastAsia"/>
        </w:rPr>
        <w:t>无</w:t>
      </w:r>
    </w:p>
    <w:p w14:paraId="653E980A" w14:textId="77777777" w:rsidR="008848BD" w:rsidRDefault="008848BD" w:rsidP="008848BD">
      <w:pPr>
        <w:pStyle w:val="40"/>
        <w:numPr>
          <w:ilvl w:val="3"/>
          <w:numId w:val="2"/>
        </w:numPr>
        <w:rPr>
          <w:lang w:eastAsia="zh-CN"/>
        </w:rPr>
      </w:pPr>
      <w:r>
        <w:rPr>
          <w:rFonts w:hint="eastAsia"/>
          <w:lang w:eastAsia="zh-CN"/>
        </w:rPr>
        <w:t>流程说明</w:t>
      </w:r>
    </w:p>
    <w:p w14:paraId="2D5BAF72" w14:textId="77777777" w:rsidR="008848BD" w:rsidRDefault="008848BD" w:rsidP="008848BD">
      <w:pPr>
        <w:ind w:left="420"/>
      </w:pPr>
      <w:r>
        <w:rPr>
          <w:rFonts w:hint="eastAsia"/>
        </w:rPr>
        <w:t>无</w:t>
      </w:r>
    </w:p>
    <w:p w14:paraId="31666CE6"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66"/>
        <w:gridCol w:w="1366"/>
        <w:gridCol w:w="1830"/>
        <w:gridCol w:w="1825"/>
        <w:gridCol w:w="2141"/>
      </w:tblGrid>
      <w:tr w:rsidR="008848BD" w:rsidRPr="00806E14" w14:paraId="7C95EC11" w14:textId="77777777" w:rsidTr="008848BD">
        <w:trPr>
          <w:cantSplit/>
          <w:trHeight w:val="357"/>
          <w:tblHeader/>
        </w:trPr>
        <w:tc>
          <w:tcPr>
            <w:tcW w:w="5000" w:type="pct"/>
            <w:gridSpan w:val="5"/>
            <w:tcBorders>
              <w:bottom w:val="double" w:sz="4" w:space="0" w:color="FFFFFF"/>
            </w:tcBorders>
            <w:shd w:val="clear" w:color="auto" w:fill="E3EEF5"/>
          </w:tcPr>
          <w:p w14:paraId="416C8E25" w14:textId="77777777" w:rsidR="008848BD" w:rsidRPr="00806E14" w:rsidRDefault="008848BD" w:rsidP="008848BD">
            <w:pPr>
              <w:jc w:val="center"/>
              <w:rPr>
                <w:rFonts w:ascii="宋体" w:hAnsi="宋体"/>
                <w:b/>
              </w:rPr>
            </w:pPr>
            <w:r>
              <w:rPr>
                <w:rFonts w:ascii="宋体" w:hAnsi="宋体" w:hint="eastAsia"/>
                <w:b/>
              </w:rPr>
              <w:t>银行区域-样例</w:t>
            </w:r>
          </w:p>
        </w:tc>
      </w:tr>
      <w:tr w:rsidR="008848BD" w:rsidRPr="00806E14" w14:paraId="0C378A4B" w14:textId="77777777" w:rsidTr="008848BD">
        <w:trPr>
          <w:cantSplit/>
          <w:trHeight w:val="357"/>
          <w:tblHeader/>
        </w:trPr>
        <w:tc>
          <w:tcPr>
            <w:tcW w:w="801" w:type="pct"/>
            <w:tcBorders>
              <w:bottom w:val="double" w:sz="4" w:space="0" w:color="FFFFFF"/>
            </w:tcBorders>
            <w:shd w:val="clear" w:color="auto" w:fill="7C9BC1"/>
          </w:tcPr>
          <w:p w14:paraId="1E8E4515" w14:textId="77777777" w:rsidR="008848BD" w:rsidRPr="00531736" w:rsidRDefault="008848BD" w:rsidP="008848BD">
            <w:pPr>
              <w:pStyle w:val="Cap1"/>
              <w:ind w:firstLineChars="100" w:firstLine="200"/>
              <w:rPr>
                <w:szCs w:val="18"/>
              </w:rPr>
            </w:pPr>
            <w:r w:rsidRPr="00531736">
              <w:rPr>
                <w:rFonts w:hint="eastAsia"/>
                <w:szCs w:val="18"/>
              </w:rPr>
              <w:t>#</w:t>
            </w:r>
          </w:p>
        </w:tc>
        <w:tc>
          <w:tcPr>
            <w:tcW w:w="801" w:type="pct"/>
            <w:tcBorders>
              <w:bottom w:val="double" w:sz="4" w:space="0" w:color="FFFFFF"/>
            </w:tcBorders>
            <w:shd w:val="clear" w:color="auto" w:fill="7C9BC1"/>
            <w:vAlign w:val="center"/>
          </w:tcPr>
          <w:p w14:paraId="52FD08AD" w14:textId="77777777" w:rsidR="008848BD" w:rsidRPr="00531736" w:rsidRDefault="008848BD" w:rsidP="008848BD">
            <w:pPr>
              <w:pStyle w:val="Cap1"/>
              <w:ind w:firstLineChars="100" w:firstLine="200"/>
              <w:rPr>
                <w:szCs w:val="18"/>
              </w:rPr>
            </w:pPr>
            <w:r w:rsidRPr="00531736">
              <w:rPr>
                <w:rFonts w:hint="eastAsia"/>
                <w:szCs w:val="18"/>
              </w:rPr>
              <w:t>代码</w:t>
            </w:r>
          </w:p>
        </w:tc>
        <w:tc>
          <w:tcPr>
            <w:tcW w:w="1073" w:type="pct"/>
            <w:tcBorders>
              <w:bottom w:val="double" w:sz="4" w:space="0" w:color="FFFFFF"/>
            </w:tcBorders>
            <w:shd w:val="clear" w:color="auto" w:fill="7C9BC1"/>
            <w:vAlign w:val="center"/>
          </w:tcPr>
          <w:p w14:paraId="5042AAB7" w14:textId="77777777" w:rsidR="008848BD" w:rsidRPr="00531736" w:rsidRDefault="008848BD" w:rsidP="008848BD">
            <w:pPr>
              <w:pStyle w:val="Cap1"/>
              <w:ind w:firstLineChars="100" w:firstLine="200"/>
              <w:rPr>
                <w:szCs w:val="18"/>
              </w:rPr>
            </w:pPr>
            <w:r w:rsidRPr="00531736">
              <w:rPr>
                <w:rFonts w:hint="eastAsia"/>
                <w:szCs w:val="18"/>
              </w:rPr>
              <w:t>名称</w:t>
            </w:r>
          </w:p>
        </w:tc>
        <w:tc>
          <w:tcPr>
            <w:tcW w:w="1070" w:type="pct"/>
            <w:tcBorders>
              <w:bottom w:val="double" w:sz="4" w:space="0" w:color="FFFFFF"/>
            </w:tcBorders>
            <w:shd w:val="clear" w:color="auto" w:fill="7C9BC1"/>
            <w:vAlign w:val="center"/>
          </w:tcPr>
          <w:p w14:paraId="289C0E77" w14:textId="77777777" w:rsidR="008848BD" w:rsidRPr="00531736" w:rsidRDefault="008848BD" w:rsidP="008848BD">
            <w:pPr>
              <w:pStyle w:val="Cap1"/>
              <w:ind w:firstLineChars="100" w:firstLine="200"/>
              <w:rPr>
                <w:szCs w:val="18"/>
              </w:rPr>
            </w:pPr>
            <w:r w:rsidRPr="00531736">
              <w:rPr>
                <w:rFonts w:hint="eastAsia"/>
                <w:szCs w:val="18"/>
              </w:rPr>
              <w:t>是否有效</w:t>
            </w:r>
          </w:p>
        </w:tc>
        <w:tc>
          <w:tcPr>
            <w:tcW w:w="1255" w:type="pct"/>
            <w:tcBorders>
              <w:bottom w:val="double" w:sz="4" w:space="0" w:color="FFFFFF"/>
            </w:tcBorders>
            <w:shd w:val="clear" w:color="auto" w:fill="7C9BC1"/>
            <w:vAlign w:val="center"/>
          </w:tcPr>
          <w:p w14:paraId="05E3B8DC" w14:textId="77777777" w:rsidR="008848BD" w:rsidRPr="00531736" w:rsidRDefault="008848BD" w:rsidP="008848BD">
            <w:pPr>
              <w:pStyle w:val="Cap1"/>
              <w:ind w:firstLineChars="100" w:firstLine="200"/>
              <w:rPr>
                <w:szCs w:val="18"/>
              </w:rPr>
            </w:pPr>
            <w:r w:rsidRPr="00531736">
              <w:rPr>
                <w:rFonts w:hint="eastAsia"/>
                <w:szCs w:val="18"/>
              </w:rPr>
              <w:t>描述</w:t>
            </w:r>
          </w:p>
        </w:tc>
      </w:tr>
      <w:tr w:rsidR="008848BD" w:rsidRPr="00806E14" w14:paraId="3F74CB6B" w14:textId="77777777" w:rsidTr="008848BD">
        <w:trPr>
          <w:cantSplit/>
          <w:trHeight w:val="324"/>
        </w:trPr>
        <w:tc>
          <w:tcPr>
            <w:tcW w:w="801" w:type="pct"/>
            <w:shd w:val="clear" w:color="auto" w:fill="E3EEF5"/>
            <w:vAlign w:val="center"/>
          </w:tcPr>
          <w:p w14:paraId="49C125D4" w14:textId="77777777" w:rsidR="008848BD" w:rsidRPr="005D789A" w:rsidRDefault="008848BD" w:rsidP="008848BD">
            <w:pPr>
              <w:pStyle w:val="Cap2"/>
              <w:jc w:val="center"/>
              <w:rPr>
                <w:lang w:eastAsia="zh-CN"/>
              </w:rPr>
            </w:pPr>
            <w:r w:rsidRPr="005D789A">
              <w:rPr>
                <w:lang w:eastAsia="zh-CN"/>
              </w:rPr>
              <w:t>1</w:t>
            </w:r>
          </w:p>
        </w:tc>
        <w:tc>
          <w:tcPr>
            <w:tcW w:w="801" w:type="pct"/>
            <w:shd w:val="clear" w:color="auto" w:fill="E3EEF5"/>
          </w:tcPr>
          <w:p w14:paraId="11D513E7"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1100</w:t>
            </w:r>
          </w:p>
        </w:tc>
        <w:tc>
          <w:tcPr>
            <w:tcW w:w="1073" w:type="pct"/>
            <w:shd w:val="clear" w:color="auto" w:fill="E3EEF5"/>
          </w:tcPr>
          <w:p w14:paraId="36694F3F"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北京市_北京市</w:t>
            </w:r>
          </w:p>
        </w:tc>
        <w:tc>
          <w:tcPr>
            <w:tcW w:w="1070" w:type="pct"/>
            <w:shd w:val="clear" w:color="auto" w:fill="E3EEF5"/>
          </w:tcPr>
          <w:p w14:paraId="011204EC" w14:textId="77777777" w:rsidR="008848BD" w:rsidRDefault="008848BD" w:rsidP="008848BD">
            <w:pPr>
              <w:jc w:val="center"/>
              <w:rPr>
                <w:rFonts w:ascii="宋体" w:hAnsi="宋体" w:cs="宋体"/>
                <w:sz w:val="20"/>
                <w:szCs w:val="20"/>
              </w:rPr>
            </w:pPr>
            <w:r>
              <w:rPr>
                <w:rFonts w:ascii="宋体" w:hAnsi="宋体" w:cs="宋体"/>
                <w:sz w:val="20"/>
                <w:szCs w:val="20"/>
              </w:rPr>
              <w:t>是</w:t>
            </w:r>
          </w:p>
        </w:tc>
        <w:tc>
          <w:tcPr>
            <w:tcW w:w="1255" w:type="pct"/>
            <w:shd w:val="clear" w:color="auto" w:fill="E3EEF5"/>
          </w:tcPr>
          <w:p w14:paraId="2B538DD4" w14:textId="77777777" w:rsidR="008848BD" w:rsidRDefault="008848BD" w:rsidP="008848BD">
            <w:pPr>
              <w:jc w:val="center"/>
              <w:rPr>
                <w:rFonts w:ascii="宋体" w:hAnsi="宋体" w:cs="宋体"/>
                <w:szCs w:val="22"/>
              </w:rPr>
            </w:pPr>
          </w:p>
        </w:tc>
      </w:tr>
      <w:tr w:rsidR="008848BD" w:rsidRPr="00806E14" w14:paraId="1389C5DB" w14:textId="77777777" w:rsidTr="008848BD">
        <w:trPr>
          <w:cantSplit/>
          <w:trHeight w:val="324"/>
        </w:trPr>
        <w:tc>
          <w:tcPr>
            <w:tcW w:w="801" w:type="pct"/>
            <w:shd w:val="clear" w:color="auto" w:fill="E3EEF5"/>
            <w:vAlign w:val="center"/>
          </w:tcPr>
          <w:p w14:paraId="7EAC9F32" w14:textId="77777777" w:rsidR="008848BD" w:rsidRPr="005D789A" w:rsidRDefault="008848BD" w:rsidP="008848BD">
            <w:pPr>
              <w:pStyle w:val="Cap2"/>
              <w:jc w:val="center"/>
              <w:rPr>
                <w:lang w:eastAsia="zh-CN"/>
              </w:rPr>
            </w:pPr>
            <w:r>
              <w:rPr>
                <w:rFonts w:hint="eastAsia"/>
                <w:lang w:eastAsia="zh-CN"/>
              </w:rPr>
              <w:t>2</w:t>
            </w:r>
          </w:p>
        </w:tc>
        <w:tc>
          <w:tcPr>
            <w:tcW w:w="801" w:type="pct"/>
            <w:shd w:val="clear" w:color="auto" w:fill="E3EEF5"/>
          </w:tcPr>
          <w:p w14:paraId="3F64491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1200</w:t>
            </w:r>
          </w:p>
        </w:tc>
        <w:tc>
          <w:tcPr>
            <w:tcW w:w="1073" w:type="pct"/>
            <w:shd w:val="clear" w:color="auto" w:fill="E3EEF5"/>
          </w:tcPr>
          <w:p w14:paraId="055497A7"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天津市_天津市</w:t>
            </w:r>
          </w:p>
        </w:tc>
        <w:tc>
          <w:tcPr>
            <w:tcW w:w="1070" w:type="pct"/>
            <w:shd w:val="clear" w:color="auto" w:fill="E3EEF5"/>
          </w:tcPr>
          <w:p w14:paraId="194AA029"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5EEF0B1A" w14:textId="77777777" w:rsidR="008848BD" w:rsidRDefault="008848BD" w:rsidP="008848BD">
            <w:pPr>
              <w:jc w:val="center"/>
              <w:rPr>
                <w:rFonts w:ascii="宋体" w:hAnsi="宋体" w:cs="宋体"/>
                <w:szCs w:val="22"/>
              </w:rPr>
            </w:pPr>
          </w:p>
        </w:tc>
      </w:tr>
      <w:tr w:rsidR="008848BD" w:rsidRPr="00806E14" w14:paraId="15FEBCFA" w14:textId="77777777" w:rsidTr="008848BD">
        <w:trPr>
          <w:cantSplit/>
          <w:trHeight w:val="324"/>
        </w:trPr>
        <w:tc>
          <w:tcPr>
            <w:tcW w:w="801" w:type="pct"/>
            <w:shd w:val="clear" w:color="auto" w:fill="E3EEF5"/>
            <w:vAlign w:val="center"/>
          </w:tcPr>
          <w:p w14:paraId="27781B22" w14:textId="77777777" w:rsidR="008848BD" w:rsidRPr="005D789A" w:rsidRDefault="008848BD" w:rsidP="008848BD">
            <w:pPr>
              <w:pStyle w:val="Cap2"/>
              <w:jc w:val="center"/>
              <w:rPr>
                <w:lang w:eastAsia="zh-CN"/>
              </w:rPr>
            </w:pPr>
            <w:r>
              <w:rPr>
                <w:rFonts w:hint="eastAsia"/>
                <w:lang w:eastAsia="zh-CN"/>
              </w:rPr>
              <w:t>3</w:t>
            </w:r>
          </w:p>
        </w:tc>
        <w:tc>
          <w:tcPr>
            <w:tcW w:w="801" w:type="pct"/>
            <w:shd w:val="clear" w:color="auto" w:fill="E3EEF5"/>
          </w:tcPr>
          <w:p w14:paraId="45B5A02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1301</w:t>
            </w:r>
          </w:p>
        </w:tc>
        <w:tc>
          <w:tcPr>
            <w:tcW w:w="1073" w:type="pct"/>
            <w:shd w:val="clear" w:color="auto" w:fill="E3EEF5"/>
          </w:tcPr>
          <w:p w14:paraId="63CD9F81"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河北省_石家庄市</w:t>
            </w:r>
          </w:p>
        </w:tc>
        <w:tc>
          <w:tcPr>
            <w:tcW w:w="1070" w:type="pct"/>
            <w:shd w:val="clear" w:color="auto" w:fill="E3EEF5"/>
          </w:tcPr>
          <w:p w14:paraId="626CFF90"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0A952024" w14:textId="77777777" w:rsidR="008848BD" w:rsidRDefault="008848BD" w:rsidP="008848BD">
            <w:pPr>
              <w:jc w:val="center"/>
              <w:rPr>
                <w:rFonts w:ascii="宋体" w:hAnsi="宋体" w:cs="宋体"/>
                <w:szCs w:val="22"/>
              </w:rPr>
            </w:pPr>
          </w:p>
        </w:tc>
      </w:tr>
      <w:tr w:rsidR="008848BD" w:rsidRPr="00806E14" w14:paraId="2F34B73A" w14:textId="77777777" w:rsidTr="008848BD">
        <w:trPr>
          <w:cantSplit/>
          <w:trHeight w:val="324"/>
        </w:trPr>
        <w:tc>
          <w:tcPr>
            <w:tcW w:w="801" w:type="pct"/>
            <w:shd w:val="clear" w:color="auto" w:fill="E3EEF5"/>
            <w:vAlign w:val="center"/>
          </w:tcPr>
          <w:p w14:paraId="68A489A0" w14:textId="77777777" w:rsidR="008848BD" w:rsidRPr="005D789A" w:rsidRDefault="008848BD" w:rsidP="008848BD">
            <w:pPr>
              <w:pStyle w:val="Cap2"/>
              <w:jc w:val="center"/>
              <w:rPr>
                <w:lang w:eastAsia="zh-CN"/>
              </w:rPr>
            </w:pPr>
            <w:r>
              <w:rPr>
                <w:rFonts w:hint="eastAsia"/>
                <w:lang w:eastAsia="zh-CN"/>
              </w:rPr>
              <w:t>4</w:t>
            </w:r>
          </w:p>
        </w:tc>
        <w:tc>
          <w:tcPr>
            <w:tcW w:w="801" w:type="pct"/>
            <w:shd w:val="clear" w:color="auto" w:fill="E3EEF5"/>
          </w:tcPr>
          <w:p w14:paraId="0B40B1EB"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1302</w:t>
            </w:r>
          </w:p>
        </w:tc>
        <w:tc>
          <w:tcPr>
            <w:tcW w:w="1073" w:type="pct"/>
            <w:shd w:val="clear" w:color="auto" w:fill="E3EEF5"/>
          </w:tcPr>
          <w:p w14:paraId="4BF6425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河北省_唐山市</w:t>
            </w:r>
          </w:p>
        </w:tc>
        <w:tc>
          <w:tcPr>
            <w:tcW w:w="1070" w:type="pct"/>
            <w:shd w:val="clear" w:color="auto" w:fill="E3EEF5"/>
          </w:tcPr>
          <w:p w14:paraId="415BBF66"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77CA83F1" w14:textId="77777777" w:rsidR="008848BD" w:rsidRDefault="008848BD" w:rsidP="008848BD">
            <w:pPr>
              <w:jc w:val="center"/>
              <w:rPr>
                <w:rFonts w:ascii="宋体" w:hAnsi="宋体" w:cs="宋体"/>
                <w:szCs w:val="22"/>
              </w:rPr>
            </w:pPr>
          </w:p>
        </w:tc>
      </w:tr>
      <w:tr w:rsidR="008848BD" w:rsidRPr="00806E14" w14:paraId="2CC74431" w14:textId="77777777" w:rsidTr="008848BD">
        <w:trPr>
          <w:cantSplit/>
          <w:trHeight w:val="324"/>
        </w:trPr>
        <w:tc>
          <w:tcPr>
            <w:tcW w:w="801" w:type="pct"/>
            <w:shd w:val="clear" w:color="auto" w:fill="E3EEF5"/>
            <w:vAlign w:val="center"/>
          </w:tcPr>
          <w:p w14:paraId="1465FD85" w14:textId="77777777" w:rsidR="008848BD" w:rsidRPr="005D789A" w:rsidRDefault="008848BD" w:rsidP="008848BD">
            <w:pPr>
              <w:pStyle w:val="Cap2"/>
              <w:jc w:val="center"/>
              <w:rPr>
                <w:lang w:eastAsia="zh-CN"/>
              </w:rPr>
            </w:pPr>
            <w:r>
              <w:rPr>
                <w:rFonts w:hint="eastAsia"/>
                <w:lang w:eastAsia="zh-CN"/>
              </w:rPr>
              <w:t>5</w:t>
            </w:r>
          </w:p>
        </w:tc>
        <w:tc>
          <w:tcPr>
            <w:tcW w:w="801" w:type="pct"/>
            <w:shd w:val="clear" w:color="auto" w:fill="E3EEF5"/>
          </w:tcPr>
          <w:p w14:paraId="27BB9BCD"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1303</w:t>
            </w:r>
          </w:p>
        </w:tc>
        <w:tc>
          <w:tcPr>
            <w:tcW w:w="1073" w:type="pct"/>
            <w:shd w:val="clear" w:color="auto" w:fill="E3EEF5"/>
          </w:tcPr>
          <w:p w14:paraId="6354E20F"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河北省_秦皇岛市</w:t>
            </w:r>
          </w:p>
        </w:tc>
        <w:tc>
          <w:tcPr>
            <w:tcW w:w="1070" w:type="pct"/>
            <w:shd w:val="clear" w:color="auto" w:fill="E3EEF5"/>
          </w:tcPr>
          <w:p w14:paraId="4A714A71"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7741A797" w14:textId="77777777" w:rsidR="008848BD" w:rsidRDefault="008848BD" w:rsidP="008848BD">
            <w:pPr>
              <w:jc w:val="center"/>
              <w:rPr>
                <w:rFonts w:ascii="宋体" w:hAnsi="宋体" w:cs="宋体"/>
                <w:szCs w:val="22"/>
              </w:rPr>
            </w:pPr>
          </w:p>
        </w:tc>
      </w:tr>
      <w:tr w:rsidR="008848BD" w:rsidRPr="00806E14" w14:paraId="7B096599" w14:textId="77777777" w:rsidTr="008848BD">
        <w:trPr>
          <w:cantSplit/>
          <w:trHeight w:val="324"/>
        </w:trPr>
        <w:tc>
          <w:tcPr>
            <w:tcW w:w="801" w:type="pct"/>
            <w:shd w:val="clear" w:color="auto" w:fill="E3EEF5"/>
            <w:vAlign w:val="center"/>
          </w:tcPr>
          <w:p w14:paraId="738FDAD9" w14:textId="77777777" w:rsidR="008848BD" w:rsidRDefault="008848BD" w:rsidP="008848BD">
            <w:pPr>
              <w:pStyle w:val="Cap2"/>
              <w:jc w:val="center"/>
              <w:rPr>
                <w:lang w:eastAsia="zh-CN"/>
              </w:rPr>
            </w:pPr>
          </w:p>
        </w:tc>
        <w:tc>
          <w:tcPr>
            <w:tcW w:w="801" w:type="pct"/>
            <w:shd w:val="clear" w:color="auto" w:fill="E3EEF5"/>
          </w:tcPr>
          <w:p w14:paraId="70CBA8DF" w14:textId="77777777" w:rsidR="008848BD" w:rsidRPr="004C21BD" w:rsidRDefault="008848BD" w:rsidP="008848BD">
            <w:pPr>
              <w:jc w:val="center"/>
              <w:rPr>
                <w:rFonts w:ascii="宋体" w:hAnsi="宋体" w:cs="宋体"/>
                <w:sz w:val="20"/>
                <w:szCs w:val="20"/>
              </w:rPr>
            </w:pPr>
          </w:p>
        </w:tc>
        <w:tc>
          <w:tcPr>
            <w:tcW w:w="1073" w:type="pct"/>
            <w:shd w:val="clear" w:color="auto" w:fill="E3EEF5"/>
          </w:tcPr>
          <w:p w14:paraId="501A5E88" w14:textId="77777777" w:rsidR="008848BD" w:rsidRPr="004C21BD" w:rsidRDefault="008848BD" w:rsidP="008848BD">
            <w:pPr>
              <w:jc w:val="center"/>
              <w:rPr>
                <w:rFonts w:ascii="宋体" w:hAnsi="宋体" w:cs="宋体"/>
                <w:sz w:val="20"/>
                <w:szCs w:val="20"/>
              </w:rPr>
            </w:pPr>
          </w:p>
        </w:tc>
        <w:tc>
          <w:tcPr>
            <w:tcW w:w="1070" w:type="pct"/>
            <w:shd w:val="clear" w:color="auto" w:fill="E3EEF5"/>
          </w:tcPr>
          <w:p w14:paraId="1EA97A6C" w14:textId="77777777" w:rsidR="008848BD" w:rsidRPr="009D4D17" w:rsidRDefault="008848BD" w:rsidP="008848BD">
            <w:pPr>
              <w:jc w:val="center"/>
              <w:rPr>
                <w:rFonts w:ascii="宋体" w:hAnsi="宋体" w:cs="宋体"/>
                <w:sz w:val="20"/>
                <w:szCs w:val="20"/>
              </w:rPr>
            </w:pPr>
          </w:p>
        </w:tc>
        <w:tc>
          <w:tcPr>
            <w:tcW w:w="1255" w:type="pct"/>
            <w:shd w:val="clear" w:color="auto" w:fill="E3EEF5"/>
          </w:tcPr>
          <w:p w14:paraId="66CA541A" w14:textId="77777777" w:rsidR="008848BD" w:rsidRDefault="008848BD" w:rsidP="008848BD">
            <w:pPr>
              <w:jc w:val="center"/>
              <w:rPr>
                <w:rFonts w:ascii="宋体" w:hAnsi="宋体" w:cs="宋体"/>
                <w:szCs w:val="22"/>
              </w:rPr>
            </w:pPr>
          </w:p>
        </w:tc>
      </w:tr>
    </w:tbl>
    <w:p w14:paraId="328B9DF6"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3137B81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19F10E5"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0E57EB4D" w14:textId="77777777" w:rsidR="008848BD" w:rsidRDefault="008848BD" w:rsidP="008848BD">
      <w:pPr>
        <w:pStyle w:val="40"/>
        <w:numPr>
          <w:ilvl w:val="3"/>
          <w:numId w:val="2"/>
        </w:numPr>
        <w:rPr>
          <w:lang w:eastAsia="zh-CN"/>
        </w:rPr>
      </w:pPr>
      <w:r>
        <w:rPr>
          <w:rFonts w:hint="eastAsia"/>
          <w:lang w:eastAsia="zh-CN"/>
        </w:rPr>
        <w:t>用户界面</w:t>
      </w:r>
    </w:p>
    <w:p w14:paraId="5DEA8EBC" w14:textId="77777777" w:rsidR="008848BD" w:rsidRPr="00D12323" w:rsidRDefault="008848BD" w:rsidP="008848BD">
      <w:pPr>
        <w:pStyle w:val="L-"/>
      </w:pPr>
      <w:r w:rsidRPr="00D12323">
        <w:rPr>
          <w:rFonts w:hint="eastAsia"/>
        </w:rPr>
        <w:t>图：</w:t>
      </w:r>
      <w:r>
        <w:rPr>
          <w:rFonts w:hint="eastAsia"/>
        </w:rPr>
        <w:t>3.2.2.5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银行区域查询页面</w:t>
      </w:r>
    </w:p>
    <w:p w14:paraId="0A72B11F" w14:textId="77777777" w:rsidR="008848BD" w:rsidRDefault="00E75EE2" w:rsidP="008848BD">
      <w:r>
        <w:rPr>
          <w:noProof/>
          <w:lang w:eastAsia="zh-CN" w:bidi="ar-SA"/>
        </w:rPr>
        <w:drawing>
          <wp:inline distT="0" distB="0" distL="0" distR="0" wp14:anchorId="5AF6C609" wp14:editId="481827A1">
            <wp:extent cx="5267325" cy="2124075"/>
            <wp:effectExtent l="0" t="0" r="9525" b="9525"/>
            <wp:docPr id="2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6D01982C" w14:textId="77777777" w:rsidR="008848BD" w:rsidRDefault="008848BD" w:rsidP="008848BD">
      <w:pPr>
        <w:pStyle w:val="30"/>
        <w:numPr>
          <w:ilvl w:val="2"/>
          <w:numId w:val="2"/>
        </w:numPr>
        <w:rPr>
          <w:lang w:eastAsia="zh-CN"/>
        </w:rPr>
      </w:pPr>
      <w:bookmarkStart w:id="74" w:name="_Toc517685546"/>
      <w:bookmarkStart w:id="75" w:name="_Toc4183039"/>
      <w:r>
        <w:rPr>
          <w:rFonts w:hint="eastAsia"/>
          <w:lang w:eastAsia="zh-CN"/>
        </w:rPr>
        <w:t>直连银行区域</w:t>
      </w:r>
      <w:bookmarkEnd w:id="74"/>
      <w:bookmarkEnd w:id="75"/>
    </w:p>
    <w:p w14:paraId="7137CCBD" w14:textId="77777777" w:rsidR="008848BD" w:rsidRDefault="008848BD" w:rsidP="008848BD">
      <w:pPr>
        <w:pStyle w:val="40"/>
        <w:numPr>
          <w:ilvl w:val="3"/>
          <w:numId w:val="2"/>
        </w:numPr>
        <w:rPr>
          <w:lang w:eastAsia="zh-CN"/>
        </w:rPr>
      </w:pPr>
      <w:r>
        <w:rPr>
          <w:rFonts w:hint="eastAsia"/>
          <w:lang w:eastAsia="zh-CN"/>
        </w:rPr>
        <w:t>业务描述</w:t>
      </w:r>
    </w:p>
    <w:p w14:paraId="04B65923" w14:textId="77777777" w:rsidR="008848BD" w:rsidRDefault="008848BD" w:rsidP="008848BD">
      <w:pPr>
        <w:ind w:firstLine="420"/>
        <w:rPr>
          <w:lang w:eastAsia="zh-CN"/>
        </w:rPr>
      </w:pPr>
      <w:r>
        <w:rPr>
          <w:rFonts w:hint="eastAsia"/>
          <w:lang w:eastAsia="zh-CN"/>
        </w:rPr>
        <w:t>银行提供的直连银行接口需要用到该行自身定义的城市区域代码，比如：如果使用工行银企直连普通版就需要使用工行自定义的城市区域。</w:t>
      </w:r>
    </w:p>
    <w:p w14:paraId="62864B89"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550CACF9" w14:textId="77777777" w:rsidR="008848BD" w:rsidRDefault="008848BD" w:rsidP="008848BD">
      <w:pPr>
        <w:pStyle w:val="40"/>
        <w:numPr>
          <w:ilvl w:val="3"/>
          <w:numId w:val="2"/>
        </w:numPr>
        <w:rPr>
          <w:lang w:eastAsia="zh-CN"/>
        </w:rPr>
      </w:pPr>
      <w:r>
        <w:rPr>
          <w:rFonts w:hint="eastAsia"/>
          <w:lang w:eastAsia="zh-CN"/>
        </w:rPr>
        <w:t>业务流程</w:t>
      </w:r>
    </w:p>
    <w:p w14:paraId="62549D01" w14:textId="77777777" w:rsidR="008848BD" w:rsidRDefault="008848BD" w:rsidP="008848BD">
      <w:pPr>
        <w:ind w:left="420"/>
      </w:pPr>
      <w:r>
        <w:rPr>
          <w:rFonts w:hint="eastAsia"/>
        </w:rPr>
        <w:t>无</w:t>
      </w:r>
    </w:p>
    <w:p w14:paraId="63181351" w14:textId="77777777" w:rsidR="008848BD" w:rsidRDefault="008848BD" w:rsidP="008848BD">
      <w:pPr>
        <w:pStyle w:val="40"/>
        <w:numPr>
          <w:ilvl w:val="3"/>
          <w:numId w:val="2"/>
        </w:numPr>
        <w:rPr>
          <w:lang w:eastAsia="zh-CN"/>
        </w:rPr>
      </w:pPr>
      <w:r>
        <w:rPr>
          <w:rFonts w:hint="eastAsia"/>
          <w:lang w:eastAsia="zh-CN"/>
        </w:rPr>
        <w:t>流程说明</w:t>
      </w:r>
    </w:p>
    <w:p w14:paraId="2DA9F01B" w14:textId="77777777" w:rsidR="008848BD" w:rsidRDefault="008848BD" w:rsidP="008848BD">
      <w:pPr>
        <w:ind w:left="420"/>
      </w:pPr>
      <w:r>
        <w:rPr>
          <w:rFonts w:hint="eastAsia"/>
        </w:rPr>
        <w:t>无</w:t>
      </w:r>
    </w:p>
    <w:p w14:paraId="6B6D01F0"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066"/>
        <w:gridCol w:w="1144"/>
        <w:gridCol w:w="1902"/>
        <w:gridCol w:w="1789"/>
        <w:gridCol w:w="1561"/>
      </w:tblGrid>
      <w:tr w:rsidR="008848BD" w:rsidRPr="00806E14" w14:paraId="51F9510A"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4FF054FD" w14:textId="77777777" w:rsidR="008848BD" w:rsidRPr="00806E14" w:rsidRDefault="008848BD" w:rsidP="008848BD">
            <w:pPr>
              <w:jc w:val="center"/>
              <w:rPr>
                <w:rFonts w:ascii="宋体" w:hAnsi="宋体"/>
                <w:b/>
              </w:rPr>
            </w:pPr>
            <w:r>
              <w:rPr>
                <w:rFonts w:ascii="宋体" w:hAnsi="宋体" w:hint="eastAsia"/>
                <w:b/>
              </w:rPr>
              <w:t>直连银行区域-样例</w:t>
            </w:r>
          </w:p>
        </w:tc>
      </w:tr>
      <w:tr w:rsidR="008848BD" w:rsidRPr="00806E14" w14:paraId="6A657C82" w14:textId="77777777" w:rsidTr="008848BD">
        <w:trPr>
          <w:cantSplit/>
          <w:trHeight w:val="357"/>
          <w:tblHeader/>
        </w:trPr>
        <w:tc>
          <w:tcPr>
            <w:tcW w:w="625" w:type="pct"/>
            <w:tcBorders>
              <w:bottom w:val="double" w:sz="4" w:space="0" w:color="FFFFFF"/>
            </w:tcBorders>
            <w:shd w:val="clear" w:color="auto" w:fill="7C9BC1"/>
          </w:tcPr>
          <w:p w14:paraId="64A6D262" w14:textId="77777777" w:rsidR="008848BD" w:rsidRPr="00FA3008" w:rsidRDefault="008848BD" w:rsidP="008848BD">
            <w:pPr>
              <w:pStyle w:val="Cap1"/>
              <w:ind w:firstLineChars="100" w:firstLine="200"/>
              <w:rPr>
                <w:szCs w:val="18"/>
              </w:rPr>
            </w:pPr>
            <w:r w:rsidRPr="00531736">
              <w:rPr>
                <w:rFonts w:hint="eastAsia"/>
                <w:szCs w:val="18"/>
              </w:rPr>
              <w:t>#</w:t>
            </w:r>
          </w:p>
        </w:tc>
        <w:tc>
          <w:tcPr>
            <w:tcW w:w="625" w:type="pct"/>
            <w:tcBorders>
              <w:bottom w:val="double" w:sz="4" w:space="0" w:color="FFFFFF"/>
            </w:tcBorders>
            <w:shd w:val="clear" w:color="auto" w:fill="7C9BC1"/>
            <w:vAlign w:val="center"/>
          </w:tcPr>
          <w:p w14:paraId="6EE1ED10" w14:textId="77777777" w:rsidR="008848BD" w:rsidRPr="00FA3008" w:rsidRDefault="008848BD" w:rsidP="008848BD">
            <w:pPr>
              <w:pStyle w:val="Cap1"/>
              <w:ind w:firstLineChars="100" w:firstLine="200"/>
              <w:rPr>
                <w:szCs w:val="18"/>
              </w:rPr>
            </w:pPr>
            <w:r w:rsidRPr="00FA3008">
              <w:rPr>
                <w:rFonts w:hint="eastAsia"/>
                <w:szCs w:val="18"/>
              </w:rPr>
              <w:t>代码</w:t>
            </w:r>
          </w:p>
        </w:tc>
        <w:tc>
          <w:tcPr>
            <w:tcW w:w="671" w:type="pct"/>
            <w:tcBorders>
              <w:bottom w:val="double" w:sz="4" w:space="0" w:color="FFFFFF"/>
            </w:tcBorders>
            <w:shd w:val="clear" w:color="auto" w:fill="7C9BC1"/>
            <w:vAlign w:val="center"/>
          </w:tcPr>
          <w:p w14:paraId="6C507B7E" w14:textId="77777777" w:rsidR="008848BD" w:rsidRPr="00FA3008" w:rsidRDefault="008848BD" w:rsidP="008848BD">
            <w:pPr>
              <w:pStyle w:val="Cap1"/>
              <w:ind w:firstLineChars="100" w:firstLine="200"/>
              <w:rPr>
                <w:szCs w:val="18"/>
              </w:rPr>
            </w:pPr>
            <w:r w:rsidRPr="00FA3008">
              <w:rPr>
                <w:rFonts w:hint="eastAsia"/>
                <w:szCs w:val="18"/>
              </w:rPr>
              <w:t>名称</w:t>
            </w:r>
          </w:p>
        </w:tc>
        <w:tc>
          <w:tcPr>
            <w:tcW w:w="1115" w:type="pct"/>
            <w:tcBorders>
              <w:bottom w:val="double" w:sz="4" w:space="0" w:color="FFFFFF"/>
            </w:tcBorders>
            <w:shd w:val="clear" w:color="auto" w:fill="7C9BC1"/>
            <w:vAlign w:val="center"/>
          </w:tcPr>
          <w:p w14:paraId="669E7434" w14:textId="77777777" w:rsidR="008848BD" w:rsidRPr="00FA3008" w:rsidRDefault="008848BD" w:rsidP="008848BD">
            <w:pPr>
              <w:pStyle w:val="Cap1"/>
              <w:ind w:firstLineChars="100" w:firstLine="200"/>
              <w:rPr>
                <w:szCs w:val="18"/>
              </w:rPr>
            </w:pPr>
            <w:r w:rsidRPr="00FA3008">
              <w:rPr>
                <w:rFonts w:hint="eastAsia"/>
                <w:szCs w:val="18"/>
              </w:rPr>
              <w:t>系统银行区域</w:t>
            </w:r>
          </w:p>
        </w:tc>
        <w:tc>
          <w:tcPr>
            <w:tcW w:w="1049" w:type="pct"/>
            <w:tcBorders>
              <w:bottom w:val="double" w:sz="4" w:space="0" w:color="FFFFFF"/>
            </w:tcBorders>
            <w:shd w:val="clear" w:color="auto" w:fill="7C9BC1"/>
            <w:vAlign w:val="center"/>
          </w:tcPr>
          <w:p w14:paraId="67DCCA3A" w14:textId="77777777" w:rsidR="008848BD" w:rsidRPr="00FA3008" w:rsidRDefault="008848BD" w:rsidP="008848BD">
            <w:pPr>
              <w:pStyle w:val="Cap1"/>
              <w:ind w:firstLineChars="100" w:firstLine="200"/>
              <w:rPr>
                <w:szCs w:val="18"/>
              </w:rPr>
            </w:pPr>
            <w:r w:rsidRPr="00FA3008">
              <w:rPr>
                <w:rFonts w:hint="eastAsia"/>
                <w:szCs w:val="18"/>
              </w:rPr>
              <w:t>线路</w:t>
            </w:r>
          </w:p>
        </w:tc>
        <w:tc>
          <w:tcPr>
            <w:tcW w:w="915" w:type="pct"/>
            <w:tcBorders>
              <w:bottom w:val="double" w:sz="4" w:space="0" w:color="FFFFFF"/>
            </w:tcBorders>
            <w:shd w:val="clear" w:color="auto" w:fill="7C9BC1"/>
            <w:vAlign w:val="center"/>
          </w:tcPr>
          <w:p w14:paraId="1C46FD05" w14:textId="77777777" w:rsidR="008848BD" w:rsidRPr="00FA3008" w:rsidRDefault="008848BD" w:rsidP="008848BD">
            <w:pPr>
              <w:pStyle w:val="Cap1"/>
              <w:ind w:firstLineChars="100" w:firstLine="200"/>
              <w:rPr>
                <w:szCs w:val="18"/>
              </w:rPr>
            </w:pPr>
            <w:r w:rsidRPr="00FA3008">
              <w:rPr>
                <w:rFonts w:hint="eastAsia"/>
                <w:szCs w:val="18"/>
              </w:rPr>
              <w:t>是否有效</w:t>
            </w:r>
          </w:p>
        </w:tc>
      </w:tr>
      <w:tr w:rsidR="008848BD" w:rsidRPr="00806E14" w14:paraId="1890597F" w14:textId="77777777" w:rsidTr="008848BD">
        <w:trPr>
          <w:cantSplit/>
          <w:trHeight w:val="324"/>
        </w:trPr>
        <w:tc>
          <w:tcPr>
            <w:tcW w:w="625" w:type="pct"/>
            <w:shd w:val="clear" w:color="auto" w:fill="E3EEF5"/>
            <w:vAlign w:val="center"/>
          </w:tcPr>
          <w:p w14:paraId="5266834F" w14:textId="77777777" w:rsidR="008848BD" w:rsidRPr="005D789A" w:rsidRDefault="008848BD" w:rsidP="008848BD">
            <w:pPr>
              <w:pStyle w:val="Cap2"/>
              <w:jc w:val="center"/>
              <w:rPr>
                <w:lang w:eastAsia="zh-CN"/>
              </w:rPr>
            </w:pPr>
            <w:r w:rsidRPr="005D789A">
              <w:rPr>
                <w:lang w:eastAsia="zh-CN"/>
              </w:rPr>
              <w:t>1</w:t>
            </w:r>
          </w:p>
        </w:tc>
        <w:tc>
          <w:tcPr>
            <w:tcW w:w="625" w:type="pct"/>
            <w:shd w:val="clear" w:color="auto" w:fill="E3EEF5"/>
          </w:tcPr>
          <w:p w14:paraId="41C83FBF" w14:textId="77777777" w:rsidR="008848BD" w:rsidRPr="00C86892" w:rsidRDefault="008848BD" w:rsidP="008848BD">
            <w:pPr>
              <w:jc w:val="center"/>
              <w:rPr>
                <w:rFonts w:ascii="Arial" w:hAnsi="Arial" w:cs="Arial"/>
              </w:rPr>
            </w:pPr>
            <w:r w:rsidRPr="00C86892">
              <w:rPr>
                <w:rFonts w:ascii="Arial" w:hAnsi="Arial" w:cs="Arial" w:hint="eastAsia"/>
              </w:rPr>
              <w:t>0200</w:t>
            </w:r>
          </w:p>
        </w:tc>
        <w:tc>
          <w:tcPr>
            <w:tcW w:w="671" w:type="pct"/>
            <w:shd w:val="clear" w:color="auto" w:fill="E3EEF5"/>
          </w:tcPr>
          <w:p w14:paraId="3A425841" w14:textId="77777777" w:rsidR="008848BD" w:rsidRPr="00C86892" w:rsidRDefault="008848BD" w:rsidP="008848BD">
            <w:pPr>
              <w:jc w:val="center"/>
              <w:rPr>
                <w:rFonts w:ascii="Arial" w:hAnsi="Arial" w:cs="Arial"/>
              </w:rPr>
            </w:pPr>
            <w:r w:rsidRPr="00C86892">
              <w:rPr>
                <w:rFonts w:ascii="Arial" w:hAnsi="Arial" w:cs="Arial" w:hint="eastAsia"/>
              </w:rPr>
              <w:t>北京</w:t>
            </w:r>
          </w:p>
        </w:tc>
        <w:tc>
          <w:tcPr>
            <w:tcW w:w="1115" w:type="pct"/>
            <w:shd w:val="clear" w:color="auto" w:fill="E3EEF5"/>
          </w:tcPr>
          <w:p w14:paraId="1E409599" w14:textId="77777777" w:rsidR="008848BD" w:rsidRPr="00C86892" w:rsidRDefault="008848BD" w:rsidP="008848BD">
            <w:pPr>
              <w:jc w:val="center"/>
              <w:rPr>
                <w:rFonts w:ascii="Arial" w:hAnsi="Arial" w:cs="Arial"/>
              </w:rPr>
            </w:pPr>
            <w:r w:rsidRPr="00C86892">
              <w:rPr>
                <w:rFonts w:ascii="Arial" w:hAnsi="Arial" w:cs="Arial" w:hint="eastAsia"/>
              </w:rPr>
              <w:t>北京市</w:t>
            </w:r>
            <w:r w:rsidRPr="00C86892">
              <w:rPr>
                <w:rFonts w:ascii="Arial" w:hAnsi="Arial" w:cs="Arial" w:hint="eastAsia"/>
              </w:rPr>
              <w:t>_</w:t>
            </w:r>
            <w:r w:rsidRPr="00C86892">
              <w:rPr>
                <w:rFonts w:ascii="Arial" w:hAnsi="Arial" w:cs="Arial" w:hint="eastAsia"/>
              </w:rPr>
              <w:t>北京市</w:t>
            </w:r>
          </w:p>
        </w:tc>
        <w:tc>
          <w:tcPr>
            <w:tcW w:w="1049" w:type="pct"/>
            <w:shd w:val="clear" w:color="auto" w:fill="E3EEF5"/>
          </w:tcPr>
          <w:p w14:paraId="2EB7DC36" w14:textId="77777777" w:rsidR="008848BD" w:rsidRPr="00806E14" w:rsidRDefault="008848BD" w:rsidP="008848BD">
            <w:pPr>
              <w:jc w:val="center"/>
              <w:rPr>
                <w:rFonts w:ascii="Arial" w:hAnsi="Arial" w:cs="Arial"/>
              </w:rPr>
            </w:pPr>
            <w:r w:rsidRPr="00C86892">
              <w:rPr>
                <w:rFonts w:ascii="Arial" w:hAnsi="Arial" w:cs="Arial" w:hint="eastAsia"/>
              </w:rPr>
              <w:t>工行银企互联推广版</w:t>
            </w:r>
          </w:p>
        </w:tc>
        <w:tc>
          <w:tcPr>
            <w:tcW w:w="915" w:type="pct"/>
            <w:shd w:val="clear" w:color="auto" w:fill="E3EEF5"/>
          </w:tcPr>
          <w:p w14:paraId="5E87BDFC"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262E7A03" w14:textId="77777777" w:rsidTr="008848BD">
        <w:trPr>
          <w:cantSplit/>
          <w:trHeight w:val="324"/>
        </w:trPr>
        <w:tc>
          <w:tcPr>
            <w:tcW w:w="625" w:type="pct"/>
            <w:shd w:val="clear" w:color="auto" w:fill="E3EEF5"/>
            <w:vAlign w:val="center"/>
          </w:tcPr>
          <w:p w14:paraId="74C614A8" w14:textId="77777777" w:rsidR="008848BD" w:rsidRPr="005D789A" w:rsidRDefault="008848BD" w:rsidP="008848BD">
            <w:pPr>
              <w:pStyle w:val="Cap2"/>
              <w:jc w:val="center"/>
              <w:rPr>
                <w:lang w:eastAsia="zh-CN"/>
              </w:rPr>
            </w:pPr>
            <w:r>
              <w:rPr>
                <w:rFonts w:hint="eastAsia"/>
                <w:lang w:eastAsia="zh-CN"/>
              </w:rPr>
              <w:t>2</w:t>
            </w:r>
          </w:p>
        </w:tc>
        <w:tc>
          <w:tcPr>
            <w:tcW w:w="625" w:type="pct"/>
            <w:shd w:val="clear" w:color="auto" w:fill="E3EEF5"/>
          </w:tcPr>
          <w:p w14:paraId="6E1361B9" w14:textId="77777777" w:rsidR="008848BD" w:rsidRPr="00C86892" w:rsidRDefault="008848BD" w:rsidP="008848BD">
            <w:pPr>
              <w:jc w:val="center"/>
              <w:rPr>
                <w:rFonts w:ascii="Arial" w:hAnsi="Arial" w:cs="Arial"/>
              </w:rPr>
            </w:pPr>
            <w:r w:rsidRPr="00C86892">
              <w:rPr>
                <w:rFonts w:ascii="Arial" w:hAnsi="Arial" w:cs="Arial" w:hint="eastAsia"/>
              </w:rPr>
              <w:t>0302</w:t>
            </w:r>
          </w:p>
        </w:tc>
        <w:tc>
          <w:tcPr>
            <w:tcW w:w="671" w:type="pct"/>
            <w:shd w:val="clear" w:color="auto" w:fill="E3EEF5"/>
          </w:tcPr>
          <w:p w14:paraId="7898D73C" w14:textId="77777777" w:rsidR="008848BD" w:rsidRPr="00C86892" w:rsidRDefault="008848BD" w:rsidP="008848BD">
            <w:pPr>
              <w:jc w:val="center"/>
              <w:rPr>
                <w:rFonts w:ascii="Arial" w:hAnsi="Arial" w:cs="Arial"/>
              </w:rPr>
            </w:pPr>
            <w:r w:rsidRPr="00C86892">
              <w:rPr>
                <w:rFonts w:ascii="Arial" w:hAnsi="Arial" w:cs="Arial" w:hint="eastAsia"/>
              </w:rPr>
              <w:t>天津</w:t>
            </w:r>
          </w:p>
        </w:tc>
        <w:tc>
          <w:tcPr>
            <w:tcW w:w="1115" w:type="pct"/>
            <w:shd w:val="clear" w:color="auto" w:fill="E3EEF5"/>
          </w:tcPr>
          <w:p w14:paraId="1A8621B2" w14:textId="77777777" w:rsidR="008848BD" w:rsidRPr="00C86892" w:rsidRDefault="008848BD" w:rsidP="008848BD">
            <w:pPr>
              <w:jc w:val="center"/>
              <w:rPr>
                <w:rFonts w:ascii="Arial" w:hAnsi="Arial" w:cs="Arial"/>
              </w:rPr>
            </w:pPr>
            <w:r w:rsidRPr="00C86892">
              <w:rPr>
                <w:rFonts w:ascii="Arial" w:hAnsi="Arial" w:cs="Arial" w:hint="eastAsia"/>
              </w:rPr>
              <w:t>天津市</w:t>
            </w:r>
            <w:r w:rsidRPr="00C86892">
              <w:rPr>
                <w:rFonts w:ascii="Arial" w:hAnsi="Arial" w:cs="Arial" w:hint="eastAsia"/>
              </w:rPr>
              <w:t>_</w:t>
            </w:r>
            <w:r w:rsidRPr="00C86892">
              <w:rPr>
                <w:rFonts w:ascii="Arial" w:hAnsi="Arial" w:cs="Arial" w:hint="eastAsia"/>
              </w:rPr>
              <w:t>天津市</w:t>
            </w:r>
          </w:p>
        </w:tc>
        <w:tc>
          <w:tcPr>
            <w:tcW w:w="1049" w:type="pct"/>
            <w:shd w:val="clear" w:color="auto" w:fill="E3EEF5"/>
          </w:tcPr>
          <w:p w14:paraId="26C757BF"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487E0910"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467EAD06" w14:textId="77777777" w:rsidTr="008848BD">
        <w:trPr>
          <w:cantSplit/>
          <w:trHeight w:val="324"/>
        </w:trPr>
        <w:tc>
          <w:tcPr>
            <w:tcW w:w="625" w:type="pct"/>
            <w:shd w:val="clear" w:color="auto" w:fill="E3EEF5"/>
            <w:vAlign w:val="center"/>
          </w:tcPr>
          <w:p w14:paraId="600B9EB4" w14:textId="77777777" w:rsidR="008848BD" w:rsidRPr="005D789A" w:rsidRDefault="008848BD" w:rsidP="008848BD">
            <w:pPr>
              <w:pStyle w:val="Cap2"/>
              <w:jc w:val="center"/>
              <w:rPr>
                <w:lang w:eastAsia="zh-CN"/>
              </w:rPr>
            </w:pPr>
            <w:r>
              <w:rPr>
                <w:rFonts w:hint="eastAsia"/>
                <w:lang w:eastAsia="zh-CN"/>
              </w:rPr>
              <w:t>3</w:t>
            </w:r>
          </w:p>
        </w:tc>
        <w:tc>
          <w:tcPr>
            <w:tcW w:w="625" w:type="pct"/>
            <w:shd w:val="clear" w:color="auto" w:fill="E3EEF5"/>
          </w:tcPr>
          <w:p w14:paraId="38D44286" w14:textId="77777777" w:rsidR="008848BD" w:rsidRPr="00C86892" w:rsidRDefault="008848BD" w:rsidP="008848BD">
            <w:pPr>
              <w:jc w:val="center"/>
              <w:rPr>
                <w:rFonts w:ascii="Arial" w:hAnsi="Arial" w:cs="Arial"/>
              </w:rPr>
            </w:pPr>
            <w:r w:rsidRPr="00C86892">
              <w:rPr>
                <w:rFonts w:ascii="Arial" w:hAnsi="Arial" w:cs="Arial" w:hint="eastAsia"/>
              </w:rPr>
              <w:t>0402</w:t>
            </w:r>
          </w:p>
        </w:tc>
        <w:tc>
          <w:tcPr>
            <w:tcW w:w="671" w:type="pct"/>
            <w:shd w:val="clear" w:color="auto" w:fill="E3EEF5"/>
          </w:tcPr>
          <w:p w14:paraId="4208CE12" w14:textId="77777777" w:rsidR="008848BD" w:rsidRPr="00C86892" w:rsidRDefault="008848BD" w:rsidP="008848BD">
            <w:pPr>
              <w:jc w:val="center"/>
              <w:rPr>
                <w:rFonts w:ascii="Arial" w:hAnsi="Arial" w:cs="Arial"/>
              </w:rPr>
            </w:pPr>
            <w:r w:rsidRPr="00C86892">
              <w:rPr>
                <w:rFonts w:ascii="Arial" w:hAnsi="Arial" w:cs="Arial" w:hint="eastAsia"/>
              </w:rPr>
              <w:t>石家庄</w:t>
            </w:r>
          </w:p>
        </w:tc>
        <w:tc>
          <w:tcPr>
            <w:tcW w:w="1115" w:type="pct"/>
            <w:shd w:val="clear" w:color="auto" w:fill="E3EEF5"/>
          </w:tcPr>
          <w:p w14:paraId="66D655A3"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石家庄市</w:t>
            </w:r>
          </w:p>
        </w:tc>
        <w:tc>
          <w:tcPr>
            <w:tcW w:w="1049" w:type="pct"/>
            <w:shd w:val="clear" w:color="auto" w:fill="E3EEF5"/>
          </w:tcPr>
          <w:p w14:paraId="47A04AE5"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6B66169E"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2A2ED6FB" w14:textId="77777777" w:rsidTr="008848BD">
        <w:trPr>
          <w:cantSplit/>
          <w:trHeight w:val="324"/>
        </w:trPr>
        <w:tc>
          <w:tcPr>
            <w:tcW w:w="625" w:type="pct"/>
            <w:shd w:val="clear" w:color="auto" w:fill="E3EEF5"/>
            <w:vAlign w:val="center"/>
          </w:tcPr>
          <w:p w14:paraId="04C0A250" w14:textId="77777777" w:rsidR="008848BD" w:rsidRPr="005D789A" w:rsidRDefault="008848BD" w:rsidP="008848BD">
            <w:pPr>
              <w:pStyle w:val="Cap2"/>
              <w:jc w:val="center"/>
              <w:rPr>
                <w:lang w:eastAsia="zh-CN"/>
              </w:rPr>
            </w:pPr>
            <w:r>
              <w:rPr>
                <w:rFonts w:hint="eastAsia"/>
                <w:lang w:eastAsia="zh-CN"/>
              </w:rPr>
              <w:t>4</w:t>
            </w:r>
          </w:p>
        </w:tc>
        <w:tc>
          <w:tcPr>
            <w:tcW w:w="625" w:type="pct"/>
            <w:shd w:val="clear" w:color="auto" w:fill="E3EEF5"/>
          </w:tcPr>
          <w:p w14:paraId="6D1F9673" w14:textId="77777777" w:rsidR="008848BD" w:rsidRPr="00C86892" w:rsidRDefault="008848BD" w:rsidP="008848BD">
            <w:pPr>
              <w:jc w:val="center"/>
              <w:rPr>
                <w:rFonts w:ascii="Arial" w:hAnsi="Arial" w:cs="Arial"/>
              </w:rPr>
            </w:pPr>
            <w:r w:rsidRPr="00C86892">
              <w:rPr>
                <w:rFonts w:ascii="Arial" w:hAnsi="Arial" w:cs="Arial" w:hint="eastAsia"/>
              </w:rPr>
              <w:t>0403</w:t>
            </w:r>
          </w:p>
        </w:tc>
        <w:tc>
          <w:tcPr>
            <w:tcW w:w="671" w:type="pct"/>
            <w:shd w:val="clear" w:color="auto" w:fill="E3EEF5"/>
          </w:tcPr>
          <w:p w14:paraId="6FDBAD3D" w14:textId="77777777" w:rsidR="008848BD" w:rsidRPr="00C86892" w:rsidRDefault="008848BD" w:rsidP="008848BD">
            <w:pPr>
              <w:jc w:val="center"/>
              <w:rPr>
                <w:rFonts w:ascii="Arial" w:hAnsi="Arial" w:cs="Arial"/>
              </w:rPr>
            </w:pPr>
            <w:r w:rsidRPr="00C86892">
              <w:rPr>
                <w:rFonts w:ascii="Arial" w:hAnsi="Arial" w:cs="Arial" w:hint="eastAsia"/>
              </w:rPr>
              <w:t>唐山</w:t>
            </w:r>
          </w:p>
        </w:tc>
        <w:tc>
          <w:tcPr>
            <w:tcW w:w="1115" w:type="pct"/>
            <w:shd w:val="clear" w:color="auto" w:fill="E3EEF5"/>
          </w:tcPr>
          <w:p w14:paraId="5991F9EA"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唐山市</w:t>
            </w:r>
          </w:p>
        </w:tc>
        <w:tc>
          <w:tcPr>
            <w:tcW w:w="1049" w:type="pct"/>
            <w:shd w:val="clear" w:color="auto" w:fill="E3EEF5"/>
          </w:tcPr>
          <w:p w14:paraId="502D707B"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7A40FCCA"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2AF20B54" w14:textId="77777777" w:rsidTr="008848BD">
        <w:trPr>
          <w:cantSplit/>
          <w:trHeight w:val="324"/>
        </w:trPr>
        <w:tc>
          <w:tcPr>
            <w:tcW w:w="625" w:type="pct"/>
            <w:shd w:val="clear" w:color="auto" w:fill="E3EEF5"/>
            <w:vAlign w:val="center"/>
          </w:tcPr>
          <w:p w14:paraId="61FA2FED" w14:textId="77777777" w:rsidR="008848BD" w:rsidRPr="005D789A" w:rsidRDefault="008848BD" w:rsidP="008848BD">
            <w:pPr>
              <w:pStyle w:val="Cap2"/>
              <w:jc w:val="center"/>
              <w:rPr>
                <w:lang w:eastAsia="zh-CN"/>
              </w:rPr>
            </w:pPr>
            <w:r>
              <w:rPr>
                <w:rFonts w:hint="eastAsia"/>
                <w:lang w:eastAsia="zh-CN"/>
              </w:rPr>
              <w:t>5</w:t>
            </w:r>
          </w:p>
        </w:tc>
        <w:tc>
          <w:tcPr>
            <w:tcW w:w="625" w:type="pct"/>
            <w:shd w:val="clear" w:color="auto" w:fill="E3EEF5"/>
          </w:tcPr>
          <w:p w14:paraId="560D81A5" w14:textId="77777777" w:rsidR="008848BD" w:rsidRPr="00C86892" w:rsidRDefault="008848BD" w:rsidP="008848BD">
            <w:pPr>
              <w:jc w:val="center"/>
              <w:rPr>
                <w:rFonts w:ascii="Arial" w:hAnsi="Arial" w:cs="Arial"/>
              </w:rPr>
            </w:pPr>
            <w:r w:rsidRPr="00C86892">
              <w:rPr>
                <w:rFonts w:ascii="Arial" w:hAnsi="Arial" w:cs="Arial" w:hint="eastAsia"/>
              </w:rPr>
              <w:t>0404</w:t>
            </w:r>
          </w:p>
        </w:tc>
        <w:tc>
          <w:tcPr>
            <w:tcW w:w="671" w:type="pct"/>
            <w:shd w:val="clear" w:color="auto" w:fill="E3EEF5"/>
          </w:tcPr>
          <w:p w14:paraId="5F337C05" w14:textId="77777777" w:rsidR="008848BD" w:rsidRPr="00C86892" w:rsidRDefault="008848BD" w:rsidP="008848BD">
            <w:pPr>
              <w:jc w:val="center"/>
              <w:rPr>
                <w:rFonts w:ascii="Arial" w:hAnsi="Arial" w:cs="Arial"/>
              </w:rPr>
            </w:pPr>
            <w:r w:rsidRPr="00C86892">
              <w:rPr>
                <w:rFonts w:ascii="Arial" w:hAnsi="Arial" w:cs="Arial" w:hint="eastAsia"/>
              </w:rPr>
              <w:t>秦皇岛</w:t>
            </w:r>
          </w:p>
        </w:tc>
        <w:tc>
          <w:tcPr>
            <w:tcW w:w="1115" w:type="pct"/>
            <w:shd w:val="clear" w:color="auto" w:fill="E3EEF5"/>
          </w:tcPr>
          <w:p w14:paraId="5529A6EE"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秦皇岛市</w:t>
            </w:r>
          </w:p>
        </w:tc>
        <w:tc>
          <w:tcPr>
            <w:tcW w:w="1049" w:type="pct"/>
            <w:shd w:val="clear" w:color="auto" w:fill="E3EEF5"/>
          </w:tcPr>
          <w:p w14:paraId="39F5CD81"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25D9ADEC"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4F6607BD" w14:textId="77777777" w:rsidTr="008848BD">
        <w:trPr>
          <w:cantSplit/>
          <w:trHeight w:val="324"/>
        </w:trPr>
        <w:tc>
          <w:tcPr>
            <w:tcW w:w="625" w:type="pct"/>
            <w:shd w:val="clear" w:color="auto" w:fill="E3EEF5"/>
            <w:vAlign w:val="center"/>
          </w:tcPr>
          <w:p w14:paraId="22A97221" w14:textId="77777777" w:rsidR="008848BD" w:rsidRDefault="008848BD" w:rsidP="008848BD">
            <w:pPr>
              <w:pStyle w:val="Cap2"/>
              <w:jc w:val="center"/>
              <w:rPr>
                <w:lang w:eastAsia="zh-CN"/>
              </w:rPr>
            </w:pPr>
          </w:p>
        </w:tc>
        <w:tc>
          <w:tcPr>
            <w:tcW w:w="625" w:type="pct"/>
            <w:shd w:val="clear" w:color="auto" w:fill="E3EEF5"/>
          </w:tcPr>
          <w:p w14:paraId="598C22F2" w14:textId="77777777" w:rsidR="008848BD" w:rsidRPr="00C86892" w:rsidRDefault="008848BD" w:rsidP="008848BD">
            <w:pPr>
              <w:jc w:val="center"/>
              <w:rPr>
                <w:rFonts w:ascii="Arial" w:hAnsi="Arial" w:cs="Arial"/>
              </w:rPr>
            </w:pPr>
          </w:p>
        </w:tc>
        <w:tc>
          <w:tcPr>
            <w:tcW w:w="671" w:type="pct"/>
            <w:shd w:val="clear" w:color="auto" w:fill="E3EEF5"/>
          </w:tcPr>
          <w:p w14:paraId="70257846" w14:textId="77777777" w:rsidR="008848BD" w:rsidRPr="00C86892" w:rsidRDefault="008848BD" w:rsidP="008848BD">
            <w:pPr>
              <w:jc w:val="center"/>
              <w:rPr>
                <w:rFonts w:ascii="Arial" w:hAnsi="Arial" w:cs="Arial"/>
              </w:rPr>
            </w:pPr>
          </w:p>
        </w:tc>
        <w:tc>
          <w:tcPr>
            <w:tcW w:w="1115" w:type="pct"/>
            <w:shd w:val="clear" w:color="auto" w:fill="E3EEF5"/>
          </w:tcPr>
          <w:p w14:paraId="688417E1" w14:textId="77777777" w:rsidR="008848BD" w:rsidRPr="00C86892" w:rsidRDefault="008848BD" w:rsidP="008848BD">
            <w:pPr>
              <w:jc w:val="center"/>
              <w:rPr>
                <w:rFonts w:ascii="Arial" w:hAnsi="Arial" w:cs="Arial"/>
              </w:rPr>
            </w:pPr>
          </w:p>
        </w:tc>
        <w:tc>
          <w:tcPr>
            <w:tcW w:w="1049" w:type="pct"/>
            <w:shd w:val="clear" w:color="auto" w:fill="E3EEF5"/>
          </w:tcPr>
          <w:p w14:paraId="2E94F5B8" w14:textId="77777777" w:rsidR="008848BD" w:rsidRPr="00C71A41" w:rsidRDefault="008848BD" w:rsidP="008848BD">
            <w:pPr>
              <w:jc w:val="center"/>
              <w:rPr>
                <w:rFonts w:ascii="Arial" w:hAnsi="Arial" w:cs="Arial"/>
              </w:rPr>
            </w:pPr>
          </w:p>
        </w:tc>
        <w:tc>
          <w:tcPr>
            <w:tcW w:w="915" w:type="pct"/>
            <w:shd w:val="clear" w:color="auto" w:fill="E3EEF5"/>
          </w:tcPr>
          <w:p w14:paraId="23A36BA9" w14:textId="77777777" w:rsidR="008848BD" w:rsidRPr="00C86892" w:rsidRDefault="008848BD" w:rsidP="008848BD">
            <w:pPr>
              <w:jc w:val="center"/>
              <w:rPr>
                <w:rFonts w:ascii="Arial" w:hAnsi="Arial" w:cs="Arial"/>
              </w:rPr>
            </w:pPr>
          </w:p>
        </w:tc>
      </w:tr>
    </w:tbl>
    <w:p w14:paraId="1843B33B" w14:textId="77777777" w:rsidR="008848BD" w:rsidRDefault="008848BD" w:rsidP="008848BD">
      <w:pPr>
        <w:spacing w:line="360" w:lineRule="auto"/>
        <w:ind w:left="420"/>
      </w:pPr>
      <w:r>
        <w:rPr>
          <w:rFonts w:hint="eastAsia"/>
        </w:rPr>
        <w:t>1</w:t>
      </w:r>
      <w:r>
        <w:rPr>
          <w:rFonts w:hint="eastAsia"/>
        </w:rPr>
        <w:t>、某个直联产品使用；</w:t>
      </w:r>
    </w:p>
    <w:p w14:paraId="783FA28A" w14:textId="77777777" w:rsidR="008848BD" w:rsidRDefault="008848BD" w:rsidP="008848BD">
      <w:pPr>
        <w:spacing w:line="360" w:lineRule="auto"/>
        <w:ind w:left="420"/>
        <w:rPr>
          <w:lang w:eastAsia="zh-CN"/>
        </w:rPr>
      </w:pPr>
      <w:commentRangeStart w:id="76"/>
      <w:r>
        <w:rPr>
          <w:rFonts w:hint="eastAsia"/>
          <w:lang w:eastAsia="zh-CN"/>
        </w:rPr>
        <w:t>2</w:t>
      </w:r>
      <w:r>
        <w:rPr>
          <w:rFonts w:hint="eastAsia"/>
          <w:lang w:eastAsia="zh-CN"/>
        </w:rPr>
        <w:t>、前台不允许操作，由系统维护人员定期更新</w:t>
      </w:r>
      <w:commentRangeEnd w:id="76"/>
      <w:r w:rsidR="00D21A84">
        <w:rPr>
          <w:rStyle w:val="af4"/>
          <w:rFonts w:ascii="Times New Roman" w:hAnsi="Times New Roman"/>
          <w:kern w:val="2"/>
        </w:rPr>
        <w:commentReference w:id="76"/>
      </w:r>
      <w:r>
        <w:rPr>
          <w:rFonts w:hint="eastAsia"/>
          <w:lang w:eastAsia="zh-CN"/>
        </w:rPr>
        <w:t>；</w:t>
      </w:r>
    </w:p>
    <w:p w14:paraId="3C4B8C9B"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95DF58B" w14:textId="77777777" w:rsidR="008848BD" w:rsidRDefault="008848BD" w:rsidP="008848BD">
      <w:pPr>
        <w:pStyle w:val="40"/>
        <w:numPr>
          <w:ilvl w:val="3"/>
          <w:numId w:val="2"/>
        </w:numPr>
        <w:rPr>
          <w:lang w:eastAsia="zh-CN"/>
        </w:rPr>
      </w:pPr>
      <w:r>
        <w:rPr>
          <w:rFonts w:hint="eastAsia"/>
          <w:lang w:eastAsia="zh-CN"/>
        </w:rPr>
        <w:t>用户界面</w:t>
      </w:r>
    </w:p>
    <w:p w14:paraId="64A1AA2A" w14:textId="77777777" w:rsidR="008848BD" w:rsidRPr="00D12323" w:rsidRDefault="008848BD" w:rsidP="008848BD">
      <w:pPr>
        <w:pStyle w:val="L-"/>
      </w:pPr>
      <w:r w:rsidRPr="00D12323">
        <w:rPr>
          <w:rFonts w:hint="eastAsia"/>
        </w:rPr>
        <w:t>图：</w:t>
      </w:r>
      <w:r>
        <w:rPr>
          <w:rFonts w:hint="eastAsia"/>
        </w:rPr>
        <w:t>3.2.3.5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直连银行区域查询页面</w:t>
      </w:r>
    </w:p>
    <w:p w14:paraId="2909F0D7" w14:textId="77777777" w:rsidR="008848BD" w:rsidRDefault="00E75EE2" w:rsidP="008848BD">
      <w:r>
        <w:rPr>
          <w:noProof/>
          <w:lang w:eastAsia="zh-CN" w:bidi="ar-SA"/>
        </w:rPr>
        <w:drawing>
          <wp:inline distT="0" distB="0" distL="0" distR="0" wp14:anchorId="61B51597" wp14:editId="7B0A3458">
            <wp:extent cx="5267325" cy="2143125"/>
            <wp:effectExtent l="0" t="0" r="9525" b="9525"/>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7D692AF0" w14:textId="77777777" w:rsidR="008848BD" w:rsidRDefault="008848BD" w:rsidP="008848BD">
      <w:pPr>
        <w:pStyle w:val="30"/>
        <w:numPr>
          <w:ilvl w:val="2"/>
          <w:numId w:val="2"/>
        </w:numPr>
        <w:rPr>
          <w:lang w:eastAsia="zh-CN"/>
        </w:rPr>
      </w:pPr>
      <w:bookmarkStart w:id="77" w:name="_Toc517685547"/>
      <w:bookmarkStart w:id="78" w:name="_Toc4183040"/>
      <w:r>
        <w:rPr>
          <w:rFonts w:hint="eastAsia"/>
          <w:lang w:eastAsia="zh-CN"/>
        </w:rPr>
        <w:t>开户行</w:t>
      </w:r>
      <w:bookmarkEnd w:id="77"/>
      <w:bookmarkEnd w:id="78"/>
    </w:p>
    <w:p w14:paraId="46A13A4A" w14:textId="77777777" w:rsidR="008848BD" w:rsidRDefault="008848BD" w:rsidP="008848BD">
      <w:pPr>
        <w:pStyle w:val="40"/>
        <w:numPr>
          <w:ilvl w:val="3"/>
          <w:numId w:val="2"/>
        </w:numPr>
        <w:rPr>
          <w:lang w:eastAsia="zh-CN"/>
        </w:rPr>
      </w:pPr>
      <w:r>
        <w:rPr>
          <w:rFonts w:hint="eastAsia"/>
          <w:lang w:eastAsia="zh-CN"/>
        </w:rPr>
        <w:t>业务描述</w:t>
      </w:r>
    </w:p>
    <w:p w14:paraId="32460186" w14:textId="77777777" w:rsidR="008848BD" w:rsidRDefault="008848BD" w:rsidP="008848BD">
      <w:pPr>
        <w:ind w:firstLine="420"/>
        <w:rPr>
          <w:lang w:eastAsia="zh-CN"/>
        </w:rPr>
      </w:pPr>
      <w:r>
        <w:rPr>
          <w:rFonts w:hint="eastAsia"/>
          <w:lang w:eastAsia="zh-CN"/>
        </w:rPr>
        <w:t>在跨行支付时，通过人民银行系统处理，因此需按人民银行约定的规则提交信息，在此需建立系统银行开户行的信息。</w:t>
      </w:r>
    </w:p>
    <w:p w14:paraId="42B546F3"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3F6FA6E1" w14:textId="77777777" w:rsidR="008848BD" w:rsidRDefault="008848BD" w:rsidP="008848BD">
      <w:pPr>
        <w:pStyle w:val="40"/>
        <w:numPr>
          <w:ilvl w:val="3"/>
          <w:numId w:val="2"/>
        </w:numPr>
        <w:rPr>
          <w:lang w:eastAsia="zh-CN"/>
        </w:rPr>
      </w:pPr>
      <w:r>
        <w:rPr>
          <w:rFonts w:hint="eastAsia"/>
          <w:lang w:eastAsia="zh-CN"/>
        </w:rPr>
        <w:t>业务流程</w:t>
      </w:r>
    </w:p>
    <w:p w14:paraId="3961CDF8" w14:textId="77777777" w:rsidR="008848BD" w:rsidRDefault="008848BD" w:rsidP="008848BD">
      <w:pPr>
        <w:ind w:left="420"/>
      </w:pPr>
      <w:r>
        <w:rPr>
          <w:rFonts w:hint="eastAsia"/>
        </w:rPr>
        <w:t>无</w:t>
      </w:r>
    </w:p>
    <w:p w14:paraId="782780D3" w14:textId="77777777" w:rsidR="008848BD" w:rsidRDefault="008848BD" w:rsidP="008848BD">
      <w:pPr>
        <w:pStyle w:val="40"/>
        <w:numPr>
          <w:ilvl w:val="3"/>
          <w:numId w:val="2"/>
        </w:numPr>
        <w:rPr>
          <w:lang w:eastAsia="zh-CN"/>
        </w:rPr>
      </w:pPr>
      <w:r>
        <w:rPr>
          <w:rFonts w:hint="eastAsia"/>
          <w:lang w:eastAsia="zh-CN"/>
        </w:rPr>
        <w:t>流程说明</w:t>
      </w:r>
    </w:p>
    <w:p w14:paraId="1E8627C6" w14:textId="77777777" w:rsidR="008848BD" w:rsidRDefault="008848BD" w:rsidP="008848BD">
      <w:pPr>
        <w:ind w:left="420"/>
      </w:pPr>
      <w:r>
        <w:rPr>
          <w:rFonts w:hint="eastAsia"/>
        </w:rPr>
        <w:t>无</w:t>
      </w:r>
    </w:p>
    <w:p w14:paraId="1BB099FE"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1308"/>
        <w:gridCol w:w="1213"/>
        <w:gridCol w:w="2125"/>
        <w:gridCol w:w="1585"/>
        <w:gridCol w:w="1395"/>
        <w:gridCol w:w="902"/>
      </w:tblGrid>
      <w:tr w:rsidR="008848BD" w:rsidRPr="00806E14" w14:paraId="4E6E09CA"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61106E8D" w14:textId="77777777" w:rsidR="008848BD" w:rsidRPr="00806E14" w:rsidRDefault="008848BD" w:rsidP="008848BD">
            <w:pPr>
              <w:jc w:val="center"/>
              <w:rPr>
                <w:rFonts w:ascii="宋体" w:hAnsi="宋体"/>
                <w:b/>
              </w:rPr>
            </w:pPr>
            <w:r>
              <w:rPr>
                <w:rFonts w:ascii="宋体" w:hAnsi="宋体" w:hint="eastAsia"/>
                <w:b/>
              </w:rPr>
              <w:t>开户行-样例</w:t>
            </w:r>
          </w:p>
        </w:tc>
      </w:tr>
      <w:tr w:rsidR="008848BD" w:rsidRPr="00B916D4" w14:paraId="73BB777D" w14:textId="77777777" w:rsidTr="008848BD">
        <w:trPr>
          <w:cantSplit/>
          <w:trHeight w:val="357"/>
          <w:tblHeader/>
        </w:trPr>
        <w:tc>
          <w:tcPr>
            <w:tcW w:w="767" w:type="pct"/>
            <w:tcBorders>
              <w:bottom w:val="double" w:sz="4" w:space="0" w:color="FFFFFF"/>
            </w:tcBorders>
            <w:shd w:val="clear" w:color="auto" w:fill="7C9BC1"/>
          </w:tcPr>
          <w:p w14:paraId="6E7A59CE" w14:textId="77777777" w:rsidR="008848BD" w:rsidRPr="00FA3008" w:rsidRDefault="008848BD" w:rsidP="008848BD">
            <w:pPr>
              <w:pStyle w:val="Cap1"/>
              <w:ind w:firstLineChars="100" w:firstLine="200"/>
              <w:rPr>
                <w:szCs w:val="18"/>
              </w:rPr>
            </w:pPr>
            <w:r w:rsidRPr="00531736">
              <w:rPr>
                <w:rFonts w:hint="eastAsia"/>
                <w:szCs w:val="18"/>
              </w:rPr>
              <w:t>#</w:t>
            </w:r>
          </w:p>
        </w:tc>
        <w:tc>
          <w:tcPr>
            <w:tcW w:w="711" w:type="pct"/>
            <w:tcBorders>
              <w:bottom w:val="double" w:sz="4" w:space="0" w:color="FFFFFF"/>
            </w:tcBorders>
            <w:shd w:val="clear" w:color="auto" w:fill="7C9BC1"/>
            <w:vAlign w:val="center"/>
          </w:tcPr>
          <w:p w14:paraId="66D4225A" w14:textId="77777777" w:rsidR="008848BD" w:rsidRPr="00B916D4" w:rsidRDefault="008848BD" w:rsidP="008848BD">
            <w:pPr>
              <w:pStyle w:val="Cap1"/>
              <w:ind w:firstLineChars="100" w:firstLine="200"/>
              <w:rPr>
                <w:szCs w:val="18"/>
              </w:rPr>
            </w:pPr>
            <w:r w:rsidRPr="00B916D4">
              <w:rPr>
                <w:rFonts w:hint="eastAsia"/>
                <w:szCs w:val="18"/>
              </w:rPr>
              <w:t>代码</w:t>
            </w:r>
          </w:p>
        </w:tc>
        <w:tc>
          <w:tcPr>
            <w:tcW w:w="1246" w:type="pct"/>
            <w:tcBorders>
              <w:bottom w:val="double" w:sz="4" w:space="0" w:color="FFFFFF"/>
            </w:tcBorders>
            <w:shd w:val="clear" w:color="auto" w:fill="7C9BC1"/>
            <w:vAlign w:val="center"/>
          </w:tcPr>
          <w:p w14:paraId="7336D3E6" w14:textId="77777777" w:rsidR="008848BD" w:rsidRPr="00B916D4" w:rsidRDefault="008848BD" w:rsidP="008848BD">
            <w:pPr>
              <w:pStyle w:val="Cap1"/>
              <w:ind w:firstLineChars="100" w:firstLine="200"/>
              <w:rPr>
                <w:szCs w:val="18"/>
              </w:rPr>
            </w:pPr>
            <w:r w:rsidRPr="00B916D4">
              <w:rPr>
                <w:rFonts w:hint="eastAsia"/>
                <w:szCs w:val="18"/>
              </w:rPr>
              <w:t>名称</w:t>
            </w:r>
          </w:p>
        </w:tc>
        <w:tc>
          <w:tcPr>
            <w:tcW w:w="929" w:type="pct"/>
            <w:tcBorders>
              <w:bottom w:val="double" w:sz="4" w:space="0" w:color="FFFFFF"/>
            </w:tcBorders>
            <w:shd w:val="clear" w:color="auto" w:fill="7C9BC1"/>
            <w:vAlign w:val="center"/>
          </w:tcPr>
          <w:p w14:paraId="196C0C67" w14:textId="77777777" w:rsidR="008848BD" w:rsidRPr="00B916D4" w:rsidRDefault="008848BD" w:rsidP="008848BD">
            <w:pPr>
              <w:pStyle w:val="Cap1"/>
              <w:ind w:firstLineChars="100" w:firstLine="200"/>
              <w:rPr>
                <w:szCs w:val="18"/>
              </w:rPr>
            </w:pPr>
            <w:r w:rsidRPr="00B916D4">
              <w:rPr>
                <w:rFonts w:hint="eastAsia"/>
                <w:szCs w:val="18"/>
              </w:rPr>
              <w:t>系统银行代码</w:t>
            </w:r>
          </w:p>
        </w:tc>
        <w:tc>
          <w:tcPr>
            <w:tcW w:w="818" w:type="pct"/>
            <w:tcBorders>
              <w:bottom w:val="double" w:sz="4" w:space="0" w:color="FFFFFF"/>
            </w:tcBorders>
            <w:shd w:val="clear" w:color="auto" w:fill="7C9BC1"/>
            <w:vAlign w:val="center"/>
          </w:tcPr>
          <w:p w14:paraId="612489FB" w14:textId="77777777" w:rsidR="008848BD" w:rsidRPr="00B916D4" w:rsidRDefault="008848BD" w:rsidP="008848BD">
            <w:pPr>
              <w:pStyle w:val="Cap1"/>
              <w:ind w:firstLineChars="100" w:firstLine="200"/>
              <w:rPr>
                <w:szCs w:val="18"/>
              </w:rPr>
            </w:pPr>
            <w:r w:rsidRPr="00B916D4">
              <w:rPr>
                <w:rFonts w:hint="eastAsia"/>
                <w:szCs w:val="18"/>
              </w:rPr>
              <w:t>系统银行区域代码</w:t>
            </w:r>
          </w:p>
        </w:tc>
        <w:tc>
          <w:tcPr>
            <w:tcW w:w="529" w:type="pct"/>
            <w:tcBorders>
              <w:bottom w:val="double" w:sz="4" w:space="0" w:color="FFFFFF"/>
            </w:tcBorders>
            <w:shd w:val="clear" w:color="auto" w:fill="7C9BC1"/>
            <w:vAlign w:val="center"/>
          </w:tcPr>
          <w:p w14:paraId="51CE55B9" w14:textId="77777777" w:rsidR="008848BD" w:rsidRPr="00B916D4" w:rsidRDefault="008848BD" w:rsidP="008848BD">
            <w:pPr>
              <w:pStyle w:val="Cap1"/>
              <w:ind w:firstLineChars="100" w:firstLine="200"/>
              <w:rPr>
                <w:szCs w:val="18"/>
              </w:rPr>
            </w:pPr>
            <w:r w:rsidRPr="00B916D4">
              <w:rPr>
                <w:rFonts w:hint="eastAsia"/>
                <w:szCs w:val="18"/>
              </w:rPr>
              <w:t>是否有效</w:t>
            </w:r>
          </w:p>
        </w:tc>
      </w:tr>
      <w:tr w:rsidR="008848BD" w:rsidRPr="00806E14" w14:paraId="26925039" w14:textId="77777777" w:rsidTr="008848BD">
        <w:trPr>
          <w:cantSplit/>
          <w:trHeight w:val="324"/>
        </w:trPr>
        <w:tc>
          <w:tcPr>
            <w:tcW w:w="767" w:type="pct"/>
            <w:shd w:val="clear" w:color="auto" w:fill="E3EEF5"/>
            <w:vAlign w:val="center"/>
          </w:tcPr>
          <w:p w14:paraId="79E3FC14" w14:textId="77777777" w:rsidR="008848BD" w:rsidRPr="005D789A" w:rsidRDefault="008848BD" w:rsidP="008848BD">
            <w:pPr>
              <w:pStyle w:val="Cap2"/>
              <w:jc w:val="center"/>
              <w:rPr>
                <w:lang w:eastAsia="zh-CN"/>
              </w:rPr>
            </w:pPr>
            <w:r w:rsidRPr="005D789A">
              <w:rPr>
                <w:lang w:eastAsia="zh-CN"/>
              </w:rPr>
              <w:t>1</w:t>
            </w:r>
          </w:p>
        </w:tc>
        <w:tc>
          <w:tcPr>
            <w:tcW w:w="711" w:type="pct"/>
            <w:shd w:val="clear" w:color="auto" w:fill="E3EEF5"/>
          </w:tcPr>
          <w:p w14:paraId="3A4A8D44" w14:textId="77777777" w:rsidR="008848BD" w:rsidRPr="0067280D" w:rsidRDefault="008848BD" w:rsidP="008848BD">
            <w:pPr>
              <w:jc w:val="center"/>
              <w:rPr>
                <w:rFonts w:ascii="Arial" w:hAnsi="Arial" w:cs="Arial"/>
              </w:rPr>
            </w:pPr>
            <w:r w:rsidRPr="0067280D">
              <w:rPr>
                <w:rFonts w:ascii="Arial" w:hAnsi="Arial" w:cs="Arial" w:hint="eastAsia"/>
              </w:rPr>
              <w:t>102100000030</w:t>
            </w:r>
          </w:p>
        </w:tc>
        <w:tc>
          <w:tcPr>
            <w:tcW w:w="1246" w:type="pct"/>
            <w:shd w:val="clear" w:color="auto" w:fill="E3EEF5"/>
          </w:tcPr>
          <w:p w14:paraId="591A493C"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中国工商银行股份有限公司北京市分行营业部</w:t>
            </w:r>
          </w:p>
        </w:tc>
        <w:tc>
          <w:tcPr>
            <w:tcW w:w="929" w:type="pct"/>
            <w:shd w:val="clear" w:color="auto" w:fill="E3EEF5"/>
          </w:tcPr>
          <w:p w14:paraId="60787356" w14:textId="77777777" w:rsidR="008848BD" w:rsidRPr="00C86892" w:rsidRDefault="008848BD" w:rsidP="008848BD">
            <w:pPr>
              <w:jc w:val="center"/>
              <w:rPr>
                <w:rFonts w:ascii="Arial" w:hAnsi="Arial" w:cs="Arial"/>
              </w:rPr>
            </w:pPr>
            <w:r>
              <w:rPr>
                <w:rFonts w:ascii="Arial" w:hAnsi="Arial" w:cs="Arial" w:hint="eastAsia"/>
              </w:rPr>
              <w:t>102</w:t>
            </w:r>
          </w:p>
        </w:tc>
        <w:tc>
          <w:tcPr>
            <w:tcW w:w="818" w:type="pct"/>
            <w:shd w:val="clear" w:color="auto" w:fill="E3EEF5"/>
          </w:tcPr>
          <w:p w14:paraId="07EDA3B4"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42ADF4BA"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197E5BA1" w14:textId="77777777" w:rsidTr="008848BD">
        <w:trPr>
          <w:cantSplit/>
          <w:trHeight w:val="324"/>
        </w:trPr>
        <w:tc>
          <w:tcPr>
            <w:tcW w:w="767" w:type="pct"/>
            <w:shd w:val="clear" w:color="auto" w:fill="E3EEF5"/>
            <w:vAlign w:val="center"/>
          </w:tcPr>
          <w:p w14:paraId="561C6D94" w14:textId="77777777" w:rsidR="008848BD" w:rsidRPr="005D789A" w:rsidRDefault="008848BD" w:rsidP="008848BD">
            <w:pPr>
              <w:pStyle w:val="Cap2"/>
              <w:jc w:val="center"/>
              <w:rPr>
                <w:lang w:eastAsia="zh-CN"/>
              </w:rPr>
            </w:pPr>
            <w:r>
              <w:rPr>
                <w:rFonts w:hint="eastAsia"/>
                <w:lang w:eastAsia="zh-CN"/>
              </w:rPr>
              <w:t>2</w:t>
            </w:r>
          </w:p>
        </w:tc>
        <w:tc>
          <w:tcPr>
            <w:tcW w:w="711" w:type="pct"/>
            <w:shd w:val="clear" w:color="auto" w:fill="E3EEF5"/>
          </w:tcPr>
          <w:p w14:paraId="1BA49C90" w14:textId="77777777" w:rsidR="008848BD" w:rsidRPr="0067280D" w:rsidRDefault="008848BD" w:rsidP="008848BD">
            <w:pPr>
              <w:jc w:val="center"/>
              <w:rPr>
                <w:rFonts w:ascii="Arial" w:hAnsi="Arial" w:cs="Arial"/>
              </w:rPr>
            </w:pPr>
            <w:r w:rsidRPr="0067280D">
              <w:rPr>
                <w:rFonts w:ascii="Arial" w:hAnsi="Arial" w:cs="Arial" w:hint="eastAsia"/>
              </w:rPr>
              <w:t>102100000048</w:t>
            </w:r>
          </w:p>
        </w:tc>
        <w:tc>
          <w:tcPr>
            <w:tcW w:w="1246" w:type="pct"/>
            <w:shd w:val="clear" w:color="auto" w:fill="E3EEF5"/>
          </w:tcPr>
          <w:p w14:paraId="1516F2F8"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中国工商银行股份有限公司北京方庄支行东铁匠营分理处</w:t>
            </w:r>
          </w:p>
        </w:tc>
        <w:tc>
          <w:tcPr>
            <w:tcW w:w="929" w:type="pct"/>
            <w:shd w:val="clear" w:color="auto" w:fill="E3EEF5"/>
          </w:tcPr>
          <w:p w14:paraId="2C73BF7B"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6F858BAD"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714C5C50"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17BA9C23" w14:textId="77777777" w:rsidTr="008848BD">
        <w:trPr>
          <w:cantSplit/>
          <w:trHeight w:val="324"/>
        </w:trPr>
        <w:tc>
          <w:tcPr>
            <w:tcW w:w="767" w:type="pct"/>
            <w:shd w:val="clear" w:color="auto" w:fill="E3EEF5"/>
            <w:vAlign w:val="center"/>
          </w:tcPr>
          <w:p w14:paraId="1F8DFEFD" w14:textId="77777777" w:rsidR="008848BD" w:rsidRPr="005D789A" w:rsidRDefault="008848BD" w:rsidP="008848BD">
            <w:pPr>
              <w:pStyle w:val="Cap2"/>
              <w:jc w:val="center"/>
              <w:rPr>
                <w:lang w:eastAsia="zh-CN"/>
              </w:rPr>
            </w:pPr>
            <w:r>
              <w:rPr>
                <w:rFonts w:hint="eastAsia"/>
                <w:lang w:eastAsia="zh-CN"/>
              </w:rPr>
              <w:t>3</w:t>
            </w:r>
          </w:p>
        </w:tc>
        <w:tc>
          <w:tcPr>
            <w:tcW w:w="711" w:type="pct"/>
            <w:shd w:val="clear" w:color="auto" w:fill="E3EEF5"/>
          </w:tcPr>
          <w:p w14:paraId="257BFF09" w14:textId="77777777" w:rsidR="008848BD" w:rsidRPr="0067280D" w:rsidRDefault="008848BD" w:rsidP="008848BD">
            <w:pPr>
              <w:jc w:val="center"/>
              <w:rPr>
                <w:rFonts w:ascii="Arial" w:hAnsi="Arial" w:cs="Arial"/>
              </w:rPr>
            </w:pPr>
            <w:r w:rsidRPr="0067280D">
              <w:rPr>
                <w:rFonts w:ascii="Arial" w:hAnsi="Arial" w:cs="Arial" w:hint="eastAsia"/>
              </w:rPr>
              <w:t>102100000056</w:t>
            </w:r>
          </w:p>
        </w:tc>
        <w:tc>
          <w:tcPr>
            <w:tcW w:w="1246" w:type="pct"/>
            <w:shd w:val="clear" w:color="auto" w:fill="E3EEF5"/>
          </w:tcPr>
          <w:p w14:paraId="20F3CEEB"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中国工商银行股份有限公司北京崇文门外大街支行</w:t>
            </w:r>
          </w:p>
        </w:tc>
        <w:tc>
          <w:tcPr>
            <w:tcW w:w="929" w:type="pct"/>
            <w:shd w:val="clear" w:color="auto" w:fill="E3EEF5"/>
          </w:tcPr>
          <w:p w14:paraId="4455CE42"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2AD69F5B"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06AC36AF"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593D724F" w14:textId="77777777" w:rsidTr="008848BD">
        <w:trPr>
          <w:cantSplit/>
          <w:trHeight w:val="324"/>
        </w:trPr>
        <w:tc>
          <w:tcPr>
            <w:tcW w:w="767" w:type="pct"/>
            <w:shd w:val="clear" w:color="auto" w:fill="E3EEF5"/>
            <w:vAlign w:val="center"/>
          </w:tcPr>
          <w:p w14:paraId="6D04A5E8" w14:textId="77777777" w:rsidR="008848BD" w:rsidRPr="005D789A" w:rsidRDefault="008848BD" w:rsidP="008848BD">
            <w:pPr>
              <w:pStyle w:val="Cap2"/>
              <w:jc w:val="center"/>
              <w:rPr>
                <w:lang w:eastAsia="zh-CN"/>
              </w:rPr>
            </w:pPr>
            <w:r>
              <w:rPr>
                <w:rFonts w:hint="eastAsia"/>
                <w:lang w:eastAsia="zh-CN"/>
              </w:rPr>
              <w:t>4</w:t>
            </w:r>
          </w:p>
        </w:tc>
        <w:tc>
          <w:tcPr>
            <w:tcW w:w="711" w:type="pct"/>
            <w:shd w:val="clear" w:color="auto" w:fill="E3EEF5"/>
          </w:tcPr>
          <w:p w14:paraId="665DA226" w14:textId="77777777" w:rsidR="008848BD" w:rsidRPr="0067280D" w:rsidRDefault="008848BD" w:rsidP="008848BD">
            <w:pPr>
              <w:jc w:val="center"/>
              <w:rPr>
                <w:rFonts w:ascii="Arial" w:hAnsi="Arial" w:cs="Arial"/>
              </w:rPr>
            </w:pPr>
            <w:r w:rsidRPr="0067280D">
              <w:rPr>
                <w:rFonts w:ascii="Arial" w:hAnsi="Arial" w:cs="Arial" w:hint="eastAsia"/>
              </w:rPr>
              <w:t>102100000064</w:t>
            </w:r>
          </w:p>
        </w:tc>
        <w:tc>
          <w:tcPr>
            <w:tcW w:w="1246" w:type="pct"/>
            <w:shd w:val="clear" w:color="auto" w:fill="E3EEF5"/>
          </w:tcPr>
          <w:p w14:paraId="31228929"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中国工商银行股份有限公司北京樱桃园支行</w:t>
            </w:r>
          </w:p>
        </w:tc>
        <w:tc>
          <w:tcPr>
            <w:tcW w:w="929" w:type="pct"/>
            <w:shd w:val="clear" w:color="auto" w:fill="E3EEF5"/>
          </w:tcPr>
          <w:p w14:paraId="14F4BF51"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0C5C3C9A"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498D9FEF"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5D9D8395" w14:textId="77777777" w:rsidTr="008848BD">
        <w:trPr>
          <w:cantSplit/>
          <w:trHeight w:val="324"/>
        </w:trPr>
        <w:tc>
          <w:tcPr>
            <w:tcW w:w="767" w:type="pct"/>
            <w:shd w:val="clear" w:color="auto" w:fill="E3EEF5"/>
            <w:vAlign w:val="center"/>
          </w:tcPr>
          <w:p w14:paraId="25571C6A" w14:textId="77777777" w:rsidR="008848BD" w:rsidRPr="005D789A" w:rsidRDefault="008848BD" w:rsidP="008848BD">
            <w:pPr>
              <w:pStyle w:val="Cap2"/>
              <w:jc w:val="center"/>
              <w:rPr>
                <w:lang w:eastAsia="zh-CN"/>
              </w:rPr>
            </w:pPr>
            <w:r>
              <w:rPr>
                <w:rFonts w:hint="eastAsia"/>
                <w:lang w:eastAsia="zh-CN"/>
              </w:rPr>
              <w:t>5</w:t>
            </w:r>
          </w:p>
        </w:tc>
        <w:tc>
          <w:tcPr>
            <w:tcW w:w="711" w:type="pct"/>
            <w:shd w:val="clear" w:color="auto" w:fill="E3EEF5"/>
          </w:tcPr>
          <w:p w14:paraId="19E9CE93" w14:textId="77777777" w:rsidR="008848BD" w:rsidRPr="0067280D" w:rsidRDefault="008848BD" w:rsidP="008848BD">
            <w:pPr>
              <w:jc w:val="center"/>
              <w:rPr>
                <w:rFonts w:ascii="Arial" w:hAnsi="Arial" w:cs="Arial"/>
              </w:rPr>
            </w:pPr>
            <w:r w:rsidRPr="0067280D">
              <w:rPr>
                <w:rFonts w:ascii="Arial" w:hAnsi="Arial" w:cs="Arial" w:hint="eastAsia"/>
              </w:rPr>
              <w:t>102100020989</w:t>
            </w:r>
          </w:p>
        </w:tc>
        <w:tc>
          <w:tcPr>
            <w:tcW w:w="1246" w:type="pct"/>
            <w:shd w:val="clear" w:color="auto" w:fill="E3EEF5"/>
          </w:tcPr>
          <w:p w14:paraId="39A69C7E"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中国工商银行股份有限公司北京王府井支行</w:t>
            </w:r>
          </w:p>
        </w:tc>
        <w:tc>
          <w:tcPr>
            <w:tcW w:w="929" w:type="pct"/>
            <w:shd w:val="clear" w:color="auto" w:fill="E3EEF5"/>
          </w:tcPr>
          <w:p w14:paraId="47CE655D"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54138796"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0C45676D"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64D9630B" w14:textId="77777777" w:rsidTr="008848BD">
        <w:trPr>
          <w:cantSplit/>
          <w:trHeight w:val="324"/>
        </w:trPr>
        <w:tc>
          <w:tcPr>
            <w:tcW w:w="767" w:type="pct"/>
            <w:shd w:val="clear" w:color="auto" w:fill="E3EEF5"/>
            <w:vAlign w:val="center"/>
          </w:tcPr>
          <w:p w14:paraId="7ECDD3CD" w14:textId="77777777" w:rsidR="008848BD" w:rsidRDefault="008848BD" w:rsidP="008848BD">
            <w:pPr>
              <w:pStyle w:val="Cap2"/>
              <w:jc w:val="center"/>
              <w:rPr>
                <w:lang w:eastAsia="zh-CN"/>
              </w:rPr>
            </w:pPr>
          </w:p>
        </w:tc>
        <w:tc>
          <w:tcPr>
            <w:tcW w:w="711" w:type="pct"/>
            <w:shd w:val="clear" w:color="auto" w:fill="E3EEF5"/>
          </w:tcPr>
          <w:p w14:paraId="39435629" w14:textId="77777777" w:rsidR="008848BD" w:rsidRPr="0067280D" w:rsidRDefault="008848BD" w:rsidP="008848BD">
            <w:pPr>
              <w:jc w:val="center"/>
              <w:rPr>
                <w:rFonts w:ascii="Arial" w:hAnsi="Arial" w:cs="Arial"/>
              </w:rPr>
            </w:pPr>
          </w:p>
        </w:tc>
        <w:tc>
          <w:tcPr>
            <w:tcW w:w="1246" w:type="pct"/>
            <w:shd w:val="clear" w:color="auto" w:fill="E3EEF5"/>
          </w:tcPr>
          <w:p w14:paraId="674D31F1" w14:textId="77777777" w:rsidR="008848BD" w:rsidRPr="0067280D" w:rsidRDefault="008848BD" w:rsidP="008848BD">
            <w:pPr>
              <w:jc w:val="center"/>
              <w:rPr>
                <w:rFonts w:ascii="Arial" w:hAnsi="Arial" w:cs="Arial"/>
              </w:rPr>
            </w:pPr>
          </w:p>
        </w:tc>
        <w:tc>
          <w:tcPr>
            <w:tcW w:w="929" w:type="pct"/>
            <w:shd w:val="clear" w:color="auto" w:fill="E3EEF5"/>
          </w:tcPr>
          <w:p w14:paraId="1781DC98" w14:textId="77777777" w:rsidR="008848BD" w:rsidRPr="00E67E9D" w:rsidRDefault="008848BD" w:rsidP="008848BD">
            <w:pPr>
              <w:jc w:val="center"/>
              <w:rPr>
                <w:rFonts w:ascii="Arial" w:hAnsi="Arial" w:cs="Arial"/>
              </w:rPr>
            </w:pPr>
          </w:p>
        </w:tc>
        <w:tc>
          <w:tcPr>
            <w:tcW w:w="818" w:type="pct"/>
            <w:shd w:val="clear" w:color="auto" w:fill="E3EEF5"/>
          </w:tcPr>
          <w:p w14:paraId="6BF8783A" w14:textId="77777777" w:rsidR="008848BD" w:rsidRPr="0067280D" w:rsidRDefault="008848BD" w:rsidP="008848BD">
            <w:pPr>
              <w:jc w:val="center"/>
              <w:rPr>
                <w:rFonts w:ascii="Arial" w:hAnsi="Arial" w:cs="Arial"/>
              </w:rPr>
            </w:pPr>
          </w:p>
        </w:tc>
        <w:tc>
          <w:tcPr>
            <w:tcW w:w="529" w:type="pct"/>
            <w:shd w:val="clear" w:color="auto" w:fill="E3EEF5"/>
          </w:tcPr>
          <w:p w14:paraId="36292E13" w14:textId="77777777" w:rsidR="008848BD" w:rsidRPr="00C86892" w:rsidRDefault="008848BD" w:rsidP="008848BD">
            <w:pPr>
              <w:jc w:val="center"/>
              <w:rPr>
                <w:rFonts w:ascii="Arial" w:hAnsi="Arial" w:cs="Arial"/>
              </w:rPr>
            </w:pPr>
          </w:p>
        </w:tc>
      </w:tr>
    </w:tbl>
    <w:p w14:paraId="02B99C87"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25B6A05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6A32E7E7"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DF76AC6" w14:textId="77777777" w:rsidR="008848BD" w:rsidRDefault="008848BD" w:rsidP="008848BD">
      <w:pPr>
        <w:pStyle w:val="40"/>
        <w:numPr>
          <w:ilvl w:val="3"/>
          <w:numId w:val="2"/>
        </w:numPr>
        <w:rPr>
          <w:lang w:eastAsia="zh-CN"/>
        </w:rPr>
      </w:pPr>
      <w:r>
        <w:rPr>
          <w:rFonts w:hint="eastAsia"/>
          <w:lang w:eastAsia="zh-CN"/>
        </w:rPr>
        <w:t>用户界面</w:t>
      </w:r>
    </w:p>
    <w:p w14:paraId="57C8104F" w14:textId="77777777" w:rsidR="008848BD" w:rsidRPr="00D12323" w:rsidRDefault="008848BD" w:rsidP="008848BD">
      <w:pPr>
        <w:pStyle w:val="L-"/>
      </w:pPr>
      <w:r w:rsidRPr="00D12323">
        <w:rPr>
          <w:rFonts w:hint="eastAsia"/>
        </w:rPr>
        <w:t>图：</w:t>
      </w:r>
      <w:r>
        <w:rPr>
          <w:rFonts w:hint="eastAsia"/>
        </w:rPr>
        <w:t>3.2.4.5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开户行查询页面</w:t>
      </w:r>
    </w:p>
    <w:p w14:paraId="3126937F" w14:textId="77777777" w:rsidR="008848BD" w:rsidRPr="002E5ED8" w:rsidRDefault="00E75EE2" w:rsidP="008848BD">
      <w:r>
        <w:rPr>
          <w:noProof/>
          <w:lang w:eastAsia="zh-CN" w:bidi="ar-SA"/>
        </w:rPr>
        <w:drawing>
          <wp:inline distT="0" distB="0" distL="0" distR="0" wp14:anchorId="518702C9" wp14:editId="4382CBBC">
            <wp:extent cx="5276850" cy="2124075"/>
            <wp:effectExtent l="0" t="0" r="0" b="9525"/>
            <wp:docPr id="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2FF53F16" w14:textId="77777777" w:rsidR="008848BD" w:rsidRDefault="008848BD" w:rsidP="008848BD">
      <w:pPr>
        <w:pStyle w:val="30"/>
        <w:numPr>
          <w:ilvl w:val="2"/>
          <w:numId w:val="2"/>
        </w:numPr>
        <w:rPr>
          <w:lang w:eastAsia="zh-CN"/>
        </w:rPr>
      </w:pPr>
      <w:bookmarkStart w:id="79" w:name="_Toc517685548"/>
      <w:bookmarkStart w:id="80" w:name="_Toc4183041"/>
      <w:r>
        <w:rPr>
          <w:rFonts w:hint="eastAsia"/>
          <w:lang w:eastAsia="zh-CN"/>
        </w:rPr>
        <w:t>银行线路</w:t>
      </w:r>
      <w:bookmarkEnd w:id="79"/>
      <w:bookmarkEnd w:id="80"/>
    </w:p>
    <w:p w14:paraId="6E820190" w14:textId="77777777" w:rsidR="008848BD" w:rsidRDefault="008848BD" w:rsidP="008848BD">
      <w:pPr>
        <w:pStyle w:val="40"/>
        <w:numPr>
          <w:ilvl w:val="3"/>
          <w:numId w:val="2"/>
        </w:numPr>
        <w:rPr>
          <w:lang w:eastAsia="zh-CN"/>
        </w:rPr>
      </w:pPr>
      <w:r>
        <w:rPr>
          <w:rFonts w:hint="eastAsia"/>
          <w:lang w:eastAsia="zh-CN"/>
        </w:rPr>
        <w:t>业务描述</w:t>
      </w:r>
    </w:p>
    <w:p w14:paraId="0C82D199" w14:textId="77777777" w:rsidR="008848BD" w:rsidRDefault="008848BD" w:rsidP="008848BD">
      <w:pPr>
        <w:ind w:firstLine="420"/>
        <w:rPr>
          <w:lang w:eastAsia="zh-CN"/>
        </w:rPr>
      </w:pPr>
      <w:r>
        <w:rPr>
          <w:rFonts w:hint="eastAsia"/>
          <w:lang w:eastAsia="zh-CN"/>
        </w:rPr>
        <w:t>银企直联的信息交互，需要根据不同的银行不同通道进行区分，因此指定接口交互的线路。</w:t>
      </w:r>
    </w:p>
    <w:p w14:paraId="11AF9DCC"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9454BF7" w14:textId="77777777" w:rsidR="008848BD" w:rsidRDefault="008848BD" w:rsidP="008848BD">
      <w:pPr>
        <w:pStyle w:val="40"/>
        <w:numPr>
          <w:ilvl w:val="3"/>
          <w:numId w:val="2"/>
        </w:numPr>
        <w:rPr>
          <w:lang w:eastAsia="zh-CN"/>
        </w:rPr>
      </w:pPr>
      <w:r>
        <w:rPr>
          <w:rFonts w:hint="eastAsia"/>
          <w:lang w:eastAsia="zh-CN"/>
        </w:rPr>
        <w:t>业务流程</w:t>
      </w:r>
    </w:p>
    <w:p w14:paraId="128006B2" w14:textId="77777777" w:rsidR="008848BD" w:rsidRDefault="008848BD" w:rsidP="008848BD">
      <w:pPr>
        <w:ind w:left="420"/>
      </w:pPr>
      <w:r>
        <w:rPr>
          <w:rFonts w:hint="eastAsia"/>
        </w:rPr>
        <w:t>无</w:t>
      </w:r>
    </w:p>
    <w:p w14:paraId="548D8479" w14:textId="77777777" w:rsidR="008848BD" w:rsidRDefault="008848BD" w:rsidP="008848BD">
      <w:pPr>
        <w:pStyle w:val="40"/>
        <w:numPr>
          <w:ilvl w:val="3"/>
          <w:numId w:val="2"/>
        </w:numPr>
        <w:rPr>
          <w:lang w:eastAsia="zh-CN"/>
        </w:rPr>
      </w:pPr>
      <w:r>
        <w:rPr>
          <w:rFonts w:hint="eastAsia"/>
          <w:lang w:eastAsia="zh-CN"/>
        </w:rPr>
        <w:t>流程说明</w:t>
      </w:r>
    </w:p>
    <w:p w14:paraId="541FFD6F" w14:textId="77777777" w:rsidR="008848BD" w:rsidRDefault="008848BD" w:rsidP="008848BD">
      <w:pPr>
        <w:ind w:left="420"/>
      </w:pPr>
      <w:r>
        <w:rPr>
          <w:rFonts w:hint="eastAsia"/>
        </w:rPr>
        <w:t>无</w:t>
      </w:r>
    </w:p>
    <w:p w14:paraId="6A4A5F3E"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58"/>
        <w:gridCol w:w="1243"/>
        <w:gridCol w:w="2137"/>
        <w:gridCol w:w="1061"/>
        <w:gridCol w:w="1134"/>
        <w:gridCol w:w="994"/>
        <w:gridCol w:w="901"/>
      </w:tblGrid>
      <w:tr w:rsidR="008848BD" w:rsidRPr="00806E14" w14:paraId="7B894F7C" w14:textId="77777777" w:rsidTr="008848BD">
        <w:trPr>
          <w:cantSplit/>
          <w:trHeight w:val="357"/>
          <w:tblHeader/>
        </w:trPr>
        <w:tc>
          <w:tcPr>
            <w:tcW w:w="5000" w:type="pct"/>
            <w:gridSpan w:val="7"/>
            <w:tcBorders>
              <w:bottom w:val="double" w:sz="4" w:space="0" w:color="FFFFFF"/>
            </w:tcBorders>
            <w:shd w:val="clear" w:color="auto" w:fill="E3EEF5"/>
          </w:tcPr>
          <w:p w14:paraId="4234B826" w14:textId="77777777" w:rsidR="008848BD" w:rsidRPr="00806E14" w:rsidRDefault="008848BD" w:rsidP="008848BD">
            <w:pPr>
              <w:jc w:val="center"/>
              <w:rPr>
                <w:rFonts w:ascii="宋体" w:hAnsi="宋体"/>
                <w:b/>
              </w:rPr>
            </w:pPr>
            <w:r>
              <w:rPr>
                <w:rFonts w:ascii="宋体" w:hAnsi="宋体" w:hint="eastAsia"/>
                <w:b/>
              </w:rPr>
              <w:t>银行线路-样例</w:t>
            </w:r>
          </w:p>
        </w:tc>
      </w:tr>
      <w:tr w:rsidR="008848BD" w:rsidRPr="002C044A" w14:paraId="7DECA9D3" w14:textId="77777777" w:rsidTr="008848BD">
        <w:trPr>
          <w:cantSplit/>
          <w:trHeight w:val="357"/>
          <w:tblHeader/>
        </w:trPr>
        <w:tc>
          <w:tcPr>
            <w:tcW w:w="620" w:type="pct"/>
            <w:tcBorders>
              <w:bottom w:val="double" w:sz="4" w:space="0" w:color="FFFFFF"/>
            </w:tcBorders>
            <w:shd w:val="clear" w:color="auto" w:fill="7C9BC1"/>
          </w:tcPr>
          <w:p w14:paraId="5DBB4567" w14:textId="77777777" w:rsidR="008848BD" w:rsidRPr="00FA3008" w:rsidRDefault="008848BD" w:rsidP="008848BD">
            <w:pPr>
              <w:pStyle w:val="Cap1"/>
              <w:ind w:firstLineChars="100" w:firstLine="200"/>
              <w:rPr>
                <w:szCs w:val="18"/>
              </w:rPr>
            </w:pPr>
            <w:r w:rsidRPr="00531736">
              <w:rPr>
                <w:rFonts w:hint="eastAsia"/>
                <w:szCs w:val="18"/>
              </w:rPr>
              <w:t>#</w:t>
            </w:r>
          </w:p>
        </w:tc>
        <w:tc>
          <w:tcPr>
            <w:tcW w:w="729" w:type="pct"/>
            <w:tcBorders>
              <w:bottom w:val="double" w:sz="4" w:space="0" w:color="FFFFFF"/>
            </w:tcBorders>
            <w:shd w:val="clear" w:color="auto" w:fill="7C9BC1"/>
            <w:vAlign w:val="center"/>
          </w:tcPr>
          <w:p w14:paraId="746255E9" w14:textId="77777777" w:rsidR="008848BD" w:rsidRPr="002C044A" w:rsidRDefault="008848BD" w:rsidP="008848BD">
            <w:pPr>
              <w:pStyle w:val="Cap1"/>
              <w:ind w:firstLineChars="100" w:firstLine="200"/>
              <w:rPr>
                <w:szCs w:val="18"/>
              </w:rPr>
            </w:pPr>
            <w:r w:rsidRPr="002C044A">
              <w:rPr>
                <w:rFonts w:hint="eastAsia"/>
                <w:szCs w:val="18"/>
              </w:rPr>
              <w:t>代码</w:t>
            </w:r>
          </w:p>
        </w:tc>
        <w:tc>
          <w:tcPr>
            <w:tcW w:w="1253" w:type="pct"/>
            <w:tcBorders>
              <w:bottom w:val="double" w:sz="4" w:space="0" w:color="FFFFFF"/>
            </w:tcBorders>
            <w:shd w:val="clear" w:color="auto" w:fill="7C9BC1"/>
            <w:vAlign w:val="center"/>
          </w:tcPr>
          <w:p w14:paraId="7B86AF25" w14:textId="77777777" w:rsidR="008848BD" w:rsidRPr="002C044A" w:rsidRDefault="008848BD" w:rsidP="008848BD">
            <w:pPr>
              <w:pStyle w:val="Cap1"/>
              <w:ind w:firstLineChars="100" w:firstLine="200"/>
              <w:rPr>
                <w:szCs w:val="18"/>
              </w:rPr>
            </w:pPr>
            <w:r w:rsidRPr="002C044A">
              <w:rPr>
                <w:rFonts w:hint="eastAsia"/>
                <w:szCs w:val="18"/>
              </w:rPr>
              <w:t>名称</w:t>
            </w:r>
          </w:p>
        </w:tc>
        <w:tc>
          <w:tcPr>
            <w:tcW w:w="622" w:type="pct"/>
            <w:tcBorders>
              <w:bottom w:val="double" w:sz="4" w:space="0" w:color="FFFFFF"/>
            </w:tcBorders>
            <w:shd w:val="clear" w:color="auto" w:fill="7C9BC1"/>
            <w:vAlign w:val="center"/>
          </w:tcPr>
          <w:p w14:paraId="78FA2708" w14:textId="77777777" w:rsidR="008848BD" w:rsidRPr="002C044A" w:rsidRDefault="008848BD" w:rsidP="008848BD">
            <w:pPr>
              <w:pStyle w:val="Cap1"/>
              <w:ind w:firstLineChars="100" w:firstLine="200"/>
              <w:rPr>
                <w:szCs w:val="18"/>
              </w:rPr>
            </w:pPr>
            <w:r w:rsidRPr="002C044A">
              <w:rPr>
                <w:rFonts w:hint="eastAsia"/>
                <w:szCs w:val="18"/>
              </w:rPr>
              <w:t>系统银行代码</w:t>
            </w:r>
          </w:p>
        </w:tc>
        <w:tc>
          <w:tcPr>
            <w:tcW w:w="665" w:type="pct"/>
            <w:tcBorders>
              <w:bottom w:val="double" w:sz="4" w:space="0" w:color="FFFFFF"/>
            </w:tcBorders>
            <w:shd w:val="clear" w:color="auto" w:fill="7C9BC1"/>
            <w:vAlign w:val="center"/>
          </w:tcPr>
          <w:p w14:paraId="2FB86334" w14:textId="77777777" w:rsidR="008848BD" w:rsidRPr="002C044A" w:rsidRDefault="008848BD" w:rsidP="008848BD">
            <w:pPr>
              <w:pStyle w:val="Cap1"/>
              <w:ind w:firstLineChars="100" w:firstLine="200"/>
              <w:rPr>
                <w:szCs w:val="18"/>
              </w:rPr>
            </w:pPr>
            <w:r w:rsidRPr="002C044A">
              <w:rPr>
                <w:rFonts w:hint="eastAsia"/>
                <w:szCs w:val="18"/>
              </w:rPr>
              <w:t>是否为默认线路</w:t>
            </w:r>
          </w:p>
        </w:tc>
        <w:tc>
          <w:tcPr>
            <w:tcW w:w="583" w:type="pct"/>
            <w:tcBorders>
              <w:bottom w:val="double" w:sz="4" w:space="0" w:color="FFFFFF"/>
            </w:tcBorders>
            <w:shd w:val="clear" w:color="auto" w:fill="7C9BC1"/>
            <w:vAlign w:val="center"/>
          </w:tcPr>
          <w:p w14:paraId="4FC2A120" w14:textId="77777777" w:rsidR="008848BD" w:rsidRPr="002C044A" w:rsidRDefault="008848BD" w:rsidP="008848BD">
            <w:pPr>
              <w:pStyle w:val="Cap1"/>
              <w:ind w:firstLineChars="100" w:firstLine="200"/>
              <w:rPr>
                <w:szCs w:val="18"/>
              </w:rPr>
            </w:pPr>
            <w:r w:rsidRPr="002C044A">
              <w:rPr>
                <w:rFonts w:hint="eastAsia"/>
                <w:szCs w:val="18"/>
              </w:rPr>
              <w:t>是否</w:t>
            </w:r>
            <w:r>
              <w:rPr>
                <w:rFonts w:hint="eastAsia"/>
                <w:szCs w:val="18"/>
              </w:rPr>
              <w:t>有效</w:t>
            </w:r>
          </w:p>
        </w:tc>
        <w:tc>
          <w:tcPr>
            <w:tcW w:w="528" w:type="pct"/>
            <w:tcBorders>
              <w:bottom w:val="double" w:sz="4" w:space="0" w:color="FFFFFF"/>
            </w:tcBorders>
            <w:shd w:val="clear" w:color="auto" w:fill="7C9BC1"/>
            <w:vAlign w:val="center"/>
          </w:tcPr>
          <w:p w14:paraId="78AC1D4A" w14:textId="77777777" w:rsidR="008848BD" w:rsidRPr="002C044A" w:rsidRDefault="008848BD" w:rsidP="008848BD">
            <w:pPr>
              <w:pStyle w:val="Cap1"/>
              <w:ind w:firstLineChars="100" w:firstLine="200"/>
              <w:rPr>
                <w:szCs w:val="18"/>
              </w:rPr>
            </w:pPr>
            <w:r w:rsidRPr="002C044A">
              <w:rPr>
                <w:rFonts w:hint="eastAsia"/>
                <w:szCs w:val="18"/>
              </w:rPr>
              <w:t>描述</w:t>
            </w:r>
          </w:p>
        </w:tc>
      </w:tr>
      <w:tr w:rsidR="008848BD" w:rsidRPr="00806E14" w14:paraId="064B63F7" w14:textId="77777777" w:rsidTr="008848BD">
        <w:trPr>
          <w:cantSplit/>
          <w:trHeight w:val="324"/>
        </w:trPr>
        <w:tc>
          <w:tcPr>
            <w:tcW w:w="620" w:type="pct"/>
            <w:shd w:val="clear" w:color="auto" w:fill="E3EEF5"/>
            <w:vAlign w:val="center"/>
          </w:tcPr>
          <w:p w14:paraId="7B3BECEC" w14:textId="77777777" w:rsidR="008848BD" w:rsidRPr="005D789A" w:rsidRDefault="008848BD" w:rsidP="008848BD">
            <w:pPr>
              <w:pStyle w:val="Cap2"/>
              <w:jc w:val="center"/>
              <w:rPr>
                <w:lang w:eastAsia="zh-CN"/>
              </w:rPr>
            </w:pPr>
            <w:r w:rsidRPr="005D789A">
              <w:rPr>
                <w:lang w:eastAsia="zh-CN"/>
              </w:rPr>
              <w:t>1</w:t>
            </w:r>
          </w:p>
        </w:tc>
        <w:tc>
          <w:tcPr>
            <w:tcW w:w="729" w:type="pct"/>
            <w:shd w:val="clear" w:color="auto" w:fill="E3EEF5"/>
          </w:tcPr>
          <w:p w14:paraId="44FD21E1" w14:textId="77777777" w:rsidR="008848BD" w:rsidRPr="0067280D" w:rsidRDefault="008848BD" w:rsidP="008848BD">
            <w:pPr>
              <w:jc w:val="center"/>
              <w:rPr>
                <w:rFonts w:ascii="Arial" w:hAnsi="Arial" w:cs="Arial"/>
              </w:rPr>
            </w:pPr>
            <w:r w:rsidRPr="0067280D">
              <w:rPr>
                <w:rFonts w:ascii="Arial" w:hAnsi="Arial" w:cs="Arial" w:hint="eastAsia"/>
              </w:rPr>
              <w:t>ICBC01</w:t>
            </w:r>
          </w:p>
        </w:tc>
        <w:tc>
          <w:tcPr>
            <w:tcW w:w="1253" w:type="pct"/>
            <w:shd w:val="clear" w:color="auto" w:fill="E3EEF5"/>
          </w:tcPr>
          <w:p w14:paraId="3E09903A" w14:textId="77777777" w:rsidR="008848BD" w:rsidRPr="0067280D" w:rsidRDefault="008848BD" w:rsidP="008848BD">
            <w:pPr>
              <w:jc w:val="center"/>
              <w:rPr>
                <w:rFonts w:ascii="Arial" w:hAnsi="Arial" w:cs="Arial"/>
              </w:rPr>
            </w:pPr>
            <w:r w:rsidRPr="0067280D">
              <w:rPr>
                <w:rFonts w:ascii="Arial" w:hAnsi="Arial" w:cs="Arial" w:hint="eastAsia"/>
              </w:rPr>
              <w:t>工行银企互联普通版</w:t>
            </w:r>
          </w:p>
        </w:tc>
        <w:tc>
          <w:tcPr>
            <w:tcW w:w="622" w:type="pct"/>
            <w:shd w:val="clear" w:color="auto" w:fill="E3EEF5"/>
          </w:tcPr>
          <w:p w14:paraId="0FEED298" w14:textId="77777777" w:rsidR="008848BD" w:rsidRPr="0067280D" w:rsidRDefault="008848BD" w:rsidP="008848BD">
            <w:pPr>
              <w:jc w:val="center"/>
              <w:rPr>
                <w:rFonts w:ascii="Arial" w:hAnsi="Arial" w:cs="Arial"/>
              </w:rPr>
            </w:pPr>
            <w:r w:rsidRPr="0067280D">
              <w:rPr>
                <w:rFonts w:ascii="Arial" w:hAnsi="Arial" w:cs="Arial" w:hint="eastAsia"/>
              </w:rPr>
              <w:t>102</w:t>
            </w:r>
          </w:p>
        </w:tc>
        <w:tc>
          <w:tcPr>
            <w:tcW w:w="665" w:type="pct"/>
            <w:shd w:val="clear" w:color="auto" w:fill="E3EEF5"/>
          </w:tcPr>
          <w:p w14:paraId="5811DCAC" w14:textId="77777777" w:rsidR="008848BD" w:rsidRPr="0067280D" w:rsidRDefault="008848BD" w:rsidP="008848BD">
            <w:pPr>
              <w:jc w:val="center"/>
              <w:rPr>
                <w:rFonts w:ascii="Arial" w:hAnsi="Arial" w:cs="Arial"/>
              </w:rPr>
            </w:pPr>
            <w:r>
              <w:rPr>
                <w:rFonts w:ascii="Arial" w:hAnsi="Arial" w:cs="Arial"/>
              </w:rPr>
              <w:t>否</w:t>
            </w:r>
          </w:p>
        </w:tc>
        <w:tc>
          <w:tcPr>
            <w:tcW w:w="583" w:type="pct"/>
            <w:shd w:val="clear" w:color="auto" w:fill="E3EEF5"/>
          </w:tcPr>
          <w:p w14:paraId="404B88F4"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2CD1C3A5" w14:textId="77777777" w:rsidR="008848BD" w:rsidRPr="0067280D" w:rsidRDefault="008848BD" w:rsidP="008848BD">
            <w:pPr>
              <w:jc w:val="center"/>
              <w:rPr>
                <w:rFonts w:ascii="Arial" w:hAnsi="Arial" w:cs="Arial"/>
              </w:rPr>
            </w:pPr>
          </w:p>
        </w:tc>
      </w:tr>
      <w:tr w:rsidR="008848BD" w:rsidRPr="00806E14" w14:paraId="3413FC9B" w14:textId="77777777" w:rsidTr="008848BD">
        <w:trPr>
          <w:cantSplit/>
          <w:trHeight w:val="324"/>
        </w:trPr>
        <w:tc>
          <w:tcPr>
            <w:tcW w:w="620" w:type="pct"/>
            <w:shd w:val="clear" w:color="auto" w:fill="E3EEF5"/>
            <w:vAlign w:val="center"/>
          </w:tcPr>
          <w:p w14:paraId="1546B81A" w14:textId="77777777" w:rsidR="008848BD" w:rsidRPr="005D789A" w:rsidRDefault="008848BD" w:rsidP="008848BD">
            <w:pPr>
              <w:pStyle w:val="Cap2"/>
              <w:jc w:val="center"/>
              <w:rPr>
                <w:lang w:eastAsia="zh-CN"/>
              </w:rPr>
            </w:pPr>
            <w:r>
              <w:rPr>
                <w:rFonts w:hint="eastAsia"/>
                <w:lang w:eastAsia="zh-CN"/>
              </w:rPr>
              <w:t>2</w:t>
            </w:r>
          </w:p>
        </w:tc>
        <w:tc>
          <w:tcPr>
            <w:tcW w:w="729" w:type="pct"/>
            <w:shd w:val="clear" w:color="auto" w:fill="E3EEF5"/>
          </w:tcPr>
          <w:p w14:paraId="551167DB" w14:textId="77777777" w:rsidR="008848BD" w:rsidRPr="0067280D" w:rsidRDefault="008848BD" w:rsidP="008848BD">
            <w:pPr>
              <w:jc w:val="center"/>
              <w:rPr>
                <w:rFonts w:ascii="Arial" w:hAnsi="Arial" w:cs="Arial"/>
              </w:rPr>
            </w:pPr>
            <w:r w:rsidRPr="0067280D">
              <w:rPr>
                <w:rFonts w:ascii="Arial" w:hAnsi="Arial" w:cs="Arial" w:hint="eastAsia"/>
              </w:rPr>
              <w:t>ICBC02</w:t>
            </w:r>
          </w:p>
        </w:tc>
        <w:tc>
          <w:tcPr>
            <w:tcW w:w="1253" w:type="pct"/>
            <w:shd w:val="clear" w:color="auto" w:fill="E3EEF5"/>
          </w:tcPr>
          <w:p w14:paraId="17CA0F0F" w14:textId="77777777" w:rsidR="008848BD" w:rsidRPr="0067280D" w:rsidRDefault="008848BD" w:rsidP="008848BD">
            <w:pPr>
              <w:jc w:val="center"/>
              <w:rPr>
                <w:rFonts w:ascii="Arial" w:hAnsi="Arial" w:cs="Arial"/>
              </w:rPr>
            </w:pPr>
            <w:r w:rsidRPr="0067280D">
              <w:rPr>
                <w:rFonts w:ascii="Arial" w:hAnsi="Arial" w:cs="Arial" w:hint="eastAsia"/>
              </w:rPr>
              <w:t>工行银企互联推广版</w:t>
            </w:r>
          </w:p>
        </w:tc>
        <w:tc>
          <w:tcPr>
            <w:tcW w:w="622" w:type="pct"/>
            <w:shd w:val="clear" w:color="auto" w:fill="E3EEF5"/>
          </w:tcPr>
          <w:p w14:paraId="3DB06567" w14:textId="77777777" w:rsidR="008848BD" w:rsidRPr="0067280D" w:rsidRDefault="008848BD" w:rsidP="008848BD">
            <w:pPr>
              <w:jc w:val="center"/>
              <w:rPr>
                <w:rFonts w:ascii="Arial" w:hAnsi="Arial" w:cs="Arial"/>
              </w:rPr>
            </w:pPr>
            <w:r w:rsidRPr="0067280D">
              <w:rPr>
                <w:rFonts w:ascii="Arial" w:hAnsi="Arial" w:cs="Arial" w:hint="eastAsia"/>
              </w:rPr>
              <w:t>102</w:t>
            </w:r>
          </w:p>
        </w:tc>
        <w:tc>
          <w:tcPr>
            <w:tcW w:w="665" w:type="pct"/>
            <w:shd w:val="clear" w:color="auto" w:fill="E3EEF5"/>
          </w:tcPr>
          <w:p w14:paraId="332EE7AD"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297AA7B9"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61812FCF" w14:textId="77777777" w:rsidR="008848BD" w:rsidRPr="0067280D" w:rsidRDefault="008848BD" w:rsidP="008848BD">
            <w:pPr>
              <w:jc w:val="center"/>
              <w:rPr>
                <w:rFonts w:ascii="Arial" w:hAnsi="Arial" w:cs="Arial"/>
              </w:rPr>
            </w:pPr>
          </w:p>
        </w:tc>
      </w:tr>
      <w:tr w:rsidR="008848BD" w:rsidRPr="00806E14" w14:paraId="60E07277" w14:textId="77777777" w:rsidTr="008848BD">
        <w:trPr>
          <w:cantSplit/>
          <w:trHeight w:val="324"/>
        </w:trPr>
        <w:tc>
          <w:tcPr>
            <w:tcW w:w="620" w:type="pct"/>
            <w:shd w:val="clear" w:color="auto" w:fill="E3EEF5"/>
            <w:vAlign w:val="center"/>
          </w:tcPr>
          <w:p w14:paraId="7DCE8911" w14:textId="77777777" w:rsidR="008848BD" w:rsidRPr="005D789A" w:rsidRDefault="008848BD" w:rsidP="008848BD">
            <w:pPr>
              <w:pStyle w:val="Cap2"/>
              <w:jc w:val="center"/>
              <w:rPr>
                <w:lang w:eastAsia="zh-CN"/>
              </w:rPr>
            </w:pPr>
            <w:r>
              <w:rPr>
                <w:rFonts w:hint="eastAsia"/>
                <w:lang w:eastAsia="zh-CN"/>
              </w:rPr>
              <w:t>3</w:t>
            </w:r>
          </w:p>
        </w:tc>
        <w:tc>
          <w:tcPr>
            <w:tcW w:w="729" w:type="pct"/>
            <w:shd w:val="clear" w:color="auto" w:fill="E3EEF5"/>
          </w:tcPr>
          <w:p w14:paraId="776D4B4E" w14:textId="77777777" w:rsidR="008848BD" w:rsidRPr="0067280D" w:rsidRDefault="008848BD" w:rsidP="008848BD">
            <w:pPr>
              <w:jc w:val="center"/>
              <w:rPr>
                <w:rFonts w:ascii="Arial" w:hAnsi="Arial" w:cs="Arial"/>
              </w:rPr>
            </w:pPr>
            <w:r w:rsidRPr="0067280D">
              <w:rPr>
                <w:rFonts w:ascii="Arial" w:hAnsi="Arial" w:cs="Arial" w:hint="eastAsia"/>
              </w:rPr>
              <w:t>ABC01</w:t>
            </w:r>
          </w:p>
        </w:tc>
        <w:tc>
          <w:tcPr>
            <w:tcW w:w="1253" w:type="pct"/>
            <w:shd w:val="clear" w:color="auto" w:fill="E3EEF5"/>
          </w:tcPr>
          <w:p w14:paraId="36EEF289" w14:textId="77777777" w:rsidR="008848BD" w:rsidRPr="0067280D" w:rsidRDefault="008848BD" w:rsidP="008848BD">
            <w:pPr>
              <w:jc w:val="center"/>
              <w:rPr>
                <w:rFonts w:ascii="Arial" w:hAnsi="Arial" w:cs="Arial"/>
              </w:rPr>
            </w:pPr>
            <w:r w:rsidRPr="0067280D">
              <w:rPr>
                <w:rFonts w:ascii="Arial" w:hAnsi="Arial" w:cs="Arial" w:hint="eastAsia"/>
              </w:rPr>
              <w:t>农行银企互联</w:t>
            </w:r>
            <w:r w:rsidRPr="0067280D">
              <w:rPr>
                <w:rFonts w:ascii="Arial" w:hAnsi="Arial" w:cs="Arial" w:hint="eastAsia"/>
              </w:rPr>
              <w:t>2.x</w:t>
            </w:r>
          </w:p>
        </w:tc>
        <w:tc>
          <w:tcPr>
            <w:tcW w:w="622" w:type="pct"/>
            <w:shd w:val="clear" w:color="auto" w:fill="E3EEF5"/>
          </w:tcPr>
          <w:p w14:paraId="07DB4DB6" w14:textId="77777777" w:rsidR="008848BD" w:rsidRPr="0067280D" w:rsidRDefault="008848BD" w:rsidP="008848BD">
            <w:pPr>
              <w:jc w:val="center"/>
              <w:rPr>
                <w:rFonts w:ascii="Arial" w:hAnsi="Arial" w:cs="Arial"/>
              </w:rPr>
            </w:pPr>
            <w:r w:rsidRPr="0067280D">
              <w:rPr>
                <w:rFonts w:ascii="Arial" w:hAnsi="Arial" w:cs="Arial" w:hint="eastAsia"/>
              </w:rPr>
              <w:t>103</w:t>
            </w:r>
          </w:p>
        </w:tc>
        <w:tc>
          <w:tcPr>
            <w:tcW w:w="665" w:type="pct"/>
            <w:shd w:val="clear" w:color="auto" w:fill="E3EEF5"/>
          </w:tcPr>
          <w:p w14:paraId="0340EDBA"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6CECAB4B"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4E745B54" w14:textId="77777777" w:rsidR="008848BD" w:rsidRPr="0067280D" w:rsidRDefault="008848BD" w:rsidP="008848BD">
            <w:pPr>
              <w:jc w:val="center"/>
              <w:rPr>
                <w:rFonts w:ascii="Arial" w:hAnsi="Arial" w:cs="Arial"/>
              </w:rPr>
            </w:pPr>
          </w:p>
        </w:tc>
      </w:tr>
      <w:tr w:rsidR="008848BD" w:rsidRPr="00806E14" w14:paraId="33EB1F4D" w14:textId="77777777" w:rsidTr="008848BD">
        <w:trPr>
          <w:cantSplit/>
          <w:trHeight w:val="324"/>
        </w:trPr>
        <w:tc>
          <w:tcPr>
            <w:tcW w:w="620" w:type="pct"/>
            <w:shd w:val="clear" w:color="auto" w:fill="E3EEF5"/>
            <w:vAlign w:val="center"/>
          </w:tcPr>
          <w:p w14:paraId="1D942DFA" w14:textId="77777777" w:rsidR="008848BD" w:rsidRPr="005D789A" w:rsidRDefault="008848BD" w:rsidP="008848BD">
            <w:pPr>
              <w:pStyle w:val="Cap2"/>
              <w:jc w:val="center"/>
              <w:rPr>
                <w:lang w:eastAsia="zh-CN"/>
              </w:rPr>
            </w:pPr>
            <w:r>
              <w:rPr>
                <w:rFonts w:hint="eastAsia"/>
                <w:lang w:eastAsia="zh-CN"/>
              </w:rPr>
              <w:t>4</w:t>
            </w:r>
          </w:p>
        </w:tc>
        <w:tc>
          <w:tcPr>
            <w:tcW w:w="729" w:type="pct"/>
            <w:shd w:val="clear" w:color="auto" w:fill="E3EEF5"/>
          </w:tcPr>
          <w:p w14:paraId="58B49521" w14:textId="77777777" w:rsidR="008848BD" w:rsidRPr="0067280D" w:rsidRDefault="008848BD" w:rsidP="008848BD">
            <w:pPr>
              <w:jc w:val="center"/>
              <w:rPr>
                <w:rFonts w:ascii="Arial" w:hAnsi="Arial" w:cs="Arial"/>
              </w:rPr>
            </w:pPr>
            <w:r w:rsidRPr="0067280D">
              <w:rPr>
                <w:rFonts w:ascii="Arial" w:hAnsi="Arial" w:cs="Arial" w:hint="eastAsia"/>
              </w:rPr>
              <w:t>ABC02</w:t>
            </w:r>
          </w:p>
        </w:tc>
        <w:tc>
          <w:tcPr>
            <w:tcW w:w="1253" w:type="pct"/>
            <w:shd w:val="clear" w:color="auto" w:fill="E3EEF5"/>
          </w:tcPr>
          <w:p w14:paraId="22C9ED81" w14:textId="77777777" w:rsidR="008848BD" w:rsidRPr="0067280D" w:rsidRDefault="008848BD" w:rsidP="008848BD">
            <w:pPr>
              <w:jc w:val="center"/>
              <w:rPr>
                <w:rFonts w:ascii="Arial" w:hAnsi="Arial" w:cs="Arial"/>
              </w:rPr>
            </w:pPr>
            <w:r w:rsidRPr="0067280D">
              <w:rPr>
                <w:rFonts w:ascii="Arial" w:hAnsi="Arial" w:cs="Arial" w:hint="eastAsia"/>
              </w:rPr>
              <w:t>农行银企互联公网版</w:t>
            </w:r>
          </w:p>
        </w:tc>
        <w:tc>
          <w:tcPr>
            <w:tcW w:w="622" w:type="pct"/>
            <w:shd w:val="clear" w:color="auto" w:fill="E3EEF5"/>
          </w:tcPr>
          <w:p w14:paraId="37A93186" w14:textId="77777777" w:rsidR="008848BD" w:rsidRPr="0067280D" w:rsidRDefault="008848BD" w:rsidP="008848BD">
            <w:pPr>
              <w:jc w:val="center"/>
              <w:rPr>
                <w:rFonts w:ascii="Arial" w:hAnsi="Arial" w:cs="Arial"/>
              </w:rPr>
            </w:pPr>
            <w:r w:rsidRPr="0067280D">
              <w:rPr>
                <w:rFonts w:ascii="Arial" w:hAnsi="Arial" w:cs="Arial" w:hint="eastAsia"/>
              </w:rPr>
              <w:t>103</w:t>
            </w:r>
          </w:p>
        </w:tc>
        <w:tc>
          <w:tcPr>
            <w:tcW w:w="665" w:type="pct"/>
            <w:shd w:val="clear" w:color="auto" w:fill="E3EEF5"/>
          </w:tcPr>
          <w:p w14:paraId="70DDBC57" w14:textId="77777777" w:rsidR="008848BD" w:rsidRPr="0067280D" w:rsidRDefault="008848BD" w:rsidP="008848BD">
            <w:pPr>
              <w:jc w:val="center"/>
              <w:rPr>
                <w:rFonts w:ascii="Arial" w:hAnsi="Arial" w:cs="Arial"/>
              </w:rPr>
            </w:pPr>
            <w:r>
              <w:rPr>
                <w:rFonts w:ascii="Arial" w:hAnsi="Arial" w:cs="Arial"/>
              </w:rPr>
              <w:t>否</w:t>
            </w:r>
          </w:p>
        </w:tc>
        <w:tc>
          <w:tcPr>
            <w:tcW w:w="583" w:type="pct"/>
            <w:shd w:val="clear" w:color="auto" w:fill="E3EEF5"/>
          </w:tcPr>
          <w:p w14:paraId="058F4D92"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659F862B" w14:textId="77777777" w:rsidR="008848BD" w:rsidRPr="0067280D" w:rsidRDefault="008848BD" w:rsidP="008848BD">
            <w:pPr>
              <w:jc w:val="center"/>
              <w:rPr>
                <w:rFonts w:ascii="Arial" w:hAnsi="Arial" w:cs="Arial"/>
              </w:rPr>
            </w:pPr>
          </w:p>
        </w:tc>
      </w:tr>
      <w:tr w:rsidR="008848BD" w:rsidRPr="00806E14" w14:paraId="6A948789" w14:textId="77777777" w:rsidTr="008848BD">
        <w:trPr>
          <w:cantSplit/>
          <w:trHeight w:val="324"/>
        </w:trPr>
        <w:tc>
          <w:tcPr>
            <w:tcW w:w="620" w:type="pct"/>
            <w:shd w:val="clear" w:color="auto" w:fill="E3EEF5"/>
            <w:vAlign w:val="center"/>
          </w:tcPr>
          <w:p w14:paraId="5E1C943A" w14:textId="77777777" w:rsidR="008848BD" w:rsidRPr="005D789A" w:rsidRDefault="008848BD" w:rsidP="008848BD">
            <w:pPr>
              <w:pStyle w:val="Cap2"/>
              <w:jc w:val="center"/>
              <w:rPr>
                <w:lang w:eastAsia="zh-CN"/>
              </w:rPr>
            </w:pPr>
            <w:r>
              <w:rPr>
                <w:rFonts w:hint="eastAsia"/>
                <w:lang w:eastAsia="zh-CN"/>
              </w:rPr>
              <w:t>5</w:t>
            </w:r>
          </w:p>
        </w:tc>
        <w:tc>
          <w:tcPr>
            <w:tcW w:w="729" w:type="pct"/>
            <w:shd w:val="clear" w:color="auto" w:fill="E3EEF5"/>
          </w:tcPr>
          <w:p w14:paraId="096F6B50" w14:textId="77777777" w:rsidR="008848BD" w:rsidRPr="0067280D" w:rsidRDefault="008848BD" w:rsidP="008848BD">
            <w:pPr>
              <w:jc w:val="center"/>
              <w:rPr>
                <w:rFonts w:ascii="Arial" w:hAnsi="Arial" w:cs="Arial"/>
              </w:rPr>
            </w:pPr>
            <w:r w:rsidRPr="0067280D">
              <w:rPr>
                <w:rFonts w:ascii="Arial" w:hAnsi="Arial" w:cs="Arial" w:hint="eastAsia"/>
              </w:rPr>
              <w:t>CCB01</w:t>
            </w:r>
          </w:p>
        </w:tc>
        <w:tc>
          <w:tcPr>
            <w:tcW w:w="1253" w:type="pct"/>
            <w:shd w:val="clear" w:color="auto" w:fill="E3EEF5"/>
          </w:tcPr>
          <w:p w14:paraId="1274814E"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建行重要客户接入平台</w:t>
            </w:r>
            <w:r w:rsidRPr="0067280D">
              <w:rPr>
                <w:rFonts w:ascii="Arial" w:hAnsi="Arial" w:cs="Arial" w:hint="eastAsia"/>
                <w:lang w:eastAsia="zh-CN"/>
              </w:rPr>
              <w:t>1.x</w:t>
            </w:r>
          </w:p>
        </w:tc>
        <w:tc>
          <w:tcPr>
            <w:tcW w:w="622" w:type="pct"/>
            <w:shd w:val="clear" w:color="auto" w:fill="E3EEF5"/>
          </w:tcPr>
          <w:p w14:paraId="1A914B61" w14:textId="77777777" w:rsidR="008848BD" w:rsidRPr="0067280D" w:rsidRDefault="008848BD" w:rsidP="008848BD">
            <w:pPr>
              <w:jc w:val="center"/>
              <w:rPr>
                <w:rFonts w:ascii="Arial" w:hAnsi="Arial" w:cs="Arial"/>
              </w:rPr>
            </w:pPr>
            <w:r w:rsidRPr="0067280D">
              <w:rPr>
                <w:rFonts w:ascii="Arial" w:hAnsi="Arial" w:cs="Arial" w:hint="eastAsia"/>
              </w:rPr>
              <w:t>105</w:t>
            </w:r>
          </w:p>
        </w:tc>
        <w:tc>
          <w:tcPr>
            <w:tcW w:w="665" w:type="pct"/>
            <w:shd w:val="clear" w:color="auto" w:fill="E3EEF5"/>
          </w:tcPr>
          <w:p w14:paraId="53058B00"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16B252C6"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521E2C40" w14:textId="77777777" w:rsidR="008848BD" w:rsidRPr="0067280D" w:rsidRDefault="008848BD" w:rsidP="008848BD">
            <w:pPr>
              <w:jc w:val="center"/>
              <w:rPr>
                <w:rFonts w:ascii="Arial" w:hAnsi="Arial" w:cs="Arial"/>
              </w:rPr>
            </w:pPr>
          </w:p>
        </w:tc>
      </w:tr>
      <w:tr w:rsidR="008848BD" w:rsidRPr="00806E14" w14:paraId="06277DE5" w14:textId="77777777" w:rsidTr="008848BD">
        <w:trPr>
          <w:cantSplit/>
          <w:trHeight w:val="324"/>
        </w:trPr>
        <w:tc>
          <w:tcPr>
            <w:tcW w:w="620" w:type="pct"/>
            <w:shd w:val="clear" w:color="auto" w:fill="E3EEF5"/>
          </w:tcPr>
          <w:p w14:paraId="5F208F60" w14:textId="77777777" w:rsidR="008848BD" w:rsidRPr="0067280D" w:rsidRDefault="008848BD" w:rsidP="008848BD">
            <w:pPr>
              <w:rPr>
                <w:rFonts w:ascii="Arial" w:hAnsi="Arial" w:cs="Arial"/>
              </w:rPr>
            </w:pPr>
          </w:p>
        </w:tc>
        <w:tc>
          <w:tcPr>
            <w:tcW w:w="729" w:type="pct"/>
            <w:shd w:val="clear" w:color="auto" w:fill="E3EEF5"/>
            <w:vAlign w:val="center"/>
          </w:tcPr>
          <w:p w14:paraId="7F293255" w14:textId="77777777" w:rsidR="008848BD" w:rsidRPr="0067280D" w:rsidRDefault="008848BD" w:rsidP="008848BD">
            <w:pPr>
              <w:rPr>
                <w:rFonts w:ascii="Arial" w:hAnsi="Arial" w:cs="Arial"/>
              </w:rPr>
            </w:pPr>
          </w:p>
        </w:tc>
        <w:tc>
          <w:tcPr>
            <w:tcW w:w="1253" w:type="pct"/>
            <w:shd w:val="clear" w:color="auto" w:fill="E3EEF5"/>
            <w:vAlign w:val="center"/>
          </w:tcPr>
          <w:p w14:paraId="6A7CECA0" w14:textId="77777777" w:rsidR="008848BD" w:rsidRPr="0067280D" w:rsidRDefault="008848BD" w:rsidP="008848BD">
            <w:pPr>
              <w:rPr>
                <w:rFonts w:ascii="Arial" w:hAnsi="Arial" w:cs="Arial"/>
              </w:rPr>
            </w:pPr>
          </w:p>
        </w:tc>
        <w:tc>
          <w:tcPr>
            <w:tcW w:w="622" w:type="pct"/>
            <w:shd w:val="clear" w:color="auto" w:fill="E3EEF5"/>
            <w:vAlign w:val="center"/>
          </w:tcPr>
          <w:p w14:paraId="558E98CE" w14:textId="77777777" w:rsidR="008848BD" w:rsidRPr="0067280D" w:rsidRDefault="008848BD" w:rsidP="008848BD">
            <w:pPr>
              <w:jc w:val="right"/>
              <w:rPr>
                <w:rFonts w:ascii="Arial" w:hAnsi="Arial" w:cs="Arial"/>
              </w:rPr>
            </w:pPr>
          </w:p>
        </w:tc>
        <w:tc>
          <w:tcPr>
            <w:tcW w:w="665" w:type="pct"/>
            <w:shd w:val="clear" w:color="auto" w:fill="E3EEF5"/>
          </w:tcPr>
          <w:p w14:paraId="5A88F924" w14:textId="77777777" w:rsidR="008848BD" w:rsidRPr="0067280D" w:rsidRDefault="008848BD" w:rsidP="008848BD">
            <w:pPr>
              <w:rPr>
                <w:rFonts w:ascii="Arial" w:hAnsi="Arial" w:cs="Arial"/>
              </w:rPr>
            </w:pPr>
          </w:p>
        </w:tc>
        <w:tc>
          <w:tcPr>
            <w:tcW w:w="583" w:type="pct"/>
            <w:shd w:val="clear" w:color="auto" w:fill="E3EEF5"/>
          </w:tcPr>
          <w:p w14:paraId="53CABFE8" w14:textId="77777777" w:rsidR="008848BD" w:rsidRPr="0067280D" w:rsidRDefault="008848BD" w:rsidP="008848BD">
            <w:pPr>
              <w:rPr>
                <w:rFonts w:ascii="Arial" w:hAnsi="Arial" w:cs="Arial"/>
              </w:rPr>
            </w:pPr>
          </w:p>
        </w:tc>
        <w:tc>
          <w:tcPr>
            <w:tcW w:w="528" w:type="pct"/>
            <w:shd w:val="clear" w:color="auto" w:fill="E3EEF5"/>
          </w:tcPr>
          <w:p w14:paraId="2430FB5A" w14:textId="77777777" w:rsidR="008848BD" w:rsidRPr="0067280D" w:rsidRDefault="008848BD" w:rsidP="008848BD">
            <w:pPr>
              <w:rPr>
                <w:rFonts w:ascii="Arial" w:hAnsi="Arial" w:cs="Arial"/>
              </w:rPr>
            </w:pPr>
          </w:p>
        </w:tc>
      </w:tr>
    </w:tbl>
    <w:p w14:paraId="341577A2"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、可配置直联线路的名称代码等信息，建立基础参数；</w:t>
      </w:r>
    </w:p>
    <w:p w14:paraId="369B5998"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00C8EA99"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6DCA2E9" w14:textId="77777777" w:rsidR="008848BD" w:rsidRDefault="008848BD" w:rsidP="008848BD">
      <w:pPr>
        <w:pStyle w:val="40"/>
        <w:numPr>
          <w:ilvl w:val="3"/>
          <w:numId w:val="2"/>
        </w:numPr>
        <w:rPr>
          <w:lang w:eastAsia="zh-CN"/>
        </w:rPr>
      </w:pPr>
      <w:r>
        <w:rPr>
          <w:rFonts w:hint="eastAsia"/>
          <w:lang w:eastAsia="zh-CN"/>
        </w:rPr>
        <w:t>用户界面</w:t>
      </w:r>
    </w:p>
    <w:p w14:paraId="49628861" w14:textId="77777777" w:rsidR="008848BD" w:rsidRPr="00D12323" w:rsidRDefault="008848BD" w:rsidP="008848BD">
      <w:pPr>
        <w:pStyle w:val="L-"/>
      </w:pPr>
      <w:r w:rsidRPr="00D12323">
        <w:rPr>
          <w:rFonts w:hint="eastAsia"/>
        </w:rPr>
        <w:t>图：</w:t>
      </w:r>
      <w:r>
        <w:rPr>
          <w:rFonts w:hint="eastAsia"/>
        </w:rPr>
        <w:t>3.2.5.5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银行线路查询页面</w:t>
      </w:r>
    </w:p>
    <w:p w14:paraId="6416DE55" w14:textId="77777777" w:rsidR="008848BD" w:rsidRPr="002E5ED8" w:rsidRDefault="00E75EE2" w:rsidP="008848BD">
      <w:r>
        <w:rPr>
          <w:noProof/>
          <w:lang w:eastAsia="zh-CN" w:bidi="ar-SA"/>
        </w:rPr>
        <w:drawing>
          <wp:inline distT="0" distB="0" distL="0" distR="0" wp14:anchorId="0BCEC8A9" wp14:editId="16F4BB50">
            <wp:extent cx="5267325" cy="2114550"/>
            <wp:effectExtent l="0" t="0" r="9525" b="0"/>
            <wp:docPr id="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5C5C4EB3" w14:textId="77777777" w:rsidR="008848BD" w:rsidRDefault="008848BD" w:rsidP="008848BD">
      <w:pPr>
        <w:pStyle w:val="30"/>
        <w:numPr>
          <w:ilvl w:val="2"/>
          <w:numId w:val="2"/>
        </w:numPr>
        <w:rPr>
          <w:lang w:eastAsia="zh-CN"/>
        </w:rPr>
      </w:pPr>
      <w:bookmarkStart w:id="81" w:name="_Toc517685549"/>
      <w:bookmarkStart w:id="82" w:name="_Toc4183042"/>
      <w:r>
        <w:rPr>
          <w:rFonts w:hint="eastAsia"/>
          <w:lang w:eastAsia="zh-CN"/>
        </w:rPr>
        <w:t>线路指令</w:t>
      </w:r>
      <w:bookmarkEnd w:id="81"/>
      <w:bookmarkEnd w:id="82"/>
    </w:p>
    <w:p w14:paraId="5C44117A" w14:textId="77777777" w:rsidR="008848BD" w:rsidRDefault="008848BD" w:rsidP="008848BD">
      <w:pPr>
        <w:pStyle w:val="40"/>
        <w:numPr>
          <w:ilvl w:val="3"/>
          <w:numId w:val="2"/>
        </w:numPr>
        <w:rPr>
          <w:lang w:eastAsia="zh-CN"/>
        </w:rPr>
      </w:pPr>
      <w:r>
        <w:rPr>
          <w:rFonts w:hint="eastAsia"/>
          <w:lang w:eastAsia="zh-CN"/>
        </w:rPr>
        <w:t>业务描述</w:t>
      </w:r>
    </w:p>
    <w:p w14:paraId="3A5F571A" w14:textId="77777777" w:rsidR="008848BD" w:rsidRDefault="008848BD" w:rsidP="008848BD">
      <w:pPr>
        <w:ind w:firstLine="420"/>
        <w:rPr>
          <w:lang w:eastAsia="zh-CN"/>
        </w:rPr>
      </w:pPr>
      <w:r>
        <w:rPr>
          <w:rFonts w:hint="eastAsia"/>
          <w:lang w:eastAsia="zh-CN"/>
        </w:rPr>
        <w:t>银企直联相同线路下，可通过不同的指令做不同的操作，因此需定义直联银行指令。</w:t>
      </w:r>
    </w:p>
    <w:p w14:paraId="769D5BDB"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0DD9D17B" w14:textId="77777777" w:rsidR="008848BD" w:rsidRDefault="008848BD" w:rsidP="008848BD">
      <w:pPr>
        <w:pStyle w:val="40"/>
        <w:numPr>
          <w:ilvl w:val="3"/>
          <w:numId w:val="2"/>
        </w:numPr>
        <w:rPr>
          <w:lang w:eastAsia="zh-CN"/>
        </w:rPr>
      </w:pPr>
      <w:r>
        <w:rPr>
          <w:rFonts w:hint="eastAsia"/>
          <w:lang w:eastAsia="zh-CN"/>
        </w:rPr>
        <w:t>业务流程</w:t>
      </w:r>
    </w:p>
    <w:p w14:paraId="784604F7" w14:textId="77777777" w:rsidR="008848BD" w:rsidRDefault="008848BD" w:rsidP="008848BD">
      <w:pPr>
        <w:ind w:left="420"/>
      </w:pPr>
      <w:r>
        <w:rPr>
          <w:rFonts w:hint="eastAsia"/>
        </w:rPr>
        <w:t>无</w:t>
      </w:r>
    </w:p>
    <w:p w14:paraId="31397B28" w14:textId="77777777" w:rsidR="008848BD" w:rsidRDefault="008848BD" w:rsidP="008848BD">
      <w:pPr>
        <w:pStyle w:val="40"/>
        <w:numPr>
          <w:ilvl w:val="3"/>
          <w:numId w:val="2"/>
        </w:numPr>
        <w:rPr>
          <w:lang w:eastAsia="zh-CN"/>
        </w:rPr>
      </w:pPr>
      <w:r>
        <w:rPr>
          <w:rFonts w:hint="eastAsia"/>
          <w:lang w:eastAsia="zh-CN"/>
        </w:rPr>
        <w:t>流程说明</w:t>
      </w:r>
    </w:p>
    <w:p w14:paraId="05367817" w14:textId="77777777" w:rsidR="008848BD" w:rsidRDefault="008848BD" w:rsidP="008848BD">
      <w:pPr>
        <w:ind w:left="420"/>
      </w:pPr>
      <w:r>
        <w:rPr>
          <w:rFonts w:hint="eastAsia"/>
        </w:rPr>
        <w:t>无</w:t>
      </w:r>
    </w:p>
    <w:p w14:paraId="15A9B39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68"/>
        <w:gridCol w:w="1017"/>
        <w:gridCol w:w="1924"/>
        <w:gridCol w:w="1695"/>
        <w:gridCol w:w="1009"/>
        <w:gridCol w:w="1009"/>
        <w:gridCol w:w="1006"/>
      </w:tblGrid>
      <w:tr w:rsidR="008848BD" w:rsidRPr="00806E14" w14:paraId="707D2F17" w14:textId="77777777" w:rsidTr="008848BD">
        <w:trPr>
          <w:cantSplit/>
          <w:trHeight w:val="357"/>
          <w:tblHeader/>
        </w:trPr>
        <w:tc>
          <w:tcPr>
            <w:tcW w:w="5000" w:type="pct"/>
            <w:gridSpan w:val="7"/>
            <w:tcBorders>
              <w:bottom w:val="double" w:sz="4" w:space="0" w:color="FFFFFF"/>
            </w:tcBorders>
            <w:shd w:val="clear" w:color="auto" w:fill="E3EEF5"/>
          </w:tcPr>
          <w:p w14:paraId="2A5A97C5" w14:textId="77777777" w:rsidR="008848BD" w:rsidRPr="00806E14" w:rsidRDefault="008848BD" w:rsidP="008848BD">
            <w:pPr>
              <w:jc w:val="center"/>
              <w:rPr>
                <w:rFonts w:ascii="宋体" w:hAnsi="宋体"/>
                <w:b/>
              </w:rPr>
            </w:pPr>
            <w:r>
              <w:rPr>
                <w:rFonts w:ascii="宋体" w:hAnsi="宋体" w:hint="eastAsia"/>
                <w:b/>
              </w:rPr>
              <w:t>线路指令-样例</w:t>
            </w:r>
          </w:p>
        </w:tc>
      </w:tr>
      <w:tr w:rsidR="008848BD" w:rsidRPr="00F07C5B" w14:paraId="5BD1C4B7" w14:textId="77777777" w:rsidTr="008848BD">
        <w:trPr>
          <w:cantSplit/>
          <w:trHeight w:val="357"/>
          <w:tblHeader/>
        </w:trPr>
        <w:tc>
          <w:tcPr>
            <w:tcW w:w="519" w:type="pct"/>
            <w:tcBorders>
              <w:bottom w:val="double" w:sz="4" w:space="0" w:color="FFFFFF"/>
            </w:tcBorders>
            <w:shd w:val="clear" w:color="auto" w:fill="7C9BC1"/>
          </w:tcPr>
          <w:p w14:paraId="0D846CFC" w14:textId="77777777" w:rsidR="008848BD" w:rsidRPr="00F07C5B" w:rsidRDefault="008848BD" w:rsidP="008848BD">
            <w:pPr>
              <w:pStyle w:val="Cap1"/>
              <w:ind w:firstLineChars="100" w:firstLine="200"/>
              <w:rPr>
                <w:szCs w:val="18"/>
              </w:rPr>
            </w:pPr>
            <w:r w:rsidRPr="00F07C5B">
              <w:rPr>
                <w:rFonts w:hint="eastAsia"/>
                <w:szCs w:val="18"/>
              </w:rPr>
              <w:t>#</w:t>
            </w:r>
          </w:p>
        </w:tc>
        <w:tc>
          <w:tcPr>
            <w:tcW w:w="538" w:type="pct"/>
            <w:tcBorders>
              <w:bottom w:val="double" w:sz="4" w:space="0" w:color="FFFFFF"/>
            </w:tcBorders>
            <w:shd w:val="clear" w:color="auto" w:fill="7C9BC1"/>
            <w:vAlign w:val="center"/>
          </w:tcPr>
          <w:p w14:paraId="2C55BB1E" w14:textId="77777777" w:rsidR="008848BD" w:rsidRPr="00F07C5B" w:rsidRDefault="008848BD" w:rsidP="008848BD">
            <w:pPr>
              <w:pStyle w:val="Cap1"/>
              <w:ind w:firstLineChars="100" w:firstLine="200"/>
              <w:rPr>
                <w:szCs w:val="18"/>
              </w:rPr>
            </w:pPr>
            <w:r w:rsidRPr="00F07C5B">
              <w:rPr>
                <w:rFonts w:hint="eastAsia"/>
                <w:szCs w:val="18"/>
              </w:rPr>
              <w:t>代码</w:t>
            </w:r>
          </w:p>
        </w:tc>
        <w:tc>
          <w:tcPr>
            <w:tcW w:w="1138" w:type="pct"/>
            <w:tcBorders>
              <w:bottom w:val="double" w:sz="4" w:space="0" w:color="FFFFFF"/>
            </w:tcBorders>
            <w:shd w:val="clear" w:color="auto" w:fill="7C9BC1"/>
            <w:vAlign w:val="center"/>
          </w:tcPr>
          <w:p w14:paraId="6FF830E2" w14:textId="77777777" w:rsidR="008848BD" w:rsidRPr="00F07C5B" w:rsidRDefault="008848BD" w:rsidP="008848BD">
            <w:pPr>
              <w:pStyle w:val="Cap1"/>
              <w:ind w:firstLineChars="100" w:firstLine="200"/>
              <w:rPr>
                <w:szCs w:val="18"/>
              </w:rPr>
            </w:pPr>
            <w:r w:rsidRPr="00F07C5B">
              <w:rPr>
                <w:rFonts w:hint="eastAsia"/>
                <w:szCs w:val="18"/>
              </w:rPr>
              <w:t>名称</w:t>
            </w:r>
          </w:p>
        </w:tc>
        <w:tc>
          <w:tcPr>
            <w:tcW w:w="1004" w:type="pct"/>
            <w:tcBorders>
              <w:bottom w:val="double" w:sz="4" w:space="0" w:color="FFFFFF"/>
            </w:tcBorders>
            <w:shd w:val="clear" w:color="auto" w:fill="7C9BC1"/>
            <w:vAlign w:val="center"/>
          </w:tcPr>
          <w:p w14:paraId="1F7836C7" w14:textId="77777777" w:rsidR="008848BD" w:rsidRPr="00F07C5B" w:rsidRDefault="008848BD" w:rsidP="008848BD">
            <w:pPr>
              <w:pStyle w:val="Cap1"/>
              <w:ind w:firstLineChars="100" w:firstLine="200"/>
              <w:rPr>
                <w:szCs w:val="18"/>
              </w:rPr>
            </w:pPr>
            <w:r w:rsidRPr="00F07C5B">
              <w:rPr>
                <w:szCs w:val="18"/>
              </w:rPr>
              <w:t>直连银行线路</w:t>
            </w:r>
            <w:r w:rsidRPr="00F07C5B">
              <w:rPr>
                <w:rFonts w:hint="eastAsia"/>
                <w:szCs w:val="18"/>
              </w:rPr>
              <w:t>代码</w:t>
            </w:r>
          </w:p>
        </w:tc>
        <w:tc>
          <w:tcPr>
            <w:tcW w:w="601" w:type="pct"/>
            <w:tcBorders>
              <w:bottom w:val="double" w:sz="4" w:space="0" w:color="FFFFFF"/>
            </w:tcBorders>
            <w:shd w:val="clear" w:color="auto" w:fill="7C9BC1"/>
            <w:vAlign w:val="center"/>
          </w:tcPr>
          <w:p w14:paraId="61DA40B0" w14:textId="77777777" w:rsidR="008848BD" w:rsidRPr="00F07C5B" w:rsidRDefault="008848BD" w:rsidP="008848BD">
            <w:pPr>
              <w:pStyle w:val="Cap1"/>
              <w:ind w:firstLineChars="100" w:firstLine="200"/>
              <w:rPr>
                <w:szCs w:val="18"/>
              </w:rPr>
            </w:pPr>
            <w:r w:rsidRPr="00F07C5B">
              <w:rPr>
                <w:rFonts w:hint="eastAsia"/>
                <w:szCs w:val="18"/>
              </w:rPr>
              <w:t>指令类型</w:t>
            </w:r>
          </w:p>
        </w:tc>
        <w:tc>
          <w:tcPr>
            <w:tcW w:w="601" w:type="pct"/>
            <w:tcBorders>
              <w:bottom w:val="double" w:sz="4" w:space="0" w:color="FFFFFF"/>
            </w:tcBorders>
            <w:shd w:val="clear" w:color="auto" w:fill="7C9BC1"/>
            <w:vAlign w:val="center"/>
          </w:tcPr>
          <w:p w14:paraId="0CF09C52" w14:textId="77777777" w:rsidR="008848BD" w:rsidRPr="00F07C5B" w:rsidRDefault="008848BD" w:rsidP="008848BD">
            <w:pPr>
              <w:pStyle w:val="Cap1"/>
              <w:ind w:firstLineChars="100" w:firstLine="200"/>
              <w:rPr>
                <w:szCs w:val="18"/>
              </w:rPr>
            </w:pPr>
            <w:r w:rsidRPr="00F07C5B">
              <w:rPr>
                <w:rFonts w:hint="eastAsia"/>
                <w:szCs w:val="18"/>
              </w:rPr>
              <w:t>是否有效</w:t>
            </w:r>
          </w:p>
        </w:tc>
        <w:tc>
          <w:tcPr>
            <w:tcW w:w="599" w:type="pct"/>
            <w:tcBorders>
              <w:bottom w:val="double" w:sz="4" w:space="0" w:color="FFFFFF"/>
            </w:tcBorders>
            <w:shd w:val="clear" w:color="auto" w:fill="7C9BC1"/>
            <w:vAlign w:val="center"/>
          </w:tcPr>
          <w:p w14:paraId="05A9BD59" w14:textId="77777777" w:rsidR="008848BD" w:rsidRPr="00F07C5B" w:rsidRDefault="008848BD" w:rsidP="008848BD">
            <w:pPr>
              <w:pStyle w:val="Cap1"/>
              <w:ind w:firstLineChars="100" w:firstLine="200"/>
              <w:rPr>
                <w:szCs w:val="18"/>
              </w:rPr>
            </w:pPr>
            <w:r w:rsidRPr="00F07C5B">
              <w:rPr>
                <w:rFonts w:hint="eastAsia"/>
                <w:szCs w:val="18"/>
              </w:rPr>
              <w:t>描述</w:t>
            </w:r>
          </w:p>
        </w:tc>
      </w:tr>
      <w:tr w:rsidR="008848BD" w:rsidRPr="00806E14" w14:paraId="157C6A4B" w14:textId="77777777" w:rsidTr="008848BD">
        <w:trPr>
          <w:cantSplit/>
          <w:trHeight w:val="324"/>
        </w:trPr>
        <w:tc>
          <w:tcPr>
            <w:tcW w:w="519" w:type="pct"/>
            <w:shd w:val="clear" w:color="auto" w:fill="E3EEF5"/>
            <w:vAlign w:val="center"/>
          </w:tcPr>
          <w:p w14:paraId="197481F7" w14:textId="77777777" w:rsidR="008848BD" w:rsidRPr="005D789A" w:rsidRDefault="008848BD" w:rsidP="008848BD">
            <w:pPr>
              <w:pStyle w:val="Cap2"/>
              <w:jc w:val="center"/>
              <w:rPr>
                <w:lang w:eastAsia="zh-CN"/>
              </w:rPr>
            </w:pPr>
            <w:r w:rsidRPr="005D789A">
              <w:rPr>
                <w:lang w:eastAsia="zh-CN"/>
              </w:rPr>
              <w:t>1</w:t>
            </w:r>
          </w:p>
        </w:tc>
        <w:tc>
          <w:tcPr>
            <w:tcW w:w="538" w:type="pct"/>
            <w:shd w:val="clear" w:color="auto" w:fill="E3EEF5"/>
          </w:tcPr>
          <w:p w14:paraId="25AAA046" w14:textId="77777777" w:rsidR="008848BD" w:rsidRPr="00F52EE0" w:rsidRDefault="008848BD" w:rsidP="008848BD">
            <w:pPr>
              <w:jc w:val="center"/>
              <w:rPr>
                <w:rFonts w:ascii="Arial" w:hAnsi="Arial" w:cs="Arial"/>
              </w:rPr>
            </w:pPr>
            <w:r w:rsidRPr="00F52EE0">
              <w:rPr>
                <w:rFonts w:ascii="Arial" w:hAnsi="Arial" w:cs="Arial" w:hint="eastAsia"/>
              </w:rPr>
              <w:t>7506</w:t>
            </w:r>
          </w:p>
        </w:tc>
        <w:tc>
          <w:tcPr>
            <w:tcW w:w="1138" w:type="pct"/>
            <w:shd w:val="clear" w:color="auto" w:fill="E3EEF5"/>
          </w:tcPr>
          <w:p w14:paraId="1DD3521B"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获取银行账户今日余额</w:t>
            </w:r>
          </w:p>
        </w:tc>
        <w:tc>
          <w:tcPr>
            <w:tcW w:w="1004" w:type="pct"/>
            <w:shd w:val="clear" w:color="auto" w:fill="E3EEF5"/>
          </w:tcPr>
          <w:p w14:paraId="4F01A3E2"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0CF8F949" w14:textId="77777777" w:rsidR="008848BD" w:rsidRPr="0067280D" w:rsidRDefault="008848BD" w:rsidP="008848BD">
            <w:pPr>
              <w:jc w:val="center"/>
              <w:rPr>
                <w:rFonts w:ascii="Arial" w:hAnsi="Arial" w:cs="Arial"/>
              </w:rPr>
            </w:pPr>
            <w:r>
              <w:rPr>
                <w:rFonts w:ascii="Arial" w:hAnsi="Arial" w:cs="Arial"/>
              </w:rPr>
              <w:t>今日余额</w:t>
            </w:r>
          </w:p>
        </w:tc>
        <w:tc>
          <w:tcPr>
            <w:tcW w:w="601" w:type="pct"/>
            <w:shd w:val="clear" w:color="auto" w:fill="E3EEF5"/>
          </w:tcPr>
          <w:p w14:paraId="46801360"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3A742A02" w14:textId="77777777" w:rsidR="008848BD" w:rsidRPr="0067280D" w:rsidRDefault="008848BD" w:rsidP="008848BD">
            <w:pPr>
              <w:jc w:val="center"/>
              <w:rPr>
                <w:rFonts w:ascii="Arial" w:hAnsi="Arial" w:cs="Arial"/>
              </w:rPr>
            </w:pPr>
          </w:p>
        </w:tc>
      </w:tr>
      <w:tr w:rsidR="008848BD" w:rsidRPr="00806E14" w14:paraId="03449BF9" w14:textId="77777777" w:rsidTr="008848BD">
        <w:trPr>
          <w:cantSplit/>
          <w:trHeight w:val="324"/>
        </w:trPr>
        <w:tc>
          <w:tcPr>
            <w:tcW w:w="519" w:type="pct"/>
            <w:shd w:val="clear" w:color="auto" w:fill="E3EEF5"/>
            <w:vAlign w:val="center"/>
          </w:tcPr>
          <w:p w14:paraId="6106715F" w14:textId="77777777" w:rsidR="008848BD" w:rsidRPr="005D789A" w:rsidRDefault="008848BD" w:rsidP="008848BD">
            <w:pPr>
              <w:pStyle w:val="Cap2"/>
              <w:jc w:val="center"/>
              <w:rPr>
                <w:lang w:eastAsia="zh-CN"/>
              </w:rPr>
            </w:pPr>
            <w:r>
              <w:rPr>
                <w:rFonts w:hint="eastAsia"/>
                <w:lang w:eastAsia="zh-CN"/>
              </w:rPr>
              <w:t>2</w:t>
            </w:r>
          </w:p>
        </w:tc>
        <w:tc>
          <w:tcPr>
            <w:tcW w:w="538" w:type="pct"/>
            <w:shd w:val="clear" w:color="auto" w:fill="E3EEF5"/>
          </w:tcPr>
          <w:p w14:paraId="4F383735" w14:textId="77777777" w:rsidR="008848BD" w:rsidRPr="00F52EE0" w:rsidRDefault="008848BD" w:rsidP="008848BD">
            <w:pPr>
              <w:jc w:val="center"/>
              <w:rPr>
                <w:rFonts w:ascii="Arial" w:hAnsi="Arial" w:cs="Arial"/>
              </w:rPr>
            </w:pPr>
            <w:r w:rsidRPr="00F52EE0">
              <w:rPr>
                <w:rFonts w:ascii="Arial" w:hAnsi="Arial" w:cs="Arial" w:hint="eastAsia"/>
              </w:rPr>
              <w:t>7505</w:t>
            </w:r>
          </w:p>
        </w:tc>
        <w:tc>
          <w:tcPr>
            <w:tcW w:w="1138" w:type="pct"/>
            <w:shd w:val="clear" w:color="auto" w:fill="E3EEF5"/>
          </w:tcPr>
          <w:p w14:paraId="3AAAC319"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获取银行账户历史余额</w:t>
            </w:r>
          </w:p>
        </w:tc>
        <w:tc>
          <w:tcPr>
            <w:tcW w:w="1004" w:type="pct"/>
            <w:shd w:val="clear" w:color="auto" w:fill="E3EEF5"/>
          </w:tcPr>
          <w:p w14:paraId="440B5D90"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03114218" w14:textId="77777777" w:rsidR="008848BD" w:rsidRPr="0067280D" w:rsidRDefault="008848BD" w:rsidP="008848BD">
            <w:pPr>
              <w:jc w:val="center"/>
              <w:rPr>
                <w:rFonts w:ascii="Arial" w:hAnsi="Arial" w:cs="Arial"/>
              </w:rPr>
            </w:pPr>
            <w:r>
              <w:rPr>
                <w:rFonts w:ascii="Arial" w:hAnsi="Arial" w:cs="Arial" w:hint="eastAsia"/>
              </w:rPr>
              <w:t>历史余额</w:t>
            </w:r>
          </w:p>
        </w:tc>
        <w:tc>
          <w:tcPr>
            <w:tcW w:w="601" w:type="pct"/>
            <w:shd w:val="clear" w:color="auto" w:fill="E3EEF5"/>
          </w:tcPr>
          <w:p w14:paraId="482151F5"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41520989" w14:textId="77777777" w:rsidR="008848BD" w:rsidRPr="0067280D" w:rsidRDefault="008848BD" w:rsidP="008848BD">
            <w:pPr>
              <w:jc w:val="center"/>
              <w:rPr>
                <w:rFonts w:ascii="Arial" w:hAnsi="Arial" w:cs="Arial"/>
              </w:rPr>
            </w:pPr>
          </w:p>
        </w:tc>
      </w:tr>
      <w:tr w:rsidR="008848BD" w:rsidRPr="00806E14" w14:paraId="0B9469D2" w14:textId="77777777" w:rsidTr="008848BD">
        <w:trPr>
          <w:cantSplit/>
          <w:trHeight w:val="324"/>
        </w:trPr>
        <w:tc>
          <w:tcPr>
            <w:tcW w:w="519" w:type="pct"/>
            <w:shd w:val="clear" w:color="auto" w:fill="E3EEF5"/>
            <w:vAlign w:val="center"/>
          </w:tcPr>
          <w:p w14:paraId="7A2052B4" w14:textId="77777777" w:rsidR="008848BD" w:rsidRPr="005D789A" w:rsidRDefault="008848BD" w:rsidP="008848BD">
            <w:pPr>
              <w:pStyle w:val="Cap2"/>
              <w:jc w:val="center"/>
              <w:rPr>
                <w:lang w:eastAsia="zh-CN"/>
              </w:rPr>
            </w:pPr>
            <w:r>
              <w:rPr>
                <w:rFonts w:hint="eastAsia"/>
                <w:lang w:eastAsia="zh-CN"/>
              </w:rPr>
              <w:t>3</w:t>
            </w:r>
          </w:p>
        </w:tc>
        <w:tc>
          <w:tcPr>
            <w:tcW w:w="538" w:type="pct"/>
            <w:shd w:val="clear" w:color="auto" w:fill="E3EEF5"/>
          </w:tcPr>
          <w:p w14:paraId="4511CCE3" w14:textId="77777777" w:rsidR="008848BD" w:rsidRPr="00F52EE0" w:rsidRDefault="008848BD" w:rsidP="008848BD">
            <w:pPr>
              <w:jc w:val="center"/>
              <w:rPr>
                <w:rFonts w:ascii="Arial" w:hAnsi="Arial" w:cs="Arial"/>
              </w:rPr>
            </w:pPr>
            <w:r w:rsidRPr="00F52EE0">
              <w:rPr>
                <w:rFonts w:ascii="Arial" w:hAnsi="Arial" w:cs="Arial" w:hint="eastAsia"/>
              </w:rPr>
              <w:t>7515</w:t>
            </w:r>
          </w:p>
        </w:tc>
        <w:tc>
          <w:tcPr>
            <w:tcW w:w="1138" w:type="pct"/>
            <w:shd w:val="clear" w:color="auto" w:fill="E3EEF5"/>
          </w:tcPr>
          <w:p w14:paraId="56EDF6DB"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获取银行账户今日明细</w:t>
            </w:r>
          </w:p>
        </w:tc>
        <w:tc>
          <w:tcPr>
            <w:tcW w:w="1004" w:type="pct"/>
            <w:shd w:val="clear" w:color="auto" w:fill="E3EEF5"/>
          </w:tcPr>
          <w:p w14:paraId="022419F6"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3E04A325" w14:textId="77777777" w:rsidR="008848BD" w:rsidRPr="0067280D" w:rsidRDefault="008848BD" w:rsidP="008848BD">
            <w:pPr>
              <w:jc w:val="center"/>
              <w:rPr>
                <w:rFonts w:ascii="Arial" w:hAnsi="Arial" w:cs="Arial"/>
              </w:rPr>
            </w:pPr>
            <w:r>
              <w:rPr>
                <w:rFonts w:ascii="Arial" w:hAnsi="Arial" w:cs="Arial" w:hint="eastAsia"/>
              </w:rPr>
              <w:t>进入明细</w:t>
            </w:r>
          </w:p>
        </w:tc>
        <w:tc>
          <w:tcPr>
            <w:tcW w:w="601" w:type="pct"/>
            <w:shd w:val="clear" w:color="auto" w:fill="E3EEF5"/>
          </w:tcPr>
          <w:p w14:paraId="52F3A5CC"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682C6E68" w14:textId="77777777" w:rsidR="008848BD" w:rsidRPr="0067280D" w:rsidRDefault="008848BD" w:rsidP="008848BD">
            <w:pPr>
              <w:jc w:val="center"/>
              <w:rPr>
                <w:rFonts w:ascii="Arial" w:hAnsi="Arial" w:cs="Arial"/>
              </w:rPr>
            </w:pPr>
          </w:p>
        </w:tc>
      </w:tr>
      <w:tr w:rsidR="008848BD" w:rsidRPr="00806E14" w14:paraId="59026A4D" w14:textId="77777777" w:rsidTr="008848BD">
        <w:trPr>
          <w:cantSplit/>
          <w:trHeight w:val="324"/>
        </w:trPr>
        <w:tc>
          <w:tcPr>
            <w:tcW w:w="519" w:type="pct"/>
            <w:shd w:val="clear" w:color="auto" w:fill="E3EEF5"/>
            <w:vAlign w:val="center"/>
          </w:tcPr>
          <w:p w14:paraId="57AC4F31" w14:textId="77777777" w:rsidR="008848BD" w:rsidRPr="005D789A" w:rsidRDefault="008848BD" w:rsidP="008848BD">
            <w:pPr>
              <w:pStyle w:val="Cap2"/>
              <w:jc w:val="center"/>
              <w:rPr>
                <w:lang w:eastAsia="zh-CN"/>
              </w:rPr>
            </w:pPr>
            <w:r>
              <w:rPr>
                <w:rFonts w:hint="eastAsia"/>
                <w:lang w:eastAsia="zh-CN"/>
              </w:rPr>
              <w:t>4</w:t>
            </w:r>
          </w:p>
        </w:tc>
        <w:tc>
          <w:tcPr>
            <w:tcW w:w="538" w:type="pct"/>
            <w:shd w:val="clear" w:color="auto" w:fill="E3EEF5"/>
          </w:tcPr>
          <w:p w14:paraId="0866E398" w14:textId="77777777" w:rsidR="008848BD" w:rsidRPr="00F52EE0" w:rsidRDefault="008848BD" w:rsidP="008848BD">
            <w:pPr>
              <w:jc w:val="center"/>
              <w:rPr>
                <w:rFonts w:ascii="Arial" w:hAnsi="Arial" w:cs="Arial"/>
              </w:rPr>
            </w:pPr>
            <w:r w:rsidRPr="00F52EE0">
              <w:rPr>
                <w:rFonts w:ascii="Arial" w:hAnsi="Arial" w:cs="Arial" w:hint="eastAsia"/>
              </w:rPr>
              <w:t>7516</w:t>
            </w:r>
          </w:p>
        </w:tc>
        <w:tc>
          <w:tcPr>
            <w:tcW w:w="1138" w:type="pct"/>
            <w:shd w:val="clear" w:color="auto" w:fill="E3EEF5"/>
          </w:tcPr>
          <w:p w14:paraId="6E35FB0F"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获取银行账户历史明细</w:t>
            </w:r>
          </w:p>
        </w:tc>
        <w:tc>
          <w:tcPr>
            <w:tcW w:w="1004" w:type="pct"/>
            <w:shd w:val="clear" w:color="auto" w:fill="E3EEF5"/>
          </w:tcPr>
          <w:p w14:paraId="27ED5B2C"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57CF700A" w14:textId="77777777" w:rsidR="008848BD" w:rsidRPr="0067280D" w:rsidRDefault="008848BD" w:rsidP="008848BD">
            <w:pPr>
              <w:jc w:val="center"/>
              <w:rPr>
                <w:rFonts w:ascii="Arial" w:hAnsi="Arial" w:cs="Arial"/>
              </w:rPr>
            </w:pPr>
            <w:r>
              <w:rPr>
                <w:rFonts w:ascii="Arial" w:hAnsi="Arial" w:cs="Arial"/>
              </w:rPr>
              <w:t>历史明细</w:t>
            </w:r>
          </w:p>
        </w:tc>
        <w:tc>
          <w:tcPr>
            <w:tcW w:w="601" w:type="pct"/>
            <w:shd w:val="clear" w:color="auto" w:fill="E3EEF5"/>
          </w:tcPr>
          <w:p w14:paraId="4C0A0D4B"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38ACD209" w14:textId="77777777" w:rsidR="008848BD" w:rsidRPr="0067280D" w:rsidRDefault="008848BD" w:rsidP="008848BD">
            <w:pPr>
              <w:jc w:val="center"/>
              <w:rPr>
                <w:rFonts w:ascii="Arial" w:hAnsi="Arial" w:cs="Arial"/>
              </w:rPr>
            </w:pPr>
          </w:p>
        </w:tc>
      </w:tr>
      <w:tr w:rsidR="008848BD" w:rsidRPr="00806E14" w14:paraId="01D1C3C8" w14:textId="77777777" w:rsidTr="008848BD">
        <w:trPr>
          <w:cantSplit/>
          <w:trHeight w:val="324"/>
        </w:trPr>
        <w:tc>
          <w:tcPr>
            <w:tcW w:w="519" w:type="pct"/>
            <w:shd w:val="clear" w:color="auto" w:fill="E3EEF5"/>
            <w:vAlign w:val="center"/>
          </w:tcPr>
          <w:p w14:paraId="4CB4ED4E" w14:textId="77777777" w:rsidR="008848BD" w:rsidRPr="005D789A" w:rsidRDefault="008848BD" w:rsidP="008848BD">
            <w:pPr>
              <w:pStyle w:val="Cap2"/>
              <w:jc w:val="center"/>
              <w:rPr>
                <w:lang w:eastAsia="zh-CN"/>
              </w:rPr>
            </w:pPr>
            <w:r>
              <w:rPr>
                <w:rFonts w:hint="eastAsia"/>
                <w:lang w:eastAsia="zh-CN"/>
              </w:rPr>
              <w:t>5</w:t>
            </w:r>
          </w:p>
        </w:tc>
        <w:tc>
          <w:tcPr>
            <w:tcW w:w="538" w:type="pct"/>
            <w:shd w:val="clear" w:color="auto" w:fill="E3EEF5"/>
          </w:tcPr>
          <w:p w14:paraId="5400A14D" w14:textId="77777777" w:rsidR="008848BD" w:rsidRPr="00F52EE0" w:rsidRDefault="008848BD" w:rsidP="008848BD">
            <w:pPr>
              <w:jc w:val="center"/>
              <w:rPr>
                <w:rFonts w:ascii="Arial" w:hAnsi="Arial" w:cs="Arial"/>
              </w:rPr>
            </w:pPr>
            <w:r w:rsidRPr="00F52EE0">
              <w:rPr>
                <w:rFonts w:ascii="Arial" w:hAnsi="Arial" w:cs="Arial" w:hint="eastAsia"/>
              </w:rPr>
              <w:t>190802</w:t>
            </w:r>
          </w:p>
        </w:tc>
        <w:tc>
          <w:tcPr>
            <w:tcW w:w="1138" w:type="pct"/>
            <w:shd w:val="clear" w:color="auto" w:fill="E3EEF5"/>
          </w:tcPr>
          <w:p w14:paraId="3738EA41" w14:textId="77777777" w:rsidR="008848BD" w:rsidRPr="00F52EE0" w:rsidRDefault="008848BD" w:rsidP="008848BD">
            <w:pPr>
              <w:jc w:val="center"/>
              <w:rPr>
                <w:rFonts w:ascii="Arial" w:hAnsi="Arial" w:cs="Arial"/>
              </w:rPr>
            </w:pPr>
            <w:r w:rsidRPr="00F52EE0">
              <w:rPr>
                <w:rFonts w:ascii="Arial" w:hAnsi="Arial" w:cs="Arial" w:hint="eastAsia"/>
              </w:rPr>
              <w:t>对外支付</w:t>
            </w:r>
          </w:p>
        </w:tc>
        <w:tc>
          <w:tcPr>
            <w:tcW w:w="1004" w:type="pct"/>
            <w:shd w:val="clear" w:color="auto" w:fill="E3EEF5"/>
          </w:tcPr>
          <w:p w14:paraId="1D7F8CF1"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414EBE69" w14:textId="77777777" w:rsidR="008848BD" w:rsidRPr="0067280D" w:rsidRDefault="008848BD" w:rsidP="008848BD">
            <w:pPr>
              <w:jc w:val="center"/>
              <w:rPr>
                <w:rFonts w:ascii="Arial" w:hAnsi="Arial" w:cs="Arial"/>
              </w:rPr>
            </w:pPr>
            <w:r>
              <w:rPr>
                <w:rFonts w:ascii="Arial" w:hAnsi="Arial" w:cs="Arial" w:hint="eastAsia"/>
              </w:rPr>
              <w:t>收付</w:t>
            </w:r>
          </w:p>
        </w:tc>
        <w:tc>
          <w:tcPr>
            <w:tcW w:w="601" w:type="pct"/>
            <w:shd w:val="clear" w:color="auto" w:fill="E3EEF5"/>
          </w:tcPr>
          <w:p w14:paraId="04EB9937"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5D618901" w14:textId="77777777" w:rsidR="008848BD" w:rsidRPr="0067280D" w:rsidRDefault="008848BD" w:rsidP="008848BD">
            <w:pPr>
              <w:jc w:val="center"/>
              <w:rPr>
                <w:rFonts w:ascii="Arial" w:hAnsi="Arial" w:cs="Arial"/>
              </w:rPr>
            </w:pPr>
          </w:p>
        </w:tc>
      </w:tr>
      <w:tr w:rsidR="008848BD" w:rsidRPr="00806E14" w14:paraId="73792885" w14:textId="77777777" w:rsidTr="008848BD">
        <w:trPr>
          <w:cantSplit/>
          <w:trHeight w:val="324"/>
        </w:trPr>
        <w:tc>
          <w:tcPr>
            <w:tcW w:w="519" w:type="pct"/>
            <w:shd w:val="clear" w:color="auto" w:fill="E3EEF5"/>
            <w:vAlign w:val="center"/>
          </w:tcPr>
          <w:p w14:paraId="67509005" w14:textId="77777777" w:rsidR="008848BD" w:rsidRPr="005D789A" w:rsidRDefault="008848BD" w:rsidP="008848BD">
            <w:pPr>
              <w:pStyle w:val="Cap2"/>
              <w:jc w:val="center"/>
              <w:rPr>
                <w:lang w:eastAsia="zh-CN"/>
              </w:rPr>
            </w:pPr>
            <w:r>
              <w:rPr>
                <w:rFonts w:hint="eastAsia"/>
                <w:lang w:eastAsia="zh-CN"/>
              </w:rPr>
              <w:t>6</w:t>
            </w:r>
          </w:p>
        </w:tc>
        <w:tc>
          <w:tcPr>
            <w:tcW w:w="538" w:type="pct"/>
            <w:shd w:val="clear" w:color="auto" w:fill="E3EEF5"/>
          </w:tcPr>
          <w:p w14:paraId="18B1EAC9"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1138" w:type="pct"/>
            <w:shd w:val="clear" w:color="auto" w:fill="E3EEF5"/>
          </w:tcPr>
          <w:p w14:paraId="7C88D8C3" w14:textId="77777777" w:rsidR="008848BD" w:rsidRPr="00F52EE0" w:rsidRDefault="008848BD" w:rsidP="008848BD">
            <w:pPr>
              <w:jc w:val="center"/>
              <w:rPr>
                <w:rFonts w:ascii="Arial" w:hAnsi="Arial" w:cs="Arial"/>
              </w:rPr>
            </w:pPr>
            <w:r w:rsidRPr="00F52EE0">
              <w:rPr>
                <w:rFonts w:ascii="Arial" w:hAnsi="Arial" w:cs="Arial" w:hint="eastAsia"/>
              </w:rPr>
              <w:t>批量代付</w:t>
            </w:r>
          </w:p>
        </w:tc>
        <w:tc>
          <w:tcPr>
            <w:tcW w:w="1004" w:type="pct"/>
            <w:shd w:val="clear" w:color="auto" w:fill="E3EEF5"/>
          </w:tcPr>
          <w:p w14:paraId="28F0B670"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3593BB6F" w14:textId="77777777" w:rsidR="008848BD" w:rsidRPr="00F52EE0" w:rsidRDefault="008848BD" w:rsidP="008848BD">
            <w:pPr>
              <w:jc w:val="center"/>
              <w:rPr>
                <w:rFonts w:ascii="Arial" w:hAnsi="Arial" w:cs="Arial"/>
              </w:rPr>
            </w:pPr>
            <w:r w:rsidRPr="00F973D3">
              <w:rPr>
                <w:rFonts w:ascii="Arial" w:hAnsi="Arial" w:cs="Arial" w:hint="eastAsia"/>
              </w:rPr>
              <w:t>收付</w:t>
            </w:r>
          </w:p>
        </w:tc>
        <w:tc>
          <w:tcPr>
            <w:tcW w:w="601" w:type="pct"/>
            <w:shd w:val="clear" w:color="auto" w:fill="E3EEF5"/>
          </w:tcPr>
          <w:p w14:paraId="7F8A5581"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78FF414D" w14:textId="77777777" w:rsidR="008848BD" w:rsidRPr="0067280D" w:rsidRDefault="008848BD" w:rsidP="008848BD">
            <w:pPr>
              <w:jc w:val="center"/>
              <w:rPr>
                <w:rFonts w:ascii="Arial" w:hAnsi="Arial" w:cs="Arial"/>
              </w:rPr>
            </w:pPr>
          </w:p>
        </w:tc>
      </w:tr>
      <w:tr w:rsidR="008848BD" w:rsidRPr="00806E14" w14:paraId="549ED509" w14:textId="77777777" w:rsidTr="008848BD">
        <w:trPr>
          <w:cantSplit/>
          <w:trHeight w:val="324"/>
        </w:trPr>
        <w:tc>
          <w:tcPr>
            <w:tcW w:w="519" w:type="pct"/>
            <w:shd w:val="clear" w:color="auto" w:fill="E3EEF5"/>
            <w:vAlign w:val="center"/>
          </w:tcPr>
          <w:p w14:paraId="0A1478C5" w14:textId="77777777" w:rsidR="008848BD" w:rsidRDefault="008848BD" w:rsidP="008848BD">
            <w:pPr>
              <w:pStyle w:val="Cap2"/>
              <w:jc w:val="center"/>
              <w:rPr>
                <w:lang w:eastAsia="zh-CN"/>
              </w:rPr>
            </w:pPr>
          </w:p>
        </w:tc>
        <w:tc>
          <w:tcPr>
            <w:tcW w:w="538" w:type="pct"/>
            <w:shd w:val="clear" w:color="auto" w:fill="E3EEF5"/>
          </w:tcPr>
          <w:p w14:paraId="4E69DA2F" w14:textId="77777777" w:rsidR="008848BD" w:rsidRPr="00F52EE0" w:rsidRDefault="008848BD" w:rsidP="008848BD">
            <w:pPr>
              <w:jc w:val="center"/>
              <w:rPr>
                <w:rFonts w:ascii="Arial" w:hAnsi="Arial" w:cs="Arial"/>
              </w:rPr>
            </w:pPr>
          </w:p>
        </w:tc>
        <w:tc>
          <w:tcPr>
            <w:tcW w:w="1138" w:type="pct"/>
            <w:shd w:val="clear" w:color="auto" w:fill="E3EEF5"/>
          </w:tcPr>
          <w:p w14:paraId="4DE414E4" w14:textId="77777777" w:rsidR="008848BD" w:rsidRPr="00F52EE0" w:rsidRDefault="008848BD" w:rsidP="008848BD">
            <w:pPr>
              <w:jc w:val="center"/>
              <w:rPr>
                <w:rFonts w:ascii="Arial" w:hAnsi="Arial" w:cs="Arial"/>
              </w:rPr>
            </w:pPr>
          </w:p>
        </w:tc>
        <w:tc>
          <w:tcPr>
            <w:tcW w:w="1004" w:type="pct"/>
            <w:shd w:val="clear" w:color="auto" w:fill="E3EEF5"/>
          </w:tcPr>
          <w:p w14:paraId="4202442C" w14:textId="77777777" w:rsidR="008848BD" w:rsidRPr="008F330C" w:rsidRDefault="008848BD" w:rsidP="008848BD">
            <w:pPr>
              <w:jc w:val="center"/>
              <w:rPr>
                <w:rFonts w:ascii="Arial" w:hAnsi="Arial" w:cs="Arial"/>
              </w:rPr>
            </w:pPr>
          </w:p>
        </w:tc>
        <w:tc>
          <w:tcPr>
            <w:tcW w:w="601" w:type="pct"/>
            <w:shd w:val="clear" w:color="auto" w:fill="E3EEF5"/>
          </w:tcPr>
          <w:p w14:paraId="6BFE218D" w14:textId="77777777" w:rsidR="008848BD" w:rsidRPr="00F973D3" w:rsidRDefault="008848BD" w:rsidP="008848BD">
            <w:pPr>
              <w:jc w:val="center"/>
              <w:rPr>
                <w:rFonts w:ascii="Arial" w:hAnsi="Arial" w:cs="Arial"/>
              </w:rPr>
            </w:pPr>
          </w:p>
        </w:tc>
        <w:tc>
          <w:tcPr>
            <w:tcW w:w="601" w:type="pct"/>
            <w:shd w:val="clear" w:color="auto" w:fill="E3EEF5"/>
          </w:tcPr>
          <w:p w14:paraId="0F5A08B3" w14:textId="77777777" w:rsidR="008848BD" w:rsidRPr="0067280D" w:rsidRDefault="008848BD" w:rsidP="008848BD">
            <w:pPr>
              <w:jc w:val="center"/>
              <w:rPr>
                <w:rFonts w:ascii="Arial" w:hAnsi="Arial" w:cs="Arial"/>
              </w:rPr>
            </w:pPr>
          </w:p>
        </w:tc>
        <w:tc>
          <w:tcPr>
            <w:tcW w:w="599" w:type="pct"/>
            <w:shd w:val="clear" w:color="auto" w:fill="E3EEF5"/>
          </w:tcPr>
          <w:p w14:paraId="0C0C72DA" w14:textId="77777777" w:rsidR="008848BD" w:rsidRPr="0067280D" w:rsidRDefault="008848BD" w:rsidP="008848BD">
            <w:pPr>
              <w:jc w:val="center"/>
              <w:rPr>
                <w:rFonts w:ascii="Arial" w:hAnsi="Arial" w:cs="Arial"/>
              </w:rPr>
            </w:pPr>
          </w:p>
        </w:tc>
      </w:tr>
    </w:tbl>
    <w:p w14:paraId="6C5F8AD1"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、可配置直联线路下的不同操作指令，建立基础参数；</w:t>
      </w:r>
    </w:p>
    <w:p w14:paraId="285D57E2"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0013891"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69E3E6BE" w14:textId="77777777" w:rsidR="008848BD" w:rsidRDefault="008848BD" w:rsidP="008848BD">
      <w:pPr>
        <w:pStyle w:val="40"/>
        <w:numPr>
          <w:ilvl w:val="3"/>
          <w:numId w:val="2"/>
        </w:numPr>
        <w:rPr>
          <w:lang w:eastAsia="zh-CN"/>
        </w:rPr>
      </w:pPr>
      <w:r>
        <w:rPr>
          <w:rFonts w:hint="eastAsia"/>
          <w:lang w:eastAsia="zh-CN"/>
        </w:rPr>
        <w:t>用户界面</w:t>
      </w:r>
    </w:p>
    <w:p w14:paraId="6717FF95" w14:textId="77777777" w:rsidR="008848BD" w:rsidRPr="00D12323" w:rsidRDefault="008848BD" w:rsidP="008848BD">
      <w:pPr>
        <w:pStyle w:val="L-"/>
      </w:pPr>
      <w:r w:rsidRPr="00D12323">
        <w:rPr>
          <w:rFonts w:hint="eastAsia"/>
        </w:rPr>
        <w:t>图：</w:t>
      </w:r>
      <w:r>
        <w:rPr>
          <w:rFonts w:hint="eastAsia"/>
        </w:rPr>
        <w:t>3.2.6.5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线路指令查询页面</w:t>
      </w:r>
    </w:p>
    <w:p w14:paraId="1EB4DAF0" w14:textId="77777777" w:rsidR="008848BD" w:rsidRDefault="00E75EE2" w:rsidP="008848BD">
      <w:r>
        <w:rPr>
          <w:noProof/>
          <w:lang w:eastAsia="zh-CN" w:bidi="ar-SA"/>
        </w:rPr>
        <w:drawing>
          <wp:inline distT="0" distB="0" distL="0" distR="0" wp14:anchorId="45C29D37" wp14:editId="561626D0">
            <wp:extent cx="5276850" cy="2124075"/>
            <wp:effectExtent l="0" t="0" r="0" b="9525"/>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1B3FDA91" w14:textId="77777777" w:rsidR="008848BD" w:rsidRDefault="008848BD" w:rsidP="008848BD">
      <w:pPr>
        <w:pStyle w:val="30"/>
        <w:numPr>
          <w:ilvl w:val="2"/>
          <w:numId w:val="2"/>
        </w:numPr>
        <w:rPr>
          <w:lang w:eastAsia="zh-CN"/>
        </w:rPr>
      </w:pPr>
      <w:bookmarkStart w:id="83" w:name="_Toc517685550"/>
      <w:bookmarkStart w:id="84" w:name="_Toc4183043"/>
      <w:r>
        <w:rPr>
          <w:rFonts w:hint="eastAsia"/>
          <w:lang w:eastAsia="zh-CN"/>
        </w:rPr>
        <w:t>指令参数</w:t>
      </w:r>
      <w:bookmarkEnd w:id="83"/>
      <w:bookmarkEnd w:id="84"/>
    </w:p>
    <w:p w14:paraId="7BB0BB0C" w14:textId="77777777" w:rsidR="008848BD" w:rsidRDefault="008848BD" w:rsidP="008848BD">
      <w:pPr>
        <w:pStyle w:val="40"/>
        <w:numPr>
          <w:ilvl w:val="3"/>
          <w:numId w:val="2"/>
        </w:numPr>
        <w:rPr>
          <w:lang w:eastAsia="zh-CN"/>
        </w:rPr>
      </w:pPr>
      <w:r>
        <w:rPr>
          <w:rFonts w:hint="eastAsia"/>
          <w:lang w:eastAsia="zh-CN"/>
        </w:rPr>
        <w:t>业务描述</w:t>
      </w:r>
    </w:p>
    <w:p w14:paraId="4604BB69" w14:textId="77777777" w:rsidR="008848BD" w:rsidRDefault="008848BD" w:rsidP="008848BD">
      <w:pPr>
        <w:ind w:firstLine="420"/>
        <w:rPr>
          <w:lang w:eastAsia="zh-CN"/>
        </w:rPr>
      </w:pPr>
      <w:r>
        <w:rPr>
          <w:rFonts w:hint="eastAsia"/>
          <w:lang w:eastAsia="zh-CN"/>
        </w:rPr>
        <w:t>各种银企直连线路指令有设定参数值属性的需求，以满足接口要求，因此需要对直连参数进行灵活配置。比如：需要在付款指令中设定备注的字段长度。</w:t>
      </w:r>
    </w:p>
    <w:p w14:paraId="3E96955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31EB2D07" w14:textId="77777777" w:rsidR="008848BD" w:rsidRDefault="008848BD" w:rsidP="008848BD">
      <w:pPr>
        <w:pStyle w:val="40"/>
        <w:numPr>
          <w:ilvl w:val="3"/>
          <w:numId w:val="2"/>
        </w:numPr>
        <w:rPr>
          <w:lang w:eastAsia="zh-CN"/>
        </w:rPr>
      </w:pPr>
      <w:r>
        <w:rPr>
          <w:rFonts w:hint="eastAsia"/>
          <w:lang w:eastAsia="zh-CN"/>
        </w:rPr>
        <w:t>业务流程</w:t>
      </w:r>
    </w:p>
    <w:p w14:paraId="262B2EE6" w14:textId="77777777" w:rsidR="008848BD" w:rsidRDefault="008848BD" w:rsidP="008848BD">
      <w:pPr>
        <w:ind w:left="420"/>
      </w:pPr>
      <w:r>
        <w:rPr>
          <w:rFonts w:hint="eastAsia"/>
        </w:rPr>
        <w:t>无</w:t>
      </w:r>
    </w:p>
    <w:p w14:paraId="61B300B9" w14:textId="77777777" w:rsidR="008848BD" w:rsidRDefault="008848BD" w:rsidP="008848BD">
      <w:pPr>
        <w:pStyle w:val="40"/>
        <w:numPr>
          <w:ilvl w:val="3"/>
          <w:numId w:val="2"/>
        </w:numPr>
        <w:rPr>
          <w:lang w:eastAsia="zh-CN"/>
        </w:rPr>
      </w:pPr>
      <w:r>
        <w:rPr>
          <w:rFonts w:hint="eastAsia"/>
          <w:lang w:eastAsia="zh-CN"/>
        </w:rPr>
        <w:t>流程说明</w:t>
      </w:r>
    </w:p>
    <w:p w14:paraId="2B2FAAE0" w14:textId="77777777" w:rsidR="008848BD" w:rsidRDefault="008848BD" w:rsidP="008848BD">
      <w:pPr>
        <w:ind w:left="420"/>
      </w:pPr>
      <w:r>
        <w:rPr>
          <w:rFonts w:hint="eastAsia"/>
        </w:rPr>
        <w:t>无</w:t>
      </w:r>
    </w:p>
    <w:p w14:paraId="5EBB1BE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91"/>
        <w:gridCol w:w="910"/>
        <w:gridCol w:w="1427"/>
        <w:gridCol w:w="1271"/>
        <w:gridCol w:w="987"/>
        <w:gridCol w:w="1017"/>
        <w:gridCol w:w="987"/>
        <w:gridCol w:w="1038"/>
      </w:tblGrid>
      <w:tr w:rsidR="008848BD" w:rsidRPr="00806E14" w14:paraId="34AC1B51" w14:textId="77777777" w:rsidTr="008848BD">
        <w:trPr>
          <w:cantSplit/>
          <w:trHeight w:val="357"/>
          <w:tblHeader/>
        </w:trPr>
        <w:tc>
          <w:tcPr>
            <w:tcW w:w="5000" w:type="pct"/>
            <w:gridSpan w:val="8"/>
            <w:tcBorders>
              <w:bottom w:val="double" w:sz="4" w:space="0" w:color="FFFFFF"/>
            </w:tcBorders>
            <w:shd w:val="clear" w:color="auto" w:fill="E3EEF5"/>
          </w:tcPr>
          <w:p w14:paraId="4B2A6687" w14:textId="77777777" w:rsidR="008848BD" w:rsidRDefault="008848BD" w:rsidP="008848BD">
            <w:pPr>
              <w:jc w:val="center"/>
              <w:rPr>
                <w:rFonts w:ascii="宋体" w:hAnsi="宋体"/>
                <w:b/>
              </w:rPr>
            </w:pPr>
            <w:r>
              <w:rPr>
                <w:rFonts w:ascii="宋体" w:hAnsi="宋体" w:hint="eastAsia"/>
                <w:b/>
              </w:rPr>
              <w:t>指令参数-样例</w:t>
            </w:r>
          </w:p>
        </w:tc>
      </w:tr>
      <w:tr w:rsidR="008848BD" w:rsidRPr="005847B8" w14:paraId="705FE102" w14:textId="77777777" w:rsidTr="008848BD">
        <w:trPr>
          <w:cantSplit/>
          <w:trHeight w:val="357"/>
          <w:tblHeader/>
        </w:trPr>
        <w:tc>
          <w:tcPr>
            <w:tcW w:w="526" w:type="pct"/>
            <w:tcBorders>
              <w:bottom w:val="double" w:sz="4" w:space="0" w:color="FFFFFF"/>
            </w:tcBorders>
            <w:shd w:val="clear" w:color="auto" w:fill="7C9BC1"/>
          </w:tcPr>
          <w:p w14:paraId="49A0B6D6" w14:textId="77777777" w:rsidR="008848BD" w:rsidRPr="005847B8" w:rsidRDefault="008848BD" w:rsidP="008848BD">
            <w:pPr>
              <w:pStyle w:val="Cap1"/>
              <w:ind w:firstLineChars="100" w:firstLine="200"/>
              <w:rPr>
                <w:szCs w:val="18"/>
              </w:rPr>
            </w:pPr>
            <w:r w:rsidRPr="00F07C5B">
              <w:rPr>
                <w:rFonts w:hint="eastAsia"/>
                <w:szCs w:val="18"/>
              </w:rPr>
              <w:t>#</w:t>
            </w:r>
          </w:p>
        </w:tc>
        <w:tc>
          <w:tcPr>
            <w:tcW w:w="527" w:type="pct"/>
            <w:tcBorders>
              <w:bottom w:val="double" w:sz="4" w:space="0" w:color="FFFFFF"/>
            </w:tcBorders>
            <w:shd w:val="clear" w:color="auto" w:fill="7C9BC1"/>
          </w:tcPr>
          <w:p w14:paraId="3593035D" w14:textId="77777777" w:rsidR="008848BD" w:rsidRPr="005847B8" w:rsidRDefault="008848BD" w:rsidP="008848BD">
            <w:pPr>
              <w:pStyle w:val="Cap1"/>
              <w:ind w:firstLineChars="100" w:firstLine="200"/>
              <w:rPr>
                <w:szCs w:val="18"/>
              </w:rPr>
            </w:pPr>
            <w:r w:rsidRPr="005847B8">
              <w:rPr>
                <w:rFonts w:hint="eastAsia"/>
                <w:szCs w:val="18"/>
              </w:rPr>
              <w:t>代码</w:t>
            </w:r>
          </w:p>
        </w:tc>
        <w:tc>
          <w:tcPr>
            <w:tcW w:w="840" w:type="pct"/>
            <w:tcBorders>
              <w:bottom w:val="double" w:sz="4" w:space="0" w:color="FFFFFF"/>
            </w:tcBorders>
            <w:shd w:val="clear" w:color="auto" w:fill="7C9BC1"/>
          </w:tcPr>
          <w:p w14:paraId="63F4D588" w14:textId="77777777" w:rsidR="008848BD" w:rsidRPr="005847B8" w:rsidRDefault="008848BD" w:rsidP="008848BD">
            <w:pPr>
              <w:pStyle w:val="Cap1"/>
              <w:ind w:firstLineChars="100" w:firstLine="200"/>
              <w:rPr>
                <w:szCs w:val="18"/>
              </w:rPr>
            </w:pPr>
            <w:r w:rsidRPr="005847B8">
              <w:rPr>
                <w:rFonts w:hint="eastAsia"/>
                <w:szCs w:val="18"/>
              </w:rPr>
              <w:t>名称</w:t>
            </w:r>
          </w:p>
        </w:tc>
        <w:tc>
          <w:tcPr>
            <w:tcW w:w="749" w:type="pct"/>
            <w:tcBorders>
              <w:bottom w:val="double" w:sz="4" w:space="0" w:color="FFFFFF"/>
            </w:tcBorders>
            <w:shd w:val="clear" w:color="auto" w:fill="7C9BC1"/>
          </w:tcPr>
          <w:p w14:paraId="42B0BEF0" w14:textId="77777777" w:rsidR="008848BD" w:rsidRPr="005847B8" w:rsidRDefault="008848BD" w:rsidP="008848BD">
            <w:pPr>
              <w:pStyle w:val="Cap1"/>
              <w:ind w:firstLineChars="100" w:firstLine="200"/>
              <w:rPr>
                <w:szCs w:val="18"/>
              </w:rPr>
            </w:pPr>
            <w:r w:rsidRPr="005847B8">
              <w:rPr>
                <w:rFonts w:hint="eastAsia"/>
                <w:szCs w:val="18"/>
              </w:rPr>
              <w:t>数据类型</w:t>
            </w:r>
          </w:p>
        </w:tc>
        <w:tc>
          <w:tcPr>
            <w:tcW w:w="582" w:type="pct"/>
            <w:tcBorders>
              <w:bottom w:val="double" w:sz="4" w:space="0" w:color="FFFFFF"/>
            </w:tcBorders>
            <w:shd w:val="clear" w:color="auto" w:fill="7C9BC1"/>
          </w:tcPr>
          <w:p w14:paraId="1199D2AF" w14:textId="77777777" w:rsidR="008848BD" w:rsidRPr="005847B8" w:rsidRDefault="008848BD" w:rsidP="008848BD">
            <w:pPr>
              <w:pStyle w:val="Cap1"/>
              <w:ind w:firstLineChars="100" w:firstLine="200"/>
              <w:rPr>
                <w:szCs w:val="18"/>
              </w:rPr>
            </w:pPr>
            <w:r w:rsidRPr="005847B8">
              <w:rPr>
                <w:rFonts w:hint="eastAsia"/>
                <w:szCs w:val="18"/>
              </w:rPr>
              <w:t>线路代码</w:t>
            </w:r>
          </w:p>
        </w:tc>
        <w:tc>
          <w:tcPr>
            <w:tcW w:w="582" w:type="pct"/>
            <w:tcBorders>
              <w:bottom w:val="double" w:sz="4" w:space="0" w:color="FFFFFF"/>
            </w:tcBorders>
            <w:shd w:val="clear" w:color="auto" w:fill="7C9BC1"/>
          </w:tcPr>
          <w:p w14:paraId="553440B7" w14:textId="77777777" w:rsidR="008848BD" w:rsidRPr="005847B8" w:rsidRDefault="008848BD" w:rsidP="008848BD">
            <w:pPr>
              <w:pStyle w:val="Cap1"/>
              <w:ind w:firstLineChars="100" w:firstLine="200"/>
              <w:rPr>
                <w:szCs w:val="18"/>
              </w:rPr>
            </w:pPr>
            <w:r w:rsidRPr="005847B8">
              <w:rPr>
                <w:rFonts w:hint="eastAsia"/>
                <w:szCs w:val="18"/>
              </w:rPr>
              <w:t>指令代码</w:t>
            </w:r>
          </w:p>
        </w:tc>
        <w:tc>
          <w:tcPr>
            <w:tcW w:w="582" w:type="pct"/>
            <w:tcBorders>
              <w:bottom w:val="double" w:sz="4" w:space="0" w:color="FFFFFF"/>
            </w:tcBorders>
            <w:shd w:val="clear" w:color="auto" w:fill="7C9BC1"/>
          </w:tcPr>
          <w:p w14:paraId="50A38EB6" w14:textId="77777777" w:rsidR="008848BD" w:rsidRPr="005847B8" w:rsidRDefault="008848BD" w:rsidP="008848BD">
            <w:pPr>
              <w:pStyle w:val="Cap1"/>
              <w:ind w:firstLineChars="100" w:firstLine="200"/>
              <w:rPr>
                <w:szCs w:val="18"/>
              </w:rPr>
            </w:pPr>
            <w:r w:rsidRPr="005847B8">
              <w:rPr>
                <w:rFonts w:hint="eastAsia"/>
                <w:szCs w:val="18"/>
              </w:rPr>
              <w:t>是否有效</w:t>
            </w:r>
          </w:p>
        </w:tc>
        <w:tc>
          <w:tcPr>
            <w:tcW w:w="612" w:type="pct"/>
            <w:tcBorders>
              <w:bottom w:val="double" w:sz="4" w:space="0" w:color="FFFFFF"/>
            </w:tcBorders>
            <w:shd w:val="clear" w:color="auto" w:fill="7C9BC1"/>
          </w:tcPr>
          <w:p w14:paraId="2DA6BAFA" w14:textId="77777777" w:rsidR="008848BD" w:rsidRPr="005847B8" w:rsidRDefault="008848BD" w:rsidP="008848BD">
            <w:pPr>
              <w:pStyle w:val="Cap1"/>
              <w:ind w:firstLineChars="100" w:firstLine="200"/>
              <w:rPr>
                <w:szCs w:val="18"/>
              </w:rPr>
            </w:pPr>
            <w:r w:rsidRPr="005847B8">
              <w:rPr>
                <w:rFonts w:hint="eastAsia"/>
                <w:szCs w:val="18"/>
              </w:rPr>
              <w:t>描述</w:t>
            </w:r>
          </w:p>
        </w:tc>
      </w:tr>
      <w:tr w:rsidR="008848BD" w:rsidRPr="00806E14" w14:paraId="43A3C6BD" w14:textId="77777777" w:rsidTr="008848BD">
        <w:trPr>
          <w:cantSplit/>
          <w:trHeight w:val="324"/>
        </w:trPr>
        <w:tc>
          <w:tcPr>
            <w:tcW w:w="526" w:type="pct"/>
            <w:shd w:val="clear" w:color="auto" w:fill="E3EEF5"/>
            <w:vAlign w:val="center"/>
          </w:tcPr>
          <w:p w14:paraId="294801EA" w14:textId="77777777" w:rsidR="008848BD" w:rsidRPr="005D789A" w:rsidRDefault="008848BD" w:rsidP="008848BD">
            <w:pPr>
              <w:pStyle w:val="Cap2"/>
              <w:jc w:val="center"/>
              <w:rPr>
                <w:lang w:eastAsia="zh-CN"/>
              </w:rPr>
            </w:pPr>
            <w:r w:rsidRPr="005D789A">
              <w:rPr>
                <w:lang w:eastAsia="zh-CN"/>
              </w:rPr>
              <w:t>1</w:t>
            </w:r>
          </w:p>
        </w:tc>
        <w:tc>
          <w:tcPr>
            <w:tcW w:w="527" w:type="pct"/>
            <w:shd w:val="clear" w:color="auto" w:fill="E3EEF5"/>
          </w:tcPr>
          <w:p w14:paraId="4A7E2EF8"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65DCCC70"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629BD78D"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0FA92786"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75DF759"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1AE70FF7"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D5C2929" w14:textId="77777777" w:rsidR="008848BD" w:rsidRPr="0067280D" w:rsidRDefault="008848BD" w:rsidP="008848BD">
            <w:pPr>
              <w:jc w:val="center"/>
              <w:rPr>
                <w:rFonts w:ascii="Arial" w:hAnsi="Arial" w:cs="Arial"/>
              </w:rPr>
            </w:pPr>
          </w:p>
        </w:tc>
      </w:tr>
      <w:tr w:rsidR="008848BD" w:rsidRPr="00806E14" w14:paraId="37538BCC" w14:textId="77777777" w:rsidTr="008848BD">
        <w:trPr>
          <w:cantSplit/>
          <w:trHeight w:val="324"/>
        </w:trPr>
        <w:tc>
          <w:tcPr>
            <w:tcW w:w="526" w:type="pct"/>
            <w:shd w:val="clear" w:color="auto" w:fill="E3EEF5"/>
            <w:vAlign w:val="center"/>
          </w:tcPr>
          <w:p w14:paraId="7D0C0704" w14:textId="77777777" w:rsidR="008848BD" w:rsidRPr="005D789A" w:rsidRDefault="008848BD" w:rsidP="008848BD">
            <w:pPr>
              <w:pStyle w:val="Cap2"/>
              <w:jc w:val="center"/>
              <w:rPr>
                <w:lang w:eastAsia="zh-CN"/>
              </w:rPr>
            </w:pPr>
            <w:r>
              <w:rPr>
                <w:rFonts w:hint="eastAsia"/>
                <w:lang w:eastAsia="zh-CN"/>
              </w:rPr>
              <w:t>2</w:t>
            </w:r>
          </w:p>
        </w:tc>
        <w:tc>
          <w:tcPr>
            <w:tcW w:w="527" w:type="pct"/>
            <w:shd w:val="clear" w:color="auto" w:fill="E3EEF5"/>
          </w:tcPr>
          <w:p w14:paraId="517613CC"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39E24FF4"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3A220B1F"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4711890A"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06C32A3D"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08382554"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CFCBFB6" w14:textId="77777777" w:rsidR="008848BD" w:rsidRPr="0067280D" w:rsidRDefault="008848BD" w:rsidP="008848BD">
            <w:pPr>
              <w:jc w:val="center"/>
              <w:rPr>
                <w:rFonts w:ascii="Arial" w:hAnsi="Arial" w:cs="Arial"/>
              </w:rPr>
            </w:pPr>
          </w:p>
        </w:tc>
      </w:tr>
      <w:tr w:rsidR="008848BD" w:rsidRPr="00806E14" w14:paraId="4C9AE45A" w14:textId="77777777" w:rsidTr="008848BD">
        <w:trPr>
          <w:cantSplit/>
          <w:trHeight w:val="324"/>
        </w:trPr>
        <w:tc>
          <w:tcPr>
            <w:tcW w:w="526" w:type="pct"/>
            <w:shd w:val="clear" w:color="auto" w:fill="E3EEF5"/>
            <w:vAlign w:val="center"/>
          </w:tcPr>
          <w:p w14:paraId="1B26F37E" w14:textId="77777777" w:rsidR="008848BD" w:rsidRPr="005D789A" w:rsidRDefault="008848BD" w:rsidP="008848BD">
            <w:pPr>
              <w:pStyle w:val="Cap2"/>
              <w:jc w:val="center"/>
              <w:rPr>
                <w:lang w:eastAsia="zh-CN"/>
              </w:rPr>
            </w:pPr>
            <w:r>
              <w:rPr>
                <w:rFonts w:hint="eastAsia"/>
                <w:lang w:eastAsia="zh-CN"/>
              </w:rPr>
              <w:t>3</w:t>
            </w:r>
          </w:p>
        </w:tc>
        <w:tc>
          <w:tcPr>
            <w:tcW w:w="527" w:type="pct"/>
            <w:shd w:val="clear" w:color="auto" w:fill="E3EEF5"/>
          </w:tcPr>
          <w:p w14:paraId="4057EF35"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08809435"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47C26176"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0721CC27"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36A1B74E"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7501FB9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81D7192" w14:textId="77777777" w:rsidR="008848BD" w:rsidRPr="0067280D" w:rsidRDefault="008848BD" w:rsidP="008848BD">
            <w:pPr>
              <w:jc w:val="center"/>
              <w:rPr>
                <w:rFonts w:ascii="Arial" w:hAnsi="Arial" w:cs="Arial"/>
              </w:rPr>
            </w:pPr>
          </w:p>
        </w:tc>
      </w:tr>
      <w:tr w:rsidR="008848BD" w:rsidRPr="00806E14" w14:paraId="1929E4A1" w14:textId="77777777" w:rsidTr="008848BD">
        <w:trPr>
          <w:cantSplit/>
          <w:trHeight w:val="324"/>
        </w:trPr>
        <w:tc>
          <w:tcPr>
            <w:tcW w:w="526" w:type="pct"/>
            <w:shd w:val="clear" w:color="auto" w:fill="E3EEF5"/>
            <w:vAlign w:val="center"/>
          </w:tcPr>
          <w:p w14:paraId="6D372344" w14:textId="77777777" w:rsidR="008848BD" w:rsidRPr="005D789A" w:rsidRDefault="008848BD" w:rsidP="008848BD">
            <w:pPr>
              <w:pStyle w:val="Cap2"/>
              <w:jc w:val="center"/>
              <w:rPr>
                <w:lang w:eastAsia="zh-CN"/>
              </w:rPr>
            </w:pPr>
            <w:r>
              <w:rPr>
                <w:rFonts w:hint="eastAsia"/>
                <w:lang w:eastAsia="zh-CN"/>
              </w:rPr>
              <w:t>4</w:t>
            </w:r>
          </w:p>
        </w:tc>
        <w:tc>
          <w:tcPr>
            <w:tcW w:w="527" w:type="pct"/>
            <w:shd w:val="clear" w:color="auto" w:fill="E3EEF5"/>
          </w:tcPr>
          <w:p w14:paraId="7750C7FC" w14:textId="77777777" w:rsidR="008848BD" w:rsidRPr="00FC2725" w:rsidRDefault="008848BD" w:rsidP="008848BD">
            <w:pPr>
              <w:jc w:val="center"/>
              <w:rPr>
                <w:rFonts w:ascii="Arial" w:hAnsi="Arial" w:cs="Arial"/>
              </w:rPr>
            </w:pPr>
            <w:r w:rsidRPr="00FC2725">
              <w:rPr>
                <w:rFonts w:ascii="Arial" w:hAnsi="Arial" w:cs="Arial" w:hint="eastAsia"/>
              </w:rPr>
              <w:t>P2102</w:t>
            </w:r>
          </w:p>
        </w:tc>
        <w:tc>
          <w:tcPr>
            <w:tcW w:w="840" w:type="pct"/>
            <w:shd w:val="clear" w:color="auto" w:fill="E3EEF5"/>
          </w:tcPr>
          <w:p w14:paraId="7114F81E" w14:textId="77777777" w:rsidR="008848BD" w:rsidRPr="00FC2725" w:rsidRDefault="008848BD" w:rsidP="008848BD">
            <w:pPr>
              <w:jc w:val="center"/>
              <w:rPr>
                <w:rFonts w:ascii="Arial" w:hAnsi="Arial" w:cs="Arial"/>
              </w:rPr>
            </w:pPr>
            <w:r w:rsidRPr="00FC2725">
              <w:rPr>
                <w:rFonts w:ascii="Arial" w:hAnsi="Arial" w:cs="Arial" w:hint="eastAsia"/>
              </w:rPr>
              <w:t>用途</w:t>
            </w:r>
          </w:p>
        </w:tc>
        <w:tc>
          <w:tcPr>
            <w:tcW w:w="749" w:type="pct"/>
            <w:shd w:val="clear" w:color="auto" w:fill="E3EEF5"/>
          </w:tcPr>
          <w:p w14:paraId="4C7F948E"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5572D697"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319F31E1"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349421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C79D694" w14:textId="77777777" w:rsidR="008848BD" w:rsidRPr="0067280D" w:rsidRDefault="008848BD" w:rsidP="008848BD">
            <w:pPr>
              <w:jc w:val="center"/>
              <w:rPr>
                <w:rFonts w:ascii="Arial" w:hAnsi="Arial" w:cs="Arial"/>
              </w:rPr>
            </w:pPr>
          </w:p>
        </w:tc>
      </w:tr>
      <w:tr w:rsidR="008848BD" w:rsidRPr="00806E14" w14:paraId="0F926BFB" w14:textId="77777777" w:rsidTr="008848BD">
        <w:trPr>
          <w:cantSplit/>
          <w:trHeight w:val="324"/>
        </w:trPr>
        <w:tc>
          <w:tcPr>
            <w:tcW w:w="526" w:type="pct"/>
            <w:shd w:val="clear" w:color="auto" w:fill="E3EEF5"/>
            <w:vAlign w:val="center"/>
          </w:tcPr>
          <w:p w14:paraId="7734A783" w14:textId="77777777" w:rsidR="008848BD" w:rsidRPr="005D789A" w:rsidRDefault="008848BD" w:rsidP="008848BD">
            <w:pPr>
              <w:pStyle w:val="Cap2"/>
              <w:jc w:val="center"/>
              <w:rPr>
                <w:lang w:eastAsia="zh-CN"/>
              </w:rPr>
            </w:pPr>
            <w:r>
              <w:rPr>
                <w:rFonts w:hint="eastAsia"/>
                <w:lang w:eastAsia="zh-CN"/>
              </w:rPr>
              <w:t>5</w:t>
            </w:r>
          </w:p>
        </w:tc>
        <w:tc>
          <w:tcPr>
            <w:tcW w:w="527" w:type="pct"/>
            <w:shd w:val="clear" w:color="auto" w:fill="E3EEF5"/>
          </w:tcPr>
          <w:p w14:paraId="3A0B412E" w14:textId="77777777" w:rsidR="008848BD" w:rsidRPr="00FC2725" w:rsidRDefault="008848BD" w:rsidP="008848BD">
            <w:pPr>
              <w:jc w:val="center"/>
              <w:rPr>
                <w:rFonts w:ascii="Arial" w:hAnsi="Arial" w:cs="Arial"/>
              </w:rPr>
            </w:pPr>
            <w:r w:rsidRPr="00FC2725">
              <w:rPr>
                <w:rFonts w:ascii="Arial" w:hAnsi="Arial" w:cs="Arial" w:hint="eastAsia"/>
              </w:rPr>
              <w:t>P2103</w:t>
            </w:r>
          </w:p>
        </w:tc>
        <w:tc>
          <w:tcPr>
            <w:tcW w:w="840" w:type="pct"/>
            <w:shd w:val="clear" w:color="auto" w:fill="E3EEF5"/>
          </w:tcPr>
          <w:p w14:paraId="5CD04D76" w14:textId="77777777" w:rsidR="008848BD" w:rsidRPr="00FC2725" w:rsidRDefault="008848BD" w:rsidP="008848BD">
            <w:pPr>
              <w:jc w:val="center"/>
              <w:rPr>
                <w:rFonts w:ascii="Arial" w:hAnsi="Arial" w:cs="Arial"/>
              </w:rPr>
            </w:pPr>
            <w:r w:rsidRPr="00FC2725">
              <w:rPr>
                <w:rFonts w:ascii="Arial" w:hAnsi="Arial" w:cs="Arial" w:hint="eastAsia"/>
              </w:rPr>
              <w:t>汇总记账标识</w:t>
            </w:r>
          </w:p>
        </w:tc>
        <w:tc>
          <w:tcPr>
            <w:tcW w:w="749" w:type="pct"/>
            <w:shd w:val="clear" w:color="auto" w:fill="E3EEF5"/>
          </w:tcPr>
          <w:p w14:paraId="3E389A35"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1C80C424"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2F1473D"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D469E70"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9392021" w14:textId="77777777" w:rsidR="008848BD" w:rsidRPr="0067280D" w:rsidRDefault="008848BD" w:rsidP="008848BD">
            <w:pPr>
              <w:jc w:val="center"/>
              <w:rPr>
                <w:rFonts w:ascii="Arial" w:hAnsi="Arial" w:cs="Arial"/>
              </w:rPr>
            </w:pPr>
          </w:p>
        </w:tc>
      </w:tr>
      <w:tr w:rsidR="008848BD" w:rsidRPr="00806E14" w14:paraId="308B344C" w14:textId="77777777" w:rsidTr="008848BD">
        <w:trPr>
          <w:cantSplit/>
          <w:trHeight w:val="324"/>
        </w:trPr>
        <w:tc>
          <w:tcPr>
            <w:tcW w:w="526" w:type="pct"/>
            <w:shd w:val="clear" w:color="auto" w:fill="E3EEF5"/>
            <w:vAlign w:val="center"/>
          </w:tcPr>
          <w:p w14:paraId="7F45356D" w14:textId="77777777" w:rsidR="008848BD" w:rsidRPr="005D789A" w:rsidRDefault="008848BD" w:rsidP="008848BD">
            <w:pPr>
              <w:pStyle w:val="Cap2"/>
              <w:jc w:val="center"/>
              <w:rPr>
                <w:lang w:eastAsia="zh-CN"/>
              </w:rPr>
            </w:pPr>
            <w:r>
              <w:rPr>
                <w:rFonts w:hint="eastAsia"/>
                <w:lang w:eastAsia="zh-CN"/>
              </w:rPr>
              <w:t>6</w:t>
            </w:r>
          </w:p>
        </w:tc>
        <w:tc>
          <w:tcPr>
            <w:tcW w:w="527" w:type="pct"/>
            <w:shd w:val="clear" w:color="auto" w:fill="E3EEF5"/>
          </w:tcPr>
          <w:p w14:paraId="1D1F8E1C"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5E9B9738"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12053163"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6C4467F9"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755A077"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AF9A303"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5EF8341" w14:textId="77777777" w:rsidR="008848BD" w:rsidRPr="0067280D" w:rsidRDefault="008848BD" w:rsidP="008848BD">
            <w:pPr>
              <w:jc w:val="center"/>
              <w:rPr>
                <w:rFonts w:ascii="Arial" w:hAnsi="Arial" w:cs="Arial"/>
              </w:rPr>
            </w:pPr>
          </w:p>
        </w:tc>
      </w:tr>
      <w:tr w:rsidR="008848BD" w:rsidRPr="00806E14" w14:paraId="1C9D307A" w14:textId="77777777" w:rsidTr="008848BD">
        <w:trPr>
          <w:cantSplit/>
          <w:trHeight w:val="324"/>
        </w:trPr>
        <w:tc>
          <w:tcPr>
            <w:tcW w:w="526" w:type="pct"/>
            <w:shd w:val="clear" w:color="auto" w:fill="E3EEF5"/>
            <w:vAlign w:val="center"/>
          </w:tcPr>
          <w:p w14:paraId="67621FB9" w14:textId="77777777" w:rsidR="008848BD" w:rsidRPr="005D789A" w:rsidRDefault="008848BD" w:rsidP="008848BD">
            <w:pPr>
              <w:pStyle w:val="Cap2"/>
              <w:jc w:val="center"/>
              <w:rPr>
                <w:lang w:eastAsia="zh-CN"/>
              </w:rPr>
            </w:pPr>
            <w:r>
              <w:rPr>
                <w:rFonts w:hint="eastAsia"/>
                <w:lang w:eastAsia="zh-CN"/>
              </w:rPr>
              <w:t>7</w:t>
            </w:r>
          </w:p>
        </w:tc>
        <w:tc>
          <w:tcPr>
            <w:tcW w:w="527" w:type="pct"/>
            <w:shd w:val="clear" w:color="auto" w:fill="E3EEF5"/>
          </w:tcPr>
          <w:p w14:paraId="3A67ED6D"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400C33AF"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2F27862F"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1A53891A"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1BF5DA0"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757778EC"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0366DF9D" w14:textId="77777777" w:rsidR="008848BD" w:rsidRPr="0067280D" w:rsidRDefault="008848BD" w:rsidP="008848BD">
            <w:pPr>
              <w:jc w:val="center"/>
              <w:rPr>
                <w:rFonts w:ascii="Arial" w:hAnsi="Arial" w:cs="Arial"/>
              </w:rPr>
            </w:pPr>
          </w:p>
        </w:tc>
      </w:tr>
      <w:tr w:rsidR="008848BD" w:rsidRPr="00806E14" w14:paraId="15E72AFF" w14:textId="77777777" w:rsidTr="008848BD">
        <w:trPr>
          <w:cantSplit/>
          <w:trHeight w:val="324"/>
        </w:trPr>
        <w:tc>
          <w:tcPr>
            <w:tcW w:w="526" w:type="pct"/>
            <w:shd w:val="clear" w:color="auto" w:fill="E3EEF5"/>
            <w:vAlign w:val="center"/>
          </w:tcPr>
          <w:p w14:paraId="555972C3" w14:textId="77777777" w:rsidR="008848BD" w:rsidRPr="005D789A" w:rsidRDefault="008848BD" w:rsidP="008848BD">
            <w:pPr>
              <w:pStyle w:val="Cap2"/>
              <w:jc w:val="center"/>
              <w:rPr>
                <w:lang w:eastAsia="zh-CN"/>
              </w:rPr>
            </w:pPr>
            <w:r>
              <w:rPr>
                <w:rFonts w:hint="eastAsia"/>
                <w:lang w:eastAsia="zh-CN"/>
              </w:rPr>
              <w:t>8</w:t>
            </w:r>
          </w:p>
        </w:tc>
        <w:tc>
          <w:tcPr>
            <w:tcW w:w="527" w:type="pct"/>
            <w:shd w:val="clear" w:color="auto" w:fill="E3EEF5"/>
          </w:tcPr>
          <w:p w14:paraId="639496C1"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566843E0"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7900D970"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30A2A190"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A1CDF29"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70AA1D8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93BCAFD" w14:textId="77777777" w:rsidR="008848BD" w:rsidRPr="0067280D" w:rsidRDefault="008848BD" w:rsidP="008848BD">
            <w:pPr>
              <w:jc w:val="center"/>
              <w:rPr>
                <w:rFonts w:ascii="Arial" w:hAnsi="Arial" w:cs="Arial"/>
              </w:rPr>
            </w:pPr>
          </w:p>
        </w:tc>
      </w:tr>
      <w:tr w:rsidR="008848BD" w:rsidRPr="00806E14" w14:paraId="1BBFACB5" w14:textId="77777777" w:rsidTr="008848BD">
        <w:trPr>
          <w:cantSplit/>
          <w:trHeight w:val="324"/>
        </w:trPr>
        <w:tc>
          <w:tcPr>
            <w:tcW w:w="526" w:type="pct"/>
            <w:shd w:val="clear" w:color="auto" w:fill="E3EEF5"/>
            <w:vAlign w:val="center"/>
          </w:tcPr>
          <w:p w14:paraId="60693F5E" w14:textId="77777777" w:rsidR="008848BD" w:rsidRPr="005D789A" w:rsidRDefault="008848BD" w:rsidP="008848BD">
            <w:pPr>
              <w:pStyle w:val="Cap2"/>
              <w:jc w:val="center"/>
              <w:rPr>
                <w:lang w:eastAsia="zh-CN"/>
              </w:rPr>
            </w:pPr>
            <w:r>
              <w:rPr>
                <w:rFonts w:hint="eastAsia"/>
                <w:lang w:eastAsia="zh-CN"/>
              </w:rPr>
              <w:t>9</w:t>
            </w:r>
          </w:p>
        </w:tc>
        <w:tc>
          <w:tcPr>
            <w:tcW w:w="527" w:type="pct"/>
            <w:shd w:val="clear" w:color="auto" w:fill="E3EEF5"/>
          </w:tcPr>
          <w:p w14:paraId="40B0E4F8"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5D4CE68B"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6A354446"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18893335"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27E42CE"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20D5CEC6"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56A5806" w14:textId="77777777" w:rsidR="008848BD" w:rsidRPr="0067280D" w:rsidRDefault="008848BD" w:rsidP="008848BD">
            <w:pPr>
              <w:jc w:val="center"/>
              <w:rPr>
                <w:rFonts w:ascii="Arial" w:hAnsi="Arial" w:cs="Arial"/>
              </w:rPr>
            </w:pPr>
          </w:p>
        </w:tc>
      </w:tr>
      <w:tr w:rsidR="008848BD" w:rsidRPr="00806E14" w14:paraId="63E2456C" w14:textId="77777777" w:rsidTr="008848BD">
        <w:trPr>
          <w:cantSplit/>
          <w:trHeight w:val="324"/>
        </w:trPr>
        <w:tc>
          <w:tcPr>
            <w:tcW w:w="526" w:type="pct"/>
            <w:shd w:val="clear" w:color="auto" w:fill="E3EEF5"/>
            <w:vAlign w:val="center"/>
          </w:tcPr>
          <w:p w14:paraId="23515D05" w14:textId="77777777" w:rsidR="008848BD" w:rsidRPr="005D789A" w:rsidRDefault="008848BD" w:rsidP="008848BD">
            <w:pPr>
              <w:pStyle w:val="Cap2"/>
              <w:jc w:val="center"/>
              <w:rPr>
                <w:lang w:eastAsia="zh-CN"/>
              </w:rPr>
            </w:pPr>
            <w:r>
              <w:rPr>
                <w:rFonts w:hint="eastAsia"/>
                <w:lang w:eastAsia="zh-CN"/>
              </w:rPr>
              <w:t>10</w:t>
            </w:r>
          </w:p>
        </w:tc>
        <w:tc>
          <w:tcPr>
            <w:tcW w:w="527" w:type="pct"/>
            <w:shd w:val="clear" w:color="auto" w:fill="E3EEF5"/>
          </w:tcPr>
          <w:p w14:paraId="036A4450"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1ECB6D15"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7D24850F"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7D1186C2"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246BB97D"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53B7B15F"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91C75DC" w14:textId="77777777" w:rsidR="008848BD" w:rsidRPr="0067280D" w:rsidRDefault="008848BD" w:rsidP="008848BD">
            <w:pPr>
              <w:jc w:val="center"/>
              <w:rPr>
                <w:rFonts w:ascii="Arial" w:hAnsi="Arial" w:cs="Arial"/>
              </w:rPr>
            </w:pPr>
          </w:p>
        </w:tc>
      </w:tr>
      <w:tr w:rsidR="008848BD" w:rsidRPr="00806E14" w14:paraId="6CA6196B" w14:textId="77777777" w:rsidTr="008848BD">
        <w:trPr>
          <w:cantSplit/>
          <w:trHeight w:val="324"/>
        </w:trPr>
        <w:tc>
          <w:tcPr>
            <w:tcW w:w="526" w:type="pct"/>
            <w:shd w:val="clear" w:color="auto" w:fill="E3EEF5"/>
            <w:vAlign w:val="center"/>
          </w:tcPr>
          <w:p w14:paraId="7A8E2B87" w14:textId="77777777" w:rsidR="008848BD" w:rsidRPr="005D789A" w:rsidRDefault="008848BD" w:rsidP="008848BD">
            <w:pPr>
              <w:pStyle w:val="Cap2"/>
              <w:jc w:val="center"/>
              <w:rPr>
                <w:lang w:eastAsia="zh-CN"/>
              </w:rPr>
            </w:pPr>
            <w:r>
              <w:rPr>
                <w:rFonts w:hint="eastAsia"/>
                <w:lang w:eastAsia="zh-CN"/>
              </w:rPr>
              <w:t>11</w:t>
            </w:r>
          </w:p>
        </w:tc>
        <w:tc>
          <w:tcPr>
            <w:tcW w:w="527" w:type="pct"/>
            <w:shd w:val="clear" w:color="auto" w:fill="E3EEF5"/>
          </w:tcPr>
          <w:p w14:paraId="3B28DE71"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29EA6D65"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21737517"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655FAC13"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22594200"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5545BF7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FCED3F4" w14:textId="77777777" w:rsidR="008848BD" w:rsidRPr="0067280D" w:rsidRDefault="008848BD" w:rsidP="008848BD">
            <w:pPr>
              <w:jc w:val="center"/>
              <w:rPr>
                <w:rFonts w:ascii="Arial" w:hAnsi="Arial" w:cs="Arial"/>
              </w:rPr>
            </w:pPr>
          </w:p>
        </w:tc>
      </w:tr>
      <w:tr w:rsidR="008848BD" w:rsidRPr="00806E14" w14:paraId="518E22D9" w14:textId="77777777" w:rsidTr="008848BD">
        <w:trPr>
          <w:cantSplit/>
          <w:trHeight w:val="324"/>
        </w:trPr>
        <w:tc>
          <w:tcPr>
            <w:tcW w:w="526" w:type="pct"/>
            <w:shd w:val="clear" w:color="auto" w:fill="E3EEF5"/>
            <w:vAlign w:val="center"/>
          </w:tcPr>
          <w:p w14:paraId="3B2A1FB9" w14:textId="77777777" w:rsidR="008848BD" w:rsidRPr="005D789A" w:rsidRDefault="008848BD" w:rsidP="008848BD">
            <w:pPr>
              <w:pStyle w:val="Cap2"/>
              <w:jc w:val="center"/>
              <w:rPr>
                <w:lang w:eastAsia="zh-CN"/>
              </w:rPr>
            </w:pPr>
            <w:r>
              <w:rPr>
                <w:rFonts w:hint="eastAsia"/>
                <w:lang w:eastAsia="zh-CN"/>
              </w:rPr>
              <w:t>12</w:t>
            </w:r>
          </w:p>
        </w:tc>
        <w:tc>
          <w:tcPr>
            <w:tcW w:w="527" w:type="pct"/>
            <w:shd w:val="clear" w:color="auto" w:fill="E3EEF5"/>
          </w:tcPr>
          <w:p w14:paraId="5A0FCDCD" w14:textId="77777777" w:rsidR="008848BD" w:rsidRPr="00FC2725" w:rsidRDefault="008848BD" w:rsidP="008848BD">
            <w:pPr>
              <w:jc w:val="center"/>
              <w:rPr>
                <w:rFonts w:ascii="Arial" w:hAnsi="Arial" w:cs="Arial"/>
              </w:rPr>
            </w:pPr>
            <w:r w:rsidRPr="00FC2725">
              <w:rPr>
                <w:rFonts w:ascii="Arial" w:hAnsi="Arial" w:cs="Arial" w:hint="eastAsia"/>
              </w:rPr>
              <w:t>P1101</w:t>
            </w:r>
          </w:p>
        </w:tc>
        <w:tc>
          <w:tcPr>
            <w:tcW w:w="840" w:type="pct"/>
            <w:shd w:val="clear" w:color="auto" w:fill="E3EEF5"/>
          </w:tcPr>
          <w:p w14:paraId="2B572A42" w14:textId="77777777" w:rsidR="008848BD" w:rsidRPr="00FC2725" w:rsidRDefault="008848BD" w:rsidP="008848BD">
            <w:pPr>
              <w:jc w:val="center"/>
              <w:rPr>
                <w:rFonts w:ascii="Arial" w:hAnsi="Arial" w:cs="Arial"/>
              </w:rPr>
            </w:pPr>
            <w:r w:rsidRPr="00FC2725">
              <w:rPr>
                <w:rFonts w:ascii="Arial" w:hAnsi="Arial" w:cs="Arial" w:hint="eastAsia"/>
              </w:rPr>
              <w:t>收方开户行名称长度</w:t>
            </w:r>
          </w:p>
        </w:tc>
        <w:tc>
          <w:tcPr>
            <w:tcW w:w="749" w:type="pct"/>
            <w:shd w:val="clear" w:color="auto" w:fill="E3EEF5"/>
          </w:tcPr>
          <w:p w14:paraId="49FCF853"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08CF5389"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4C457E8" w14:textId="77777777" w:rsidR="008848BD" w:rsidRPr="00F52EE0" w:rsidRDefault="008848BD" w:rsidP="008848BD">
            <w:pPr>
              <w:jc w:val="center"/>
              <w:rPr>
                <w:rFonts w:ascii="Arial" w:hAnsi="Arial" w:cs="Arial"/>
              </w:rPr>
            </w:pPr>
            <w:r w:rsidRPr="00F52EE0">
              <w:rPr>
                <w:rFonts w:ascii="Arial" w:hAnsi="Arial" w:cs="Arial" w:hint="eastAsia"/>
              </w:rPr>
              <w:t>190802</w:t>
            </w:r>
          </w:p>
        </w:tc>
        <w:tc>
          <w:tcPr>
            <w:tcW w:w="582" w:type="pct"/>
            <w:shd w:val="clear" w:color="auto" w:fill="E3EEF5"/>
          </w:tcPr>
          <w:p w14:paraId="4B6D2E6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369A1E6E" w14:textId="77777777" w:rsidR="008848BD" w:rsidRPr="0067280D" w:rsidRDefault="008848BD" w:rsidP="008848BD">
            <w:pPr>
              <w:jc w:val="center"/>
              <w:rPr>
                <w:rFonts w:ascii="Arial" w:hAnsi="Arial" w:cs="Arial"/>
              </w:rPr>
            </w:pPr>
          </w:p>
        </w:tc>
      </w:tr>
      <w:tr w:rsidR="008848BD" w:rsidRPr="00806E14" w14:paraId="5FB94576" w14:textId="77777777" w:rsidTr="008848BD">
        <w:trPr>
          <w:cantSplit/>
          <w:trHeight w:val="324"/>
        </w:trPr>
        <w:tc>
          <w:tcPr>
            <w:tcW w:w="526" w:type="pct"/>
            <w:shd w:val="clear" w:color="auto" w:fill="E3EEF5"/>
            <w:vAlign w:val="center"/>
          </w:tcPr>
          <w:p w14:paraId="54DBC436" w14:textId="77777777" w:rsidR="008848BD" w:rsidRPr="005D789A" w:rsidRDefault="008848BD" w:rsidP="008848BD">
            <w:pPr>
              <w:pStyle w:val="Cap2"/>
              <w:jc w:val="center"/>
              <w:rPr>
                <w:lang w:eastAsia="zh-CN"/>
              </w:rPr>
            </w:pPr>
            <w:r>
              <w:rPr>
                <w:rFonts w:hint="eastAsia"/>
                <w:lang w:eastAsia="zh-CN"/>
              </w:rPr>
              <w:t>13</w:t>
            </w:r>
          </w:p>
        </w:tc>
        <w:tc>
          <w:tcPr>
            <w:tcW w:w="527" w:type="pct"/>
            <w:shd w:val="clear" w:color="auto" w:fill="E3EEF5"/>
          </w:tcPr>
          <w:p w14:paraId="0E031C3E" w14:textId="77777777" w:rsidR="008848BD" w:rsidRPr="00FC2725" w:rsidRDefault="008848BD" w:rsidP="008848BD">
            <w:pPr>
              <w:jc w:val="center"/>
              <w:rPr>
                <w:rFonts w:ascii="Arial" w:hAnsi="Arial" w:cs="Arial"/>
              </w:rPr>
            </w:pPr>
            <w:r w:rsidRPr="00FC2725">
              <w:rPr>
                <w:rFonts w:ascii="Arial" w:hAnsi="Arial" w:cs="Arial" w:hint="eastAsia"/>
              </w:rPr>
              <w:t>P1101</w:t>
            </w:r>
          </w:p>
        </w:tc>
        <w:tc>
          <w:tcPr>
            <w:tcW w:w="840" w:type="pct"/>
            <w:shd w:val="clear" w:color="auto" w:fill="E3EEF5"/>
          </w:tcPr>
          <w:p w14:paraId="285F3B16" w14:textId="77777777" w:rsidR="008848BD" w:rsidRPr="00FC2725" w:rsidRDefault="008848BD" w:rsidP="008848BD">
            <w:pPr>
              <w:jc w:val="center"/>
              <w:rPr>
                <w:rFonts w:ascii="Arial" w:hAnsi="Arial" w:cs="Arial"/>
              </w:rPr>
            </w:pPr>
            <w:r w:rsidRPr="00FC2725">
              <w:rPr>
                <w:rFonts w:ascii="Arial" w:hAnsi="Arial" w:cs="Arial" w:hint="eastAsia"/>
              </w:rPr>
              <w:t>收方开户行名称长度</w:t>
            </w:r>
          </w:p>
        </w:tc>
        <w:tc>
          <w:tcPr>
            <w:tcW w:w="749" w:type="pct"/>
            <w:shd w:val="clear" w:color="auto" w:fill="E3EEF5"/>
          </w:tcPr>
          <w:p w14:paraId="686A762F"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5744D5F2"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06D07BD6"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072B68D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7616DAD" w14:textId="77777777" w:rsidR="008848BD" w:rsidRPr="0067280D" w:rsidRDefault="008848BD" w:rsidP="008848BD">
            <w:pPr>
              <w:jc w:val="center"/>
              <w:rPr>
                <w:rFonts w:ascii="Arial" w:hAnsi="Arial" w:cs="Arial"/>
              </w:rPr>
            </w:pPr>
          </w:p>
        </w:tc>
      </w:tr>
      <w:tr w:rsidR="008848BD" w:rsidRPr="00806E14" w14:paraId="0680FF39" w14:textId="77777777" w:rsidTr="008848BD">
        <w:trPr>
          <w:cantSplit/>
          <w:trHeight w:val="324"/>
        </w:trPr>
        <w:tc>
          <w:tcPr>
            <w:tcW w:w="526" w:type="pct"/>
            <w:shd w:val="clear" w:color="auto" w:fill="E3EEF5"/>
            <w:vAlign w:val="center"/>
          </w:tcPr>
          <w:p w14:paraId="61AAA1DF" w14:textId="77777777" w:rsidR="008848BD" w:rsidRDefault="008848BD" w:rsidP="008848BD">
            <w:pPr>
              <w:pStyle w:val="Cap2"/>
              <w:jc w:val="center"/>
              <w:rPr>
                <w:lang w:eastAsia="zh-CN"/>
              </w:rPr>
            </w:pPr>
          </w:p>
        </w:tc>
        <w:tc>
          <w:tcPr>
            <w:tcW w:w="527" w:type="pct"/>
            <w:shd w:val="clear" w:color="auto" w:fill="E3EEF5"/>
            <w:vAlign w:val="center"/>
          </w:tcPr>
          <w:p w14:paraId="6A10D854" w14:textId="77777777" w:rsidR="008848BD" w:rsidRPr="00FC2725" w:rsidRDefault="008848BD" w:rsidP="008848BD">
            <w:pPr>
              <w:rPr>
                <w:rFonts w:ascii="Arial" w:hAnsi="Arial" w:cs="Arial"/>
              </w:rPr>
            </w:pPr>
          </w:p>
        </w:tc>
        <w:tc>
          <w:tcPr>
            <w:tcW w:w="840" w:type="pct"/>
            <w:shd w:val="clear" w:color="auto" w:fill="E3EEF5"/>
            <w:vAlign w:val="center"/>
          </w:tcPr>
          <w:p w14:paraId="2347F312" w14:textId="77777777" w:rsidR="008848BD" w:rsidRPr="00FC2725" w:rsidRDefault="008848BD" w:rsidP="008848BD">
            <w:pPr>
              <w:rPr>
                <w:rFonts w:ascii="Arial" w:hAnsi="Arial" w:cs="Arial"/>
              </w:rPr>
            </w:pPr>
          </w:p>
        </w:tc>
        <w:tc>
          <w:tcPr>
            <w:tcW w:w="749" w:type="pct"/>
            <w:shd w:val="clear" w:color="auto" w:fill="E3EEF5"/>
            <w:vAlign w:val="center"/>
          </w:tcPr>
          <w:p w14:paraId="1A44CA3D" w14:textId="77777777" w:rsidR="008848BD" w:rsidRPr="00FC2725" w:rsidRDefault="008848BD" w:rsidP="008848BD">
            <w:pPr>
              <w:rPr>
                <w:rFonts w:ascii="Arial" w:hAnsi="Arial" w:cs="Arial"/>
              </w:rPr>
            </w:pPr>
          </w:p>
        </w:tc>
        <w:tc>
          <w:tcPr>
            <w:tcW w:w="582" w:type="pct"/>
            <w:shd w:val="clear" w:color="auto" w:fill="E3EEF5"/>
            <w:vAlign w:val="center"/>
          </w:tcPr>
          <w:p w14:paraId="5C0F51B0" w14:textId="77777777" w:rsidR="008848BD" w:rsidRPr="00FC2725" w:rsidRDefault="008848BD" w:rsidP="008848BD">
            <w:pPr>
              <w:jc w:val="right"/>
              <w:rPr>
                <w:rFonts w:ascii="Arial" w:hAnsi="Arial" w:cs="Arial"/>
              </w:rPr>
            </w:pPr>
          </w:p>
        </w:tc>
        <w:tc>
          <w:tcPr>
            <w:tcW w:w="582" w:type="pct"/>
            <w:shd w:val="clear" w:color="auto" w:fill="E3EEF5"/>
            <w:vAlign w:val="center"/>
          </w:tcPr>
          <w:p w14:paraId="52BDAA5F" w14:textId="77777777" w:rsidR="008848BD" w:rsidRPr="00F52EE0" w:rsidRDefault="008848BD" w:rsidP="008848BD">
            <w:pPr>
              <w:rPr>
                <w:rFonts w:ascii="Arial" w:hAnsi="Arial" w:cs="Arial"/>
              </w:rPr>
            </w:pPr>
          </w:p>
        </w:tc>
        <w:tc>
          <w:tcPr>
            <w:tcW w:w="582" w:type="pct"/>
            <w:shd w:val="clear" w:color="auto" w:fill="E3EEF5"/>
          </w:tcPr>
          <w:p w14:paraId="513DEBC2" w14:textId="77777777" w:rsidR="008848BD" w:rsidRPr="00E746C0" w:rsidRDefault="008848BD" w:rsidP="008848BD">
            <w:pPr>
              <w:rPr>
                <w:rFonts w:ascii="Arial" w:hAnsi="Arial" w:cs="Arial"/>
              </w:rPr>
            </w:pPr>
          </w:p>
        </w:tc>
        <w:tc>
          <w:tcPr>
            <w:tcW w:w="612" w:type="pct"/>
            <w:shd w:val="clear" w:color="auto" w:fill="E3EEF5"/>
          </w:tcPr>
          <w:p w14:paraId="4F8A44DF" w14:textId="77777777" w:rsidR="008848BD" w:rsidRPr="0067280D" w:rsidRDefault="008848BD" w:rsidP="008848BD">
            <w:pPr>
              <w:rPr>
                <w:rFonts w:ascii="Arial" w:hAnsi="Arial" w:cs="Arial"/>
              </w:rPr>
            </w:pPr>
          </w:p>
        </w:tc>
      </w:tr>
    </w:tbl>
    <w:p w14:paraId="1DCBE9E0" w14:textId="77777777" w:rsidR="008848BD" w:rsidRDefault="008848BD" w:rsidP="008848BD">
      <w:pPr>
        <w:spacing w:line="360" w:lineRule="auto"/>
        <w:ind w:left="420"/>
        <w:rPr>
          <w:lang w:eastAsia="zh-CN"/>
        </w:rPr>
      </w:pPr>
      <w:r>
        <w:rPr>
          <w:rFonts w:hint="eastAsia"/>
          <w:lang w:eastAsia="zh-CN"/>
        </w:rPr>
        <w:t>1</w:t>
      </w:r>
      <w:r>
        <w:rPr>
          <w:rFonts w:hint="eastAsia"/>
          <w:lang w:eastAsia="zh-CN"/>
        </w:rPr>
        <w:t>、直联银行提供直联线路配置参数；</w:t>
      </w:r>
    </w:p>
    <w:p w14:paraId="32D80ABF"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5210918"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7F66B109" w14:textId="77777777" w:rsidR="008848BD" w:rsidRDefault="008848BD" w:rsidP="008848BD">
      <w:pPr>
        <w:pStyle w:val="40"/>
        <w:numPr>
          <w:ilvl w:val="3"/>
          <w:numId w:val="2"/>
        </w:numPr>
        <w:rPr>
          <w:lang w:eastAsia="zh-CN"/>
        </w:rPr>
      </w:pPr>
      <w:r>
        <w:rPr>
          <w:rFonts w:hint="eastAsia"/>
          <w:lang w:eastAsia="zh-CN"/>
        </w:rPr>
        <w:t>用户界面</w:t>
      </w:r>
    </w:p>
    <w:p w14:paraId="21A2A5E0" w14:textId="77777777" w:rsidR="008848BD" w:rsidRPr="00D12323" w:rsidRDefault="008848BD" w:rsidP="008848BD">
      <w:pPr>
        <w:pStyle w:val="L-"/>
      </w:pPr>
      <w:r w:rsidRPr="00D12323">
        <w:rPr>
          <w:rFonts w:hint="eastAsia"/>
        </w:rPr>
        <w:t>图：</w:t>
      </w:r>
      <w:r>
        <w:rPr>
          <w:rFonts w:hint="eastAsia"/>
        </w:rPr>
        <w:t>3.2.7.5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指令参数查询页面</w:t>
      </w:r>
    </w:p>
    <w:p w14:paraId="77C242BC" w14:textId="77777777" w:rsidR="008848BD" w:rsidRPr="000D3524" w:rsidRDefault="00E75EE2" w:rsidP="008848BD">
      <w:r>
        <w:rPr>
          <w:noProof/>
          <w:lang w:eastAsia="zh-CN" w:bidi="ar-SA"/>
        </w:rPr>
        <w:drawing>
          <wp:inline distT="0" distB="0" distL="0" distR="0" wp14:anchorId="2ADBDF9E" wp14:editId="501E7302">
            <wp:extent cx="5267325" cy="2133600"/>
            <wp:effectExtent l="0" t="0" r="952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7287279F" w14:textId="77777777" w:rsidR="008848BD" w:rsidRDefault="008848BD" w:rsidP="008848BD">
      <w:pPr>
        <w:pStyle w:val="30"/>
        <w:numPr>
          <w:ilvl w:val="2"/>
          <w:numId w:val="2"/>
        </w:numPr>
        <w:rPr>
          <w:lang w:eastAsia="zh-CN"/>
        </w:rPr>
      </w:pPr>
      <w:bookmarkStart w:id="85" w:name="_Toc517685551"/>
      <w:bookmarkStart w:id="86" w:name="_Toc4183044"/>
      <w:r>
        <w:rPr>
          <w:rFonts w:hint="eastAsia"/>
          <w:lang w:eastAsia="zh-CN"/>
        </w:rPr>
        <w:t>收付状态映射</w:t>
      </w:r>
      <w:bookmarkEnd w:id="85"/>
      <w:bookmarkEnd w:id="86"/>
    </w:p>
    <w:p w14:paraId="4607EC62" w14:textId="77777777" w:rsidR="008848BD" w:rsidRDefault="008848BD" w:rsidP="008848BD">
      <w:pPr>
        <w:pStyle w:val="40"/>
        <w:numPr>
          <w:ilvl w:val="3"/>
          <w:numId w:val="2"/>
        </w:numPr>
        <w:rPr>
          <w:lang w:eastAsia="zh-CN"/>
        </w:rPr>
      </w:pPr>
      <w:r>
        <w:rPr>
          <w:rFonts w:hint="eastAsia"/>
          <w:lang w:eastAsia="zh-CN"/>
        </w:rPr>
        <w:t>业务描述</w:t>
      </w:r>
    </w:p>
    <w:p w14:paraId="39043B8D" w14:textId="77777777" w:rsidR="008848BD" w:rsidRDefault="008848BD" w:rsidP="008848BD">
      <w:pPr>
        <w:ind w:firstLine="420"/>
        <w:rPr>
          <w:lang w:eastAsia="zh-CN"/>
        </w:rPr>
      </w:pPr>
      <w:r>
        <w:rPr>
          <w:rFonts w:hint="eastAsia"/>
          <w:lang w:eastAsia="zh-CN"/>
        </w:rPr>
        <w:t>将各个银行的收付状态码和资金系统的统一收付状态进行对应。</w:t>
      </w:r>
    </w:p>
    <w:p w14:paraId="726D62CA"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6973E607" w14:textId="77777777" w:rsidR="008848BD" w:rsidRDefault="008848BD" w:rsidP="008848BD">
      <w:pPr>
        <w:pStyle w:val="40"/>
        <w:numPr>
          <w:ilvl w:val="3"/>
          <w:numId w:val="2"/>
        </w:numPr>
        <w:rPr>
          <w:lang w:eastAsia="zh-CN"/>
        </w:rPr>
      </w:pPr>
      <w:r>
        <w:rPr>
          <w:rFonts w:hint="eastAsia"/>
          <w:lang w:eastAsia="zh-CN"/>
        </w:rPr>
        <w:t>业务流程</w:t>
      </w:r>
    </w:p>
    <w:p w14:paraId="1E4C841F" w14:textId="77777777" w:rsidR="008848BD" w:rsidRDefault="008848BD" w:rsidP="008848BD">
      <w:pPr>
        <w:ind w:left="420"/>
      </w:pPr>
      <w:r>
        <w:rPr>
          <w:rFonts w:hint="eastAsia"/>
        </w:rPr>
        <w:t>无</w:t>
      </w:r>
    </w:p>
    <w:p w14:paraId="78754A1D" w14:textId="77777777" w:rsidR="008848BD" w:rsidRDefault="008848BD" w:rsidP="008848BD">
      <w:pPr>
        <w:pStyle w:val="40"/>
        <w:numPr>
          <w:ilvl w:val="3"/>
          <w:numId w:val="2"/>
        </w:numPr>
        <w:rPr>
          <w:lang w:eastAsia="zh-CN"/>
        </w:rPr>
      </w:pPr>
      <w:r>
        <w:rPr>
          <w:rFonts w:hint="eastAsia"/>
          <w:lang w:eastAsia="zh-CN"/>
        </w:rPr>
        <w:t>流程说明</w:t>
      </w:r>
    </w:p>
    <w:p w14:paraId="46A924DC" w14:textId="77777777" w:rsidR="008848BD" w:rsidRDefault="008848BD" w:rsidP="008848BD">
      <w:pPr>
        <w:ind w:left="420"/>
      </w:pPr>
      <w:r>
        <w:rPr>
          <w:rFonts w:hint="eastAsia"/>
        </w:rPr>
        <w:t>无</w:t>
      </w:r>
    </w:p>
    <w:p w14:paraId="61F7DC2B"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00"/>
        <w:gridCol w:w="1243"/>
        <w:gridCol w:w="1817"/>
        <w:gridCol w:w="896"/>
        <w:gridCol w:w="1036"/>
        <w:gridCol w:w="896"/>
        <w:gridCol w:w="896"/>
        <w:gridCol w:w="944"/>
      </w:tblGrid>
      <w:tr w:rsidR="008848BD" w:rsidRPr="00806E14" w14:paraId="5E60F7F9" w14:textId="77777777" w:rsidTr="008848BD">
        <w:trPr>
          <w:cantSplit/>
          <w:trHeight w:val="357"/>
          <w:tblHeader/>
        </w:trPr>
        <w:tc>
          <w:tcPr>
            <w:tcW w:w="5000" w:type="pct"/>
            <w:gridSpan w:val="8"/>
            <w:tcBorders>
              <w:bottom w:val="double" w:sz="4" w:space="0" w:color="FFFFFF"/>
            </w:tcBorders>
            <w:shd w:val="clear" w:color="auto" w:fill="E3EEF5"/>
          </w:tcPr>
          <w:p w14:paraId="7CC64C10" w14:textId="77777777" w:rsidR="008848BD" w:rsidRDefault="008848BD" w:rsidP="008848BD">
            <w:pPr>
              <w:jc w:val="center"/>
              <w:rPr>
                <w:rFonts w:ascii="宋体" w:hAnsi="宋体"/>
                <w:b/>
              </w:rPr>
            </w:pPr>
            <w:r>
              <w:rPr>
                <w:rFonts w:ascii="宋体" w:hAnsi="宋体" w:hint="eastAsia"/>
                <w:b/>
              </w:rPr>
              <w:t>收付状态映射-样例</w:t>
            </w:r>
          </w:p>
        </w:tc>
      </w:tr>
      <w:tr w:rsidR="008848BD" w:rsidRPr="005847B8" w14:paraId="2D2A8EB9" w14:textId="77777777" w:rsidTr="008848BD">
        <w:trPr>
          <w:cantSplit/>
          <w:trHeight w:val="357"/>
          <w:tblHeader/>
        </w:trPr>
        <w:tc>
          <w:tcPr>
            <w:tcW w:w="486" w:type="pct"/>
            <w:tcBorders>
              <w:bottom w:val="double" w:sz="4" w:space="0" w:color="FFFFFF"/>
            </w:tcBorders>
            <w:shd w:val="clear" w:color="auto" w:fill="7C9BC1"/>
          </w:tcPr>
          <w:p w14:paraId="4915F688" w14:textId="77777777" w:rsidR="008848BD" w:rsidRPr="005847B8" w:rsidRDefault="008848BD" w:rsidP="008848BD">
            <w:pPr>
              <w:pStyle w:val="Cap1"/>
              <w:ind w:firstLineChars="100" w:firstLine="200"/>
              <w:rPr>
                <w:szCs w:val="18"/>
              </w:rPr>
            </w:pPr>
            <w:r w:rsidRPr="00F07C5B">
              <w:rPr>
                <w:rFonts w:hint="eastAsia"/>
                <w:szCs w:val="18"/>
              </w:rPr>
              <w:t>#</w:t>
            </w:r>
          </w:p>
        </w:tc>
        <w:tc>
          <w:tcPr>
            <w:tcW w:w="745" w:type="pct"/>
            <w:tcBorders>
              <w:bottom w:val="double" w:sz="4" w:space="0" w:color="FFFFFF"/>
            </w:tcBorders>
            <w:shd w:val="clear" w:color="auto" w:fill="7C9BC1"/>
          </w:tcPr>
          <w:p w14:paraId="6A9F8889" w14:textId="77777777" w:rsidR="008848BD" w:rsidRPr="002D0716" w:rsidRDefault="008848BD" w:rsidP="008848BD">
            <w:pPr>
              <w:pStyle w:val="Cap1"/>
              <w:ind w:firstLineChars="100" w:firstLine="200"/>
              <w:rPr>
                <w:szCs w:val="18"/>
              </w:rPr>
            </w:pPr>
            <w:r w:rsidRPr="002D0716">
              <w:rPr>
                <w:rFonts w:hint="eastAsia"/>
                <w:szCs w:val="18"/>
              </w:rPr>
              <w:t>直连银行线路代码</w:t>
            </w:r>
          </w:p>
        </w:tc>
        <w:tc>
          <w:tcPr>
            <w:tcW w:w="949" w:type="pct"/>
            <w:tcBorders>
              <w:bottom w:val="double" w:sz="4" w:space="0" w:color="FFFFFF"/>
            </w:tcBorders>
            <w:shd w:val="clear" w:color="auto" w:fill="7C9BC1"/>
          </w:tcPr>
          <w:p w14:paraId="0545D467" w14:textId="77777777" w:rsidR="008848BD" w:rsidRPr="002D0716" w:rsidRDefault="008848BD" w:rsidP="008848BD">
            <w:pPr>
              <w:pStyle w:val="Cap1"/>
              <w:ind w:firstLineChars="100" w:firstLine="200"/>
              <w:rPr>
                <w:szCs w:val="18"/>
              </w:rPr>
            </w:pPr>
            <w:r w:rsidRPr="002D0716">
              <w:rPr>
                <w:rFonts w:hint="eastAsia"/>
                <w:szCs w:val="18"/>
              </w:rPr>
              <w:t>银行返回代码</w:t>
            </w:r>
          </w:p>
        </w:tc>
        <w:tc>
          <w:tcPr>
            <w:tcW w:w="542" w:type="pct"/>
            <w:tcBorders>
              <w:bottom w:val="double" w:sz="4" w:space="0" w:color="FFFFFF"/>
            </w:tcBorders>
            <w:shd w:val="clear" w:color="auto" w:fill="7C9BC1"/>
          </w:tcPr>
          <w:p w14:paraId="62F224B8" w14:textId="77777777" w:rsidR="008848BD" w:rsidRPr="002D0716" w:rsidRDefault="008848BD" w:rsidP="008848BD">
            <w:pPr>
              <w:pStyle w:val="Cap1"/>
              <w:ind w:firstLineChars="100" w:firstLine="200"/>
              <w:rPr>
                <w:szCs w:val="18"/>
              </w:rPr>
            </w:pPr>
            <w:r w:rsidRPr="002D0716">
              <w:rPr>
                <w:rFonts w:hint="eastAsia"/>
                <w:szCs w:val="18"/>
              </w:rPr>
              <w:t>返回信息</w:t>
            </w:r>
          </w:p>
        </w:tc>
        <w:tc>
          <w:tcPr>
            <w:tcW w:w="624" w:type="pct"/>
            <w:tcBorders>
              <w:bottom w:val="double" w:sz="4" w:space="0" w:color="FFFFFF"/>
            </w:tcBorders>
            <w:shd w:val="clear" w:color="auto" w:fill="7C9BC1"/>
          </w:tcPr>
          <w:p w14:paraId="7E77949C" w14:textId="77777777" w:rsidR="008848BD" w:rsidRPr="002D0716" w:rsidRDefault="008848BD" w:rsidP="008848BD">
            <w:pPr>
              <w:pStyle w:val="Cap1"/>
              <w:ind w:firstLineChars="100" w:firstLine="200"/>
              <w:rPr>
                <w:szCs w:val="18"/>
              </w:rPr>
            </w:pPr>
            <w:r w:rsidRPr="002D0716">
              <w:rPr>
                <w:rFonts w:hint="eastAsia"/>
                <w:szCs w:val="18"/>
              </w:rPr>
              <w:t>对应支付状态</w:t>
            </w:r>
          </w:p>
        </w:tc>
        <w:tc>
          <w:tcPr>
            <w:tcW w:w="542" w:type="pct"/>
            <w:tcBorders>
              <w:bottom w:val="double" w:sz="4" w:space="0" w:color="FFFFFF"/>
            </w:tcBorders>
            <w:shd w:val="clear" w:color="auto" w:fill="7C9BC1"/>
          </w:tcPr>
          <w:p w14:paraId="4C8D28D8" w14:textId="77777777" w:rsidR="008848BD" w:rsidRPr="002D0716" w:rsidRDefault="008848BD" w:rsidP="008848BD">
            <w:pPr>
              <w:pStyle w:val="Cap1"/>
              <w:ind w:firstLineChars="100" w:firstLine="200"/>
              <w:rPr>
                <w:szCs w:val="18"/>
              </w:rPr>
            </w:pPr>
            <w:r w:rsidRPr="002D0716">
              <w:rPr>
                <w:rFonts w:hint="eastAsia"/>
                <w:szCs w:val="18"/>
              </w:rPr>
              <w:t>支付类型</w:t>
            </w:r>
          </w:p>
        </w:tc>
        <w:tc>
          <w:tcPr>
            <w:tcW w:w="542" w:type="pct"/>
            <w:tcBorders>
              <w:bottom w:val="double" w:sz="4" w:space="0" w:color="FFFFFF"/>
            </w:tcBorders>
            <w:shd w:val="clear" w:color="auto" w:fill="7C9BC1"/>
          </w:tcPr>
          <w:p w14:paraId="5E64D031" w14:textId="77777777" w:rsidR="008848BD" w:rsidRPr="002D0716" w:rsidRDefault="008848BD" w:rsidP="008848BD">
            <w:pPr>
              <w:pStyle w:val="Cap1"/>
              <w:ind w:firstLineChars="100" w:firstLine="200"/>
              <w:rPr>
                <w:szCs w:val="18"/>
              </w:rPr>
            </w:pPr>
            <w:r w:rsidRPr="002D0716">
              <w:rPr>
                <w:rFonts w:hint="eastAsia"/>
                <w:szCs w:val="18"/>
              </w:rPr>
              <w:t>是否有效</w:t>
            </w:r>
          </w:p>
        </w:tc>
        <w:tc>
          <w:tcPr>
            <w:tcW w:w="573" w:type="pct"/>
            <w:tcBorders>
              <w:bottom w:val="double" w:sz="4" w:space="0" w:color="FFFFFF"/>
            </w:tcBorders>
            <w:shd w:val="clear" w:color="auto" w:fill="7C9BC1"/>
          </w:tcPr>
          <w:p w14:paraId="5C93CCF4" w14:textId="77777777" w:rsidR="008848BD" w:rsidRPr="002D0716" w:rsidRDefault="008848BD" w:rsidP="008848BD">
            <w:pPr>
              <w:pStyle w:val="Cap1"/>
              <w:ind w:firstLineChars="100" w:firstLine="200"/>
              <w:rPr>
                <w:szCs w:val="18"/>
              </w:rPr>
            </w:pPr>
            <w:r w:rsidRPr="002D0716">
              <w:rPr>
                <w:rFonts w:hint="eastAsia"/>
                <w:szCs w:val="18"/>
              </w:rPr>
              <w:t>描述</w:t>
            </w:r>
          </w:p>
        </w:tc>
      </w:tr>
      <w:tr w:rsidR="008848BD" w:rsidRPr="00806E14" w14:paraId="7156BA65" w14:textId="77777777" w:rsidTr="008848BD">
        <w:trPr>
          <w:cantSplit/>
          <w:trHeight w:val="324"/>
        </w:trPr>
        <w:tc>
          <w:tcPr>
            <w:tcW w:w="486" w:type="pct"/>
            <w:shd w:val="clear" w:color="auto" w:fill="E3EEF5"/>
            <w:vAlign w:val="center"/>
          </w:tcPr>
          <w:p w14:paraId="54B22021" w14:textId="77777777" w:rsidR="008848BD" w:rsidRPr="005D789A" w:rsidRDefault="008848BD" w:rsidP="008848BD">
            <w:pPr>
              <w:pStyle w:val="Cap2"/>
              <w:jc w:val="center"/>
              <w:rPr>
                <w:lang w:eastAsia="zh-CN"/>
              </w:rPr>
            </w:pPr>
            <w:r w:rsidRPr="005D789A">
              <w:rPr>
                <w:lang w:eastAsia="zh-CN"/>
              </w:rPr>
              <w:t>1</w:t>
            </w:r>
          </w:p>
        </w:tc>
        <w:tc>
          <w:tcPr>
            <w:tcW w:w="745" w:type="pct"/>
            <w:shd w:val="clear" w:color="auto" w:fill="E3EEF5"/>
          </w:tcPr>
          <w:p w14:paraId="5087726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773D6A4E" w14:textId="77777777" w:rsidR="008848BD" w:rsidRPr="002C66EA" w:rsidRDefault="008848BD" w:rsidP="008848BD">
            <w:pPr>
              <w:jc w:val="center"/>
              <w:rPr>
                <w:rFonts w:ascii="Arial" w:hAnsi="Arial" w:cs="Arial"/>
              </w:rPr>
            </w:pPr>
            <w:r w:rsidRPr="002C66EA">
              <w:rPr>
                <w:rFonts w:ascii="Arial" w:hAnsi="Arial" w:cs="Arial" w:hint="eastAsia"/>
              </w:rPr>
              <w:t>0+7</w:t>
            </w:r>
          </w:p>
        </w:tc>
        <w:tc>
          <w:tcPr>
            <w:tcW w:w="542" w:type="pct"/>
            <w:shd w:val="clear" w:color="auto" w:fill="E3EEF5"/>
          </w:tcPr>
          <w:p w14:paraId="0A2420B5"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624" w:type="pct"/>
            <w:shd w:val="clear" w:color="auto" w:fill="E3EEF5"/>
          </w:tcPr>
          <w:p w14:paraId="270788A9"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542" w:type="pct"/>
            <w:shd w:val="clear" w:color="auto" w:fill="E3EEF5"/>
          </w:tcPr>
          <w:p w14:paraId="67128B1E" w14:textId="77777777" w:rsidR="008848BD" w:rsidRPr="00F52EE0" w:rsidRDefault="008848BD" w:rsidP="008848BD">
            <w:pPr>
              <w:jc w:val="center"/>
              <w:rPr>
                <w:rFonts w:ascii="Arial" w:hAnsi="Arial" w:cs="Arial"/>
              </w:rPr>
            </w:pPr>
            <w:r>
              <w:rPr>
                <w:rFonts w:ascii="Arial" w:hAnsi="Arial" w:cs="Arial" w:hint="eastAsia"/>
              </w:rPr>
              <w:t>单笔支付</w:t>
            </w:r>
          </w:p>
        </w:tc>
        <w:tc>
          <w:tcPr>
            <w:tcW w:w="542" w:type="pct"/>
            <w:shd w:val="clear" w:color="auto" w:fill="E3EEF5"/>
          </w:tcPr>
          <w:p w14:paraId="4D6FE1ED"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83B2DBE" w14:textId="77777777" w:rsidR="008848BD" w:rsidRPr="002C66EA" w:rsidRDefault="008848BD" w:rsidP="008848BD">
            <w:pPr>
              <w:jc w:val="center"/>
              <w:rPr>
                <w:rFonts w:ascii="Arial" w:hAnsi="Arial" w:cs="Arial"/>
              </w:rPr>
            </w:pPr>
          </w:p>
        </w:tc>
      </w:tr>
      <w:tr w:rsidR="008848BD" w:rsidRPr="00806E14" w14:paraId="3617F1A1" w14:textId="77777777" w:rsidTr="008848BD">
        <w:trPr>
          <w:cantSplit/>
          <w:trHeight w:val="324"/>
        </w:trPr>
        <w:tc>
          <w:tcPr>
            <w:tcW w:w="486" w:type="pct"/>
            <w:shd w:val="clear" w:color="auto" w:fill="E3EEF5"/>
            <w:vAlign w:val="center"/>
          </w:tcPr>
          <w:p w14:paraId="2739B5DF" w14:textId="77777777" w:rsidR="008848BD" w:rsidRPr="005D789A" w:rsidRDefault="008848BD" w:rsidP="008848BD">
            <w:pPr>
              <w:pStyle w:val="Cap2"/>
              <w:jc w:val="center"/>
              <w:rPr>
                <w:lang w:eastAsia="zh-CN"/>
              </w:rPr>
            </w:pPr>
            <w:r>
              <w:rPr>
                <w:rFonts w:hint="eastAsia"/>
                <w:lang w:eastAsia="zh-CN"/>
              </w:rPr>
              <w:t>2</w:t>
            </w:r>
          </w:p>
        </w:tc>
        <w:tc>
          <w:tcPr>
            <w:tcW w:w="745" w:type="pct"/>
            <w:shd w:val="clear" w:color="auto" w:fill="E3EEF5"/>
          </w:tcPr>
          <w:p w14:paraId="6C02E52E"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461F0641" w14:textId="77777777" w:rsidR="008848BD" w:rsidRPr="002C66EA" w:rsidRDefault="008848BD" w:rsidP="008848BD">
            <w:pPr>
              <w:jc w:val="center"/>
              <w:rPr>
                <w:rFonts w:ascii="Arial" w:hAnsi="Arial" w:cs="Arial"/>
              </w:rPr>
            </w:pPr>
            <w:r w:rsidRPr="002C66EA">
              <w:rPr>
                <w:rFonts w:ascii="Arial" w:hAnsi="Arial" w:cs="Arial" w:hint="eastAsia"/>
              </w:rPr>
              <w:t>0+0</w:t>
            </w:r>
          </w:p>
        </w:tc>
        <w:tc>
          <w:tcPr>
            <w:tcW w:w="542" w:type="pct"/>
            <w:shd w:val="clear" w:color="auto" w:fill="E3EEF5"/>
          </w:tcPr>
          <w:p w14:paraId="2F3FBEDC"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提交成功</w:t>
            </w:r>
            <w:r w:rsidRPr="002C66EA">
              <w:rPr>
                <w:rFonts w:ascii="Arial" w:hAnsi="Arial" w:cs="Arial" w:hint="eastAsia"/>
                <w:lang w:eastAsia="zh-CN"/>
              </w:rPr>
              <w:t>,</w:t>
            </w:r>
            <w:r w:rsidRPr="002C66EA">
              <w:rPr>
                <w:rFonts w:ascii="Arial" w:hAnsi="Arial" w:cs="Arial" w:hint="eastAsia"/>
                <w:lang w:eastAsia="zh-CN"/>
              </w:rPr>
              <w:t>等待银行处理</w:t>
            </w:r>
          </w:p>
        </w:tc>
        <w:tc>
          <w:tcPr>
            <w:tcW w:w="624" w:type="pct"/>
            <w:shd w:val="clear" w:color="auto" w:fill="E3EEF5"/>
          </w:tcPr>
          <w:p w14:paraId="3B89D03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3104D29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10F2506"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D0C25EE" w14:textId="77777777" w:rsidR="008848BD" w:rsidRPr="002C66EA" w:rsidRDefault="008848BD" w:rsidP="008848BD">
            <w:pPr>
              <w:jc w:val="center"/>
              <w:rPr>
                <w:rFonts w:ascii="Arial" w:hAnsi="Arial" w:cs="Arial"/>
              </w:rPr>
            </w:pPr>
          </w:p>
        </w:tc>
      </w:tr>
      <w:tr w:rsidR="008848BD" w:rsidRPr="00806E14" w14:paraId="1D73AFFB" w14:textId="77777777" w:rsidTr="008848BD">
        <w:trPr>
          <w:cantSplit/>
          <w:trHeight w:val="324"/>
        </w:trPr>
        <w:tc>
          <w:tcPr>
            <w:tcW w:w="486" w:type="pct"/>
            <w:shd w:val="clear" w:color="auto" w:fill="E3EEF5"/>
            <w:vAlign w:val="center"/>
          </w:tcPr>
          <w:p w14:paraId="4F9D82FB" w14:textId="77777777" w:rsidR="008848BD" w:rsidRPr="005D789A" w:rsidRDefault="008848BD" w:rsidP="008848BD">
            <w:pPr>
              <w:pStyle w:val="Cap2"/>
              <w:jc w:val="center"/>
              <w:rPr>
                <w:lang w:eastAsia="zh-CN"/>
              </w:rPr>
            </w:pPr>
            <w:r>
              <w:rPr>
                <w:rFonts w:hint="eastAsia"/>
                <w:lang w:eastAsia="zh-CN"/>
              </w:rPr>
              <w:t>3</w:t>
            </w:r>
          </w:p>
        </w:tc>
        <w:tc>
          <w:tcPr>
            <w:tcW w:w="745" w:type="pct"/>
            <w:shd w:val="clear" w:color="auto" w:fill="E3EEF5"/>
          </w:tcPr>
          <w:p w14:paraId="68B6BAB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4524D42B" w14:textId="77777777" w:rsidR="008848BD" w:rsidRPr="002C66EA" w:rsidRDefault="008848BD" w:rsidP="008848BD">
            <w:pPr>
              <w:jc w:val="center"/>
              <w:rPr>
                <w:rFonts w:ascii="Arial" w:hAnsi="Arial" w:cs="Arial"/>
              </w:rPr>
            </w:pPr>
            <w:r w:rsidRPr="002C66EA">
              <w:rPr>
                <w:rFonts w:ascii="Arial" w:hAnsi="Arial" w:cs="Arial" w:hint="eastAsia"/>
              </w:rPr>
              <w:t>0+1</w:t>
            </w:r>
          </w:p>
        </w:tc>
        <w:tc>
          <w:tcPr>
            <w:tcW w:w="542" w:type="pct"/>
            <w:shd w:val="clear" w:color="auto" w:fill="E3EEF5"/>
          </w:tcPr>
          <w:p w14:paraId="30EC547B"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授权成功</w:t>
            </w:r>
            <w:r w:rsidRPr="002C66EA">
              <w:rPr>
                <w:rFonts w:ascii="Arial" w:hAnsi="Arial" w:cs="Arial" w:hint="eastAsia"/>
                <w:lang w:eastAsia="zh-CN"/>
              </w:rPr>
              <w:t xml:space="preserve">, </w:t>
            </w:r>
            <w:r w:rsidRPr="002C66EA">
              <w:rPr>
                <w:rFonts w:ascii="Arial" w:hAnsi="Arial" w:cs="Arial" w:hint="eastAsia"/>
                <w:lang w:eastAsia="zh-CN"/>
              </w:rPr>
              <w:t>等待银行处理</w:t>
            </w:r>
          </w:p>
        </w:tc>
        <w:tc>
          <w:tcPr>
            <w:tcW w:w="624" w:type="pct"/>
            <w:shd w:val="clear" w:color="auto" w:fill="E3EEF5"/>
          </w:tcPr>
          <w:p w14:paraId="7571CADF"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2980C53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4C19F67D"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B1205C2" w14:textId="77777777" w:rsidR="008848BD" w:rsidRPr="002C66EA" w:rsidRDefault="008848BD" w:rsidP="008848BD">
            <w:pPr>
              <w:jc w:val="center"/>
              <w:rPr>
                <w:rFonts w:ascii="Arial" w:hAnsi="Arial" w:cs="Arial"/>
              </w:rPr>
            </w:pPr>
          </w:p>
        </w:tc>
      </w:tr>
      <w:tr w:rsidR="008848BD" w:rsidRPr="00806E14" w14:paraId="7C8850B3" w14:textId="77777777" w:rsidTr="008848BD">
        <w:trPr>
          <w:cantSplit/>
          <w:trHeight w:val="324"/>
        </w:trPr>
        <w:tc>
          <w:tcPr>
            <w:tcW w:w="486" w:type="pct"/>
            <w:shd w:val="clear" w:color="auto" w:fill="E3EEF5"/>
            <w:vAlign w:val="center"/>
          </w:tcPr>
          <w:p w14:paraId="7A32F51D" w14:textId="77777777" w:rsidR="008848BD" w:rsidRPr="005D789A" w:rsidRDefault="008848BD" w:rsidP="008848BD">
            <w:pPr>
              <w:pStyle w:val="Cap2"/>
              <w:jc w:val="center"/>
              <w:rPr>
                <w:lang w:eastAsia="zh-CN"/>
              </w:rPr>
            </w:pPr>
            <w:r>
              <w:rPr>
                <w:rFonts w:hint="eastAsia"/>
                <w:lang w:eastAsia="zh-CN"/>
              </w:rPr>
              <w:t>4</w:t>
            </w:r>
          </w:p>
        </w:tc>
        <w:tc>
          <w:tcPr>
            <w:tcW w:w="745" w:type="pct"/>
            <w:shd w:val="clear" w:color="auto" w:fill="E3EEF5"/>
          </w:tcPr>
          <w:p w14:paraId="0FF25DF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600A722A" w14:textId="77777777" w:rsidR="008848BD" w:rsidRPr="002C66EA" w:rsidRDefault="008848BD" w:rsidP="008848BD">
            <w:pPr>
              <w:jc w:val="center"/>
              <w:rPr>
                <w:rFonts w:ascii="Arial" w:hAnsi="Arial" w:cs="Arial"/>
              </w:rPr>
            </w:pPr>
            <w:r w:rsidRPr="002C66EA">
              <w:rPr>
                <w:rFonts w:ascii="Arial" w:hAnsi="Arial" w:cs="Arial" w:hint="eastAsia"/>
              </w:rPr>
              <w:t>0+2</w:t>
            </w:r>
          </w:p>
        </w:tc>
        <w:tc>
          <w:tcPr>
            <w:tcW w:w="542" w:type="pct"/>
            <w:shd w:val="clear" w:color="auto" w:fill="E3EEF5"/>
          </w:tcPr>
          <w:p w14:paraId="0BCA9505" w14:textId="77777777" w:rsidR="008848BD" w:rsidRPr="002C66EA" w:rsidRDefault="008848BD" w:rsidP="008848BD">
            <w:pPr>
              <w:jc w:val="center"/>
              <w:rPr>
                <w:rFonts w:ascii="Arial" w:hAnsi="Arial" w:cs="Arial"/>
              </w:rPr>
            </w:pPr>
            <w:r w:rsidRPr="002C66EA">
              <w:rPr>
                <w:rFonts w:ascii="Arial" w:hAnsi="Arial" w:cs="Arial" w:hint="eastAsia"/>
              </w:rPr>
              <w:t>等待授权</w:t>
            </w:r>
          </w:p>
        </w:tc>
        <w:tc>
          <w:tcPr>
            <w:tcW w:w="624" w:type="pct"/>
            <w:shd w:val="clear" w:color="auto" w:fill="E3EEF5"/>
          </w:tcPr>
          <w:p w14:paraId="75C3998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6BE609DD"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73154F1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388A756" w14:textId="77777777" w:rsidR="008848BD" w:rsidRPr="002C66EA" w:rsidRDefault="008848BD" w:rsidP="008848BD">
            <w:pPr>
              <w:jc w:val="center"/>
              <w:rPr>
                <w:rFonts w:ascii="Arial" w:hAnsi="Arial" w:cs="Arial"/>
              </w:rPr>
            </w:pPr>
          </w:p>
        </w:tc>
      </w:tr>
      <w:tr w:rsidR="008848BD" w:rsidRPr="00806E14" w14:paraId="29CFEAAB" w14:textId="77777777" w:rsidTr="008848BD">
        <w:trPr>
          <w:cantSplit/>
          <w:trHeight w:val="324"/>
        </w:trPr>
        <w:tc>
          <w:tcPr>
            <w:tcW w:w="486" w:type="pct"/>
            <w:shd w:val="clear" w:color="auto" w:fill="E3EEF5"/>
            <w:vAlign w:val="center"/>
          </w:tcPr>
          <w:p w14:paraId="148CE7A7" w14:textId="77777777" w:rsidR="008848BD" w:rsidRPr="005D789A" w:rsidRDefault="008848BD" w:rsidP="008848BD">
            <w:pPr>
              <w:pStyle w:val="Cap2"/>
              <w:jc w:val="center"/>
              <w:rPr>
                <w:lang w:eastAsia="zh-CN"/>
              </w:rPr>
            </w:pPr>
            <w:r>
              <w:rPr>
                <w:rFonts w:hint="eastAsia"/>
                <w:lang w:eastAsia="zh-CN"/>
              </w:rPr>
              <w:t>5</w:t>
            </w:r>
          </w:p>
        </w:tc>
        <w:tc>
          <w:tcPr>
            <w:tcW w:w="745" w:type="pct"/>
            <w:shd w:val="clear" w:color="auto" w:fill="E3EEF5"/>
          </w:tcPr>
          <w:p w14:paraId="7C9FB89F"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67AAC7E" w14:textId="77777777" w:rsidR="008848BD" w:rsidRPr="002C66EA" w:rsidRDefault="008848BD" w:rsidP="008848BD">
            <w:pPr>
              <w:jc w:val="center"/>
              <w:rPr>
                <w:rFonts w:ascii="Arial" w:hAnsi="Arial" w:cs="Arial"/>
              </w:rPr>
            </w:pPr>
            <w:r w:rsidRPr="002C66EA">
              <w:rPr>
                <w:rFonts w:ascii="Arial" w:hAnsi="Arial" w:cs="Arial" w:hint="eastAsia"/>
              </w:rPr>
              <w:t>0+3</w:t>
            </w:r>
          </w:p>
        </w:tc>
        <w:tc>
          <w:tcPr>
            <w:tcW w:w="542" w:type="pct"/>
            <w:shd w:val="clear" w:color="auto" w:fill="E3EEF5"/>
          </w:tcPr>
          <w:p w14:paraId="7B3813A5" w14:textId="77777777" w:rsidR="008848BD" w:rsidRPr="002C66EA" w:rsidRDefault="008848BD" w:rsidP="008848BD">
            <w:pPr>
              <w:jc w:val="center"/>
              <w:rPr>
                <w:rFonts w:ascii="Arial" w:hAnsi="Arial" w:cs="Arial"/>
              </w:rPr>
            </w:pPr>
            <w:r w:rsidRPr="002C66EA">
              <w:rPr>
                <w:rFonts w:ascii="Arial" w:hAnsi="Arial" w:cs="Arial" w:hint="eastAsia"/>
              </w:rPr>
              <w:t>等待二次授权</w:t>
            </w:r>
          </w:p>
        </w:tc>
        <w:tc>
          <w:tcPr>
            <w:tcW w:w="624" w:type="pct"/>
            <w:shd w:val="clear" w:color="auto" w:fill="E3EEF5"/>
          </w:tcPr>
          <w:p w14:paraId="315691C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612394C6"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D0F581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40B2E38A" w14:textId="77777777" w:rsidR="008848BD" w:rsidRPr="002C66EA" w:rsidRDefault="008848BD" w:rsidP="008848BD">
            <w:pPr>
              <w:jc w:val="center"/>
              <w:rPr>
                <w:rFonts w:ascii="Arial" w:hAnsi="Arial" w:cs="Arial"/>
              </w:rPr>
            </w:pPr>
          </w:p>
        </w:tc>
      </w:tr>
      <w:tr w:rsidR="008848BD" w:rsidRPr="00806E14" w14:paraId="42D7376C" w14:textId="77777777" w:rsidTr="008848BD">
        <w:trPr>
          <w:cantSplit/>
          <w:trHeight w:val="324"/>
        </w:trPr>
        <w:tc>
          <w:tcPr>
            <w:tcW w:w="486" w:type="pct"/>
            <w:shd w:val="clear" w:color="auto" w:fill="E3EEF5"/>
            <w:vAlign w:val="center"/>
          </w:tcPr>
          <w:p w14:paraId="286A6B2E" w14:textId="77777777" w:rsidR="008848BD" w:rsidRPr="005D789A" w:rsidRDefault="008848BD" w:rsidP="008848BD">
            <w:pPr>
              <w:pStyle w:val="Cap2"/>
              <w:jc w:val="center"/>
              <w:rPr>
                <w:lang w:eastAsia="zh-CN"/>
              </w:rPr>
            </w:pPr>
            <w:r>
              <w:rPr>
                <w:rFonts w:hint="eastAsia"/>
                <w:lang w:eastAsia="zh-CN"/>
              </w:rPr>
              <w:t>6</w:t>
            </w:r>
          </w:p>
        </w:tc>
        <w:tc>
          <w:tcPr>
            <w:tcW w:w="745" w:type="pct"/>
            <w:shd w:val="clear" w:color="auto" w:fill="E3EEF5"/>
          </w:tcPr>
          <w:p w14:paraId="159E7B03"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7BE1D783" w14:textId="77777777" w:rsidR="008848BD" w:rsidRPr="002C66EA" w:rsidRDefault="008848BD" w:rsidP="008848BD">
            <w:pPr>
              <w:jc w:val="center"/>
              <w:rPr>
                <w:rFonts w:ascii="Arial" w:hAnsi="Arial" w:cs="Arial"/>
              </w:rPr>
            </w:pPr>
            <w:r w:rsidRPr="002C66EA">
              <w:rPr>
                <w:rFonts w:ascii="Arial" w:hAnsi="Arial" w:cs="Arial" w:hint="eastAsia"/>
              </w:rPr>
              <w:t>0+4</w:t>
            </w:r>
          </w:p>
        </w:tc>
        <w:tc>
          <w:tcPr>
            <w:tcW w:w="542" w:type="pct"/>
            <w:shd w:val="clear" w:color="auto" w:fill="E3EEF5"/>
          </w:tcPr>
          <w:p w14:paraId="2215A9FD" w14:textId="77777777" w:rsidR="008848BD" w:rsidRPr="002C66EA" w:rsidRDefault="008848BD" w:rsidP="008848BD">
            <w:pPr>
              <w:jc w:val="center"/>
              <w:rPr>
                <w:rFonts w:ascii="Arial" w:hAnsi="Arial" w:cs="Arial"/>
              </w:rPr>
            </w:pPr>
            <w:r w:rsidRPr="002C66EA">
              <w:rPr>
                <w:rFonts w:ascii="Arial" w:hAnsi="Arial" w:cs="Arial" w:hint="eastAsia"/>
              </w:rPr>
              <w:t>等待银行答复</w:t>
            </w:r>
          </w:p>
        </w:tc>
        <w:tc>
          <w:tcPr>
            <w:tcW w:w="624" w:type="pct"/>
            <w:shd w:val="clear" w:color="auto" w:fill="E3EEF5"/>
          </w:tcPr>
          <w:p w14:paraId="342709E1"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58B2D4B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F96E0A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A35F3D0" w14:textId="77777777" w:rsidR="008848BD" w:rsidRPr="002C66EA" w:rsidRDefault="008848BD" w:rsidP="008848BD">
            <w:pPr>
              <w:jc w:val="center"/>
              <w:rPr>
                <w:rFonts w:ascii="Arial" w:hAnsi="Arial" w:cs="Arial"/>
              </w:rPr>
            </w:pPr>
          </w:p>
        </w:tc>
      </w:tr>
      <w:tr w:rsidR="008848BD" w:rsidRPr="00806E14" w14:paraId="7979C642" w14:textId="77777777" w:rsidTr="008848BD">
        <w:trPr>
          <w:cantSplit/>
          <w:trHeight w:val="324"/>
        </w:trPr>
        <w:tc>
          <w:tcPr>
            <w:tcW w:w="486" w:type="pct"/>
            <w:shd w:val="clear" w:color="auto" w:fill="E3EEF5"/>
            <w:vAlign w:val="center"/>
          </w:tcPr>
          <w:p w14:paraId="5576014D" w14:textId="77777777" w:rsidR="008848BD" w:rsidRPr="005D789A" w:rsidRDefault="008848BD" w:rsidP="008848BD">
            <w:pPr>
              <w:pStyle w:val="Cap2"/>
              <w:jc w:val="center"/>
              <w:rPr>
                <w:lang w:eastAsia="zh-CN"/>
              </w:rPr>
            </w:pPr>
            <w:r>
              <w:rPr>
                <w:rFonts w:hint="eastAsia"/>
                <w:lang w:eastAsia="zh-CN"/>
              </w:rPr>
              <w:t>7</w:t>
            </w:r>
          </w:p>
        </w:tc>
        <w:tc>
          <w:tcPr>
            <w:tcW w:w="745" w:type="pct"/>
            <w:shd w:val="clear" w:color="auto" w:fill="E3EEF5"/>
          </w:tcPr>
          <w:p w14:paraId="2B1CC35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097F78D7" w14:textId="77777777" w:rsidR="008848BD" w:rsidRPr="002C66EA" w:rsidRDefault="008848BD" w:rsidP="008848BD">
            <w:pPr>
              <w:jc w:val="center"/>
              <w:rPr>
                <w:rFonts w:ascii="Arial" w:hAnsi="Arial" w:cs="Arial"/>
              </w:rPr>
            </w:pPr>
            <w:r w:rsidRPr="002C66EA">
              <w:rPr>
                <w:rFonts w:ascii="Arial" w:hAnsi="Arial" w:cs="Arial" w:hint="eastAsia"/>
              </w:rPr>
              <w:t>0+5</w:t>
            </w:r>
          </w:p>
        </w:tc>
        <w:tc>
          <w:tcPr>
            <w:tcW w:w="542" w:type="pct"/>
            <w:shd w:val="clear" w:color="auto" w:fill="E3EEF5"/>
          </w:tcPr>
          <w:p w14:paraId="7A4B9077" w14:textId="77777777" w:rsidR="008848BD" w:rsidRPr="002C66EA" w:rsidRDefault="008848BD" w:rsidP="008848BD">
            <w:pPr>
              <w:jc w:val="center"/>
              <w:rPr>
                <w:rFonts w:ascii="Arial" w:hAnsi="Arial" w:cs="Arial"/>
              </w:rPr>
            </w:pPr>
            <w:r w:rsidRPr="002C66EA">
              <w:rPr>
                <w:rFonts w:ascii="Arial" w:hAnsi="Arial" w:cs="Arial" w:hint="eastAsia"/>
              </w:rPr>
              <w:t>主机返回待处理</w:t>
            </w:r>
          </w:p>
        </w:tc>
        <w:tc>
          <w:tcPr>
            <w:tcW w:w="624" w:type="pct"/>
            <w:shd w:val="clear" w:color="auto" w:fill="E3EEF5"/>
          </w:tcPr>
          <w:p w14:paraId="3FF2268F"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47BE0335"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F8DD820"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FA93597" w14:textId="77777777" w:rsidR="008848BD" w:rsidRPr="002C66EA" w:rsidRDefault="008848BD" w:rsidP="008848BD">
            <w:pPr>
              <w:jc w:val="center"/>
              <w:rPr>
                <w:rFonts w:ascii="Arial" w:hAnsi="Arial" w:cs="Arial"/>
              </w:rPr>
            </w:pPr>
          </w:p>
        </w:tc>
      </w:tr>
      <w:tr w:rsidR="008848BD" w:rsidRPr="00806E14" w14:paraId="4945F68C" w14:textId="77777777" w:rsidTr="008848BD">
        <w:trPr>
          <w:cantSplit/>
          <w:trHeight w:val="324"/>
        </w:trPr>
        <w:tc>
          <w:tcPr>
            <w:tcW w:w="486" w:type="pct"/>
            <w:shd w:val="clear" w:color="auto" w:fill="E3EEF5"/>
            <w:vAlign w:val="center"/>
          </w:tcPr>
          <w:p w14:paraId="4FB7BB1A" w14:textId="77777777" w:rsidR="008848BD" w:rsidRPr="005D789A" w:rsidRDefault="008848BD" w:rsidP="008848BD">
            <w:pPr>
              <w:pStyle w:val="Cap2"/>
              <w:jc w:val="center"/>
              <w:rPr>
                <w:lang w:eastAsia="zh-CN"/>
              </w:rPr>
            </w:pPr>
            <w:r>
              <w:rPr>
                <w:rFonts w:hint="eastAsia"/>
                <w:lang w:eastAsia="zh-CN"/>
              </w:rPr>
              <w:t>8</w:t>
            </w:r>
          </w:p>
        </w:tc>
        <w:tc>
          <w:tcPr>
            <w:tcW w:w="745" w:type="pct"/>
            <w:shd w:val="clear" w:color="auto" w:fill="E3EEF5"/>
          </w:tcPr>
          <w:p w14:paraId="5691A84A"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2CF2028A" w14:textId="77777777" w:rsidR="008848BD" w:rsidRPr="002C66EA" w:rsidRDefault="008848BD" w:rsidP="008848BD">
            <w:pPr>
              <w:jc w:val="center"/>
              <w:rPr>
                <w:rFonts w:ascii="Arial" w:hAnsi="Arial" w:cs="Arial"/>
              </w:rPr>
            </w:pPr>
            <w:r w:rsidRPr="002C66EA">
              <w:rPr>
                <w:rFonts w:ascii="Arial" w:hAnsi="Arial" w:cs="Arial" w:hint="eastAsia"/>
              </w:rPr>
              <w:t>0+9</w:t>
            </w:r>
          </w:p>
        </w:tc>
        <w:tc>
          <w:tcPr>
            <w:tcW w:w="542" w:type="pct"/>
            <w:shd w:val="clear" w:color="auto" w:fill="E3EEF5"/>
          </w:tcPr>
          <w:p w14:paraId="5B5831F0" w14:textId="77777777" w:rsidR="008848BD" w:rsidRPr="002C66EA" w:rsidRDefault="008848BD" w:rsidP="008848BD">
            <w:pPr>
              <w:jc w:val="center"/>
              <w:rPr>
                <w:rFonts w:ascii="Arial" w:hAnsi="Arial" w:cs="Arial"/>
              </w:rPr>
            </w:pPr>
            <w:r w:rsidRPr="002C66EA">
              <w:rPr>
                <w:rFonts w:ascii="Arial" w:hAnsi="Arial" w:cs="Arial" w:hint="eastAsia"/>
              </w:rPr>
              <w:t>银行正在处理</w:t>
            </w:r>
          </w:p>
        </w:tc>
        <w:tc>
          <w:tcPr>
            <w:tcW w:w="624" w:type="pct"/>
            <w:shd w:val="clear" w:color="auto" w:fill="E3EEF5"/>
          </w:tcPr>
          <w:p w14:paraId="61809ACE"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1DBFA9C7"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CE10212"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F195105" w14:textId="77777777" w:rsidR="008848BD" w:rsidRPr="002C66EA" w:rsidRDefault="008848BD" w:rsidP="008848BD">
            <w:pPr>
              <w:jc w:val="center"/>
              <w:rPr>
                <w:rFonts w:ascii="Arial" w:hAnsi="Arial" w:cs="Arial"/>
              </w:rPr>
            </w:pPr>
          </w:p>
        </w:tc>
      </w:tr>
      <w:tr w:rsidR="008848BD" w:rsidRPr="00806E14" w14:paraId="2056D1DE" w14:textId="77777777" w:rsidTr="008848BD">
        <w:trPr>
          <w:cantSplit/>
          <w:trHeight w:val="324"/>
        </w:trPr>
        <w:tc>
          <w:tcPr>
            <w:tcW w:w="486" w:type="pct"/>
            <w:shd w:val="clear" w:color="auto" w:fill="E3EEF5"/>
            <w:vAlign w:val="center"/>
          </w:tcPr>
          <w:p w14:paraId="1C102883" w14:textId="77777777" w:rsidR="008848BD" w:rsidRPr="005D789A" w:rsidRDefault="008848BD" w:rsidP="008848BD">
            <w:pPr>
              <w:pStyle w:val="Cap2"/>
              <w:jc w:val="center"/>
              <w:rPr>
                <w:lang w:eastAsia="zh-CN"/>
              </w:rPr>
            </w:pPr>
            <w:r>
              <w:rPr>
                <w:rFonts w:hint="eastAsia"/>
                <w:lang w:eastAsia="zh-CN"/>
              </w:rPr>
              <w:t>9</w:t>
            </w:r>
          </w:p>
        </w:tc>
        <w:tc>
          <w:tcPr>
            <w:tcW w:w="745" w:type="pct"/>
            <w:shd w:val="clear" w:color="auto" w:fill="E3EEF5"/>
          </w:tcPr>
          <w:p w14:paraId="32EEE04A"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11F414A" w14:textId="77777777" w:rsidR="008848BD" w:rsidRPr="002C66EA" w:rsidRDefault="008848BD" w:rsidP="008848BD">
            <w:pPr>
              <w:jc w:val="center"/>
              <w:rPr>
                <w:rFonts w:ascii="Arial" w:hAnsi="Arial" w:cs="Arial"/>
              </w:rPr>
            </w:pPr>
            <w:r w:rsidRPr="002C66EA">
              <w:rPr>
                <w:rFonts w:ascii="Arial" w:hAnsi="Arial" w:cs="Arial" w:hint="eastAsia"/>
              </w:rPr>
              <w:t>0+10</w:t>
            </w:r>
          </w:p>
        </w:tc>
        <w:tc>
          <w:tcPr>
            <w:tcW w:w="542" w:type="pct"/>
            <w:shd w:val="clear" w:color="auto" w:fill="E3EEF5"/>
          </w:tcPr>
          <w:p w14:paraId="77187584" w14:textId="77777777" w:rsidR="008848BD" w:rsidRPr="002C66EA" w:rsidRDefault="008848BD" w:rsidP="008848BD">
            <w:pPr>
              <w:jc w:val="center"/>
              <w:rPr>
                <w:rFonts w:ascii="Arial" w:hAnsi="Arial" w:cs="Arial"/>
              </w:rPr>
            </w:pPr>
            <w:r w:rsidRPr="002C66EA">
              <w:rPr>
                <w:rFonts w:ascii="Arial" w:hAnsi="Arial" w:cs="Arial" w:hint="eastAsia"/>
              </w:rPr>
              <w:t>预约指令</w:t>
            </w:r>
          </w:p>
        </w:tc>
        <w:tc>
          <w:tcPr>
            <w:tcW w:w="624" w:type="pct"/>
            <w:shd w:val="clear" w:color="auto" w:fill="E3EEF5"/>
          </w:tcPr>
          <w:p w14:paraId="00614DA8"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2FECCD85"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A95369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95C2DD3" w14:textId="77777777" w:rsidR="008848BD" w:rsidRPr="002C66EA" w:rsidRDefault="008848BD" w:rsidP="008848BD">
            <w:pPr>
              <w:jc w:val="center"/>
              <w:rPr>
                <w:rFonts w:ascii="Arial" w:hAnsi="Arial" w:cs="Arial"/>
              </w:rPr>
            </w:pPr>
          </w:p>
        </w:tc>
      </w:tr>
      <w:tr w:rsidR="008848BD" w:rsidRPr="00806E14" w14:paraId="651A6D93" w14:textId="77777777" w:rsidTr="008848BD">
        <w:trPr>
          <w:cantSplit/>
          <w:trHeight w:val="324"/>
        </w:trPr>
        <w:tc>
          <w:tcPr>
            <w:tcW w:w="486" w:type="pct"/>
            <w:shd w:val="clear" w:color="auto" w:fill="E3EEF5"/>
            <w:vAlign w:val="center"/>
          </w:tcPr>
          <w:p w14:paraId="3DBDFFCD" w14:textId="77777777" w:rsidR="008848BD" w:rsidRPr="005D789A" w:rsidRDefault="008848BD" w:rsidP="008848BD">
            <w:pPr>
              <w:pStyle w:val="Cap2"/>
              <w:jc w:val="center"/>
              <w:rPr>
                <w:lang w:eastAsia="zh-CN"/>
              </w:rPr>
            </w:pPr>
            <w:r>
              <w:rPr>
                <w:rFonts w:hint="eastAsia"/>
                <w:lang w:eastAsia="zh-CN"/>
              </w:rPr>
              <w:t>10</w:t>
            </w:r>
          </w:p>
        </w:tc>
        <w:tc>
          <w:tcPr>
            <w:tcW w:w="745" w:type="pct"/>
            <w:shd w:val="clear" w:color="auto" w:fill="E3EEF5"/>
          </w:tcPr>
          <w:p w14:paraId="3D0B2042"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6EE15413" w14:textId="77777777" w:rsidR="008848BD" w:rsidRPr="002C66EA" w:rsidRDefault="008848BD" w:rsidP="008848BD">
            <w:pPr>
              <w:jc w:val="center"/>
              <w:rPr>
                <w:rFonts w:ascii="Arial" w:hAnsi="Arial" w:cs="Arial"/>
              </w:rPr>
            </w:pPr>
            <w:r w:rsidRPr="002C66EA">
              <w:rPr>
                <w:rFonts w:ascii="Arial" w:hAnsi="Arial" w:cs="Arial" w:hint="eastAsia"/>
              </w:rPr>
              <w:t>0+8</w:t>
            </w:r>
          </w:p>
        </w:tc>
        <w:tc>
          <w:tcPr>
            <w:tcW w:w="542" w:type="pct"/>
            <w:shd w:val="clear" w:color="auto" w:fill="E3EEF5"/>
          </w:tcPr>
          <w:p w14:paraId="55633D69" w14:textId="77777777" w:rsidR="008848BD" w:rsidRPr="002C66EA" w:rsidRDefault="008848BD" w:rsidP="008848BD">
            <w:pPr>
              <w:jc w:val="center"/>
              <w:rPr>
                <w:rFonts w:ascii="Arial" w:hAnsi="Arial" w:cs="Arial"/>
              </w:rPr>
            </w:pPr>
            <w:r w:rsidRPr="002C66EA">
              <w:rPr>
                <w:rFonts w:ascii="Arial" w:hAnsi="Arial" w:cs="Arial" w:hint="eastAsia"/>
              </w:rPr>
              <w:t>指令被拒绝授权</w:t>
            </w:r>
          </w:p>
        </w:tc>
        <w:tc>
          <w:tcPr>
            <w:tcW w:w="624" w:type="pct"/>
            <w:shd w:val="clear" w:color="auto" w:fill="E3EEF5"/>
          </w:tcPr>
          <w:p w14:paraId="5B37BD2F"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04619E5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30039F5C"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60551A9" w14:textId="77777777" w:rsidR="008848BD" w:rsidRPr="002C66EA" w:rsidRDefault="008848BD" w:rsidP="008848BD">
            <w:pPr>
              <w:jc w:val="center"/>
              <w:rPr>
                <w:rFonts w:ascii="Arial" w:hAnsi="Arial" w:cs="Arial"/>
              </w:rPr>
            </w:pPr>
          </w:p>
        </w:tc>
      </w:tr>
      <w:tr w:rsidR="008848BD" w:rsidRPr="00806E14" w14:paraId="0F965155" w14:textId="77777777" w:rsidTr="008848BD">
        <w:trPr>
          <w:cantSplit/>
          <w:trHeight w:val="324"/>
        </w:trPr>
        <w:tc>
          <w:tcPr>
            <w:tcW w:w="486" w:type="pct"/>
            <w:shd w:val="clear" w:color="auto" w:fill="E3EEF5"/>
            <w:vAlign w:val="center"/>
          </w:tcPr>
          <w:p w14:paraId="41EA8E8C" w14:textId="77777777" w:rsidR="008848BD" w:rsidRPr="005D789A" w:rsidRDefault="008848BD" w:rsidP="008848BD">
            <w:pPr>
              <w:pStyle w:val="Cap2"/>
              <w:jc w:val="center"/>
              <w:rPr>
                <w:lang w:eastAsia="zh-CN"/>
              </w:rPr>
            </w:pPr>
            <w:r>
              <w:rPr>
                <w:rFonts w:hint="eastAsia"/>
                <w:lang w:eastAsia="zh-CN"/>
              </w:rPr>
              <w:t>11</w:t>
            </w:r>
          </w:p>
        </w:tc>
        <w:tc>
          <w:tcPr>
            <w:tcW w:w="745" w:type="pct"/>
            <w:shd w:val="clear" w:color="auto" w:fill="E3EEF5"/>
          </w:tcPr>
          <w:p w14:paraId="5E6B6B25"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59FA65EC" w14:textId="77777777" w:rsidR="008848BD" w:rsidRPr="002C66EA" w:rsidRDefault="008848BD" w:rsidP="008848BD">
            <w:pPr>
              <w:jc w:val="center"/>
              <w:rPr>
                <w:rFonts w:ascii="Arial" w:hAnsi="Arial" w:cs="Arial"/>
              </w:rPr>
            </w:pPr>
            <w:r w:rsidRPr="002C66EA">
              <w:rPr>
                <w:rFonts w:ascii="Arial" w:hAnsi="Arial" w:cs="Arial" w:hint="eastAsia"/>
              </w:rPr>
              <w:t>PaymentFailed</w:t>
            </w:r>
          </w:p>
        </w:tc>
        <w:tc>
          <w:tcPr>
            <w:tcW w:w="542" w:type="pct"/>
            <w:shd w:val="clear" w:color="auto" w:fill="E3EEF5"/>
          </w:tcPr>
          <w:p w14:paraId="7624F5C2" w14:textId="77777777" w:rsidR="008848BD" w:rsidRPr="002C66EA" w:rsidRDefault="008848BD" w:rsidP="008848BD">
            <w:pPr>
              <w:jc w:val="center"/>
              <w:rPr>
                <w:rFonts w:ascii="Arial" w:hAnsi="Arial" w:cs="Arial"/>
              </w:rPr>
            </w:pPr>
            <w:r w:rsidRPr="002C66EA">
              <w:rPr>
                <w:rFonts w:ascii="Arial" w:hAnsi="Arial" w:cs="Arial" w:hint="eastAsia"/>
              </w:rPr>
              <w:t>记录不存在</w:t>
            </w:r>
          </w:p>
        </w:tc>
        <w:tc>
          <w:tcPr>
            <w:tcW w:w="624" w:type="pct"/>
            <w:shd w:val="clear" w:color="auto" w:fill="E3EEF5"/>
          </w:tcPr>
          <w:p w14:paraId="02F50A51"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0D997C3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43E81E7"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7D0A4F6F" w14:textId="77777777" w:rsidR="008848BD" w:rsidRPr="002C66EA" w:rsidRDefault="008848BD" w:rsidP="008848BD">
            <w:pPr>
              <w:jc w:val="center"/>
              <w:rPr>
                <w:rFonts w:ascii="Arial" w:hAnsi="Arial" w:cs="Arial"/>
              </w:rPr>
            </w:pPr>
          </w:p>
        </w:tc>
      </w:tr>
      <w:tr w:rsidR="008848BD" w:rsidRPr="00806E14" w14:paraId="6D146746" w14:textId="77777777" w:rsidTr="008848BD">
        <w:trPr>
          <w:cantSplit/>
          <w:trHeight w:val="324"/>
        </w:trPr>
        <w:tc>
          <w:tcPr>
            <w:tcW w:w="486" w:type="pct"/>
            <w:shd w:val="clear" w:color="auto" w:fill="E3EEF5"/>
            <w:vAlign w:val="center"/>
          </w:tcPr>
          <w:p w14:paraId="14BAF509" w14:textId="77777777" w:rsidR="008848BD" w:rsidRPr="005D789A" w:rsidRDefault="008848BD" w:rsidP="008848BD">
            <w:pPr>
              <w:pStyle w:val="Cap2"/>
              <w:jc w:val="center"/>
              <w:rPr>
                <w:lang w:eastAsia="zh-CN"/>
              </w:rPr>
            </w:pPr>
            <w:r>
              <w:rPr>
                <w:rFonts w:hint="eastAsia"/>
                <w:lang w:eastAsia="zh-CN"/>
              </w:rPr>
              <w:t>12</w:t>
            </w:r>
          </w:p>
        </w:tc>
        <w:tc>
          <w:tcPr>
            <w:tcW w:w="745" w:type="pct"/>
            <w:shd w:val="clear" w:color="auto" w:fill="E3EEF5"/>
          </w:tcPr>
          <w:p w14:paraId="635714DD"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EC83DC6" w14:textId="77777777" w:rsidR="008848BD" w:rsidRPr="002C66EA" w:rsidRDefault="008848BD" w:rsidP="008848BD">
            <w:pPr>
              <w:jc w:val="center"/>
              <w:rPr>
                <w:rFonts w:ascii="Arial" w:hAnsi="Arial" w:cs="Arial"/>
              </w:rPr>
            </w:pPr>
            <w:r w:rsidRPr="002C66EA">
              <w:rPr>
                <w:rFonts w:ascii="Arial" w:hAnsi="Arial" w:cs="Arial" w:hint="eastAsia"/>
              </w:rPr>
              <w:t>0+6</w:t>
            </w:r>
          </w:p>
        </w:tc>
        <w:tc>
          <w:tcPr>
            <w:tcW w:w="542" w:type="pct"/>
            <w:shd w:val="clear" w:color="auto" w:fill="E3EEF5"/>
          </w:tcPr>
          <w:p w14:paraId="02F6A675" w14:textId="77777777" w:rsidR="008848BD" w:rsidRPr="002C66EA" w:rsidRDefault="008848BD" w:rsidP="008848BD">
            <w:pPr>
              <w:jc w:val="center"/>
              <w:rPr>
                <w:rFonts w:ascii="Arial" w:hAnsi="Arial" w:cs="Arial"/>
              </w:rPr>
            </w:pPr>
            <w:r w:rsidRPr="002C66EA">
              <w:rPr>
                <w:rFonts w:ascii="Arial" w:hAnsi="Arial" w:cs="Arial" w:hint="eastAsia"/>
              </w:rPr>
              <w:t>被银行拒绝</w:t>
            </w:r>
          </w:p>
        </w:tc>
        <w:tc>
          <w:tcPr>
            <w:tcW w:w="624" w:type="pct"/>
            <w:shd w:val="clear" w:color="auto" w:fill="E3EEF5"/>
          </w:tcPr>
          <w:p w14:paraId="4B5C7B98"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35FE4CB0"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77D0DDF1"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22DF56DF" w14:textId="77777777" w:rsidR="008848BD" w:rsidRPr="002C66EA" w:rsidRDefault="008848BD" w:rsidP="008848BD">
            <w:pPr>
              <w:jc w:val="center"/>
              <w:rPr>
                <w:rFonts w:ascii="Arial" w:hAnsi="Arial" w:cs="Arial"/>
              </w:rPr>
            </w:pPr>
          </w:p>
        </w:tc>
      </w:tr>
      <w:tr w:rsidR="008848BD" w:rsidRPr="00806E14" w14:paraId="0D403A3D" w14:textId="77777777" w:rsidTr="008848BD">
        <w:trPr>
          <w:cantSplit/>
          <w:trHeight w:val="324"/>
        </w:trPr>
        <w:tc>
          <w:tcPr>
            <w:tcW w:w="486" w:type="pct"/>
            <w:shd w:val="clear" w:color="auto" w:fill="E3EEF5"/>
            <w:vAlign w:val="center"/>
          </w:tcPr>
          <w:p w14:paraId="42CAE676" w14:textId="77777777" w:rsidR="008848BD" w:rsidRDefault="008848BD" w:rsidP="008848BD">
            <w:pPr>
              <w:pStyle w:val="Cap2"/>
              <w:jc w:val="center"/>
              <w:rPr>
                <w:lang w:eastAsia="zh-CN"/>
              </w:rPr>
            </w:pPr>
          </w:p>
        </w:tc>
        <w:tc>
          <w:tcPr>
            <w:tcW w:w="745" w:type="pct"/>
            <w:shd w:val="clear" w:color="auto" w:fill="E3EEF5"/>
            <w:vAlign w:val="center"/>
          </w:tcPr>
          <w:p w14:paraId="7CF8046C" w14:textId="77777777" w:rsidR="008848BD" w:rsidRPr="00FC2725" w:rsidRDefault="008848BD" w:rsidP="008848BD">
            <w:pPr>
              <w:rPr>
                <w:rFonts w:ascii="Arial" w:hAnsi="Arial" w:cs="Arial"/>
              </w:rPr>
            </w:pPr>
          </w:p>
        </w:tc>
        <w:tc>
          <w:tcPr>
            <w:tcW w:w="949" w:type="pct"/>
            <w:shd w:val="clear" w:color="auto" w:fill="E3EEF5"/>
            <w:vAlign w:val="center"/>
          </w:tcPr>
          <w:p w14:paraId="51CE8EFB" w14:textId="77777777" w:rsidR="008848BD" w:rsidRPr="00FC2725" w:rsidRDefault="008848BD" w:rsidP="008848BD">
            <w:pPr>
              <w:rPr>
                <w:rFonts w:ascii="Arial" w:hAnsi="Arial" w:cs="Arial"/>
              </w:rPr>
            </w:pPr>
          </w:p>
        </w:tc>
        <w:tc>
          <w:tcPr>
            <w:tcW w:w="542" w:type="pct"/>
            <w:shd w:val="clear" w:color="auto" w:fill="E3EEF5"/>
            <w:vAlign w:val="center"/>
          </w:tcPr>
          <w:p w14:paraId="7C5014D0" w14:textId="77777777" w:rsidR="008848BD" w:rsidRPr="00FC2725" w:rsidRDefault="008848BD" w:rsidP="008848BD">
            <w:pPr>
              <w:rPr>
                <w:rFonts w:ascii="Arial" w:hAnsi="Arial" w:cs="Arial"/>
              </w:rPr>
            </w:pPr>
          </w:p>
        </w:tc>
        <w:tc>
          <w:tcPr>
            <w:tcW w:w="624" w:type="pct"/>
            <w:shd w:val="clear" w:color="auto" w:fill="E3EEF5"/>
            <w:vAlign w:val="center"/>
          </w:tcPr>
          <w:p w14:paraId="273B6367" w14:textId="77777777" w:rsidR="008848BD" w:rsidRPr="00FC2725" w:rsidRDefault="008848BD" w:rsidP="008848BD">
            <w:pPr>
              <w:jc w:val="right"/>
              <w:rPr>
                <w:rFonts w:ascii="Arial" w:hAnsi="Arial" w:cs="Arial"/>
              </w:rPr>
            </w:pPr>
          </w:p>
        </w:tc>
        <w:tc>
          <w:tcPr>
            <w:tcW w:w="542" w:type="pct"/>
            <w:shd w:val="clear" w:color="auto" w:fill="E3EEF5"/>
            <w:vAlign w:val="center"/>
          </w:tcPr>
          <w:p w14:paraId="2C61395D" w14:textId="77777777" w:rsidR="008848BD" w:rsidRPr="00F52EE0" w:rsidRDefault="008848BD" w:rsidP="008848BD">
            <w:pPr>
              <w:rPr>
                <w:rFonts w:ascii="Arial" w:hAnsi="Arial" w:cs="Arial"/>
              </w:rPr>
            </w:pPr>
          </w:p>
        </w:tc>
        <w:tc>
          <w:tcPr>
            <w:tcW w:w="542" w:type="pct"/>
            <w:shd w:val="clear" w:color="auto" w:fill="E3EEF5"/>
          </w:tcPr>
          <w:p w14:paraId="28E2818C" w14:textId="77777777" w:rsidR="008848BD" w:rsidRPr="00E746C0" w:rsidRDefault="008848BD" w:rsidP="008848BD">
            <w:pPr>
              <w:rPr>
                <w:rFonts w:ascii="Arial" w:hAnsi="Arial" w:cs="Arial"/>
              </w:rPr>
            </w:pPr>
          </w:p>
        </w:tc>
        <w:tc>
          <w:tcPr>
            <w:tcW w:w="573" w:type="pct"/>
            <w:shd w:val="clear" w:color="auto" w:fill="E3EEF5"/>
          </w:tcPr>
          <w:p w14:paraId="1490ACC2" w14:textId="77777777" w:rsidR="008848BD" w:rsidRPr="0067280D" w:rsidRDefault="008848BD" w:rsidP="008848BD">
            <w:pPr>
              <w:rPr>
                <w:rFonts w:ascii="Arial" w:hAnsi="Arial" w:cs="Arial"/>
              </w:rPr>
            </w:pPr>
          </w:p>
        </w:tc>
      </w:tr>
    </w:tbl>
    <w:p w14:paraId="7406ECA1" w14:textId="77777777" w:rsidR="008848BD" w:rsidRDefault="008848BD" w:rsidP="008848BD">
      <w:pPr>
        <w:spacing w:line="360" w:lineRule="auto"/>
        <w:ind w:left="420"/>
        <w:rPr>
          <w:lang w:eastAsia="zh-CN"/>
        </w:rPr>
      </w:pPr>
      <w:r>
        <w:rPr>
          <w:rFonts w:hint="eastAsia"/>
          <w:lang w:eastAsia="zh-CN"/>
        </w:rPr>
        <w:t>1</w:t>
      </w:r>
      <w:r>
        <w:rPr>
          <w:rFonts w:hint="eastAsia"/>
          <w:lang w:eastAsia="zh-CN"/>
        </w:rPr>
        <w:t>、资金系统提供的统一的收付状态码，用于和各个银行收付状态码进行对应；</w:t>
      </w:r>
    </w:p>
    <w:p w14:paraId="48B0DEB7"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45CE0A1"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A226BA3" w14:textId="77777777" w:rsidR="008848BD" w:rsidRDefault="008848BD" w:rsidP="008848BD">
      <w:pPr>
        <w:pStyle w:val="40"/>
        <w:numPr>
          <w:ilvl w:val="3"/>
          <w:numId w:val="2"/>
        </w:numPr>
        <w:rPr>
          <w:lang w:eastAsia="zh-CN"/>
        </w:rPr>
      </w:pPr>
      <w:r>
        <w:rPr>
          <w:rFonts w:hint="eastAsia"/>
          <w:lang w:eastAsia="zh-CN"/>
        </w:rPr>
        <w:t>用户界面</w:t>
      </w:r>
    </w:p>
    <w:p w14:paraId="55881C50" w14:textId="77777777" w:rsidR="008848BD" w:rsidRPr="00D12323" w:rsidRDefault="008848BD" w:rsidP="008848BD">
      <w:pPr>
        <w:pStyle w:val="L-"/>
      </w:pPr>
      <w:r w:rsidRPr="00D12323">
        <w:rPr>
          <w:rFonts w:hint="eastAsia"/>
        </w:rPr>
        <w:t>图：</w:t>
      </w:r>
      <w:r>
        <w:rPr>
          <w:rFonts w:hint="eastAsia"/>
        </w:rPr>
        <w:t>3.2.8.5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收付状态映射查询页面</w:t>
      </w:r>
    </w:p>
    <w:p w14:paraId="61B30992" w14:textId="77777777" w:rsidR="008848BD" w:rsidRDefault="00E75EE2" w:rsidP="008848BD">
      <w:r>
        <w:rPr>
          <w:noProof/>
          <w:lang w:eastAsia="zh-CN" w:bidi="ar-SA"/>
        </w:rPr>
        <w:drawing>
          <wp:inline distT="0" distB="0" distL="0" distR="0" wp14:anchorId="3B2EFFEC" wp14:editId="151CE5AA">
            <wp:extent cx="5276850" cy="2143125"/>
            <wp:effectExtent l="0" t="0" r="0" b="9525"/>
            <wp:docPr id="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14:paraId="2C82FE15" w14:textId="77777777" w:rsidR="008848BD" w:rsidRDefault="008848BD" w:rsidP="008848BD">
      <w:pPr>
        <w:pStyle w:val="30"/>
        <w:numPr>
          <w:ilvl w:val="2"/>
          <w:numId w:val="2"/>
        </w:numPr>
        <w:rPr>
          <w:lang w:eastAsia="zh-CN"/>
        </w:rPr>
      </w:pPr>
      <w:bookmarkStart w:id="87" w:name="_Toc517685552"/>
      <w:bookmarkStart w:id="88" w:name="_Toc4183045"/>
      <w:r>
        <w:rPr>
          <w:rFonts w:hint="eastAsia"/>
          <w:lang w:eastAsia="zh-CN"/>
        </w:rPr>
        <w:t>统一收付信息码</w:t>
      </w:r>
      <w:bookmarkEnd w:id="87"/>
      <w:bookmarkEnd w:id="88"/>
    </w:p>
    <w:p w14:paraId="385A2F84" w14:textId="77777777" w:rsidR="008848BD" w:rsidRDefault="008848BD" w:rsidP="008848BD">
      <w:pPr>
        <w:pStyle w:val="40"/>
        <w:numPr>
          <w:ilvl w:val="3"/>
          <w:numId w:val="2"/>
        </w:numPr>
        <w:rPr>
          <w:lang w:eastAsia="zh-CN"/>
        </w:rPr>
      </w:pPr>
      <w:r>
        <w:rPr>
          <w:rFonts w:hint="eastAsia"/>
          <w:lang w:eastAsia="zh-CN"/>
        </w:rPr>
        <w:t>业务描述</w:t>
      </w:r>
    </w:p>
    <w:p w14:paraId="76DDA428" w14:textId="77777777" w:rsidR="008848BD" w:rsidRDefault="008848BD" w:rsidP="008848BD">
      <w:pPr>
        <w:ind w:firstLine="420"/>
        <w:rPr>
          <w:lang w:eastAsia="zh-CN"/>
        </w:rPr>
      </w:pPr>
      <w:r>
        <w:rPr>
          <w:rFonts w:hint="eastAsia"/>
          <w:lang w:eastAsia="zh-CN"/>
        </w:rPr>
        <w:t>根据各个银行的实际情况，制订了资金系统的统一收付信息码，用于规范资金系统各种收付错误信息。</w:t>
      </w:r>
    </w:p>
    <w:p w14:paraId="2FEF7E2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1C68B89" w14:textId="77777777" w:rsidR="008848BD" w:rsidRDefault="008848BD" w:rsidP="008848BD">
      <w:pPr>
        <w:pStyle w:val="40"/>
        <w:numPr>
          <w:ilvl w:val="3"/>
          <w:numId w:val="2"/>
        </w:numPr>
        <w:rPr>
          <w:lang w:eastAsia="zh-CN"/>
        </w:rPr>
      </w:pPr>
      <w:r>
        <w:rPr>
          <w:rFonts w:hint="eastAsia"/>
          <w:lang w:eastAsia="zh-CN"/>
        </w:rPr>
        <w:t>业务流程</w:t>
      </w:r>
    </w:p>
    <w:p w14:paraId="08E3CE8E" w14:textId="77777777" w:rsidR="008848BD" w:rsidRDefault="008848BD" w:rsidP="008848BD">
      <w:pPr>
        <w:ind w:left="420"/>
      </w:pPr>
      <w:r>
        <w:rPr>
          <w:rFonts w:hint="eastAsia"/>
        </w:rPr>
        <w:t>无</w:t>
      </w:r>
    </w:p>
    <w:p w14:paraId="2677D183" w14:textId="77777777" w:rsidR="008848BD" w:rsidRDefault="008848BD" w:rsidP="008848BD">
      <w:pPr>
        <w:pStyle w:val="40"/>
        <w:numPr>
          <w:ilvl w:val="3"/>
          <w:numId w:val="2"/>
        </w:numPr>
        <w:rPr>
          <w:lang w:eastAsia="zh-CN"/>
        </w:rPr>
      </w:pPr>
      <w:r>
        <w:rPr>
          <w:rFonts w:hint="eastAsia"/>
          <w:lang w:eastAsia="zh-CN"/>
        </w:rPr>
        <w:t>流程说明</w:t>
      </w:r>
    </w:p>
    <w:p w14:paraId="5DAD63B5" w14:textId="77777777" w:rsidR="008848BD" w:rsidRDefault="008848BD" w:rsidP="008848BD">
      <w:pPr>
        <w:ind w:left="420"/>
      </w:pPr>
      <w:r>
        <w:rPr>
          <w:rFonts w:hint="eastAsia"/>
        </w:rPr>
        <w:t>无</w:t>
      </w:r>
    </w:p>
    <w:p w14:paraId="5FD6FDC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64"/>
        <w:gridCol w:w="1366"/>
        <w:gridCol w:w="2057"/>
        <w:gridCol w:w="1561"/>
        <w:gridCol w:w="2180"/>
      </w:tblGrid>
      <w:tr w:rsidR="008848BD" w:rsidRPr="00806E14" w14:paraId="0F0878FA" w14:textId="77777777" w:rsidTr="008848BD">
        <w:trPr>
          <w:cantSplit/>
          <w:trHeight w:val="357"/>
          <w:tblHeader/>
        </w:trPr>
        <w:tc>
          <w:tcPr>
            <w:tcW w:w="5000" w:type="pct"/>
            <w:gridSpan w:val="5"/>
            <w:tcBorders>
              <w:bottom w:val="double" w:sz="4" w:space="0" w:color="FFFFFF"/>
            </w:tcBorders>
            <w:shd w:val="clear" w:color="auto" w:fill="E3EEF5"/>
          </w:tcPr>
          <w:p w14:paraId="55D2B221" w14:textId="77777777" w:rsidR="008848BD" w:rsidRPr="00806E14" w:rsidRDefault="008848BD" w:rsidP="008848BD">
            <w:pPr>
              <w:jc w:val="center"/>
              <w:rPr>
                <w:rFonts w:ascii="宋体" w:hAnsi="宋体"/>
                <w:b/>
              </w:rPr>
            </w:pPr>
            <w:r>
              <w:rPr>
                <w:rFonts w:ascii="宋体" w:hAnsi="宋体" w:hint="eastAsia"/>
                <w:b/>
              </w:rPr>
              <w:t>统一收付信息码-样例</w:t>
            </w:r>
          </w:p>
        </w:tc>
      </w:tr>
      <w:tr w:rsidR="008848BD" w:rsidRPr="00806E14" w14:paraId="5BEE506F" w14:textId="77777777" w:rsidTr="008848BD">
        <w:trPr>
          <w:cantSplit/>
          <w:trHeight w:val="357"/>
          <w:tblHeader/>
        </w:trPr>
        <w:tc>
          <w:tcPr>
            <w:tcW w:w="800" w:type="pct"/>
            <w:tcBorders>
              <w:bottom w:val="double" w:sz="4" w:space="0" w:color="FFFFFF"/>
            </w:tcBorders>
            <w:shd w:val="clear" w:color="auto" w:fill="7C9BC1"/>
          </w:tcPr>
          <w:p w14:paraId="5315D241" w14:textId="77777777" w:rsidR="008848BD" w:rsidRPr="00FC7DEA" w:rsidRDefault="008848BD" w:rsidP="008848BD">
            <w:pPr>
              <w:pStyle w:val="Cap1"/>
              <w:ind w:firstLineChars="100" w:firstLine="200"/>
              <w:rPr>
                <w:szCs w:val="18"/>
              </w:rPr>
            </w:pPr>
            <w:r w:rsidRPr="00FC7DEA">
              <w:rPr>
                <w:rFonts w:hint="eastAsia"/>
                <w:szCs w:val="18"/>
              </w:rPr>
              <w:t>#</w:t>
            </w:r>
          </w:p>
        </w:tc>
        <w:tc>
          <w:tcPr>
            <w:tcW w:w="801" w:type="pct"/>
            <w:tcBorders>
              <w:bottom w:val="double" w:sz="4" w:space="0" w:color="FFFFFF"/>
            </w:tcBorders>
            <w:shd w:val="clear" w:color="auto" w:fill="7C9BC1"/>
            <w:vAlign w:val="center"/>
          </w:tcPr>
          <w:p w14:paraId="072FF3BD" w14:textId="77777777" w:rsidR="008848BD" w:rsidRPr="00FC7DEA" w:rsidRDefault="008848BD" w:rsidP="008848BD">
            <w:pPr>
              <w:pStyle w:val="Cap1"/>
              <w:ind w:firstLineChars="100" w:firstLine="200"/>
              <w:rPr>
                <w:szCs w:val="18"/>
              </w:rPr>
            </w:pPr>
            <w:r w:rsidRPr="00FC7DEA">
              <w:rPr>
                <w:rFonts w:hint="eastAsia"/>
                <w:szCs w:val="18"/>
              </w:rPr>
              <w:t>代码</w:t>
            </w:r>
          </w:p>
        </w:tc>
        <w:tc>
          <w:tcPr>
            <w:tcW w:w="1206" w:type="pct"/>
            <w:tcBorders>
              <w:bottom w:val="double" w:sz="4" w:space="0" w:color="FFFFFF"/>
            </w:tcBorders>
            <w:shd w:val="clear" w:color="auto" w:fill="7C9BC1"/>
            <w:vAlign w:val="center"/>
          </w:tcPr>
          <w:p w14:paraId="55A65142" w14:textId="77777777" w:rsidR="008848BD" w:rsidRPr="00FC7DEA" w:rsidRDefault="008848BD" w:rsidP="008848BD">
            <w:pPr>
              <w:pStyle w:val="Cap1"/>
              <w:ind w:firstLineChars="100" w:firstLine="200"/>
              <w:rPr>
                <w:szCs w:val="18"/>
              </w:rPr>
            </w:pPr>
            <w:r w:rsidRPr="00FC7DEA">
              <w:rPr>
                <w:rFonts w:hint="eastAsia"/>
                <w:szCs w:val="18"/>
              </w:rPr>
              <w:t>名称</w:t>
            </w:r>
          </w:p>
        </w:tc>
        <w:tc>
          <w:tcPr>
            <w:tcW w:w="915" w:type="pct"/>
            <w:tcBorders>
              <w:bottom w:val="double" w:sz="4" w:space="0" w:color="FFFFFF"/>
            </w:tcBorders>
            <w:shd w:val="clear" w:color="auto" w:fill="7C9BC1"/>
            <w:vAlign w:val="center"/>
          </w:tcPr>
          <w:p w14:paraId="68882246" w14:textId="77777777" w:rsidR="008848BD" w:rsidRPr="00FC7DEA" w:rsidRDefault="008848BD" w:rsidP="008848BD">
            <w:pPr>
              <w:pStyle w:val="Cap1"/>
              <w:ind w:firstLineChars="100" w:firstLine="200"/>
              <w:rPr>
                <w:szCs w:val="18"/>
              </w:rPr>
            </w:pPr>
            <w:r w:rsidRPr="00FC7DEA">
              <w:rPr>
                <w:rFonts w:hint="eastAsia"/>
                <w:szCs w:val="18"/>
              </w:rPr>
              <w:t>是否有效</w:t>
            </w:r>
          </w:p>
        </w:tc>
        <w:tc>
          <w:tcPr>
            <w:tcW w:w="1277" w:type="pct"/>
            <w:tcBorders>
              <w:bottom w:val="double" w:sz="4" w:space="0" w:color="FFFFFF"/>
            </w:tcBorders>
            <w:shd w:val="clear" w:color="auto" w:fill="7C9BC1"/>
            <w:vAlign w:val="center"/>
          </w:tcPr>
          <w:p w14:paraId="4997B457" w14:textId="77777777" w:rsidR="008848BD" w:rsidRPr="00FC7DEA" w:rsidRDefault="008848BD" w:rsidP="008848BD">
            <w:pPr>
              <w:pStyle w:val="Cap1"/>
              <w:ind w:firstLineChars="100" w:firstLine="200"/>
              <w:rPr>
                <w:szCs w:val="18"/>
              </w:rPr>
            </w:pPr>
            <w:r w:rsidRPr="00FC7DEA">
              <w:rPr>
                <w:rFonts w:hint="eastAsia"/>
                <w:szCs w:val="18"/>
              </w:rPr>
              <w:t>描述</w:t>
            </w:r>
          </w:p>
        </w:tc>
      </w:tr>
      <w:tr w:rsidR="008848BD" w:rsidRPr="00806E14" w14:paraId="6818B510" w14:textId="77777777" w:rsidTr="008848BD">
        <w:trPr>
          <w:cantSplit/>
          <w:trHeight w:val="324"/>
        </w:trPr>
        <w:tc>
          <w:tcPr>
            <w:tcW w:w="800" w:type="pct"/>
            <w:shd w:val="clear" w:color="auto" w:fill="E3EEF5"/>
            <w:vAlign w:val="center"/>
          </w:tcPr>
          <w:p w14:paraId="6090A291" w14:textId="77777777" w:rsidR="008848BD" w:rsidRPr="005D789A" w:rsidRDefault="008848BD" w:rsidP="008848BD">
            <w:pPr>
              <w:pStyle w:val="Cap2"/>
              <w:jc w:val="center"/>
              <w:rPr>
                <w:lang w:eastAsia="zh-CN"/>
              </w:rPr>
            </w:pPr>
            <w:r w:rsidRPr="005D789A">
              <w:rPr>
                <w:lang w:eastAsia="zh-CN"/>
              </w:rPr>
              <w:t>1</w:t>
            </w:r>
          </w:p>
        </w:tc>
        <w:tc>
          <w:tcPr>
            <w:tcW w:w="801" w:type="pct"/>
            <w:shd w:val="clear" w:color="auto" w:fill="E3EEF5"/>
          </w:tcPr>
          <w:p w14:paraId="27B97243" w14:textId="77777777" w:rsidR="008848BD" w:rsidRPr="008440A6" w:rsidRDefault="008848BD" w:rsidP="008848BD">
            <w:pPr>
              <w:jc w:val="center"/>
              <w:rPr>
                <w:rFonts w:ascii="Arial" w:hAnsi="Arial" w:cs="Arial"/>
              </w:rPr>
            </w:pPr>
            <w:r w:rsidRPr="008440A6">
              <w:rPr>
                <w:rFonts w:ascii="Arial" w:hAnsi="Arial" w:cs="Arial" w:hint="eastAsia"/>
              </w:rPr>
              <w:t>E1091</w:t>
            </w:r>
          </w:p>
        </w:tc>
        <w:tc>
          <w:tcPr>
            <w:tcW w:w="1206" w:type="pct"/>
            <w:shd w:val="clear" w:color="auto" w:fill="E3EEF5"/>
          </w:tcPr>
          <w:p w14:paraId="10614929" w14:textId="77777777" w:rsidR="008848BD" w:rsidRPr="008440A6" w:rsidRDefault="008848BD" w:rsidP="008848BD">
            <w:pPr>
              <w:jc w:val="center"/>
              <w:rPr>
                <w:rFonts w:ascii="Arial" w:hAnsi="Arial" w:cs="Arial"/>
              </w:rPr>
            </w:pPr>
            <w:r w:rsidRPr="008440A6">
              <w:rPr>
                <w:rFonts w:ascii="Arial" w:hAnsi="Arial" w:cs="Arial" w:hint="eastAsia"/>
              </w:rPr>
              <w:t>客户余额不足</w:t>
            </w:r>
          </w:p>
        </w:tc>
        <w:tc>
          <w:tcPr>
            <w:tcW w:w="915" w:type="pct"/>
            <w:shd w:val="clear" w:color="auto" w:fill="E3EEF5"/>
          </w:tcPr>
          <w:p w14:paraId="7F40750B"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66D72E51" w14:textId="77777777" w:rsidR="008848BD" w:rsidRPr="008440A6" w:rsidRDefault="008848BD" w:rsidP="008848BD">
            <w:pPr>
              <w:jc w:val="center"/>
              <w:rPr>
                <w:rFonts w:ascii="Arial" w:hAnsi="Arial" w:cs="Arial"/>
              </w:rPr>
            </w:pPr>
            <w:r w:rsidRPr="008440A6">
              <w:rPr>
                <w:rFonts w:ascii="Arial" w:hAnsi="Arial" w:cs="Arial" w:hint="eastAsia"/>
              </w:rPr>
              <w:t>客户账户余额不足</w:t>
            </w:r>
          </w:p>
        </w:tc>
      </w:tr>
      <w:tr w:rsidR="008848BD" w:rsidRPr="00806E14" w14:paraId="442CAD77" w14:textId="77777777" w:rsidTr="008848BD">
        <w:trPr>
          <w:cantSplit/>
          <w:trHeight w:val="324"/>
        </w:trPr>
        <w:tc>
          <w:tcPr>
            <w:tcW w:w="800" w:type="pct"/>
            <w:shd w:val="clear" w:color="auto" w:fill="E3EEF5"/>
            <w:vAlign w:val="center"/>
          </w:tcPr>
          <w:p w14:paraId="16E70646" w14:textId="77777777" w:rsidR="008848BD" w:rsidRPr="005D789A" w:rsidRDefault="008848BD" w:rsidP="008848BD">
            <w:pPr>
              <w:pStyle w:val="Cap2"/>
              <w:jc w:val="center"/>
              <w:rPr>
                <w:lang w:eastAsia="zh-CN"/>
              </w:rPr>
            </w:pPr>
            <w:r>
              <w:rPr>
                <w:rFonts w:hint="eastAsia"/>
                <w:lang w:eastAsia="zh-CN"/>
              </w:rPr>
              <w:t>2</w:t>
            </w:r>
          </w:p>
        </w:tc>
        <w:tc>
          <w:tcPr>
            <w:tcW w:w="801" w:type="pct"/>
            <w:shd w:val="clear" w:color="auto" w:fill="E3EEF5"/>
          </w:tcPr>
          <w:p w14:paraId="37E86EA4" w14:textId="77777777" w:rsidR="008848BD" w:rsidRPr="008440A6" w:rsidRDefault="008848BD" w:rsidP="008848BD">
            <w:pPr>
              <w:jc w:val="center"/>
              <w:rPr>
                <w:rFonts w:ascii="Arial" w:hAnsi="Arial" w:cs="Arial"/>
              </w:rPr>
            </w:pPr>
            <w:r w:rsidRPr="008440A6">
              <w:rPr>
                <w:rFonts w:ascii="Arial" w:hAnsi="Arial" w:cs="Arial" w:hint="eastAsia"/>
              </w:rPr>
              <w:t>E1041</w:t>
            </w:r>
          </w:p>
        </w:tc>
        <w:tc>
          <w:tcPr>
            <w:tcW w:w="1206" w:type="pct"/>
            <w:shd w:val="clear" w:color="auto" w:fill="E3EEF5"/>
          </w:tcPr>
          <w:p w14:paraId="6AE960CB"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银行卡省份不符合要求</w:t>
            </w:r>
          </w:p>
        </w:tc>
        <w:tc>
          <w:tcPr>
            <w:tcW w:w="915" w:type="pct"/>
            <w:shd w:val="clear" w:color="auto" w:fill="E3EEF5"/>
          </w:tcPr>
          <w:p w14:paraId="16333612"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45AE20CA"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银行卡省份不符合要求</w:t>
            </w:r>
          </w:p>
        </w:tc>
      </w:tr>
      <w:tr w:rsidR="008848BD" w:rsidRPr="00806E14" w14:paraId="212E2E7E" w14:textId="77777777" w:rsidTr="008848BD">
        <w:trPr>
          <w:cantSplit/>
          <w:trHeight w:val="324"/>
        </w:trPr>
        <w:tc>
          <w:tcPr>
            <w:tcW w:w="800" w:type="pct"/>
            <w:shd w:val="clear" w:color="auto" w:fill="E3EEF5"/>
            <w:vAlign w:val="center"/>
          </w:tcPr>
          <w:p w14:paraId="01077E09" w14:textId="77777777" w:rsidR="008848BD" w:rsidRPr="005D789A" w:rsidRDefault="008848BD" w:rsidP="008848BD">
            <w:pPr>
              <w:pStyle w:val="Cap2"/>
              <w:jc w:val="center"/>
              <w:rPr>
                <w:lang w:eastAsia="zh-CN"/>
              </w:rPr>
            </w:pPr>
            <w:r>
              <w:rPr>
                <w:rFonts w:hint="eastAsia"/>
                <w:lang w:eastAsia="zh-CN"/>
              </w:rPr>
              <w:t>3</w:t>
            </w:r>
          </w:p>
        </w:tc>
        <w:tc>
          <w:tcPr>
            <w:tcW w:w="801" w:type="pct"/>
            <w:shd w:val="clear" w:color="auto" w:fill="E3EEF5"/>
          </w:tcPr>
          <w:p w14:paraId="177ABD8B" w14:textId="77777777" w:rsidR="008848BD" w:rsidRPr="008440A6" w:rsidRDefault="008848BD" w:rsidP="008848BD">
            <w:pPr>
              <w:jc w:val="center"/>
              <w:rPr>
                <w:rFonts w:ascii="Arial" w:hAnsi="Arial" w:cs="Arial"/>
              </w:rPr>
            </w:pPr>
            <w:r w:rsidRPr="008440A6">
              <w:rPr>
                <w:rFonts w:ascii="Arial" w:hAnsi="Arial" w:cs="Arial" w:hint="eastAsia"/>
              </w:rPr>
              <w:t>E1042</w:t>
            </w:r>
          </w:p>
        </w:tc>
        <w:tc>
          <w:tcPr>
            <w:tcW w:w="1206" w:type="pct"/>
            <w:shd w:val="clear" w:color="auto" w:fill="E3EEF5"/>
          </w:tcPr>
          <w:p w14:paraId="5AC63FA8"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文件中记录条数超过限制</w:t>
            </w:r>
          </w:p>
        </w:tc>
        <w:tc>
          <w:tcPr>
            <w:tcW w:w="915" w:type="pct"/>
            <w:shd w:val="clear" w:color="auto" w:fill="E3EEF5"/>
          </w:tcPr>
          <w:p w14:paraId="02850449"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4402240F"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文件中记录条数超过限制</w:t>
            </w:r>
          </w:p>
        </w:tc>
      </w:tr>
      <w:tr w:rsidR="008848BD" w:rsidRPr="00806E14" w14:paraId="7181D338" w14:textId="77777777" w:rsidTr="008848BD">
        <w:trPr>
          <w:cantSplit/>
          <w:trHeight w:val="324"/>
        </w:trPr>
        <w:tc>
          <w:tcPr>
            <w:tcW w:w="800" w:type="pct"/>
            <w:shd w:val="clear" w:color="auto" w:fill="E3EEF5"/>
            <w:vAlign w:val="center"/>
          </w:tcPr>
          <w:p w14:paraId="03BA567E" w14:textId="77777777" w:rsidR="008848BD" w:rsidRPr="005D789A" w:rsidRDefault="008848BD" w:rsidP="008848BD">
            <w:pPr>
              <w:pStyle w:val="Cap2"/>
              <w:jc w:val="center"/>
              <w:rPr>
                <w:lang w:eastAsia="zh-CN"/>
              </w:rPr>
            </w:pPr>
            <w:r>
              <w:rPr>
                <w:rFonts w:hint="eastAsia"/>
                <w:lang w:eastAsia="zh-CN"/>
              </w:rPr>
              <w:t>4</w:t>
            </w:r>
          </w:p>
        </w:tc>
        <w:tc>
          <w:tcPr>
            <w:tcW w:w="801" w:type="pct"/>
            <w:shd w:val="clear" w:color="auto" w:fill="E3EEF5"/>
          </w:tcPr>
          <w:p w14:paraId="1E94D486" w14:textId="77777777" w:rsidR="008848BD" w:rsidRPr="008440A6" w:rsidRDefault="008848BD" w:rsidP="008848BD">
            <w:pPr>
              <w:jc w:val="center"/>
              <w:rPr>
                <w:rFonts w:ascii="Arial" w:hAnsi="Arial" w:cs="Arial"/>
              </w:rPr>
            </w:pPr>
            <w:r w:rsidRPr="008440A6">
              <w:rPr>
                <w:rFonts w:ascii="Arial" w:hAnsi="Arial" w:cs="Arial" w:hint="eastAsia"/>
              </w:rPr>
              <w:t>E1043</w:t>
            </w:r>
          </w:p>
        </w:tc>
        <w:tc>
          <w:tcPr>
            <w:tcW w:w="1206" w:type="pct"/>
            <w:shd w:val="clear" w:color="auto" w:fill="E3EEF5"/>
          </w:tcPr>
          <w:p w14:paraId="4EA9EDB9" w14:textId="77777777" w:rsidR="008848BD" w:rsidRPr="008440A6" w:rsidRDefault="008848BD" w:rsidP="008848BD">
            <w:pPr>
              <w:jc w:val="center"/>
              <w:rPr>
                <w:rFonts w:ascii="Arial" w:hAnsi="Arial" w:cs="Arial"/>
              </w:rPr>
            </w:pPr>
            <w:r w:rsidRPr="008440A6">
              <w:rPr>
                <w:rFonts w:ascii="Arial" w:hAnsi="Arial" w:cs="Arial" w:hint="eastAsia"/>
              </w:rPr>
              <w:t>总笔数非法</w:t>
            </w:r>
          </w:p>
        </w:tc>
        <w:tc>
          <w:tcPr>
            <w:tcW w:w="915" w:type="pct"/>
            <w:shd w:val="clear" w:color="auto" w:fill="E3EEF5"/>
          </w:tcPr>
          <w:p w14:paraId="6811B243"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09F0AF4D" w14:textId="77777777" w:rsidR="008848BD" w:rsidRPr="008440A6" w:rsidRDefault="008848BD" w:rsidP="008848BD">
            <w:pPr>
              <w:jc w:val="center"/>
              <w:rPr>
                <w:rFonts w:ascii="Arial" w:hAnsi="Arial" w:cs="Arial"/>
              </w:rPr>
            </w:pPr>
            <w:r w:rsidRPr="008440A6">
              <w:rPr>
                <w:rFonts w:ascii="Arial" w:hAnsi="Arial" w:cs="Arial" w:hint="eastAsia"/>
              </w:rPr>
              <w:t>总笔数非法</w:t>
            </w:r>
          </w:p>
        </w:tc>
      </w:tr>
      <w:tr w:rsidR="008848BD" w:rsidRPr="00806E14" w14:paraId="7CF6ACBE" w14:textId="77777777" w:rsidTr="008848BD">
        <w:trPr>
          <w:cantSplit/>
          <w:trHeight w:val="324"/>
        </w:trPr>
        <w:tc>
          <w:tcPr>
            <w:tcW w:w="800" w:type="pct"/>
            <w:shd w:val="clear" w:color="auto" w:fill="E3EEF5"/>
            <w:vAlign w:val="center"/>
          </w:tcPr>
          <w:p w14:paraId="1C90F8AB" w14:textId="77777777" w:rsidR="008848BD" w:rsidRPr="005D789A" w:rsidRDefault="008848BD" w:rsidP="008848BD">
            <w:pPr>
              <w:pStyle w:val="Cap2"/>
              <w:jc w:val="center"/>
              <w:rPr>
                <w:lang w:eastAsia="zh-CN"/>
              </w:rPr>
            </w:pPr>
            <w:r>
              <w:rPr>
                <w:rFonts w:hint="eastAsia"/>
                <w:lang w:eastAsia="zh-CN"/>
              </w:rPr>
              <w:t>5</w:t>
            </w:r>
          </w:p>
        </w:tc>
        <w:tc>
          <w:tcPr>
            <w:tcW w:w="801" w:type="pct"/>
            <w:shd w:val="clear" w:color="auto" w:fill="E3EEF5"/>
          </w:tcPr>
          <w:p w14:paraId="00A06C33" w14:textId="77777777" w:rsidR="008848BD" w:rsidRPr="008440A6" w:rsidRDefault="008848BD" w:rsidP="008848BD">
            <w:pPr>
              <w:jc w:val="center"/>
              <w:rPr>
                <w:rFonts w:ascii="Arial" w:hAnsi="Arial" w:cs="Arial"/>
              </w:rPr>
            </w:pPr>
            <w:r w:rsidRPr="008440A6">
              <w:rPr>
                <w:rFonts w:ascii="Arial" w:hAnsi="Arial" w:cs="Arial" w:hint="eastAsia"/>
              </w:rPr>
              <w:t>E1044</w:t>
            </w:r>
          </w:p>
        </w:tc>
        <w:tc>
          <w:tcPr>
            <w:tcW w:w="1206" w:type="pct"/>
            <w:shd w:val="clear" w:color="auto" w:fill="E3EEF5"/>
          </w:tcPr>
          <w:p w14:paraId="25639D39"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已超过此交易当天允许执行最大次数</w:t>
            </w:r>
          </w:p>
        </w:tc>
        <w:tc>
          <w:tcPr>
            <w:tcW w:w="915" w:type="pct"/>
            <w:shd w:val="clear" w:color="auto" w:fill="E3EEF5"/>
          </w:tcPr>
          <w:p w14:paraId="79934C20"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22DC6AB7"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已超过此交易当天允许执行最大次数</w:t>
            </w:r>
          </w:p>
        </w:tc>
      </w:tr>
      <w:tr w:rsidR="008848BD" w:rsidRPr="00806E14" w14:paraId="6CB6AE26" w14:textId="77777777" w:rsidTr="008848BD">
        <w:trPr>
          <w:cantSplit/>
          <w:trHeight w:val="324"/>
        </w:trPr>
        <w:tc>
          <w:tcPr>
            <w:tcW w:w="800" w:type="pct"/>
            <w:shd w:val="clear" w:color="auto" w:fill="E3EEF5"/>
            <w:vAlign w:val="center"/>
          </w:tcPr>
          <w:p w14:paraId="1E4DF30E" w14:textId="77777777" w:rsidR="008848BD" w:rsidRDefault="008848BD" w:rsidP="008848BD">
            <w:pPr>
              <w:pStyle w:val="Cap2"/>
              <w:jc w:val="center"/>
              <w:rPr>
                <w:lang w:eastAsia="zh-CN"/>
              </w:rPr>
            </w:pPr>
          </w:p>
        </w:tc>
        <w:tc>
          <w:tcPr>
            <w:tcW w:w="801" w:type="pct"/>
            <w:shd w:val="clear" w:color="auto" w:fill="E3EEF5"/>
            <w:vAlign w:val="center"/>
          </w:tcPr>
          <w:p w14:paraId="2F7227A5" w14:textId="77777777" w:rsidR="008848BD" w:rsidRPr="008440A6" w:rsidRDefault="008848BD" w:rsidP="008848BD">
            <w:pPr>
              <w:rPr>
                <w:rFonts w:ascii="Arial" w:hAnsi="Arial" w:cs="Arial"/>
                <w:lang w:eastAsia="zh-CN"/>
              </w:rPr>
            </w:pPr>
          </w:p>
        </w:tc>
        <w:tc>
          <w:tcPr>
            <w:tcW w:w="1206" w:type="pct"/>
            <w:shd w:val="clear" w:color="auto" w:fill="E3EEF5"/>
            <w:vAlign w:val="center"/>
          </w:tcPr>
          <w:p w14:paraId="4967AA53" w14:textId="77777777" w:rsidR="008848BD" w:rsidRPr="008440A6" w:rsidRDefault="008848BD" w:rsidP="008848BD">
            <w:pPr>
              <w:rPr>
                <w:rFonts w:ascii="Arial" w:hAnsi="Arial" w:cs="Arial"/>
                <w:lang w:eastAsia="zh-CN"/>
              </w:rPr>
            </w:pPr>
          </w:p>
        </w:tc>
        <w:tc>
          <w:tcPr>
            <w:tcW w:w="915" w:type="pct"/>
            <w:shd w:val="clear" w:color="auto" w:fill="E3EEF5"/>
          </w:tcPr>
          <w:p w14:paraId="28FE13A3" w14:textId="77777777" w:rsidR="008848BD" w:rsidRPr="00365DAB" w:rsidRDefault="008848BD" w:rsidP="008848BD">
            <w:pPr>
              <w:rPr>
                <w:rFonts w:ascii="Arial" w:hAnsi="Arial" w:cs="Arial"/>
                <w:lang w:eastAsia="zh-CN"/>
              </w:rPr>
            </w:pPr>
          </w:p>
        </w:tc>
        <w:tc>
          <w:tcPr>
            <w:tcW w:w="1277" w:type="pct"/>
            <w:shd w:val="clear" w:color="auto" w:fill="E3EEF5"/>
            <w:vAlign w:val="center"/>
          </w:tcPr>
          <w:p w14:paraId="364413C1" w14:textId="77777777" w:rsidR="008848BD" w:rsidRPr="008440A6" w:rsidRDefault="008848BD" w:rsidP="008848BD">
            <w:pPr>
              <w:rPr>
                <w:rFonts w:ascii="Arial" w:hAnsi="Arial" w:cs="Arial"/>
                <w:lang w:eastAsia="zh-CN"/>
              </w:rPr>
            </w:pPr>
          </w:p>
        </w:tc>
      </w:tr>
    </w:tbl>
    <w:p w14:paraId="3743DC3E"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commentRangeStart w:id="89"/>
      <w:r>
        <w:rPr>
          <w:rFonts w:hint="eastAsia"/>
          <w:lang w:eastAsia="zh-CN"/>
        </w:rPr>
        <w:t>资金系统统一制订的收付信息码</w:t>
      </w:r>
      <w:commentRangeEnd w:id="89"/>
      <w:r w:rsidR="00F62A7B">
        <w:rPr>
          <w:rStyle w:val="af4"/>
          <w:rFonts w:ascii="Times New Roman" w:hAnsi="Times New Roman"/>
          <w:kern w:val="2"/>
        </w:rPr>
        <w:commentReference w:id="89"/>
      </w:r>
      <w:r>
        <w:rPr>
          <w:rFonts w:hint="eastAsia"/>
          <w:lang w:eastAsia="zh-CN"/>
        </w:rPr>
        <w:t>；</w:t>
      </w:r>
    </w:p>
    <w:p w14:paraId="41651ADA"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5EC3FF5A"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2027F797" w14:textId="77777777" w:rsidR="008848BD" w:rsidRDefault="008848BD" w:rsidP="008848BD">
      <w:pPr>
        <w:pStyle w:val="40"/>
        <w:numPr>
          <w:ilvl w:val="3"/>
          <w:numId w:val="2"/>
        </w:numPr>
        <w:rPr>
          <w:lang w:eastAsia="zh-CN"/>
        </w:rPr>
      </w:pPr>
      <w:r>
        <w:rPr>
          <w:rFonts w:hint="eastAsia"/>
          <w:lang w:eastAsia="zh-CN"/>
        </w:rPr>
        <w:t>用户界面</w:t>
      </w:r>
    </w:p>
    <w:p w14:paraId="385211CE" w14:textId="77777777" w:rsidR="008848BD" w:rsidRPr="00D12323" w:rsidRDefault="008848BD" w:rsidP="008848BD">
      <w:pPr>
        <w:pStyle w:val="L-"/>
      </w:pPr>
      <w:r w:rsidRPr="00D12323">
        <w:rPr>
          <w:rFonts w:hint="eastAsia"/>
        </w:rPr>
        <w:t>图：</w:t>
      </w:r>
      <w:r>
        <w:rPr>
          <w:rFonts w:hint="eastAsia"/>
        </w:rPr>
        <w:t>3.2.9.5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统一收付信息码查询页面</w:t>
      </w:r>
    </w:p>
    <w:p w14:paraId="3F81DD49" w14:textId="77777777" w:rsidR="008848BD" w:rsidRPr="009A032E" w:rsidRDefault="00E75EE2" w:rsidP="008848BD">
      <w:r>
        <w:rPr>
          <w:noProof/>
          <w:lang w:eastAsia="zh-CN" w:bidi="ar-SA"/>
        </w:rPr>
        <w:drawing>
          <wp:inline distT="0" distB="0" distL="0" distR="0" wp14:anchorId="10A377F0" wp14:editId="6A3CE91C">
            <wp:extent cx="5267325" cy="2133600"/>
            <wp:effectExtent l="0" t="0" r="9525" b="0"/>
            <wp:docPr id="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7412FE00" w14:textId="77777777" w:rsidR="008848BD" w:rsidRDefault="008848BD" w:rsidP="008848BD">
      <w:pPr>
        <w:pStyle w:val="30"/>
        <w:numPr>
          <w:ilvl w:val="2"/>
          <w:numId w:val="2"/>
        </w:numPr>
        <w:rPr>
          <w:lang w:eastAsia="zh-CN"/>
        </w:rPr>
      </w:pPr>
      <w:bookmarkStart w:id="90" w:name="_Toc517685553"/>
      <w:bookmarkStart w:id="91" w:name="_Toc4183046"/>
      <w:r>
        <w:rPr>
          <w:rFonts w:hint="eastAsia"/>
          <w:lang w:eastAsia="zh-CN"/>
        </w:rPr>
        <w:t>收付信息码映射</w:t>
      </w:r>
      <w:bookmarkEnd w:id="90"/>
      <w:bookmarkEnd w:id="91"/>
    </w:p>
    <w:p w14:paraId="17A746F4" w14:textId="77777777" w:rsidR="008848BD" w:rsidRDefault="008848BD" w:rsidP="008848BD">
      <w:pPr>
        <w:pStyle w:val="40"/>
        <w:numPr>
          <w:ilvl w:val="3"/>
          <w:numId w:val="2"/>
        </w:numPr>
        <w:rPr>
          <w:lang w:eastAsia="zh-CN"/>
        </w:rPr>
      </w:pPr>
      <w:r>
        <w:rPr>
          <w:rFonts w:hint="eastAsia"/>
          <w:lang w:eastAsia="zh-CN"/>
        </w:rPr>
        <w:t>业务描述</w:t>
      </w:r>
    </w:p>
    <w:p w14:paraId="0759C959" w14:textId="77777777" w:rsidR="008848BD" w:rsidRDefault="008848BD" w:rsidP="008848BD">
      <w:pPr>
        <w:ind w:firstLine="420"/>
        <w:rPr>
          <w:lang w:eastAsia="zh-CN"/>
        </w:rPr>
      </w:pPr>
      <w:r>
        <w:rPr>
          <w:rFonts w:hint="eastAsia"/>
          <w:lang w:eastAsia="zh-CN"/>
        </w:rPr>
        <w:t>各个银行收付失败后，会返回不同的收付失败信息码，资金系统制订了统一收付信息码，这里将建立银行收付信息码和资金系统统一收付信息码的对应关系。</w:t>
      </w:r>
    </w:p>
    <w:p w14:paraId="1A8E127B"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5767C688" w14:textId="77777777" w:rsidR="008848BD" w:rsidRDefault="008848BD" w:rsidP="008848BD">
      <w:pPr>
        <w:pStyle w:val="40"/>
        <w:numPr>
          <w:ilvl w:val="3"/>
          <w:numId w:val="2"/>
        </w:numPr>
        <w:rPr>
          <w:lang w:eastAsia="zh-CN"/>
        </w:rPr>
      </w:pPr>
      <w:r>
        <w:rPr>
          <w:rFonts w:hint="eastAsia"/>
          <w:lang w:eastAsia="zh-CN"/>
        </w:rPr>
        <w:t>业务流程</w:t>
      </w:r>
    </w:p>
    <w:p w14:paraId="4338450B" w14:textId="77777777" w:rsidR="008848BD" w:rsidRDefault="008848BD" w:rsidP="008848BD">
      <w:pPr>
        <w:ind w:left="420"/>
      </w:pPr>
      <w:r>
        <w:rPr>
          <w:rFonts w:hint="eastAsia"/>
        </w:rPr>
        <w:t>无</w:t>
      </w:r>
    </w:p>
    <w:p w14:paraId="60BD9794" w14:textId="77777777" w:rsidR="008848BD" w:rsidRDefault="008848BD" w:rsidP="008848BD">
      <w:pPr>
        <w:pStyle w:val="40"/>
        <w:numPr>
          <w:ilvl w:val="3"/>
          <w:numId w:val="2"/>
        </w:numPr>
        <w:rPr>
          <w:lang w:eastAsia="zh-CN"/>
        </w:rPr>
      </w:pPr>
      <w:r>
        <w:rPr>
          <w:rFonts w:hint="eastAsia"/>
          <w:lang w:eastAsia="zh-CN"/>
        </w:rPr>
        <w:t>流程说明</w:t>
      </w:r>
    </w:p>
    <w:p w14:paraId="646CE7C6" w14:textId="77777777" w:rsidR="008848BD" w:rsidRDefault="008848BD" w:rsidP="008848BD">
      <w:pPr>
        <w:ind w:left="420"/>
      </w:pPr>
      <w:r>
        <w:rPr>
          <w:rFonts w:hint="eastAsia"/>
        </w:rPr>
        <w:t>无</w:t>
      </w:r>
    </w:p>
    <w:p w14:paraId="41047D0F"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771"/>
        <w:gridCol w:w="1469"/>
        <w:gridCol w:w="1274"/>
        <w:gridCol w:w="994"/>
        <w:gridCol w:w="1133"/>
        <w:gridCol w:w="851"/>
        <w:gridCol w:w="1122"/>
        <w:gridCol w:w="914"/>
      </w:tblGrid>
      <w:tr w:rsidR="008848BD" w:rsidRPr="00806E14" w14:paraId="4AA95E9E" w14:textId="77777777" w:rsidTr="008848BD">
        <w:trPr>
          <w:cantSplit/>
          <w:trHeight w:val="357"/>
          <w:tblHeader/>
        </w:trPr>
        <w:tc>
          <w:tcPr>
            <w:tcW w:w="5000" w:type="pct"/>
            <w:gridSpan w:val="8"/>
            <w:tcBorders>
              <w:bottom w:val="double" w:sz="4" w:space="0" w:color="FFFFFF"/>
            </w:tcBorders>
            <w:shd w:val="clear" w:color="auto" w:fill="E3EEF5"/>
          </w:tcPr>
          <w:p w14:paraId="643E7207" w14:textId="77777777" w:rsidR="008848BD" w:rsidRDefault="008848BD" w:rsidP="008848BD">
            <w:pPr>
              <w:jc w:val="center"/>
              <w:rPr>
                <w:rFonts w:ascii="宋体" w:hAnsi="宋体"/>
                <w:b/>
              </w:rPr>
            </w:pPr>
            <w:r>
              <w:rPr>
                <w:rFonts w:ascii="宋体" w:hAnsi="宋体" w:hint="eastAsia"/>
                <w:b/>
              </w:rPr>
              <w:t>收付状态映射-样例</w:t>
            </w:r>
          </w:p>
        </w:tc>
      </w:tr>
      <w:tr w:rsidR="008848BD" w:rsidRPr="005847B8" w14:paraId="575C86DB" w14:textId="77777777" w:rsidTr="008848BD">
        <w:trPr>
          <w:cantSplit/>
          <w:trHeight w:val="357"/>
          <w:tblHeader/>
        </w:trPr>
        <w:tc>
          <w:tcPr>
            <w:tcW w:w="452" w:type="pct"/>
            <w:tcBorders>
              <w:bottom w:val="double" w:sz="4" w:space="0" w:color="FFFFFF"/>
            </w:tcBorders>
            <w:shd w:val="clear" w:color="auto" w:fill="7C9BC1"/>
          </w:tcPr>
          <w:p w14:paraId="5E9FB8B3" w14:textId="77777777" w:rsidR="008848BD" w:rsidRPr="005847B8" w:rsidRDefault="008848BD" w:rsidP="008848BD">
            <w:pPr>
              <w:pStyle w:val="Cap1"/>
              <w:ind w:firstLineChars="100" w:firstLine="200"/>
              <w:rPr>
                <w:szCs w:val="18"/>
              </w:rPr>
            </w:pPr>
            <w:r w:rsidRPr="00F07C5B">
              <w:rPr>
                <w:rFonts w:hint="eastAsia"/>
                <w:szCs w:val="18"/>
              </w:rPr>
              <w:t>#</w:t>
            </w:r>
          </w:p>
        </w:tc>
        <w:tc>
          <w:tcPr>
            <w:tcW w:w="861" w:type="pct"/>
            <w:tcBorders>
              <w:bottom w:val="double" w:sz="4" w:space="0" w:color="FFFFFF"/>
            </w:tcBorders>
            <w:shd w:val="clear" w:color="auto" w:fill="7C9BC1"/>
          </w:tcPr>
          <w:p w14:paraId="307D9B0C" w14:textId="77777777" w:rsidR="008848BD" w:rsidRPr="004B698C" w:rsidRDefault="008848BD" w:rsidP="008848BD">
            <w:pPr>
              <w:pStyle w:val="Cap1"/>
              <w:ind w:firstLineChars="100" w:firstLine="200"/>
              <w:rPr>
                <w:szCs w:val="18"/>
              </w:rPr>
            </w:pPr>
            <w:r w:rsidRPr="004B698C">
              <w:rPr>
                <w:rFonts w:hint="eastAsia"/>
                <w:szCs w:val="18"/>
              </w:rPr>
              <w:t>直连银行线路代码</w:t>
            </w:r>
          </w:p>
        </w:tc>
        <w:tc>
          <w:tcPr>
            <w:tcW w:w="747" w:type="pct"/>
            <w:tcBorders>
              <w:bottom w:val="double" w:sz="4" w:space="0" w:color="FFFFFF"/>
            </w:tcBorders>
            <w:shd w:val="clear" w:color="auto" w:fill="7C9BC1"/>
          </w:tcPr>
          <w:p w14:paraId="5DB1E40A" w14:textId="77777777" w:rsidR="008848BD" w:rsidRPr="004B698C" w:rsidRDefault="008848BD" w:rsidP="008848BD">
            <w:pPr>
              <w:pStyle w:val="Cap1"/>
              <w:ind w:firstLineChars="100" w:firstLine="200"/>
              <w:rPr>
                <w:szCs w:val="18"/>
              </w:rPr>
            </w:pPr>
            <w:r w:rsidRPr="004B698C">
              <w:rPr>
                <w:rFonts w:hint="eastAsia"/>
                <w:szCs w:val="18"/>
              </w:rPr>
              <w:t>银行返回代码</w:t>
            </w:r>
          </w:p>
        </w:tc>
        <w:tc>
          <w:tcPr>
            <w:tcW w:w="583" w:type="pct"/>
            <w:tcBorders>
              <w:bottom w:val="double" w:sz="4" w:space="0" w:color="FFFFFF"/>
            </w:tcBorders>
            <w:shd w:val="clear" w:color="auto" w:fill="7C9BC1"/>
          </w:tcPr>
          <w:p w14:paraId="0C8634D1" w14:textId="77777777" w:rsidR="008848BD" w:rsidRPr="004B698C" w:rsidRDefault="008848BD" w:rsidP="008848BD">
            <w:pPr>
              <w:pStyle w:val="Cap1"/>
              <w:ind w:firstLineChars="100" w:firstLine="200"/>
              <w:rPr>
                <w:szCs w:val="18"/>
              </w:rPr>
            </w:pPr>
            <w:r w:rsidRPr="004B698C">
              <w:rPr>
                <w:rFonts w:hint="eastAsia"/>
                <w:szCs w:val="18"/>
              </w:rPr>
              <w:t>返回信息</w:t>
            </w:r>
          </w:p>
        </w:tc>
        <w:tc>
          <w:tcPr>
            <w:tcW w:w="664" w:type="pct"/>
            <w:tcBorders>
              <w:bottom w:val="double" w:sz="4" w:space="0" w:color="FFFFFF"/>
            </w:tcBorders>
            <w:shd w:val="clear" w:color="auto" w:fill="7C9BC1"/>
          </w:tcPr>
          <w:p w14:paraId="13A4FFF5" w14:textId="77777777" w:rsidR="008848BD" w:rsidRPr="004B698C" w:rsidRDefault="008848BD" w:rsidP="008848BD">
            <w:pPr>
              <w:pStyle w:val="Cap1"/>
              <w:ind w:firstLineChars="100" w:firstLine="200"/>
              <w:rPr>
                <w:szCs w:val="18"/>
              </w:rPr>
            </w:pPr>
            <w:r w:rsidRPr="004B698C">
              <w:rPr>
                <w:rFonts w:hint="eastAsia"/>
                <w:szCs w:val="18"/>
              </w:rPr>
              <w:t>对应支付状态</w:t>
            </w:r>
          </w:p>
        </w:tc>
        <w:tc>
          <w:tcPr>
            <w:tcW w:w="499" w:type="pct"/>
            <w:tcBorders>
              <w:bottom w:val="double" w:sz="4" w:space="0" w:color="FFFFFF"/>
            </w:tcBorders>
            <w:shd w:val="clear" w:color="auto" w:fill="7C9BC1"/>
          </w:tcPr>
          <w:p w14:paraId="3BFC1F2A" w14:textId="77777777" w:rsidR="008848BD" w:rsidRPr="004B698C" w:rsidRDefault="008848BD" w:rsidP="008848BD">
            <w:pPr>
              <w:pStyle w:val="Cap1"/>
              <w:ind w:firstLineChars="100" w:firstLine="200"/>
              <w:rPr>
                <w:szCs w:val="18"/>
              </w:rPr>
            </w:pPr>
            <w:r w:rsidRPr="004B698C">
              <w:rPr>
                <w:rFonts w:hint="eastAsia"/>
                <w:szCs w:val="18"/>
              </w:rPr>
              <w:t>支付类型</w:t>
            </w:r>
          </w:p>
        </w:tc>
        <w:tc>
          <w:tcPr>
            <w:tcW w:w="658" w:type="pct"/>
            <w:tcBorders>
              <w:bottom w:val="double" w:sz="4" w:space="0" w:color="FFFFFF"/>
            </w:tcBorders>
            <w:shd w:val="clear" w:color="auto" w:fill="7C9BC1"/>
          </w:tcPr>
          <w:p w14:paraId="52445AD5" w14:textId="77777777" w:rsidR="008848BD" w:rsidRPr="004B698C" w:rsidRDefault="008848BD" w:rsidP="008848BD">
            <w:pPr>
              <w:pStyle w:val="Cap1"/>
              <w:ind w:firstLineChars="100" w:firstLine="200"/>
              <w:rPr>
                <w:szCs w:val="18"/>
              </w:rPr>
            </w:pPr>
            <w:r w:rsidRPr="004B698C">
              <w:rPr>
                <w:rFonts w:hint="eastAsia"/>
                <w:szCs w:val="18"/>
              </w:rPr>
              <w:t>对应支付信息</w:t>
            </w:r>
          </w:p>
        </w:tc>
        <w:tc>
          <w:tcPr>
            <w:tcW w:w="536" w:type="pct"/>
            <w:tcBorders>
              <w:bottom w:val="double" w:sz="4" w:space="0" w:color="FFFFFF"/>
            </w:tcBorders>
            <w:shd w:val="clear" w:color="auto" w:fill="7C9BC1"/>
          </w:tcPr>
          <w:p w14:paraId="235D8FA6" w14:textId="77777777" w:rsidR="008848BD" w:rsidRPr="004B698C" w:rsidRDefault="008848BD" w:rsidP="008848BD">
            <w:pPr>
              <w:pStyle w:val="Cap1"/>
              <w:ind w:firstLineChars="100" w:firstLine="200"/>
              <w:rPr>
                <w:szCs w:val="18"/>
              </w:rPr>
            </w:pPr>
            <w:r w:rsidRPr="004B698C">
              <w:rPr>
                <w:rFonts w:hint="eastAsia"/>
                <w:szCs w:val="18"/>
              </w:rPr>
              <w:t>是否有效</w:t>
            </w:r>
          </w:p>
        </w:tc>
      </w:tr>
      <w:tr w:rsidR="008848BD" w:rsidRPr="00806E14" w14:paraId="52C6B0CF" w14:textId="77777777" w:rsidTr="008848BD">
        <w:trPr>
          <w:cantSplit/>
          <w:trHeight w:val="324"/>
        </w:trPr>
        <w:tc>
          <w:tcPr>
            <w:tcW w:w="452" w:type="pct"/>
            <w:shd w:val="clear" w:color="auto" w:fill="E3EEF5"/>
            <w:vAlign w:val="center"/>
          </w:tcPr>
          <w:p w14:paraId="13AE5834" w14:textId="77777777" w:rsidR="008848BD" w:rsidRPr="005D789A" w:rsidRDefault="008848BD" w:rsidP="008848BD">
            <w:pPr>
              <w:pStyle w:val="Cap2"/>
              <w:jc w:val="center"/>
              <w:rPr>
                <w:lang w:eastAsia="zh-CN"/>
              </w:rPr>
            </w:pPr>
            <w:r w:rsidRPr="005D789A">
              <w:rPr>
                <w:lang w:eastAsia="zh-CN"/>
              </w:rPr>
              <w:t>1</w:t>
            </w:r>
          </w:p>
        </w:tc>
        <w:tc>
          <w:tcPr>
            <w:tcW w:w="861" w:type="pct"/>
            <w:shd w:val="clear" w:color="auto" w:fill="E3EEF5"/>
          </w:tcPr>
          <w:p w14:paraId="227A71C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E6C6DB5" w14:textId="77777777" w:rsidR="008848BD" w:rsidRPr="002C66EA" w:rsidRDefault="008848BD" w:rsidP="008848BD">
            <w:pPr>
              <w:jc w:val="center"/>
              <w:rPr>
                <w:rFonts w:ascii="Arial" w:hAnsi="Arial" w:cs="Arial"/>
              </w:rPr>
            </w:pPr>
            <w:r w:rsidRPr="002C66EA">
              <w:rPr>
                <w:rFonts w:ascii="Arial" w:hAnsi="Arial" w:cs="Arial" w:hint="eastAsia"/>
              </w:rPr>
              <w:t>0+7</w:t>
            </w:r>
          </w:p>
        </w:tc>
        <w:tc>
          <w:tcPr>
            <w:tcW w:w="583" w:type="pct"/>
            <w:shd w:val="clear" w:color="auto" w:fill="E3EEF5"/>
          </w:tcPr>
          <w:p w14:paraId="30B9A759"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664" w:type="pct"/>
            <w:shd w:val="clear" w:color="auto" w:fill="E3EEF5"/>
          </w:tcPr>
          <w:p w14:paraId="5D55DF11"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499" w:type="pct"/>
            <w:shd w:val="clear" w:color="auto" w:fill="E3EEF5"/>
          </w:tcPr>
          <w:p w14:paraId="425B71EE" w14:textId="77777777" w:rsidR="008848BD" w:rsidRPr="00F52EE0" w:rsidRDefault="008848BD" w:rsidP="008848BD">
            <w:pPr>
              <w:jc w:val="center"/>
              <w:rPr>
                <w:rFonts w:ascii="Arial" w:hAnsi="Arial" w:cs="Arial"/>
              </w:rPr>
            </w:pPr>
            <w:r>
              <w:rPr>
                <w:rFonts w:ascii="Arial" w:hAnsi="Arial" w:cs="Arial" w:hint="eastAsia"/>
              </w:rPr>
              <w:t>单笔支付</w:t>
            </w:r>
          </w:p>
        </w:tc>
        <w:tc>
          <w:tcPr>
            <w:tcW w:w="658" w:type="pct"/>
            <w:shd w:val="clear" w:color="auto" w:fill="E3EEF5"/>
          </w:tcPr>
          <w:p w14:paraId="492EA0BC" w14:textId="77777777" w:rsidR="008848BD" w:rsidRDefault="008848BD" w:rsidP="008848BD">
            <w:pPr>
              <w:jc w:val="center"/>
              <w:rPr>
                <w:rFonts w:ascii="宋体" w:hAnsi="宋体" w:cs="宋体"/>
                <w:color w:val="000000"/>
              </w:rPr>
            </w:pPr>
            <w:r>
              <w:rPr>
                <w:rFonts w:hint="eastAsia"/>
                <w:color w:val="000000"/>
              </w:rPr>
              <w:t>S0000</w:t>
            </w:r>
          </w:p>
        </w:tc>
        <w:tc>
          <w:tcPr>
            <w:tcW w:w="536" w:type="pct"/>
            <w:shd w:val="clear" w:color="auto" w:fill="E3EEF5"/>
          </w:tcPr>
          <w:p w14:paraId="1CD92E01" w14:textId="77777777" w:rsidR="008848BD" w:rsidRDefault="008848BD" w:rsidP="008848BD">
            <w:pPr>
              <w:jc w:val="center"/>
            </w:pPr>
            <w:r w:rsidRPr="002F67F7">
              <w:rPr>
                <w:rFonts w:ascii="Arial" w:hAnsi="Arial" w:cs="Arial" w:hint="eastAsia"/>
              </w:rPr>
              <w:t>是</w:t>
            </w:r>
          </w:p>
        </w:tc>
      </w:tr>
      <w:tr w:rsidR="008848BD" w:rsidRPr="00806E14" w14:paraId="0EBEA9D7" w14:textId="77777777" w:rsidTr="008848BD">
        <w:trPr>
          <w:cantSplit/>
          <w:trHeight w:val="324"/>
        </w:trPr>
        <w:tc>
          <w:tcPr>
            <w:tcW w:w="452" w:type="pct"/>
            <w:shd w:val="clear" w:color="auto" w:fill="E3EEF5"/>
            <w:vAlign w:val="center"/>
          </w:tcPr>
          <w:p w14:paraId="2B79C3E0" w14:textId="77777777" w:rsidR="008848BD" w:rsidRPr="005D789A" w:rsidRDefault="008848BD" w:rsidP="008848BD">
            <w:pPr>
              <w:pStyle w:val="Cap2"/>
              <w:jc w:val="center"/>
              <w:rPr>
                <w:lang w:eastAsia="zh-CN"/>
              </w:rPr>
            </w:pPr>
            <w:r>
              <w:rPr>
                <w:rFonts w:hint="eastAsia"/>
                <w:lang w:eastAsia="zh-CN"/>
              </w:rPr>
              <w:t>2</w:t>
            </w:r>
          </w:p>
        </w:tc>
        <w:tc>
          <w:tcPr>
            <w:tcW w:w="861" w:type="pct"/>
            <w:shd w:val="clear" w:color="auto" w:fill="E3EEF5"/>
          </w:tcPr>
          <w:p w14:paraId="795C3792"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61CCDC04" w14:textId="77777777" w:rsidR="008848BD" w:rsidRPr="002C66EA" w:rsidRDefault="008848BD" w:rsidP="008848BD">
            <w:pPr>
              <w:jc w:val="center"/>
              <w:rPr>
                <w:rFonts w:ascii="Arial" w:hAnsi="Arial" w:cs="Arial"/>
              </w:rPr>
            </w:pPr>
            <w:r w:rsidRPr="002C66EA">
              <w:rPr>
                <w:rFonts w:ascii="Arial" w:hAnsi="Arial" w:cs="Arial" w:hint="eastAsia"/>
              </w:rPr>
              <w:t>0+0</w:t>
            </w:r>
          </w:p>
        </w:tc>
        <w:tc>
          <w:tcPr>
            <w:tcW w:w="583" w:type="pct"/>
            <w:shd w:val="clear" w:color="auto" w:fill="E3EEF5"/>
          </w:tcPr>
          <w:p w14:paraId="0B216896"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提交成功</w:t>
            </w:r>
            <w:r w:rsidRPr="002C66EA">
              <w:rPr>
                <w:rFonts w:ascii="Arial" w:hAnsi="Arial" w:cs="Arial" w:hint="eastAsia"/>
                <w:lang w:eastAsia="zh-CN"/>
              </w:rPr>
              <w:t>,</w:t>
            </w:r>
            <w:r w:rsidRPr="002C66EA">
              <w:rPr>
                <w:rFonts w:ascii="Arial" w:hAnsi="Arial" w:cs="Arial" w:hint="eastAsia"/>
                <w:lang w:eastAsia="zh-CN"/>
              </w:rPr>
              <w:t>等待银行处理</w:t>
            </w:r>
          </w:p>
        </w:tc>
        <w:tc>
          <w:tcPr>
            <w:tcW w:w="664" w:type="pct"/>
            <w:shd w:val="clear" w:color="auto" w:fill="E3EEF5"/>
          </w:tcPr>
          <w:p w14:paraId="1BB601E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3073083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480E8935"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0B299AE" w14:textId="77777777" w:rsidR="008848BD" w:rsidRDefault="008848BD" w:rsidP="008848BD">
            <w:pPr>
              <w:jc w:val="center"/>
            </w:pPr>
            <w:r w:rsidRPr="002F67F7">
              <w:rPr>
                <w:rFonts w:ascii="Arial" w:hAnsi="Arial" w:cs="Arial" w:hint="eastAsia"/>
              </w:rPr>
              <w:t>是</w:t>
            </w:r>
          </w:p>
        </w:tc>
      </w:tr>
      <w:tr w:rsidR="008848BD" w:rsidRPr="00806E14" w14:paraId="154D7911" w14:textId="77777777" w:rsidTr="008848BD">
        <w:trPr>
          <w:cantSplit/>
          <w:trHeight w:val="324"/>
        </w:trPr>
        <w:tc>
          <w:tcPr>
            <w:tcW w:w="452" w:type="pct"/>
            <w:shd w:val="clear" w:color="auto" w:fill="E3EEF5"/>
            <w:vAlign w:val="center"/>
          </w:tcPr>
          <w:p w14:paraId="438659DF" w14:textId="77777777" w:rsidR="008848BD" w:rsidRPr="005D789A" w:rsidRDefault="008848BD" w:rsidP="008848BD">
            <w:pPr>
              <w:pStyle w:val="Cap2"/>
              <w:jc w:val="center"/>
              <w:rPr>
                <w:lang w:eastAsia="zh-CN"/>
              </w:rPr>
            </w:pPr>
            <w:r>
              <w:rPr>
                <w:rFonts w:hint="eastAsia"/>
                <w:lang w:eastAsia="zh-CN"/>
              </w:rPr>
              <w:t>3</w:t>
            </w:r>
          </w:p>
        </w:tc>
        <w:tc>
          <w:tcPr>
            <w:tcW w:w="861" w:type="pct"/>
            <w:shd w:val="clear" w:color="auto" w:fill="E3EEF5"/>
          </w:tcPr>
          <w:p w14:paraId="1432A5C4"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760E1D4D" w14:textId="77777777" w:rsidR="008848BD" w:rsidRPr="002C66EA" w:rsidRDefault="008848BD" w:rsidP="008848BD">
            <w:pPr>
              <w:jc w:val="center"/>
              <w:rPr>
                <w:rFonts w:ascii="Arial" w:hAnsi="Arial" w:cs="Arial"/>
              </w:rPr>
            </w:pPr>
            <w:r w:rsidRPr="002C66EA">
              <w:rPr>
                <w:rFonts w:ascii="Arial" w:hAnsi="Arial" w:cs="Arial" w:hint="eastAsia"/>
              </w:rPr>
              <w:t>0+1</w:t>
            </w:r>
          </w:p>
        </w:tc>
        <w:tc>
          <w:tcPr>
            <w:tcW w:w="583" w:type="pct"/>
            <w:shd w:val="clear" w:color="auto" w:fill="E3EEF5"/>
          </w:tcPr>
          <w:p w14:paraId="16870FA8"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授权成功</w:t>
            </w:r>
            <w:r w:rsidRPr="002C66EA">
              <w:rPr>
                <w:rFonts w:ascii="Arial" w:hAnsi="Arial" w:cs="Arial" w:hint="eastAsia"/>
                <w:lang w:eastAsia="zh-CN"/>
              </w:rPr>
              <w:t xml:space="preserve">, </w:t>
            </w:r>
            <w:r w:rsidRPr="002C66EA">
              <w:rPr>
                <w:rFonts w:ascii="Arial" w:hAnsi="Arial" w:cs="Arial" w:hint="eastAsia"/>
                <w:lang w:eastAsia="zh-CN"/>
              </w:rPr>
              <w:t>等待银行处理</w:t>
            </w:r>
          </w:p>
        </w:tc>
        <w:tc>
          <w:tcPr>
            <w:tcW w:w="664" w:type="pct"/>
            <w:shd w:val="clear" w:color="auto" w:fill="E3EEF5"/>
          </w:tcPr>
          <w:p w14:paraId="56705D1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2FB06359"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CE009F4"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59EA8718" w14:textId="77777777" w:rsidR="008848BD" w:rsidRDefault="008848BD" w:rsidP="008848BD">
            <w:pPr>
              <w:jc w:val="center"/>
            </w:pPr>
            <w:r w:rsidRPr="002F67F7">
              <w:rPr>
                <w:rFonts w:ascii="Arial" w:hAnsi="Arial" w:cs="Arial" w:hint="eastAsia"/>
              </w:rPr>
              <w:t>是</w:t>
            </w:r>
          </w:p>
        </w:tc>
      </w:tr>
      <w:tr w:rsidR="008848BD" w:rsidRPr="00806E14" w14:paraId="17629EFA" w14:textId="77777777" w:rsidTr="008848BD">
        <w:trPr>
          <w:cantSplit/>
          <w:trHeight w:val="324"/>
        </w:trPr>
        <w:tc>
          <w:tcPr>
            <w:tcW w:w="452" w:type="pct"/>
            <w:shd w:val="clear" w:color="auto" w:fill="E3EEF5"/>
            <w:vAlign w:val="center"/>
          </w:tcPr>
          <w:p w14:paraId="582A3061" w14:textId="77777777" w:rsidR="008848BD" w:rsidRPr="005D789A" w:rsidRDefault="008848BD" w:rsidP="008848BD">
            <w:pPr>
              <w:pStyle w:val="Cap2"/>
              <w:jc w:val="center"/>
              <w:rPr>
                <w:lang w:eastAsia="zh-CN"/>
              </w:rPr>
            </w:pPr>
            <w:r>
              <w:rPr>
                <w:rFonts w:hint="eastAsia"/>
                <w:lang w:eastAsia="zh-CN"/>
              </w:rPr>
              <w:t>4</w:t>
            </w:r>
          </w:p>
        </w:tc>
        <w:tc>
          <w:tcPr>
            <w:tcW w:w="861" w:type="pct"/>
            <w:shd w:val="clear" w:color="auto" w:fill="E3EEF5"/>
          </w:tcPr>
          <w:p w14:paraId="658EE3B6"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35C29B3A" w14:textId="77777777" w:rsidR="008848BD" w:rsidRPr="002C66EA" w:rsidRDefault="008848BD" w:rsidP="008848BD">
            <w:pPr>
              <w:jc w:val="center"/>
              <w:rPr>
                <w:rFonts w:ascii="Arial" w:hAnsi="Arial" w:cs="Arial"/>
              </w:rPr>
            </w:pPr>
            <w:r w:rsidRPr="002C66EA">
              <w:rPr>
                <w:rFonts w:ascii="Arial" w:hAnsi="Arial" w:cs="Arial" w:hint="eastAsia"/>
              </w:rPr>
              <w:t>0+2</w:t>
            </w:r>
          </w:p>
        </w:tc>
        <w:tc>
          <w:tcPr>
            <w:tcW w:w="583" w:type="pct"/>
            <w:shd w:val="clear" w:color="auto" w:fill="E3EEF5"/>
          </w:tcPr>
          <w:p w14:paraId="05C9DF4F" w14:textId="77777777" w:rsidR="008848BD" w:rsidRPr="002C66EA" w:rsidRDefault="008848BD" w:rsidP="008848BD">
            <w:pPr>
              <w:jc w:val="center"/>
              <w:rPr>
                <w:rFonts w:ascii="Arial" w:hAnsi="Arial" w:cs="Arial"/>
              </w:rPr>
            </w:pPr>
            <w:r w:rsidRPr="002C66EA">
              <w:rPr>
                <w:rFonts w:ascii="Arial" w:hAnsi="Arial" w:cs="Arial" w:hint="eastAsia"/>
              </w:rPr>
              <w:t>等待授权</w:t>
            </w:r>
          </w:p>
        </w:tc>
        <w:tc>
          <w:tcPr>
            <w:tcW w:w="664" w:type="pct"/>
            <w:shd w:val="clear" w:color="auto" w:fill="E3EEF5"/>
          </w:tcPr>
          <w:p w14:paraId="2C88880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0CD671F2"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9DE13C1"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7A8877C" w14:textId="77777777" w:rsidR="008848BD" w:rsidRDefault="008848BD" w:rsidP="008848BD">
            <w:pPr>
              <w:jc w:val="center"/>
            </w:pPr>
            <w:r w:rsidRPr="002F67F7">
              <w:rPr>
                <w:rFonts w:ascii="Arial" w:hAnsi="Arial" w:cs="Arial" w:hint="eastAsia"/>
              </w:rPr>
              <w:t>是</w:t>
            </w:r>
          </w:p>
        </w:tc>
      </w:tr>
      <w:tr w:rsidR="008848BD" w:rsidRPr="00806E14" w14:paraId="12B40E59" w14:textId="77777777" w:rsidTr="008848BD">
        <w:trPr>
          <w:cantSplit/>
          <w:trHeight w:val="324"/>
        </w:trPr>
        <w:tc>
          <w:tcPr>
            <w:tcW w:w="452" w:type="pct"/>
            <w:shd w:val="clear" w:color="auto" w:fill="E3EEF5"/>
            <w:vAlign w:val="center"/>
          </w:tcPr>
          <w:p w14:paraId="3D79AB45" w14:textId="77777777" w:rsidR="008848BD" w:rsidRPr="005D789A" w:rsidRDefault="008848BD" w:rsidP="008848BD">
            <w:pPr>
              <w:pStyle w:val="Cap2"/>
              <w:jc w:val="center"/>
              <w:rPr>
                <w:lang w:eastAsia="zh-CN"/>
              </w:rPr>
            </w:pPr>
            <w:r>
              <w:rPr>
                <w:rFonts w:hint="eastAsia"/>
                <w:lang w:eastAsia="zh-CN"/>
              </w:rPr>
              <w:t>5</w:t>
            </w:r>
          </w:p>
        </w:tc>
        <w:tc>
          <w:tcPr>
            <w:tcW w:w="861" w:type="pct"/>
            <w:shd w:val="clear" w:color="auto" w:fill="E3EEF5"/>
          </w:tcPr>
          <w:p w14:paraId="7FAC56B8"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1187DD30" w14:textId="77777777" w:rsidR="008848BD" w:rsidRPr="002C66EA" w:rsidRDefault="008848BD" w:rsidP="008848BD">
            <w:pPr>
              <w:jc w:val="center"/>
              <w:rPr>
                <w:rFonts w:ascii="Arial" w:hAnsi="Arial" w:cs="Arial"/>
              </w:rPr>
            </w:pPr>
            <w:r w:rsidRPr="002C66EA">
              <w:rPr>
                <w:rFonts w:ascii="Arial" w:hAnsi="Arial" w:cs="Arial" w:hint="eastAsia"/>
              </w:rPr>
              <w:t>0+3</w:t>
            </w:r>
          </w:p>
        </w:tc>
        <w:tc>
          <w:tcPr>
            <w:tcW w:w="583" w:type="pct"/>
            <w:shd w:val="clear" w:color="auto" w:fill="E3EEF5"/>
          </w:tcPr>
          <w:p w14:paraId="243D3628" w14:textId="77777777" w:rsidR="008848BD" w:rsidRPr="002C66EA" w:rsidRDefault="008848BD" w:rsidP="008848BD">
            <w:pPr>
              <w:jc w:val="center"/>
              <w:rPr>
                <w:rFonts w:ascii="Arial" w:hAnsi="Arial" w:cs="Arial"/>
              </w:rPr>
            </w:pPr>
            <w:r w:rsidRPr="002C66EA">
              <w:rPr>
                <w:rFonts w:ascii="Arial" w:hAnsi="Arial" w:cs="Arial" w:hint="eastAsia"/>
              </w:rPr>
              <w:t>等待二次授权</w:t>
            </w:r>
          </w:p>
        </w:tc>
        <w:tc>
          <w:tcPr>
            <w:tcW w:w="664" w:type="pct"/>
            <w:shd w:val="clear" w:color="auto" w:fill="E3EEF5"/>
          </w:tcPr>
          <w:p w14:paraId="5B536D74"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2A9ADB9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1E6677A"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4F1C7B53" w14:textId="77777777" w:rsidR="008848BD" w:rsidRDefault="008848BD" w:rsidP="008848BD">
            <w:pPr>
              <w:jc w:val="center"/>
            </w:pPr>
            <w:r w:rsidRPr="002F67F7">
              <w:rPr>
                <w:rFonts w:ascii="Arial" w:hAnsi="Arial" w:cs="Arial" w:hint="eastAsia"/>
              </w:rPr>
              <w:t>是</w:t>
            </w:r>
          </w:p>
        </w:tc>
      </w:tr>
      <w:tr w:rsidR="008848BD" w:rsidRPr="00806E14" w14:paraId="16F25C32" w14:textId="77777777" w:rsidTr="008848BD">
        <w:trPr>
          <w:cantSplit/>
          <w:trHeight w:val="324"/>
        </w:trPr>
        <w:tc>
          <w:tcPr>
            <w:tcW w:w="452" w:type="pct"/>
            <w:shd w:val="clear" w:color="auto" w:fill="E3EEF5"/>
            <w:vAlign w:val="center"/>
          </w:tcPr>
          <w:p w14:paraId="20973517" w14:textId="77777777" w:rsidR="008848BD" w:rsidRPr="005D789A" w:rsidRDefault="008848BD" w:rsidP="008848BD">
            <w:pPr>
              <w:pStyle w:val="Cap2"/>
              <w:jc w:val="center"/>
              <w:rPr>
                <w:lang w:eastAsia="zh-CN"/>
              </w:rPr>
            </w:pPr>
            <w:r>
              <w:rPr>
                <w:rFonts w:hint="eastAsia"/>
                <w:lang w:eastAsia="zh-CN"/>
              </w:rPr>
              <w:t>6</w:t>
            </w:r>
          </w:p>
        </w:tc>
        <w:tc>
          <w:tcPr>
            <w:tcW w:w="861" w:type="pct"/>
            <w:shd w:val="clear" w:color="auto" w:fill="E3EEF5"/>
          </w:tcPr>
          <w:p w14:paraId="63DC7524"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1B86D25A" w14:textId="77777777" w:rsidR="008848BD" w:rsidRPr="002C66EA" w:rsidRDefault="008848BD" w:rsidP="008848BD">
            <w:pPr>
              <w:jc w:val="center"/>
              <w:rPr>
                <w:rFonts w:ascii="Arial" w:hAnsi="Arial" w:cs="Arial"/>
              </w:rPr>
            </w:pPr>
            <w:r w:rsidRPr="002C66EA">
              <w:rPr>
                <w:rFonts w:ascii="Arial" w:hAnsi="Arial" w:cs="Arial" w:hint="eastAsia"/>
              </w:rPr>
              <w:t>0+4</w:t>
            </w:r>
          </w:p>
        </w:tc>
        <w:tc>
          <w:tcPr>
            <w:tcW w:w="583" w:type="pct"/>
            <w:shd w:val="clear" w:color="auto" w:fill="E3EEF5"/>
          </w:tcPr>
          <w:p w14:paraId="1E408C3B" w14:textId="77777777" w:rsidR="008848BD" w:rsidRPr="002C66EA" w:rsidRDefault="008848BD" w:rsidP="008848BD">
            <w:pPr>
              <w:jc w:val="center"/>
              <w:rPr>
                <w:rFonts w:ascii="Arial" w:hAnsi="Arial" w:cs="Arial"/>
              </w:rPr>
            </w:pPr>
            <w:r w:rsidRPr="002C66EA">
              <w:rPr>
                <w:rFonts w:ascii="Arial" w:hAnsi="Arial" w:cs="Arial" w:hint="eastAsia"/>
              </w:rPr>
              <w:t>等待银行答复</w:t>
            </w:r>
          </w:p>
        </w:tc>
        <w:tc>
          <w:tcPr>
            <w:tcW w:w="664" w:type="pct"/>
            <w:shd w:val="clear" w:color="auto" w:fill="E3EEF5"/>
          </w:tcPr>
          <w:p w14:paraId="2D507C7D"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03C4A51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29FD7F54"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D0A808B" w14:textId="77777777" w:rsidR="008848BD" w:rsidRDefault="008848BD" w:rsidP="008848BD">
            <w:pPr>
              <w:jc w:val="center"/>
            </w:pPr>
            <w:r w:rsidRPr="002F67F7">
              <w:rPr>
                <w:rFonts w:ascii="Arial" w:hAnsi="Arial" w:cs="Arial" w:hint="eastAsia"/>
              </w:rPr>
              <w:t>是</w:t>
            </w:r>
          </w:p>
        </w:tc>
      </w:tr>
      <w:tr w:rsidR="008848BD" w:rsidRPr="00806E14" w14:paraId="5A0F3DBA" w14:textId="77777777" w:rsidTr="008848BD">
        <w:trPr>
          <w:cantSplit/>
          <w:trHeight w:val="324"/>
        </w:trPr>
        <w:tc>
          <w:tcPr>
            <w:tcW w:w="452" w:type="pct"/>
            <w:shd w:val="clear" w:color="auto" w:fill="E3EEF5"/>
            <w:vAlign w:val="center"/>
          </w:tcPr>
          <w:p w14:paraId="6AC79BD7" w14:textId="77777777" w:rsidR="008848BD" w:rsidRPr="005D789A" w:rsidRDefault="008848BD" w:rsidP="008848BD">
            <w:pPr>
              <w:pStyle w:val="Cap2"/>
              <w:jc w:val="center"/>
              <w:rPr>
                <w:lang w:eastAsia="zh-CN"/>
              </w:rPr>
            </w:pPr>
            <w:r>
              <w:rPr>
                <w:rFonts w:hint="eastAsia"/>
                <w:lang w:eastAsia="zh-CN"/>
              </w:rPr>
              <w:t>7</w:t>
            </w:r>
          </w:p>
        </w:tc>
        <w:tc>
          <w:tcPr>
            <w:tcW w:w="861" w:type="pct"/>
            <w:shd w:val="clear" w:color="auto" w:fill="E3EEF5"/>
          </w:tcPr>
          <w:p w14:paraId="06B2715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06B3796B" w14:textId="77777777" w:rsidR="008848BD" w:rsidRPr="002C66EA" w:rsidRDefault="008848BD" w:rsidP="008848BD">
            <w:pPr>
              <w:jc w:val="center"/>
              <w:rPr>
                <w:rFonts w:ascii="Arial" w:hAnsi="Arial" w:cs="Arial"/>
              </w:rPr>
            </w:pPr>
            <w:r w:rsidRPr="002C66EA">
              <w:rPr>
                <w:rFonts w:ascii="Arial" w:hAnsi="Arial" w:cs="Arial" w:hint="eastAsia"/>
              </w:rPr>
              <w:t>0+5</w:t>
            </w:r>
          </w:p>
        </w:tc>
        <w:tc>
          <w:tcPr>
            <w:tcW w:w="583" w:type="pct"/>
            <w:shd w:val="clear" w:color="auto" w:fill="E3EEF5"/>
          </w:tcPr>
          <w:p w14:paraId="2E45AAAE" w14:textId="77777777" w:rsidR="008848BD" w:rsidRPr="002C66EA" w:rsidRDefault="008848BD" w:rsidP="008848BD">
            <w:pPr>
              <w:jc w:val="center"/>
              <w:rPr>
                <w:rFonts w:ascii="Arial" w:hAnsi="Arial" w:cs="Arial"/>
              </w:rPr>
            </w:pPr>
            <w:r w:rsidRPr="002C66EA">
              <w:rPr>
                <w:rFonts w:ascii="Arial" w:hAnsi="Arial" w:cs="Arial" w:hint="eastAsia"/>
              </w:rPr>
              <w:t>主机返回待处理</w:t>
            </w:r>
          </w:p>
        </w:tc>
        <w:tc>
          <w:tcPr>
            <w:tcW w:w="664" w:type="pct"/>
            <w:shd w:val="clear" w:color="auto" w:fill="E3EEF5"/>
          </w:tcPr>
          <w:p w14:paraId="41B1A084"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5667B07C"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62EA584A"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534A0784" w14:textId="77777777" w:rsidR="008848BD" w:rsidRDefault="008848BD" w:rsidP="008848BD">
            <w:pPr>
              <w:jc w:val="center"/>
            </w:pPr>
            <w:r w:rsidRPr="002F67F7">
              <w:rPr>
                <w:rFonts w:ascii="Arial" w:hAnsi="Arial" w:cs="Arial" w:hint="eastAsia"/>
              </w:rPr>
              <w:t>是</w:t>
            </w:r>
          </w:p>
        </w:tc>
      </w:tr>
      <w:tr w:rsidR="008848BD" w:rsidRPr="00806E14" w14:paraId="1AEFC50E" w14:textId="77777777" w:rsidTr="008848BD">
        <w:trPr>
          <w:cantSplit/>
          <w:trHeight w:val="324"/>
        </w:trPr>
        <w:tc>
          <w:tcPr>
            <w:tcW w:w="452" w:type="pct"/>
            <w:shd w:val="clear" w:color="auto" w:fill="E3EEF5"/>
            <w:vAlign w:val="center"/>
          </w:tcPr>
          <w:p w14:paraId="15BFDC31" w14:textId="77777777" w:rsidR="008848BD" w:rsidRPr="005D789A" w:rsidRDefault="008848BD" w:rsidP="008848BD">
            <w:pPr>
              <w:pStyle w:val="Cap2"/>
              <w:jc w:val="center"/>
              <w:rPr>
                <w:lang w:eastAsia="zh-CN"/>
              </w:rPr>
            </w:pPr>
            <w:r>
              <w:rPr>
                <w:rFonts w:hint="eastAsia"/>
                <w:lang w:eastAsia="zh-CN"/>
              </w:rPr>
              <w:t>8</w:t>
            </w:r>
          </w:p>
        </w:tc>
        <w:tc>
          <w:tcPr>
            <w:tcW w:w="861" w:type="pct"/>
            <w:shd w:val="clear" w:color="auto" w:fill="E3EEF5"/>
          </w:tcPr>
          <w:p w14:paraId="7C6F128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C278164" w14:textId="77777777" w:rsidR="008848BD" w:rsidRPr="002C66EA" w:rsidRDefault="008848BD" w:rsidP="008848BD">
            <w:pPr>
              <w:jc w:val="center"/>
              <w:rPr>
                <w:rFonts w:ascii="Arial" w:hAnsi="Arial" w:cs="Arial"/>
              </w:rPr>
            </w:pPr>
            <w:r w:rsidRPr="002C66EA">
              <w:rPr>
                <w:rFonts w:ascii="Arial" w:hAnsi="Arial" w:cs="Arial" w:hint="eastAsia"/>
              </w:rPr>
              <w:t>0+9</w:t>
            </w:r>
          </w:p>
        </w:tc>
        <w:tc>
          <w:tcPr>
            <w:tcW w:w="583" w:type="pct"/>
            <w:shd w:val="clear" w:color="auto" w:fill="E3EEF5"/>
          </w:tcPr>
          <w:p w14:paraId="229BAEF9" w14:textId="77777777" w:rsidR="008848BD" w:rsidRPr="002C66EA" w:rsidRDefault="008848BD" w:rsidP="008848BD">
            <w:pPr>
              <w:jc w:val="center"/>
              <w:rPr>
                <w:rFonts w:ascii="Arial" w:hAnsi="Arial" w:cs="Arial"/>
              </w:rPr>
            </w:pPr>
            <w:r w:rsidRPr="002C66EA">
              <w:rPr>
                <w:rFonts w:ascii="Arial" w:hAnsi="Arial" w:cs="Arial" w:hint="eastAsia"/>
              </w:rPr>
              <w:t>银行正在处理</w:t>
            </w:r>
          </w:p>
        </w:tc>
        <w:tc>
          <w:tcPr>
            <w:tcW w:w="664" w:type="pct"/>
            <w:shd w:val="clear" w:color="auto" w:fill="E3EEF5"/>
          </w:tcPr>
          <w:p w14:paraId="4994518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5A08CEC2"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EF0C816"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1638C524" w14:textId="77777777" w:rsidR="008848BD" w:rsidRDefault="008848BD" w:rsidP="008848BD">
            <w:pPr>
              <w:jc w:val="center"/>
            </w:pPr>
            <w:r w:rsidRPr="002F67F7">
              <w:rPr>
                <w:rFonts w:ascii="Arial" w:hAnsi="Arial" w:cs="Arial" w:hint="eastAsia"/>
              </w:rPr>
              <w:t>是</w:t>
            </w:r>
          </w:p>
        </w:tc>
      </w:tr>
      <w:tr w:rsidR="008848BD" w:rsidRPr="00806E14" w14:paraId="1B84917D" w14:textId="77777777" w:rsidTr="008848BD">
        <w:trPr>
          <w:cantSplit/>
          <w:trHeight w:val="324"/>
        </w:trPr>
        <w:tc>
          <w:tcPr>
            <w:tcW w:w="452" w:type="pct"/>
            <w:shd w:val="clear" w:color="auto" w:fill="E3EEF5"/>
            <w:vAlign w:val="center"/>
          </w:tcPr>
          <w:p w14:paraId="7B676ECB" w14:textId="77777777" w:rsidR="008848BD" w:rsidRPr="005D789A" w:rsidRDefault="008848BD" w:rsidP="008848BD">
            <w:pPr>
              <w:pStyle w:val="Cap2"/>
              <w:jc w:val="center"/>
              <w:rPr>
                <w:lang w:eastAsia="zh-CN"/>
              </w:rPr>
            </w:pPr>
            <w:r>
              <w:rPr>
                <w:rFonts w:hint="eastAsia"/>
                <w:lang w:eastAsia="zh-CN"/>
              </w:rPr>
              <w:t>9</w:t>
            </w:r>
          </w:p>
        </w:tc>
        <w:tc>
          <w:tcPr>
            <w:tcW w:w="861" w:type="pct"/>
            <w:shd w:val="clear" w:color="auto" w:fill="E3EEF5"/>
          </w:tcPr>
          <w:p w14:paraId="4A12513D"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3BC375CA" w14:textId="77777777" w:rsidR="008848BD" w:rsidRPr="002C66EA" w:rsidRDefault="008848BD" w:rsidP="008848BD">
            <w:pPr>
              <w:jc w:val="center"/>
              <w:rPr>
                <w:rFonts w:ascii="Arial" w:hAnsi="Arial" w:cs="Arial"/>
              </w:rPr>
            </w:pPr>
            <w:r w:rsidRPr="002C66EA">
              <w:rPr>
                <w:rFonts w:ascii="Arial" w:hAnsi="Arial" w:cs="Arial" w:hint="eastAsia"/>
              </w:rPr>
              <w:t>0+10</w:t>
            </w:r>
          </w:p>
        </w:tc>
        <w:tc>
          <w:tcPr>
            <w:tcW w:w="583" w:type="pct"/>
            <w:shd w:val="clear" w:color="auto" w:fill="E3EEF5"/>
          </w:tcPr>
          <w:p w14:paraId="548A9E0C" w14:textId="77777777" w:rsidR="008848BD" w:rsidRPr="002C66EA" w:rsidRDefault="008848BD" w:rsidP="008848BD">
            <w:pPr>
              <w:jc w:val="center"/>
              <w:rPr>
                <w:rFonts w:ascii="Arial" w:hAnsi="Arial" w:cs="Arial"/>
              </w:rPr>
            </w:pPr>
            <w:r w:rsidRPr="002C66EA">
              <w:rPr>
                <w:rFonts w:ascii="Arial" w:hAnsi="Arial" w:cs="Arial" w:hint="eastAsia"/>
              </w:rPr>
              <w:t>预约指令</w:t>
            </w:r>
          </w:p>
        </w:tc>
        <w:tc>
          <w:tcPr>
            <w:tcW w:w="664" w:type="pct"/>
            <w:shd w:val="clear" w:color="auto" w:fill="E3EEF5"/>
          </w:tcPr>
          <w:p w14:paraId="64DE2021"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38836FCD"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2564CED6"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275FA689" w14:textId="77777777" w:rsidR="008848BD" w:rsidRDefault="008848BD" w:rsidP="008848BD">
            <w:pPr>
              <w:jc w:val="center"/>
            </w:pPr>
            <w:r w:rsidRPr="002F67F7">
              <w:rPr>
                <w:rFonts w:ascii="Arial" w:hAnsi="Arial" w:cs="Arial" w:hint="eastAsia"/>
              </w:rPr>
              <w:t>是</w:t>
            </w:r>
          </w:p>
        </w:tc>
      </w:tr>
      <w:tr w:rsidR="008848BD" w:rsidRPr="00806E14" w14:paraId="13BF5C8D" w14:textId="77777777" w:rsidTr="008848BD">
        <w:trPr>
          <w:cantSplit/>
          <w:trHeight w:val="324"/>
        </w:trPr>
        <w:tc>
          <w:tcPr>
            <w:tcW w:w="452" w:type="pct"/>
            <w:shd w:val="clear" w:color="auto" w:fill="E3EEF5"/>
            <w:vAlign w:val="center"/>
          </w:tcPr>
          <w:p w14:paraId="47CE3955" w14:textId="77777777" w:rsidR="008848BD" w:rsidRPr="005D789A" w:rsidRDefault="008848BD" w:rsidP="008848BD">
            <w:pPr>
              <w:pStyle w:val="Cap2"/>
              <w:jc w:val="center"/>
              <w:rPr>
                <w:lang w:eastAsia="zh-CN"/>
              </w:rPr>
            </w:pPr>
            <w:r>
              <w:rPr>
                <w:rFonts w:hint="eastAsia"/>
                <w:lang w:eastAsia="zh-CN"/>
              </w:rPr>
              <w:t>10</w:t>
            </w:r>
          </w:p>
        </w:tc>
        <w:tc>
          <w:tcPr>
            <w:tcW w:w="861" w:type="pct"/>
            <w:shd w:val="clear" w:color="auto" w:fill="E3EEF5"/>
          </w:tcPr>
          <w:p w14:paraId="4D7A525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68B49822" w14:textId="77777777" w:rsidR="008848BD" w:rsidRPr="002C66EA" w:rsidRDefault="008848BD" w:rsidP="008848BD">
            <w:pPr>
              <w:jc w:val="center"/>
              <w:rPr>
                <w:rFonts w:ascii="Arial" w:hAnsi="Arial" w:cs="Arial"/>
              </w:rPr>
            </w:pPr>
            <w:r w:rsidRPr="002C66EA">
              <w:rPr>
                <w:rFonts w:ascii="Arial" w:hAnsi="Arial" w:cs="Arial" w:hint="eastAsia"/>
              </w:rPr>
              <w:t>0+8</w:t>
            </w:r>
          </w:p>
        </w:tc>
        <w:tc>
          <w:tcPr>
            <w:tcW w:w="583" w:type="pct"/>
            <w:shd w:val="clear" w:color="auto" w:fill="E3EEF5"/>
          </w:tcPr>
          <w:p w14:paraId="733D3EB8" w14:textId="77777777" w:rsidR="008848BD" w:rsidRPr="002C66EA" w:rsidRDefault="008848BD" w:rsidP="008848BD">
            <w:pPr>
              <w:jc w:val="center"/>
              <w:rPr>
                <w:rFonts w:ascii="Arial" w:hAnsi="Arial" w:cs="Arial"/>
              </w:rPr>
            </w:pPr>
            <w:r w:rsidRPr="002C66EA">
              <w:rPr>
                <w:rFonts w:ascii="Arial" w:hAnsi="Arial" w:cs="Arial" w:hint="eastAsia"/>
              </w:rPr>
              <w:t>指令被拒绝授权</w:t>
            </w:r>
          </w:p>
        </w:tc>
        <w:tc>
          <w:tcPr>
            <w:tcW w:w="664" w:type="pct"/>
            <w:shd w:val="clear" w:color="auto" w:fill="E3EEF5"/>
          </w:tcPr>
          <w:p w14:paraId="0F9C080A"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6FED306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79662E1D" w14:textId="77777777" w:rsidR="008848BD" w:rsidRDefault="008848BD" w:rsidP="008848BD">
            <w:pPr>
              <w:jc w:val="center"/>
              <w:rPr>
                <w:rFonts w:ascii="宋体" w:hAnsi="宋体" w:cs="宋体"/>
                <w:color w:val="000000"/>
              </w:rPr>
            </w:pPr>
            <w:r>
              <w:rPr>
                <w:rFonts w:hint="eastAsia"/>
                <w:color w:val="000000"/>
              </w:rPr>
              <w:t>E8001</w:t>
            </w:r>
          </w:p>
        </w:tc>
        <w:tc>
          <w:tcPr>
            <w:tcW w:w="536" w:type="pct"/>
            <w:shd w:val="clear" w:color="auto" w:fill="E3EEF5"/>
          </w:tcPr>
          <w:p w14:paraId="6003FAF4" w14:textId="77777777" w:rsidR="008848BD" w:rsidRDefault="008848BD" w:rsidP="008848BD">
            <w:pPr>
              <w:jc w:val="center"/>
            </w:pPr>
            <w:r w:rsidRPr="002F67F7">
              <w:rPr>
                <w:rFonts w:ascii="Arial" w:hAnsi="Arial" w:cs="Arial" w:hint="eastAsia"/>
              </w:rPr>
              <w:t>是</w:t>
            </w:r>
          </w:p>
        </w:tc>
      </w:tr>
      <w:tr w:rsidR="008848BD" w:rsidRPr="00806E14" w14:paraId="18B12A1A" w14:textId="77777777" w:rsidTr="008848BD">
        <w:trPr>
          <w:cantSplit/>
          <w:trHeight w:val="324"/>
        </w:trPr>
        <w:tc>
          <w:tcPr>
            <w:tcW w:w="452" w:type="pct"/>
            <w:shd w:val="clear" w:color="auto" w:fill="E3EEF5"/>
            <w:vAlign w:val="center"/>
          </w:tcPr>
          <w:p w14:paraId="2F4E5501" w14:textId="77777777" w:rsidR="008848BD" w:rsidRPr="005D789A" w:rsidRDefault="008848BD" w:rsidP="008848BD">
            <w:pPr>
              <w:pStyle w:val="Cap2"/>
              <w:jc w:val="center"/>
              <w:rPr>
                <w:lang w:eastAsia="zh-CN"/>
              </w:rPr>
            </w:pPr>
            <w:r>
              <w:rPr>
                <w:rFonts w:hint="eastAsia"/>
                <w:lang w:eastAsia="zh-CN"/>
              </w:rPr>
              <w:t>11</w:t>
            </w:r>
          </w:p>
        </w:tc>
        <w:tc>
          <w:tcPr>
            <w:tcW w:w="861" w:type="pct"/>
            <w:shd w:val="clear" w:color="auto" w:fill="E3EEF5"/>
          </w:tcPr>
          <w:p w14:paraId="6B1FE1A6"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12098C9" w14:textId="77777777" w:rsidR="008848BD" w:rsidRPr="002C66EA" w:rsidRDefault="008848BD" w:rsidP="008848BD">
            <w:pPr>
              <w:jc w:val="center"/>
              <w:rPr>
                <w:rFonts w:ascii="Arial" w:hAnsi="Arial" w:cs="Arial"/>
              </w:rPr>
            </w:pPr>
            <w:r w:rsidRPr="002C66EA">
              <w:rPr>
                <w:rFonts w:ascii="Arial" w:hAnsi="Arial" w:cs="Arial" w:hint="eastAsia"/>
              </w:rPr>
              <w:t>PaymentFailed</w:t>
            </w:r>
          </w:p>
        </w:tc>
        <w:tc>
          <w:tcPr>
            <w:tcW w:w="583" w:type="pct"/>
            <w:shd w:val="clear" w:color="auto" w:fill="E3EEF5"/>
          </w:tcPr>
          <w:p w14:paraId="1A923E0C" w14:textId="77777777" w:rsidR="008848BD" w:rsidRPr="002C66EA" w:rsidRDefault="008848BD" w:rsidP="008848BD">
            <w:pPr>
              <w:jc w:val="center"/>
              <w:rPr>
                <w:rFonts w:ascii="Arial" w:hAnsi="Arial" w:cs="Arial"/>
              </w:rPr>
            </w:pPr>
            <w:r w:rsidRPr="002C66EA">
              <w:rPr>
                <w:rFonts w:ascii="Arial" w:hAnsi="Arial" w:cs="Arial" w:hint="eastAsia"/>
              </w:rPr>
              <w:t>记录不存在</w:t>
            </w:r>
          </w:p>
        </w:tc>
        <w:tc>
          <w:tcPr>
            <w:tcW w:w="664" w:type="pct"/>
            <w:shd w:val="clear" w:color="auto" w:fill="E3EEF5"/>
          </w:tcPr>
          <w:p w14:paraId="776322D4"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313C225E"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6AFF33A8" w14:textId="77777777" w:rsidR="008848BD" w:rsidRDefault="008848BD" w:rsidP="008848BD">
            <w:pPr>
              <w:jc w:val="center"/>
              <w:rPr>
                <w:rFonts w:ascii="宋体" w:hAnsi="宋体" w:cs="宋体"/>
                <w:color w:val="000000"/>
              </w:rPr>
            </w:pPr>
            <w:r>
              <w:rPr>
                <w:rFonts w:hint="eastAsia"/>
                <w:color w:val="000000"/>
              </w:rPr>
              <w:t>E1302</w:t>
            </w:r>
          </w:p>
        </w:tc>
        <w:tc>
          <w:tcPr>
            <w:tcW w:w="536" w:type="pct"/>
            <w:shd w:val="clear" w:color="auto" w:fill="E3EEF5"/>
          </w:tcPr>
          <w:p w14:paraId="5B6DA71F" w14:textId="77777777" w:rsidR="008848BD" w:rsidRDefault="008848BD" w:rsidP="008848BD">
            <w:pPr>
              <w:jc w:val="center"/>
            </w:pPr>
            <w:r w:rsidRPr="002F67F7">
              <w:rPr>
                <w:rFonts w:ascii="Arial" w:hAnsi="Arial" w:cs="Arial" w:hint="eastAsia"/>
              </w:rPr>
              <w:t>是</w:t>
            </w:r>
          </w:p>
        </w:tc>
      </w:tr>
      <w:tr w:rsidR="008848BD" w:rsidRPr="00806E14" w14:paraId="1A3D5360" w14:textId="77777777" w:rsidTr="008848BD">
        <w:trPr>
          <w:cantSplit/>
          <w:trHeight w:val="324"/>
        </w:trPr>
        <w:tc>
          <w:tcPr>
            <w:tcW w:w="452" w:type="pct"/>
            <w:shd w:val="clear" w:color="auto" w:fill="E3EEF5"/>
            <w:vAlign w:val="center"/>
          </w:tcPr>
          <w:p w14:paraId="5FA8F91E" w14:textId="77777777" w:rsidR="008848BD" w:rsidRPr="005D789A" w:rsidRDefault="008848BD" w:rsidP="008848BD">
            <w:pPr>
              <w:pStyle w:val="Cap2"/>
              <w:jc w:val="center"/>
              <w:rPr>
                <w:lang w:eastAsia="zh-CN"/>
              </w:rPr>
            </w:pPr>
            <w:r>
              <w:rPr>
                <w:rFonts w:hint="eastAsia"/>
                <w:lang w:eastAsia="zh-CN"/>
              </w:rPr>
              <w:t>12</w:t>
            </w:r>
          </w:p>
        </w:tc>
        <w:tc>
          <w:tcPr>
            <w:tcW w:w="861" w:type="pct"/>
            <w:shd w:val="clear" w:color="auto" w:fill="E3EEF5"/>
          </w:tcPr>
          <w:p w14:paraId="7069CD49"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25F55E1C" w14:textId="77777777" w:rsidR="008848BD" w:rsidRPr="002C66EA" w:rsidRDefault="008848BD" w:rsidP="008848BD">
            <w:pPr>
              <w:jc w:val="center"/>
              <w:rPr>
                <w:rFonts w:ascii="Arial" w:hAnsi="Arial" w:cs="Arial"/>
              </w:rPr>
            </w:pPr>
            <w:r w:rsidRPr="002C66EA">
              <w:rPr>
                <w:rFonts w:ascii="Arial" w:hAnsi="Arial" w:cs="Arial" w:hint="eastAsia"/>
              </w:rPr>
              <w:t>0+6</w:t>
            </w:r>
          </w:p>
        </w:tc>
        <w:tc>
          <w:tcPr>
            <w:tcW w:w="583" w:type="pct"/>
            <w:shd w:val="clear" w:color="auto" w:fill="E3EEF5"/>
          </w:tcPr>
          <w:p w14:paraId="512823EC" w14:textId="77777777" w:rsidR="008848BD" w:rsidRPr="002C66EA" w:rsidRDefault="008848BD" w:rsidP="008848BD">
            <w:pPr>
              <w:jc w:val="center"/>
              <w:rPr>
                <w:rFonts w:ascii="Arial" w:hAnsi="Arial" w:cs="Arial"/>
              </w:rPr>
            </w:pPr>
            <w:r w:rsidRPr="002C66EA">
              <w:rPr>
                <w:rFonts w:ascii="Arial" w:hAnsi="Arial" w:cs="Arial" w:hint="eastAsia"/>
              </w:rPr>
              <w:t>被银行拒绝</w:t>
            </w:r>
          </w:p>
        </w:tc>
        <w:tc>
          <w:tcPr>
            <w:tcW w:w="664" w:type="pct"/>
            <w:shd w:val="clear" w:color="auto" w:fill="E3EEF5"/>
          </w:tcPr>
          <w:p w14:paraId="0BF70714"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1ED744C9"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4376A78A" w14:textId="77777777" w:rsidR="008848BD" w:rsidRDefault="008848BD" w:rsidP="008848BD">
            <w:pPr>
              <w:jc w:val="center"/>
              <w:rPr>
                <w:rFonts w:ascii="宋体" w:hAnsi="宋体" w:cs="宋体"/>
                <w:color w:val="000000"/>
              </w:rPr>
            </w:pPr>
            <w:r>
              <w:rPr>
                <w:rFonts w:hint="eastAsia"/>
                <w:color w:val="000000"/>
              </w:rPr>
              <w:t>E8001</w:t>
            </w:r>
          </w:p>
        </w:tc>
        <w:tc>
          <w:tcPr>
            <w:tcW w:w="536" w:type="pct"/>
            <w:shd w:val="clear" w:color="auto" w:fill="E3EEF5"/>
          </w:tcPr>
          <w:p w14:paraId="3A062EC7" w14:textId="77777777" w:rsidR="008848BD" w:rsidRDefault="008848BD" w:rsidP="008848BD">
            <w:pPr>
              <w:jc w:val="center"/>
            </w:pPr>
            <w:r w:rsidRPr="002F67F7">
              <w:rPr>
                <w:rFonts w:ascii="Arial" w:hAnsi="Arial" w:cs="Arial" w:hint="eastAsia"/>
              </w:rPr>
              <w:t>是</w:t>
            </w:r>
          </w:p>
        </w:tc>
      </w:tr>
      <w:tr w:rsidR="008848BD" w:rsidRPr="00806E14" w14:paraId="3B2FF57E" w14:textId="77777777" w:rsidTr="008848BD">
        <w:trPr>
          <w:cantSplit/>
          <w:trHeight w:val="324"/>
        </w:trPr>
        <w:tc>
          <w:tcPr>
            <w:tcW w:w="452" w:type="pct"/>
            <w:shd w:val="clear" w:color="auto" w:fill="E3EEF5"/>
            <w:vAlign w:val="center"/>
          </w:tcPr>
          <w:p w14:paraId="3DB43D80" w14:textId="77777777" w:rsidR="008848BD" w:rsidRDefault="008848BD" w:rsidP="008848BD">
            <w:pPr>
              <w:pStyle w:val="Cap2"/>
              <w:jc w:val="center"/>
              <w:rPr>
                <w:lang w:eastAsia="zh-CN"/>
              </w:rPr>
            </w:pPr>
          </w:p>
        </w:tc>
        <w:tc>
          <w:tcPr>
            <w:tcW w:w="861" w:type="pct"/>
            <w:shd w:val="clear" w:color="auto" w:fill="E3EEF5"/>
            <w:vAlign w:val="center"/>
          </w:tcPr>
          <w:p w14:paraId="46A8371C" w14:textId="77777777" w:rsidR="008848BD" w:rsidRPr="00FC2725" w:rsidRDefault="008848BD" w:rsidP="008848BD">
            <w:pPr>
              <w:rPr>
                <w:rFonts w:ascii="Arial" w:hAnsi="Arial" w:cs="Arial"/>
              </w:rPr>
            </w:pPr>
          </w:p>
        </w:tc>
        <w:tc>
          <w:tcPr>
            <w:tcW w:w="747" w:type="pct"/>
            <w:shd w:val="clear" w:color="auto" w:fill="E3EEF5"/>
            <w:vAlign w:val="center"/>
          </w:tcPr>
          <w:p w14:paraId="3E56FE52" w14:textId="77777777" w:rsidR="008848BD" w:rsidRPr="00FC2725" w:rsidRDefault="008848BD" w:rsidP="008848BD">
            <w:pPr>
              <w:rPr>
                <w:rFonts w:ascii="Arial" w:hAnsi="Arial" w:cs="Arial"/>
              </w:rPr>
            </w:pPr>
          </w:p>
        </w:tc>
        <w:tc>
          <w:tcPr>
            <w:tcW w:w="583" w:type="pct"/>
            <w:shd w:val="clear" w:color="auto" w:fill="E3EEF5"/>
            <w:vAlign w:val="center"/>
          </w:tcPr>
          <w:p w14:paraId="2A675EC4" w14:textId="77777777" w:rsidR="008848BD" w:rsidRPr="00FC2725" w:rsidRDefault="008848BD" w:rsidP="008848BD">
            <w:pPr>
              <w:rPr>
                <w:rFonts w:ascii="Arial" w:hAnsi="Arial" w:cs="Arial"/>
              </w:rPr>
            </w:pPr>
          </w:p>
        </w:tc>
        <w:tc>
          <w:tcPr>
            <w:tcW w:w="664" w:type="pct"/>
            <w:shd w:val="clear" w:color="auto" w:fill="E3EEF5"/>
            <w:vAlign w:val="center"/>
          </w:tcPr>
          <w:p w14:paraId="5AAB49E9" w14:textId="77777777" w:rsidR="008848BD" w:rsidRPr="00FC2725" w:rsidRDefault="008848BD" w:rsidP="008848BD">
            <w:pPr>
              <w:jc w:val="right"/>
              <w:rPr>
                <w:rFonts w:ascii="Arial" w:hAnsi="Arial" w:cs="Arial"/>
              </w:rPr>
            </w:pPr>
          </w:p>
        </w:tc>
        <w:tc>
          <w:tcPr>
            <w:tcW w:w="499" w:type="pct"/>
            <w:shd w:val="clear" w:color="auto" w:fill="E3EEF5"/>
            <w:vAlign w:val="center"/>
          </w:tcPr>
          <w:p w14:paraId="783F5F22" w14:textId="77777777" w:rsidR="008848BD" w:rsidRPr="00F52EE0" w:rsidRDefault="008848BD" w:rsidP="008848BD">
            <w:pPr>
              <w:rPr>
                <w:rFonts w:ascii="Arial" w:hAnsi="Arial" w:cs="Arial"/>
              </w:rPr>
            </w:pPr>
          </w:p>
        </w:tc>
        <w:tc>
          <w:tcPr>
            <w:tcW w:w="658" w:type="pct"/>
            <w:shd w:val="clear" w:color="auto" w:fill="E3EEF5"/>
          </w:tcPr>
          <w:p w14:paraId="3231A658" w14:textId="77777777" w:rsidR="008848BD" w:rsidRPr="00E746C0" w:rsidRDefault="008848BD" w:rsidP="008848BD">
            <w:pPr>
              <w:rPr>
                <w:rFonts w:ascii="Arial" w:hAnsi="Arial" w:cs="Arial"/>
              </w:rPr>
            </w:pPr>
          </w:p>
        </w:tc>
        <w:tc>
          <w:tcPr>
            <w:tcW w:w="536" w:type="pct"/>
            <w:shd w:val="clear" w:color="auto" w:fill="E3EEF5"/>
          </w:tcPr>
          <w:p w14:paraId="35C755B6" w14:textId="77777777" w:rsidR="008848BD" w:rsidRPr="0067280D" w:rsidRDefault="008848BD" w:rsidP="008848BD">
            <w:pPr>
              <w:rPr>
                <w:rFonts w:ascii="Arial" w:hAnsi="Arial" w:cs="Arial"/>
              </w:rPr>
            </w:pPr>
          </w:p>
        </w:tc>
      </w:tr>
    </w:tbl>
    <w:p w14:paraId="39E9BC77"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commentRangeStart w:id="92"/>
      <w:r>
        <w:rPr>
          <w:rFonts w:hint="eastAsia"/>
          <w:lang w:eastAsia="zh-CN"/>
        </w:rPr>
        <w:t>资金系统统一制订的收付信息码映射</w:t>
      </w:r>
      <w:commentRangeEnd w:id="92"/>
      <w:r w:rsidR="000808A3">
        <w:rPr>
          <w:rStyle w:val="af4"/>
          <w:rFonts w:ascii="Times New Roman" w:hAnsi="Times New Roman"/>
          <w:kern w:val="2"/>
        </w:rPr>
        <w:commentReference w:id="92"/>
      </w:r>
      <w:r>
        <w:rPr>
          <w:rFonts w:hint="eastAsia"/>
          <w:lang w:eastAsia="zh-CN"/>
        </w:rPr>
        <w:t>；</w:t>
      </w:r>
    </w:p>
    <w:p w14:paraId="56EFE4F7"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C2FB95D"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5DE6F242" w14:textId="77777777" w:rsidR="008848BD" w:rsidRDefault="008848BD" w:rsidP="008848BD">
      <w:pPr>
        <w:pStyle w:val="40"/>
        <w:numPr>
          <w:ilvl w:val="3"/>
          <w:numId w:val="2"/>
        </w:numPr>
        <w:rPr>
          <w:lang w:eastAsia="zh-CN"/>
        </w:rPr>
      </w:pPr>
      <w:r>
        <w:rPr>
          <w:rFonts w:hint="eastAsia"/>
          <w:lang w:eastAsia="zh-CN"/>
        </w:rPr>
        <w:t>用户界面</w:t>
      </w:r>
    </w:p>
    <w:p w14:paraId="7FE8C722" w14:textId="77777777" w:rsidR="008848BD" w:rsidRPr="00D12323" w:rsidRDefault="008848BD" w:rsidP="008848BD">
      <w:pPr>
        <w:pStyle w:val="L-"/>
      </w:pPr>
      <w:r w:rsidRPr="00D12323">
        <w:rPr>
          <w:rFonts w:hint="eastAsia"/>
        </w:rPr>
        <w:t>图：</w:t>
      </w:r>
      <w:r>
        <w:rPr>
          <w:rFonts w:hint="eastAsia"/>
        </w:rPr>
        <w:t>3.2.10.5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收付信息码映射查询页面</w:t>
      </w:r>
    </w:p>
    <w:p w14:paraId="202C588B" w14:textId="77777777" w:rsidR="008848BD" w:rsidRPr="0036153F" w:rsidRDefault="00E75EE2" w:rsidP="008848BD">
      <w:r>
        <w:rPr>
          <w:noProof/>
          <w:lang w:eastAsia="zh-CN" w:bidi="ar-SA"/>
        </w:rPr>
        <w:drawing>
          <wp:inline distT="0" distB="0" distL="0" distR="0" wp14:anchorId="3DC7B67B" wp14:editId="31B06852">
            <wp:extent cx="5276850" cy="2124075"/>
            <wp:effectExtent l="0" t="0" r="0" b="9525"/>
            <wp:docPr id="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604D8344" w14:textId="77777777" w:rsidR="008848BD" w:rsidRDefault="008848BD">
      <w:pPr>
        <w:adjustRightInd w:val="0"/>
        <w:snapToGrid w:val="0"/>
        <w:spacing w:line="360" w:lineRule="auto"/>
        <w:ind w:firstLine="420"/>
        <w:rPr>
          <w:rFonts w:ascii="宋体" w:hAnsi="宋体" w:cs="宋体"/>
          <w:i/>
          <w:color w:val="808080"/>
          <w:lang w:eastAsia="zh-CN"/>
        </w:rPr>
      </w:pPr>
    </w:p>
    <w:p w14:paraId="18B1BF71" w14:textId="77777777" w:rsidR="008848BD" w:rsidRDefault="008848BD" w:rsidP="008848BD">
      <w:pPr>
        <w:pStyle w:val="20"/>
        <w:numPr>
          <w:ilvl w:val="1"/>
          <w:numId w:val="2"/>
        </w:numPr>
        <w:rPr>
          <w:lang w:eastAsia="zh-CN"/>
        </w:rPr>
      </w:pPr>
      <w:bookmarkStart w:id="93" w:name="_Toc517685554"/>
      <w:bookmarkStart w:id="94" w:name="_Toc4183047"/>
      <w:r>
        <w:rPr>
          <w:rFonts w:hint="eastAsia"/>
          <w:lang w:eastAsia="zh-CN"/>
        </w:rPr>
        <w:t>系统设置</w:t>
      </w:r>
      <w:bookmarkEnd w:id="93"/>
      <w:bookmarkEnd w:id="94"/>
    </w:p>
    <w:p w14:paraId="760A0F90" w14:textId="77777777" w:rsidR="008848BD" w:rsidRDefault="008848BD" w:rsidP="008848BD">
      <w:pPr>
        <w:pStyle w:val="30"/>
        <w:numPr>
          <w:ilvl w:val="2"/>
          <w:numId w:val="2"/>
        </w:numPr>
        <w:rPr>
          <w:lang w:eastAsia="zh-CN"/>
        </w:rPr>
      </w:pPr>
      <w:bookmarkStart w:id="95" w:name="_Toc517685555"/>
      <w:bookmarkStart w:id="96" w:name="_Toc4183048"/>
      <w:r>
        <w:rPr>
          <w:rFonts w:hint="eastAsia"/>
          <w:lang w:eastAsia="zh-CN"/>
        </w:rPr>
        <w:t>结算方式配置</w:t>
      </w:r>
      <w:bookmarkEnd w:id="95"/>
      <w:bookmarkEnd w:id="96"/>
    </w:p>
    <w:p w14:paraId="7B040C62" w14:textId="77777777" w:rsidR="008848BD" w:rsidRDefault="008848BD" w:rsidP="008848BD">
      <w:pPr>
        <w:pStyle w:val="40"/>
        <w:numPr>
          <w:ilvl w:val="3"/>
          <w:numId w:val="2"/>
        </w:numPr>
        <w:rPr>
          <w:lang w:eastAsia="zh-CN"/>
        </w:rPr>
      </w:pPr>
      <w:r>
        <w:rPr>
          <w:rFonts w:hint="eastAsia"/>
          <w:lang w:eastAsia="zh-CN"/>
        </w:rPr>
        <w:t>业务描述</w:t>
      </w:r>
    </w:p>
    <w:p w14:paraId="655BFC38" w14:textId="77777777" w:rsidR="008848BD" w:rsidRDefault="008848BD" w:rsidP="008848BD">
      <w:pPr>
        <w:ind w:firstLine="420"/>
        <w:rPr>
          <w:lang w:eastAsia="zh-CN"/>
        </w:rPr>
      </w:pPr>
      <w:r>
        <w:rPr>
          <w:rFonts w:hint="eastAsia"/>
          <w:lang w:eastAsia="zh-CN"/>
        </w:rPr>
        <w:t>资金系统</w:t>
      </w:r>
      <w:r w:rsidRPr="002E1AA2">
        <w:rPr>
          <w:rFonts w:hint="eastAsia"/>
          <w:lang w:eastAsia="zh-CN"/>
        </w:rPr>
        <w:t>结算方式的支付类型</w:t>
      </w:r>
      <w:r>
        <w:rPr>
          <w:rFonts w:hint="eastAsia"/>
          <w:lang w:eastAsia="zh-CN"/>
        </w:rPr>
        <w:t>配置成</w:t>
      </w:r>
      <w:r w:rsidRPr="002E1AA2">
        <w:rPr>
          <w:rFonts w:hint="eastAsia"/>
          <w:lang w:eastAsia="zh-CN"/>
        </w:rPr>
        <w:t>“</w:t>
      </w:r>
      <w:r w:rsidRPr="00F52E89">
        <w:rPr>
          <w:rFonts w:hint="eastAsia"/>
          <w:lang w:eastAsia="zh-CN"/>
        </w:rPr>
        <w:t>1-</w:t>
      </w:r>
      <w:r>
        <w:rPr>
          <w:rFonts w:hint="eastAsia"/>
          <w:lang w:eastAsia="zh-CN"/>
        </w:rPr>
        <w:t>直连”，在该前提下，用户定义的结算方式才可以继续配置线路和指令</w:t>
      </w:r>
      <w:r w:rsidRPr="002E1AA2">
        <w:rPr>
          <w:rFonts w:hint="eastAsia"/>
          <w:lang w:eastAsia="zh-CN"/>
        </w:rPr>
        <w:t>。</w:t>
      </w:r>
      <w:r>
        <w:rPr>
          <w:rFonts w:hint="eastAsia"/>
          <w:lang w:eastAsia="zh-CN"/>
        </w:rPr>
        <w:t>配置了线路和指令的结算方式才可以用于直连收付。</w:t>
      </w:r>
    </w:p>
    <w:p w14:paraId="14E7CA7C" w14:textId="77777777" w:rsidR="008848BD" w:rsidRDefault="008848BD" w:rsidP="008848BD">
      <w:pPr>
        <w:ind w:firstLine="420"/>
        <w:rPr>
          <w:lang w:eastAsia="zh-CN"/>
        </w:rPr>
      </w:pPr>
      <w:r>
        <w:rPr>
          <w:rFonts w:hint="eastAsia"/>
          <w:lang w:eastAsia="zh-CN"/>
        </w:rPr>
        <w:t>该功能由总部统一维护。</w:t>
      </w:r>
    </w:p>
    <w:p w14:paraId="1B4FBE3B" w14:textId="77777777" w:rsidR="008848BD" w:rsidRDefault="008848BD" w:rsidP="008848BD">
      <w:pPr>
        <w:pStyle w:val="40"/>
        <w:numPr>
          <w:ilvl w:val="3"/>
          <w:numId w:val="2"/>
        </w:numPr>
        <w:rPr>
          <w:lang w:eastAsia="zh-CN"/>
        </w:rPr>
      </w:pPr>
      <w:r>
        <w:rPr>
          <w:rFonts w:hint="eastAsia"/>
          <w:lang w:eastAsia="zh-CN"/>
        </w:rPr>
        <w:t>业务流程</w:t>
      </w:r>
    </w:p>
    <w:p w14:paraId="5D41A656" w14:textId="77777777" w:rsidR="008848BD" w:rsidRDefault="008848BD" w:rsidP="008848BD">
      <w:pPr>
        <w:ind w:left="420"/>
      </w:pPr>
      <w:r>
        <w:rPr>
          <w:rFonts w:hint="eastAsia"/>
        </w:rPr>
        <w:t>无</w:t>
      </w:r>
    </w:p>
    <w:p w14:paraId="3A972754" w14:textId="77777777" w:rsidR="008848BD" w:rsidRDefault="008848BD" w:rsidP="008848BD">
      <w:pPr>
        <w:pStyle w:val="40"/>
        <w:numPr>
          <w:ilvl w:val="3"/>
          <w:numId w:val="2"/>
        </w:numPr>
        <w:rPr>
          <w:lang w:eastAsia="zh-CN"/>
        </w:rPr>
      </w:pPr>
      <w:r>
        <w:rPr>
          <w:rFonts w:hint="eastAsia"/>
          <w:lang w:eastAsia="zh-CN"/>
        </w:rPr>
        <w:t>流程说明</w:t>
      </w:r>
    </w:p>
    <w:p w14:paraId="53CCA58B" w14:textId="77777777" w:rsidR="008848BD" w:rsidRDefault="008848BD" w:rsidP="008848BD">
      <w:pPr>
        <w:ind w:left="420"/>
      </w:pPr>
      <w:r>
        <w:rPr>
          <w:rFonts w:hint="eastAsia"/>
        </w:rPr>
        <w:t>无</w:t>
      </w:r>
    </w:p>
    <w:p w14:paraId="6CF7B224"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5"/>
        <w:gridCol w:w="1065"/>
        <w:gridCol w:w="1071"/>
        <w:gridCol w:w="1309"/>
        <w:gridCol w:w="1343"/>
        <w:gridCol w:w="1341"/>
        <w:gridCol w:w="1334"/>
      </w:tblGrid>
      <w:tr w:rsidR="008848BD" w:rsidRPr="00806E14" w14:paraId="6316F807" w14:textId="77777777" w:rsidTr="008848BD">
        <w:trPr>
          <w:cantSplit/>
          <w:trHeight w:val="357"/>
          <w:tblHeader/>
        </w:trPr>
        <w:tc>
          <w:tcPr>
            <w:tcW w:w="5000" w:type="pct"/>
            <w:gridSpan w:val="7"/>
            <w:tcBorders>
              <w:bottom w:val="double" w:sz="4" w:space="0" w:color="FFFFFF"/>
            </w:tcBorders>
            <w:shd w:val="clear" w:color="auto" w:fill="E3EEF5"/>
          </w:tcPr>
          <w:p w14:paraId="7579F773" w14:textId="77777777" w:rsidR="008848BD" w:rsidRPr="00806E14" w:rsidRDefault="008848BD" w:rsidP="008848BD">
            <w:pPr>
              <w:jc w:val="center"/>
              <w:rPr>
                <w:rFonts w:ascii="宋体" w:hAnsi="宋体"/>
                <w:b/>
                <w:lang w:eastAsia="zh-CN"/>
              </w:rPr>
            </w:pPr>
            <w:r>
              <w:rPr>
                <w:rFonts w:ascii="宋体" w:hAnsi="宋体" w:hint="eastAsia"/>
                <w:b/>
                <w:lang w:eastAsia="zh-CN"/>
              </w:rPr>
              <w:t>直连结算方式配置-样例</w:t>
            </w:r>
          </w:p>
        </w:tc>
      </w:tr>
      <w:tr w:rsidR="008848BD" w:rsidRPr="00806E14" w14:paraId="752964A7" w14:textId="77777777" w:rsidTr="008848BD">
        <w:trPr>
          <w:cantSplit/>
          <w:trHeight w:val="357"/>
          <w:tblHeader/>
        </w:trPr>
        <w:tc>
          <w:tcPr>
            <w:tcW w:w="625" w:type="pct"/>
            <w:tcBorders>
              <w:bottom w:val="double" w:sz="4" w:space="0" w:color="FFFFFF"/>
            </w:tcBorders>
            <w:shd w:val="clear" w:color="auto" w:fill="7C9BC1"/>
          </w:tcPr>
          <w:p w14:paraId="03360B20" w14:textId="77777777" w:rsidR="008848BD" w:rsidRPr="00640845" w:rsidRDefault="008848BD" w:rsidP="008848BD">
            <w:pPr>
              <w:pStyle w:val="Cap1"/>
              <w:ind w:firstLineChars="100" w:firstLine="200"/>
              <w:rPr>
                <w:szCs w:val="18"/>
              </w:rPr>
            </w:pPr>
            <w:r w:rsidRPr="00640845">
              <w:rPr>
                <w:rFonts w:hint="eastAsia"/>
                <w:szCs w:val="18"/>
              </w:rPr>
              <w:t>#</w:t>
            </w:r>
          </w:p>
        </w:tc>
        <w:tc>
          <w:tcPr>
            <w:tcW w:w="625" w:type="pct"/>
            <w:tcBorders>
              <w:bottom w:val="double" w:sz="4" w:space="0" w:color="FFFFFF"/>
            </w:tcBorders>
            <w:shd w:val="clear" w:color="auto" w:fill="7C9BC1"/>
          </w:tcPr>
          <w:p w14:paraId="4B55714A" w14:textId="77777777" w:rsidR="008848BD" w:rsidRPr="00640845" w:rsidRDefault="008848BD" w:rsidP="008848BD">
            <w:pPr>
              <w:pStyle w:val="Cap1"/>
              <w:ind w:firstLineChars="100" w:firstLine="200"/>
              <w:rPr>
                <w:szCs w:val="18"/>
              </w:rPr>
            </w:pPr>
            <w:r w:rsidRPr="00640845">
              <w:rPr>
                <w:rFonts w:hint="eastAsia"/>
                <w:szCs w:val="18"/>
              </w:rPr>
              <w:t>结算方式</w:t>
            </w:r>
          </w:p>
        </w:tc>
        <w:tc>
          <w:tcPr>
            <w:tcW w:w="625" w:type="pct"/>
            <w:tcBorders>
              <w:bottom w:val="double" w:sz="4" w:space="0" w:color="FFFFFF"/>
            </w:tcBorders>
            <w:shd w:val="clear" w:color="auto" w:fill="7C9BC1"/>
          </w:tcPr>
          <w:p w14:paraId="27E7F33C" w14:textId="77777777" w:rsidR="008848BD" w:rsidRPr="00640845" w:rsidRDefault="008848BD" w:rsidP="008848BD">
            <w:pPr>
              <w:pStyle w:val="Cap1"/>
              <w:ind w:firstLineChars="100" w:firstLine="200"/>
              <w:rPr>
                <w:szCs w:val="18"/>
              </w:rPr>
            </w:pPr>
            <w:r w:rsidRPr="00640845">
              <w:rPr>
                <w:rFonts w:hint="eastAsia"/>
                <w:szCs w:val="18"/>
              </w:rPr>
              <w:t>银行</w:t>
            </w:r>
          </w:p>
        </w:tc>
        <w:tc>
          <w:tcPr>
            <w:tcW w:w="768" w:type="pct"/>
            <w:tcBorders>
              <w:bottom w:val="double" w:sz="4" w:space="0" w:color="FFFFFF"/>
            </w:tcBorders>
            <w:shd w:val="clear" w:color="auto" w:fill="7C9BC1"/>
          </w:tcPr>
          <w:p w14:paraId="086B1CFE" w14:textId="77777777" w:rsidR="008848BD" w:rsidRPr="00640845" w:rsidRDefault="008848BD" w:rsidP="008848BD">
            <w:pPr>
              <w:pStyle w:val="Cap1"/>
              <w:ind w:firstLineChars="100" w:firstLine="200"/>
              <w:rPr>
                <w:szCs w:val="18"/>
              </w:rPr>
            </w:pPr>
            <w:r w:rsidRPr="00640845">
              <w:rPr>
                <w:rFonts w:hint="eastAsia"/>
                <w:szCs w:val="18"/>
              </w:rPr>
              <w:t>支付方式</w:t>
            </w:r>
          </w:p>
        </w:tc>
        <w:tc>
          <w:tcPr>
            <w:tcW w:w="788" w:type="pct"/>
            <w:tcBorders>
              <w:bottom w:val="double" w:sz="4" w:space="0" w:color="FFFFFF"/>
            </w:tcBorders>
            <w:shd w:val="clear" w:color="auto" w:fill="7C9BC1"/>
          </w:tcPr>
          <w:p w14:paraId="1043E7BC" w14:textId="77777777" w:rsidR="008848BD" w:rsidRPr="00640845" w:rsidRDefault="008848BD" w:rsidP="008848BD">
            <w:pPr>
              <w:pStyle w:val="Cap1"/>
              <w:ind w:firstLineChars="100" w:firstLine="200"/>
              <w:rPr>
                <w:szCs w:val="18"/>
              </w:rPr>
            </w:pPr>
            <w:r w:rsidRPr="00640845">
              <w:rPr>
                <w:rFonts w:hint="eastAsia"/>
                <w:szCs w:val="18"/>
              </w:rPr>
              <w:t>直连银行线路</w:t>
            </w:r>
          </w:p>
        </w:tc>
        <w:tc>
          <w:tcPr>
            <w:tcW w:w="787" w:type="pct"/>
            <w:tcBorders>
              <w:bottom w:val="double" w:sz="4" w:space="0" w:color="FFFFFF"/>
            </w:tcBorders>
            <w:shd w:val="clear" w:color="auto" w:fill="7C9BC1"/>
          </w:tcPr>
          <w:p w14:paraId="181DD843" w14:textId="77777777" w:rsidR="008848BD" w:rsidRPr="00640845" w:rsidRDefault="008848BD" w:rsidP="008848BD">
            <w:pPr>
              <w:pStyle w:val="Cap1"/>
              <w:ind w:firstLineChars="100" w:firstLine="200"/>
              <w:rPr>
                <w:szCs w:val="18"/>
              </w:rPr>
            </w:pPr>
            <w:r w:rsidRPr="00640845">
              <w:rPr>
                <w:rFonts w:hint="eastAsia"/>
                <w:szCs w:val="18"/>
              </w:rPr>
              <w:t>直连银行指令</w:t>
            </w:r>
          </w:p>
        </w:tc>
        <w:tc>
          <w:tcPr>
            <w:tcW w:w="782" w:type="pct"/>
            <w:tcBorders>
              <w:bottom w:val="double" w:sz="4" w:space="0" w:color="FFFFFF"/>
            </w:tcBorders>
            <w:shd w:val="clear" w:color="auto" w:fill="7C9BC1"/>
          </w:tcPr>
          <w:p w14:paraId="4BFE4853" w14:textId="77777777" w:rsidR="008848BD" w:rsidRPr="00640845" w:rsidRDefault="008848BD" w:rsidP="008848BD">
            <w:pPr>
              <w:pStyle w:val="Cap1"/>
              <w:ind w:firstLineChars="100" w:firstLine="200"/>
              <w:rPr>
                <w:szCs w:val="18"/>
              </w:rPr>
            </w:pPr>
            <w:r w:rsidRPr="00640845">
              <w:rPr>
                <w:rFonts w:hint="eastAsia"/>
                <w:szCs w:val="18"/>
              </w:rPr>
              <w:t>描述</w:t>
            </w:r>
          </w:p>
        </w:tc>
      </w:tr>
      <w:tr w:rsidR="008848BD" w:rsidRPr="00806E14" w14:paraId="07FFFD28" w14:textId="77777777" w:rsidTr="008848BD">
        <w:trPr>
          <w:cantSplit/>
          <w:trHeight w:val="324"/>
        </w:trPr>
        <w:tc>
          <w:tcPr>
            <w:tcW w:w="625" w:type="pct"/>
            <w:shd w:val="clear" w:color="auto" w:fill="E3EEF5"/>
            <w:vAlign w:val="center"/>
          </w:tcPr>
          <w:p w14:paraId="500745F7" w14:textId="77777777" w:rsidR="008848BD" w:rsidRPr="005D789A" w:rsidRDefault="008848BD" w:rsidP="008848BD">
            <w:pPr>
              <w:pStyle w:val="Cap2"/>
              <w:jc w:val="center"/>
              <w:rPr>
                <w:lang w:eastAsia="zh-CN"/>
              </w:rPr>
            </w:pPr>
            <w:r w:rsidRPr="005D789A">
              <w:rPr>
                <w:lang w:eastAsia="zh-CN"/>
              </w:rPr>
              <w:t>1</w:t>
            </w:r>
          </w:p>
        </w:tc>
        <w:tc>
          <w:tcPr>
            <w:tcW w:w="625" w:type="pct"/>
            <w:shd w:val="clear" w:color="auto" w:fill="E3EEF5"/>
          </w:tcPr>
          <w:p w14:paraId="4213F2C4"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12552179"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ICBC-</w:t>
            </w:r>
            <w:r>
              <w:rPr>
                <w:rFonts w:hint="eastAsia"/>
                <w:color w:val="300016"/>
                <w:szCs w:val="22"/>
                <w:lang w:eastAsia="zh-CN"/>
              </w:rPr>
              <w:t>中国工商银行股份有限公司</w:t>
            </w:r>
          </w:p>
        </w:tc>
        <w:tc>
          <w:tcPr>
            <w:tcW w:w="768" w:type="pct"/>
            <w:shd w:val="clear" w:color="auto" w:fill="E3EEF5"/>
          </w:tcPr>
          <w:p w14:paraId="66F1D162"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65FA7FCE"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ICBC01-</w:t>
            </w:r>
            <w:r>
              <w:rPr>
                <w:rFonts w:hint="eastAsia"/>
                <w:color w:val="300016"/>
                <w:szCs w:val="22"/>
                <w:lang w:eastAsia="zh-CN"/>
              </w:rPr>
              <w:t>工行银企互联普通版</w:t>
            </w:r>
          </w:p>
        </w:tc>
        <w:tc>
          <w:tcPr>
            <w:tcW w:w="787" w:type="pct"/>
            <w:shd w:val="clear" w:color="auto" w:fill="E3EEF5"/>
          </w:tcPr>
          <w:p w14:paraId="5605EE8E"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3C9DACEE" w14:textId="77777777" w:rsidR="008848BD" w:rsidRPr="0067280D" w:rsidRDefault="008848BD" w:rsidP="008848BD">
            <w:pPr>
              <w:jc w:val="center"/>
              <w:rPr>
                <w:rFonts w:ascii="Arial" w:hAnsi="Arial" w:cs="Arial"/>
              </w:rPr>
            </w:pPr>
          </w:p>
        </w:tc>
      </w:tr>
      <w:tr w:rsidR="008848BD" w:rsidRPr="00806E14" w14:paraId="45FBE983" w14:textId="77777777" w:rsidTr="008848BD">
        <w:trPr>
          <w:cantSplit/>
          <w:trHeight w:val="324"/>
        </w:trPr>
        <w:tc>
          <w:tcPr>
            <w:tcW w:w="625" w:type="pct"/>
            <w:shd w:val="clear" w:color="auto" w:fill="E3EEF5"/>
            <w:vAlign w:val="center"/>
          </w:tcPr>
          <w:p w14:paraId="029FA115" w14:textId="77777777" w:rsidR="008848BD" w:rsidRPr="005D789A" w:rsidRDefault="008848BD" w:rsidP="008848BD">
            <w:pPr>
              <w:pStyle w:val="Cap2"/>
              <w:jc w:val="center"/>
              <w:rPr>
                <w:lang w:eastAsia="zh-CN"/>
              </w:rPr>
            </w:pPr>
            <w:r>
              <w:rPr>
                <w:rFonts w:hint="eastAsia"/>
                <w:lang w:eastAsia="zh-CN"/>
              </w:rPr>
              <w:t>2</w:t>
            </w:r>
          </w:p>
        </w:tc>
        <w:tc>
          <w:tcPr>
            <w:tcW w:w="625" w:type="pct"/>
            <w:shd w:val="clear" w:color="auto" w:fill="E3EEF5"/>
          </w:tcPr>
          <w:p w14:paraId="40F342EC"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4F5B3C97"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ABC-</w:t>
            </w:r>
            <w:r>
              <w:rPr>
                <w:rFonts w:hint="eastAsia"/>
                <w:color w:val="300016"/>
                <w:szCs w:val="22"/>
                <w:lang w:eastAsia="zh-CN"/>
              </w:rPr>
              <w:t>中国农业银行股份有限公司</w:t>
            </w:r>
          </w:p>
        </w:tc>
        <w:tc>
          <w:tcPr>
            <w:tcW w:w="768" w:type="pct"/>
            <w:shd w:val="clear" w:color="auto" w:fill="E3EEF5"/>
          </w:tcPr>
          <w:p w14:paraId="7A304A10"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29964685"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ABC01-</w:t>
            </w:r>
            <w:r>
              <w:rPr>
                <w:rFonts w:hint="eastAsia"/>
                <w:color w:val="300016"/>
                <w:szCs w:val="22"/>
                <w:lang w:eastAsia="zh-CN"/>
              </w:rPr>
              <w:t>农行银企互联</w:t>
            </w:r>
            <w:r>
              <w:rPr>
                <w:rFonts w:hint="eastAsia"/>
                <w:color w:val="300016"/>
                <w:szCs w:val="22"/>
                <w:lang w:eastAsia="zh-CN"/>
              </w:rPr>
              <w:t>2.x</w:t>
            </w:r>
          </w:p>
        </w:tc>
        <w:tc>
          <w:tcPr>
            <w:tcW w:w="787" w:type="pct"/>
            <w:shd w:val="clear" w:color="auto" w:fill="E3EEF5"/>
          </w:tcPr>
          <w:p w14:paraId="051C15CA"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217CA613" w14:textId="77777777" w:rsidR="008848BD" w:rsidRPr="0067280D" w:rsidRDefault="008848BD" w:rsidP="008848BD">
            <w:pPr>
              <w:jc w:val="center"/>
              <w:rPr>
                <w:rFonts w:ascii="Arial" w:hAnsi="Arial" w:cs="Arial"/>
              </w:rPr>
            </w:pPr>
          </w:p>
        </w:tc>
      </w:tr>
      <w:tr w:rsidR="008848BD" w:rsidRPr="00806E14" w14:paraId="1E1D8980" w14:textId="77777777" w:rsidTr="008848BD">
        <w:trPr>
          <w:cantSplit/>
          <w:trHeight w:val="324"/>
        </w:trPr>
        <w:tc>
          <w:tcPr>
            <w:tcW w:w="625" w:type="pct"/>
            <w:shd w:val="clear" w:color="auto" w:fill="E3EEF5"/>
            <w:vAlign w:val="center"/>
          </w:tcPr>
          <w:p w14:paraId="6C3A32C9" w14:textId="77777777" w:rsidR="008848BD" w:rsidRPr="005D789A" w:rsidRDefault="008848BD" w:rsidP="008848BD">
            <w:pPr>
              <w:pStyle w:val="Cap2"/>
              <w:jc w:val="center"/>
              <w:rPr>
                <w:lang w:eastAsia="zh-CN"/>
              </w:rPr>
            </w:pPr>
            <w:r>
              <w:rPr>
                <w:rFonts w:hint="eastAsia"/>
                <w:lang w:eastAsia="zh-CN"/>
              </w:rPr>
              <w:t>3</w:t>
            </w:r>
          </w:p>
        </w:tc>
        <w:tc>
          <w:tcPr>
            <w:tcW w:w="625" w:type="pct"/>
            <w:shd w:val="clear" w:color="auto" w:fill="E3EEF5"/>
          </w:tcPr>
          <w:p w14:paraId="0FBB2DF4"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1ADE9088"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BOC-</w:t>
            </w:r>
            <w:r>
              <w:rPr>
                <w:rFonts w:hint="eastAsia"/>
                <w:color w:val="300016"/>
                <w:szCs w:val="22"/>
                <w:lang w:eastAsia="zh-CN"/>
              </w:rPr>
              <w:t>中国银行股份有限公司</w:t>
            </w:r>
          </w:p>
        </w:tc>
        <w:tc>
          <w:tcPr>
            <w:tcW w:w="768" w:type="pct"/>
            <w:shd w:val="clear" w:color="auto" w:fill="E3EEF5"/>
          </w:tcPr>
          <w:p w14:paraId="675B6F4C"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39C991CC" w14:textId="77777777" w:rsidR="008848BD" w:rsidRDefault="008848BD" w:rsidP="008848BD">
            <w:pPr>
              <w:jc w:val="center"/>
              <w:rPr>
                <w:rFonts w:ascii="宋体" w:hAnsi="宋体" w:cs="宋体"/>
                <w:color w:val="300016"/>
                <w:szCs w:val="22"/>
              </w:rPr>
            </w:pPr>
            <w:r>
              <w:rPr>
                <w:rFonts w:hint="eastAsia"/>
                <w:color w:val="300016"/>
                <w:szCs w:val="22"/>
              </w:rPr>
              <w:t>BOC01-</w:t>
            </w:r>
            <w:r>
              <w:rPr>
                <w:rFonts w:hint="eastAsia"/>
                <w:color w:val="300016"/>
                <w:szCs w:val="22"/>
              </w:rPr>
              <w:t>中行银企互联</w:t>
            </w:r>
            <w:r>
              <w:rPr>
                <w:rFonts w:hint="eastAsia"/>
                <w:color w:val="300016"/>
                <w:szCs w:val="22"/>
              </w:rPr>
              <w:t>NET2.x</w:t>
            </w:r>
          </w:p>
        </w:tc>
        <w:tc>
          <w:tcPr>
            <w:tcW w:w="787" w:type="pct"/>
            <w:shd w:val="clear" w:color="auto" w:fill="E3EEF5"/>
          </w:tcPr>
          <w:p w14:paraId="04EB1B20"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4A7C5033" w14:textId="77777777" w:rsidR="008848BD" w:rsidRPr="0067280D" w:rsidRDefault="008848BD" w:rsidP="008848BD">
            <w:pPr>
              <w:jc w:val="center"/>
              <w:rPr>
                <w:rFonts w:ascii="Arial" w:hAnsi="Arial" w:cs="Arial"/>
              </w:rPr>
            </w:pPr>
          </w:p>
        </w:tc>
      </w:tr>
      <w:tr w:rsidR="008848BD" w:rsidRPr="00806E14" w14:paraId="0670E518" w14:textId="77777777" w:rsidTr="008848BD">
        <w:trPr>
          <w:cantSplit/>
          <w:trHeight w:val="324"/>
        </w:trPr>
        <w:tc>
          <w:tcPr>
            <w:tcW w:w="625" w:type="pct"/>
            <w:shd w:val="clear" w:color="auto" w:fill="E3EEF5"/>
            <w:vAlign w:val="center"/>
          </w:tcPr>
          <w:p w14:paraId="6E30A639" w14:textId="77777777" w:rsidR="008848BD" w:rsidRPr="005D789A" w:rsidRDefault="008848BD" w:rsidP="008848BD">
            <w:pPr>
              <w:pStyle w:val="Cap2"/>
              <w:jc w:val="center"/>
              <w:rPr>
                <w:lang w:eastAsia="zh-CN"/>
              </w:rPr>
            </w:pPr>
            <w:r>
              <w:rPr>
                <w:rFonts w:hint="eastAsia"/>
                <w:lang w:eastAsia="zh-CN"/>
              </w:rPr>
              <w:t>4</w:t>
            </w:r>
          </w:p>
        </w:tc>
        <w:tc>
          <w:tcPr>
            <w:tcW w:w="625" w:type="pct"/>
            <w:shd w:val="clear" w:color="auto" w:fill="E3EEF5"/>
          </w:tcPr>
          <w:p w14:paraId="5B65D7C9"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6D141641"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CCB-</w:t>
            </w:r>
            <w:r>
              <w:rPr>
                <w:rFonts w:hint="eastAsia"/>
                <w:color w:val="300016"/>
                <w:szCs w:val="22"/>
                <w:lang w:eastAsia="zh-CN"/>
              </w:rPr>
              <w:t>中国建设银行股份有限公司</w:t>
            </w:r>
          </w:p>
        </w:tc>
        <w:tc>
          <w:tcPr>
            <w:tcW w:w="768" w:type="pct"/>
            <w:shd w:val="clear" w:color="auto" w:fill="E3EEF5"/>
          </w:tcPr>
          <w:p w14:paraId="36A6AC75"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3332CD43" w14:textId="77777777" w:rsidR="008848BD" w:rsidRDefault="008848BD" w:rsidP="008848BD">
            <w:pPr>
              <w:jc w:val="center"/>
              <w:rPr>
                <w:rFonts w:ascii="宋体" w:hAnsi="宋体" w:cs="宋体"/>
                <w:color w:val="300016"/>
                <w:szCs w:val="22"/>
              </w:rPr>
            </w:pPr>
            <w:r>
              <w:rPr>
                <w:rFonts w:hint="eastAsia"/>
                <w:color w:val="300016"/>
                <w:szCs w:val="22"/>
              </w:rPr>
              <w:t>CCB01-</w:t>
            </w:r>
            <w:r>
              <w:rPr>
                <w:rFonts w:hint="eastAsia"/>
                <w:color w:val="300016"/>
                <w:szCs w:val="22"/>
              </w:rPr>
              <w:t>建行重要客户接入平台</w:t>
            </w:r>
            <w:r>
              <w:rPr>
                <w:rFonts w:hint="eastAsia"/>
                <w:color w:val="300016"/>
                <w:szCs w:val="22"/>
              </w:rPr>
              <w:t>1.x</w:t>
            </w:r>
          </w:p>
        </w:tc>
        <w:tc>
          <w:tcPr>
            <w:tcW w:w="787" w:type="pct"/>
            <w:shd w:val="clear" w:color="auto" w:fill="E3EEF5"/>
          </w:tcPr>
          <w:p w14:paraId="3EF94521"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7BDDC8E5" w14:textId="77777777" w:rsidR="008848BD" w:rsidRPr="0067280D" w:rsidRDefault="008848BD" w:rsidP="008848BD">
            <w:pPr>
              <w:jc w:val="center"/>
              <w:rPr>
                <w:rFonts w:ascii="Arial" w:hAnsi="Arial" w:cs="Arial"/>
              </w:rPr>
            </w:pPr>
          </w:p>
        </w:tc>
      </w:tr>
      <w:tr w:rsidR="008848BD" w:rsidRPr="00806E14" w14:paraId="724A91BB" w14:textId="77777777" w:rsidTr="008848BD">
        <w:trPr>
          <w:cantSplit/>
          <w:trHeight w:val="324"/>
        </w:trPr>
        <w:tc>
          <w:tcPr>
            <w:tcW w:w="625" w:type="pct"/>
            <w:shd w:val="clear" w:color="auto" w:fill="E3EEF5"/>
            <w:vAlign w:val="center"/>
          </w:tcPr>
          <w:p w14:paraId="34116C69" w14:textId="77777777" w:rsidR="008848BD" w:rsidRPr="005D789A" w:rsidRDefault="008848BD" w:rsidP="008848BD">
            <w:pPr>
              <w:pStyle w:val="Cap2"/>
              <w:jc w:val="center"/>
              <w:rPr>
                <w:lang w:eastAsia="zh-CN"/>
              </w:rPr>
            </w:pPr>
            <w:r>
              <w:rPr>
                <w:rFonts w:hint="eastAsia"/>
                <w:lang w:eastAsia="zh-CN"/>
              </w:rPr>
              <w:t>5</w:t>
            </w:r>
          </w:p>
        </w:tc>
        <w:tc>
          <w:tcPr>
            <w:tcW w:w="625" w:type="pct"/>
            <w:shd w:val="clear" w:color="auto" w:fill="E3EEF5"/>
          </w:tcPr>
          <w:p w14:paraId="1B78D5CF"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05AF1BA1" w14:textId="77777777" w:rsidR="008848BD" w:rsidRDefault="008848BD" w:rsidP="008848BD">
            <w:pPr>
              <w:jc w:val="center"/>
              <w:rPr>
                <w:rFonts w:ascii="宋体" w:hAnsi="宋体" w:cs="宋体"/>
                <w:color w:val="300016"/>
                <w:szCs w:val="22"/>
              </w:rPr>
            </w:pPr>
            <w:r>
              <w:rPr>
                <w:rFonts w:hint="eastAsia"/>
                <w:color w:val="300016"/>
                <w:szCs w:val="22"/>
              </w:rPr>
              <w:t>BOCOM-</w:t>
            </w:r>
            <w:r>
              <w:rPr>
                <w:rFonts w:hint="eastAsia"/>
                <w:color w:val="300016"/>
                <w:szCs w:val="22"/>
              </w:rPr>
              <w:t>交通银行</w:t>
            </w:r>
          </w:p>
        </w:tc>
        <w:tc>
          <w:tcPr>
            <w:tcW w:w="768" w:type="pct"/>
            <w:shd w:val="clear" w:color="auto" w:fill="E3EEF5"/>
          </w:tcPr>
          <w:p w14:paraId="29C39029"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4E7E2FDD" w14:textId="77777777" w:rsidR="008848BD" w:rsidRDefault="008848BD" w:rsidP="008848BD">
            <w:pPr>
              <w:jc w:val="center"/>
              <w:rPr>
                <w:rFonts w:ascii="宋体" w:hAnsi="宋体" w:cs="宋体"/>
                <w:color w:val="300016"/>
                <w:szCs w:val="22"/>
              </w:rPr>
            </w:pPr>
            <w:r>
              <w:rPr>
                <w:rFonts w:hint="eastAsia"/>
                <w:color w:val="300016"/>
                <w:szCs w:val="22"/>
              </w:rPr>
              <w:t>BOCOM01-</w:t>
            </w:r>
            <w:r>
              <w:rPr>
                <w:rFonts w:hint="eastAsia"/>
                <w:color w:val="300016"/>
                <w:szCs w:val="22"/>
              </w:rPr>
              <w:t>交行银企互联</w:t>
            </w:r>
            <w:r>
              <w:rPr>
                <w:rFonts w:hint="eastAsia"/>
                <w:color w:val="300016"/>
                <w:szCs w:val="22"/>
              </w:rPr>
              <w:t>3.x</w:t>
            </w:r>
          </w:p>
        </w:tc>
        <w:tc>
          <w:tcPr>
            <w:tcW w:w="787" w:type="pct"/>
            <w:shd w:val="clear" w:color="auto" w:fill="E3EEF5"/>
          </w:tcPr>
          <w:p w14:paraId="59FF0940"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2812BF88" w14:textId="77777777" w:rsidR="008848BD" w:rsidRPr="0067280D" w:rsidRDefault="008848BD" w:rsidP="008848BD">
            <w:pPr>
              <w:jc w:val="center"/>
              <w:rPr>
                <w:rFonts w:ascii="Arial" w:hAnsi="Arial" w:cs="Arial"/>
              </w:rPr>
            </w:pPr>
          </w:p>
        </w:tc>
      </w:tr>
      <w:tr w:rsidR="008848BD" w:rsidRPr="00806E14" w14:paraId="7FDF49F5" w14:textId="77777777" w:rsidTr="008848BD">
        <w:trPr>
          <w:cantSplit/>
          <w:trHeight w:val="324"/>
        </w:trPr>
        <w:tc>
          <w:tcPr>
            <w:tcW w:w="625" w:type="pct"/>
            <w:shd w:val="clear" w:color="auto" w:fill="E3EEF5"/>
            <w:vAlign w:val="center"/>
          </w:tcPr>
          <w:p w14:paraId="31C59E28" w14:textId="77777777" w:rsidR="008848BD" w:rsidRDefault="008848BD" w:rsidP="008848BD">
            <w:pPr>
              <w:pStyle w:val="Cap2"/>
              <w:jc w:val="center"/>
              <w:rPr>
                <w:lang w:eastAsia="zh-CN"/>
              </w:rPr>
            </w:pPr>
          </w:p>
        </w:tc>
        <w:tc>
          <w:tcPr>
            <w:tcW w:w="625" w:type="pct"/>
            <w:shd w:val="clear" w:color="auto" w:fill="E3EEF5"/>
            <w:vAlign w:val="center"/>
          </w:tcPr>
          <w:p w14:paraId="05513BAD" w14:textId="77777777" w:rsidR="008848BD" w:rsidRPr="000B70F5" w:rsidRDefault="008848BD" w:rsidP="008848BD">
            <w:pPr>
              <w:rPr>
                <w:rFonts w:ascii="Arial" w:hAnsi="Arial" w:cs="Arial"/>
              </w:rPr>
            </w:pPr>
          </w:p>
        </w:tc>
        <w:tc>
          <w:tcPr>
            <w:tcW w:w="625" w:type="pct"/>
            <w:shd w:val="clear" w:color="auto" w:fill="E3EEF5"/>
          </w:tcPr>
          <w:p w14:paraId="186B18D8" w14:textId="77777777" w:rsidR="008848BD" w:rsidRDefault="008848BD" w:rsidP="008848BD">
            <w:pPr>
              <w:rPr>
                <w:color w:val="300016"/>
                <w:szCs w:val="22"/>
              </w:rPr>
            </w:pPr>
          </w:p>
        </w:tc>
        <w:tc>
          <w:tcPr>
            <w:tcW w:w="768" w:type="pct"/>
            <w:shd w:val="clear" w:color="auto" w:fill="E3EEF5"/>
          </w:tcPr>
          <w:p w14:paraId="5FA4C466" w14:textId="77777777" w:rsidR="008848BD" w:rsidRDefault="008848BD" w:rsidP="008848BD">
            <w:pPr>
              <w:rPr>
                <w:color w:val="300016"/>
                <w:szCs w:val="22"/>
              </w:rPr>
            </w:pPr>
          </w:p>
        </w:tc>
        <w:tc>
          <w:tcPr>
            <w:tcW w:w="788" w:type="pct"/>
            <w:shd w:val="clear" w:color="auto" w:fill="E3EEF5"/>
          </w:tcPr>
          <w:p w14:paraId="4F0F6428" w14:textId="77777777" w:rsidR="008848BD" w:rsidRDefault="008848BD" w:rsidP="008848BD">
            <w:pPr>
              <w:rPr>
                <w:color w:val="300016"/>
                <w:szCs w:val="22"/>
              </w:rPr>
            </w:pPr>
          </w:p>
        </w:tc>
        <w:tc>
          <w:tcPr>
            <w:tcW w:w="787" w:type="pct"/>
            <w:shd w:val="clear" w:color="auto" w:fill="E3EEF5"/>
          </w:tcPr>
          <w:p w14:paraId="1C8229FA" w14:textId="77777777" w:rsidR="008848BD" w:rsidRDefault="008848BD" w:rsidP="008848BD">
            <w:pPr>
              <w:rPr>
                <w:color w:val="300016"/>
                <w:szCs w:val="22"/>
              </w:rPr>
            </w:pPr>
          </w:p>
        </w:tc>
        <w:tc>
          <w:tcPr>
            <w:tcW w:w="782" w:type="pct"/>
            <w:shd w:val="clear" w:color="auto" w:fill="E3EEF5"/>
          </w:tcPr>
          <w:p w14:paraId="48910E52" w14:textId="77777777" w:rsidR="008848BD" w:rsidRPr="0067280D" w:rsidRDefault="008848BD" w:rsidP="008848BD">
            <w:pPr>
              <w:rPr>
                <w:rFonts w:ascii="Arial" w:hAnsi="Arial" w:cs="Arial"/>
              </w:rPr>
            </w:pPr>
          </w:p>
        </w:tc>
      </w:tr>
    </w:tbl>
    <w:p w14:paraId="34254AF8"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r w:rsidRPr="00B814BB">
        <w:rPr>
          <w:rFonts w:hint="eastAsia"/>
          <w:lang w:eastAsia="zh-CN"/>
        </w:rPr>
        <w:t>同一个结算方式，不能选择同一个银行的两个线路</w:t>
      </w:r>
      <w:r>
        <w:rPr>
          <w:rFonts w:hint="eastAsia"/>
          <w:lang w:eastAsia="zh-CN"/>
        </w:rPr>
        <w:t>；</w:t>
      </w:r>
    </w:p>
    <w:p w14:paraId="15B9D574"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B814BB">
        <w:rPr>
          <w:rFonts w:hint="eastAsia"/>
          <w:lang w:eastAsia="zh-CN"/>
        </w:rPr>
        <w:t>可选的银行，只能是有直连线路的银行，并且这些线路已经授权可以使用</w:t>
      </w:r>
      <w:r>
        <w:rPr>
          <w:rFonts w:hint="eastAsia"/>
          <w:lang w:eastAsia="zh-CN"/>
        </w:rPr>
        <w:t>；</w:t>
      </w:r>
    </w:p>
    <w:p w14:paraId="153E6FF3" w14:textId="77777777" w:rsidR="008848BD" w:rsidRDefault="008848BD" w:rsidP="008848BD">
      <w:pPr>
        <w:pStyle w:val="40"/>
        <w:numPr>
          <w:ilvl w:val="3"/>
          <w:numId w:val="2"/>
        </w:numPr>
        <w:rPr>
          <w:lang w:eastAsia="zh-CN"/>
        </w:rPr>
      </w:pPr>
      <w:r>
        <w:rPr>
          <w:rFonts w:hint="eastAsia"/>
          <w:lang w:eastAsia="zh-CN"/>
        </w:rPr>
        <w:t>用户界面</w:t>
      </w:r>
    </w:p>
    <w:p w14:paraId="17598895" w14:textId="77777777" w:rsidR="008848BD" w:rsidRPr="00D12323" w:rsidRDefault="008848BD" w:rsidP="008848BD">
      <w:pPr>
        <w:pStyle w:val="L-"/>
      </w:pPr>
      <w:r w:rsidRPr="00D12323">
        <w:rPr>
          <w:rFonts w:hint="eastAsia"/>
        </w:rPr>
        <w:t>图：</w:t>
      </w:r>
      <w:r>
        <w:rPr>
          <w:rFonts w:hint="eastAsia"/>
        </w:rPr>
        <w:t>3.3.1.5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结算方式配置页面</w:t>
      </w:r>
    </w:p>
    <w:p w14:paraId="60D984A8" w14:textId="77777777" w:rsidR="008848BD" w:rsidRPr="00A53510" w:rsidRDefault="00E75EE2" w:rsidP="008848BD">
      <w:r>
        <w:rPr>
          <w:noProof/>
          <w:lang w:eastAsia="zh-CN" w:bidi="ar-SA"/>
        </w:rPr>
        <w:drawing>
          <wp:inline distT="0" distB="0" distL="0" distR="0" wp14:anchorId="579EF13F" wp14:editId="0799E777">
            <wp:extent cx="5267325" cy="2114550"/>
            <wp:effectExtent l="0" t="0" r="9525" b="0"/>
            <wp:docPr id="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13C31AA5" w14:textId="77777777" w:rsidR="008848BD" w:rsidRDefault="008848BD" w:rsidP="008848BD">
      <w:pPr>
        <w:pStyle w:val="30"/>
        <w:numPr>
          <w:ilvl w:val="2"/>
          <w:numId w:val="2"/>
        </w:numPr>
        <w:rPr>
          <w:lang w:eastAsia="zh-CN"/>
        </w:rPr>
      </w:pPr>
      <w:bookmarkStart w:id="97" w:name="_Toc517685556"/>
      <w:bookmarkStart w:id="98" w:name="_Toc4183049"/>
      <w:r>
        <w:rPr>
          <w:rFonts w:hint="eastAsia"/>
          <w:lang w:eastAsia="zh-CN"/>
        </w:rPr>
        <w:t>交易类型配置</w:t>
      </w:r>
      <w:bookmarkEnd w:id="97"/>
      <w:bookmarkEnd w:id="98"/>
    </w:p>
    <w:p w14:paraId="3EE1D7DA" w14:textId="77777777" w:rsidR="008848BD" w:rsidRDefault="008848BD" w:rsidP="008848BD">
      <w:pPr>
        <w:pStyle w:val="40"/>
        <w:numPr>
          <w:ilvl w:val="3"/>
          <w:numId w:val="2"/>
        </w:numPr>
        <w:rPr>
          <w:lang w:eastAsia="zh-CN"/>
        </w:rPr>
      </w:pPr>
      <w:r>
        <w:rPr>
          <w:rFonts w:hint="eastAsia"/>
          <w:lang w:eastAsia="zh-CN"/>
        </w:rPr>
        <w:t>业务描述</w:t>
      </w:r>
    </w:p>
    <w:p w14:paraId="79228A9A" w14:textId="77777777" w:rsidR="008848BD" w:rsidRDefault="008848BD" w:rsidP="008848BD">
      <w:pPr>
        <w:ind w:firstLine="420"/>
        <w:rPr>
          <w:lang w:eastAsia="zh-CN"/>
        </w:rPr>
      </w:pPr>
      <w:r w:rsidRPr="003704F3">
        <w:rPr>
          <w:rFonts w:hint="eastAsia"/>
          <w:lang w:eastAsia="zh-CN"/>
        </w:rPr>
        <w:t>交易类型</w:t>
      </w:r>
      <w:r>
        <w:rPr>
          <w:rFonts w:hint="eastAsia"/>
          <w:lang w:eastAsia="zh-CN"/>
        </w:rPr>
        <w:t>的关联配置</w:t>
      </w:r>
      <w:r w:rsidRPr="006516F9">
        <w:rPr>
          <w:rFonts w:hint="eastAsia"/>
          <w:lang w:eastAsia="zh-CN"/>
        </w:rPr>
        <w:t>，</w:t>
      </w:r>
      <w:r>
        <w:rPr>
          <w:rFonts w:hint="eastAsia"/>
          <w:lang w:eastAsia="zh-CN"/>
        </w:rPr>
        <w:t>通过</w:t>
      </w:r>
      <w:r w:rsidRPr="003704F3">
        <w:rPr>
          <w:rFonts w:hint="eastAsia"/>
          <w:lang w:eastAsia="zh-CN"/>
        </w:rPr>
        <w:t>交易类型</w:t>
      </w:r>
      <w:r>
        <w:rPr>
          <w:rFonts w:hint="eastAsia"/>
          <w:lang w:eastAsia="zh-CN"/>
        </w:rPr>
        <w:t>配置相对应的账户用途、手工录入、文件导入等信息。</w:t>
      </w:r>
    </w:p>
    <w:p w14:paraId="3D2C2FEE" w14:textId="77777777" w:rsidR="008848BD" w:rsidRDefault="008848BD" w:rsidP="008848BD">
      <w:pPr>
        <w:ind w:firstLine="420"/>
        <w:rPr>
          <w:lang w:eastAsia="zh-CN"/>
        </w:rPr>
      </w:pPr>
      <w:r>
        <w:rPr>
          <w:rFonts w:hint="eastAsia"/>
          <w:lang w:eastAsia="zh-CN"/>
        </w:rPr>
        <w:t>该功能由总部统一维护。</w:t>
      </w:r>
    </w:p>
    <w:p w14:paraId="63378C35" w14:textId="77777777" w:rsidR="008848BD" w:rsidRDefault="008848BD" w:rsidP="008848BD">
      <w:pPr>
        <w:pStyle w:val="40"/>
        <w:numPr>
          <w:ilvl w:val="3"/>
          <w:numId w:val="2"/>
        </w:numPr>
        <w:rPr>
          <w:lang w:eastAsia="zh-CN"/>
        </w:rPr>
      </w:pPr>
      <w:r>
        <w:rPr>
          <w:rFonts w:hint="eastAsia"/>
          <w:lang w:eastAsia="zh-CN"/>
        </w:rPr>
        <w:t>业务流程</w:t>
      </w:r>
    </w:p>
    <w:p w14:paraId="650AC9C8" w14:textId="77777777" w:rsidR="008848BD" w:rsidRDefault="008848BD" w:rsidP="008848BD">
      <w:pPr>
        <w:ind w:left="420"/>
      </w:pPr>
      <w:r>
        <w:rPr>
          <w:rFonts w:hint="eastAsia"/>
        </w:rPr>
        <w:t>无</w:t>
      </w:r>
    </w:p>
    <w:p w14:paraId="69EBF983" w14:textId="77777777" w:rsidR="008848BD" w:rsidRDefault="008848BD" w:rsidP="008848BD">
      <w:pPr>
        <w:pStyle w:val="40"/>
        <w:numPr>
          <w:ilvl w:val="3"/>
          <w:numId w:val="2"/>
        </w:numPr>
        <w:rPr>
          <w:lang w:eastAsia="zh-CN"/>
        </w:rPr>
      </w:pPr>
      <w:r>
        <w:rPr>
          <w:rFonts w:hint="eastAsia"/>
          <w:lang w:eastAsia="zh-CN"/>
        </w:rPr>
        <w:t>流程说明</w:t>
      </w:r>
    </w:p>
    <w:p w14:paraId="1CCFFA19" w14:textId="77777777" w:rsidR="008848BD" w:rsidRDefault="008848BD" w:rsidP="008848BD">
      <w:pPr>
        <w:ind w:left="420"/>
      </w:pPr>
      <w:r>
        <w:rPr>
          <w:rFonts w:hint="eastAsia"/>
        </w:rPr>
        <w:t>无</w:t>
      </w:r>
    </w:p>
    <w:p w14:paraId="71BA4CF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70"/>
        <w:gridCol w:w="672"/>
        <w:gridCol w:w="851"/>
        <w:gridCol w:w="834"/>
        <w:gridCol w:w="834"/>
        <w:gridCol w:w="836"/>
        <w:gridCol w:w="834"/>
        <w:gridCol w:w="839"/>
        <w:gridCol w:w="715"/>
        <w:gridCol w:w="716"/>
        <w:gridCol w:w="827"/>
      </w:tblGrid>
      <w:tr w:rsidR="008848BD" w:rsidRPr="00806E14" w14:paraId="5631480E"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1326E524" w14:textId="77777777" w:rsidR="008848BD" w:rsidRPr="00806E14" w:rsidRDefault="008848BD" w:rsidP="008848BD">
            <w:pPr>
              <w:jc w:val="center"/>
              <w:rPr>
                <w:rFonts w:ascii="宋体" w:hAnsi="宋体"/>
                <w:b/>
              </w:rPr>
            </w:pPr>
            <w:r>
              <w:rPr>
                <w:rFonts w:ascii="宋体" w:hAnsi="宋体" w:hint="eastAsia"/>
                <w:b/>
              </w:rPr>
              <w:t>交易类型配置-样例</w:t>
            </w:r>
          </w:p>
        </w:tc>
      </w:tr>
      <w:tr w:rsidR="008848BD" w:rsidRPr="00922AFD" w14:paraId="5FF756AB" w14:textId="77777777" w:rsidTr="008848BD">
        <w:trPr>
          <w:cantSplit/>
          <w:trHeight w:val="357"/>
          <w:tblHeader/>
        </w:trPr>
        <w:tc>
          <w:tcPr>
            <w:tcW w:w="334" w:type="pct"/>
            <w:tcBorders>
              <w:bottom w:val="double" w:sz="4" w:space="0" w:color="FFFFFF"/>
            </w:tcBorders>
            <w:shd w:val="clear" w:color="auto" w:fill="7C9BC1"/>
          </w:tcPr>
          <w:p w14:paraId="3BA620D8" w14:textId="77777777" w:rsidR="008848BD" w:rsidRPr="00A50F8A" w:rsidRDefault="008848BD" w:rsidP="008848BD">
            <w:pPr>
              <w:pStyle w:val="Cap1"/>
              <w:ind w:firstLineChars="100" w:firstLine="200"/>
              <w:rPr>
                <w:szCs w:val="18"/>
              </w:rPr>
            </w:pPr>
            <w:r w:rsidRPr="00A50F8A">
              <w:rPr>
                <w:rFonts w:hint="eastAsia"/>
                <w:szCs w:val="18"/>
              </w:rPr>
              <w:t>#</w:t>
            </w:r>
          </w:p>
        </w:tc>
        <w:tc>
          <w:tcPr>
            <w:tcW w:w="394" w:type="pct"/>
            <w:tcBorders>
              <w:bottom w:val="double" w:sz="4" w:space="0" w:color="FFFFFF"/>
            </w:tcBorders>
            <w:shd w:val="clear" w:color="auto" w:fill="7C9BC1"/>
          </w:tcPr>
          <w:p w14:paraId="6F46DD8D"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交易类型</w:t>
            </w:r>
          </w:p>
        </w:tc>
        <w:tc>
          <w:tcPr>
            <w:tcW w:w="499" w:type="pct"/>
            <w:tcBorders>
              <w:bottom w:val="double" w:sz="4" w:space="0" w:color="FFFFFF"/>
            </w:tcBorders>
            <w:shd w:val="clear" w:color="auto" w:fill="7C9BC1"/>
          </w:tcPr>
          <w:p w14:paraId="0CAE5752"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默认结算方式</w:t>
            </w:r>
          </w:p>
        </w:tc>
        <w:tc>
          <w:tcPr>
            <w:tcW w:w="489" w:type="pct"/>
            <w:tcBorders>
              <w:bottom w:val="double" w:sz="4" w:space="0" w:color="FFFFFF"/>
            </w:tcBorders>
            <w:shd w:val="clear" w:color="auto" w:fill="7C9BC1"/>
          </w:tcPr>
          <w:p w14:paraId="1758AA40"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付方对象类型</w:t>
            </w:r>
          </w:p>
        </w:tc>
        <w:tc>
          <w:tcPr>
            <w:tcW w:w="489" w:type="pct"/>
            <w:tcBorders>
              <w:bottom w:val="double" w:sz="4" w:space="0" w:color="FFFFFF"/>
            </w:tcBorders>
            <w:shd w:val="clear" w:color="auto" w:fill="7C9BC1"/>
          </w:tcPr>
          <w:p w14:paraId="3F881B56"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收方对象类型</w:t>
            </w:r>
          </w:p>
        </w:tc>
        <w:tc>
          <w:tcPr>
            <w:tcW w:w="490" w:type="pct"/>
            <w:tcBorders>
              <w:bottom w:val="double" w:sz="4" w:space="0" w:color="FFFFFF"/>
            </w:tcBorders>
            <w:shd w:val="clear" w:color="auto" w:fill="7C9BC1"/>
          </w:tcPr>
          <w:p w14:paraId="638D9406"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付方账户用途</w:t>
            </w:r>
          </w:p>
        </w:tc>
        <w:tc>
          <w:tcPr>
            <w:tcW w:w="489" w:type="pct"/>
            <w:tcBorders>
              <w:bottom w:val="double" w:sz="4" w:space="0" w:color="FFFFFF"/>
            </w:tcBorders>
            <w:shd w:val="clear" w:color="auto" w:fill="7C9BC1"/>
          </w:tcPr>
          <w:p w14:paraId="49748598"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收方账户用途</w:t>
            </w:r>
          </w:p>
        </w:tc>
        <w:tc>
          <w:tcPr>
            <w:tcW w:w="492" w:type="pct"/>
            <w:tcBorders>
              <w:bottom w:val="double" w:sz="4" w:space="0" w:color="FFFFFF"/>
            </w:tcBorders>
            <w:shd w:val="clear" w:color="auto" w:fill="7C9BC1"/>
          </w:tcPr>
          <w:p w14:paraId="1635E2C6"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导入标志</w:t>
            </w:r>
          </w:p>
        </w:tc>
        <w:tc>
          <w:tcPr>
            <w:tcW w:w="419" w:type="pct"/>
            <w:tcBorders>
              <w:bottom w:val="double" w:sz="4" w:space="0" w:color="FFFFFF"/>
            </w:tcBorders>
            <w:shd w:val="clear" w:color="auto" w:fill="7C9BC1"/>
          </w:tcPr>
          <w:p w14:paraId="2C499581"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是否允许手工录入</w:t>
            </w:r>
          </w:p>
        </w:tc>
        <w:tc>
          <w:tcPr>
            <w:tcW w:w="420" w:type="pct"/>
            <w:tcBorders>
              <w:bottom w:val="double" w:sz="4" w:space="0" w:color="FFFFFF"/>
            </w:tcBorders>
            <w:shd w:val="clear" w:color="auto" w:fill="7C9BC1"/>
          </w:tcPr>
          <w:p w14:paraId="1DF94BF5"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收付方同行标志</w:t>
            </w:r>
          </w:p>
        </w:tc>
        <w:tc>
          <w:tcPr>
            <w:tcW w:w="485" w:type="pct"/>
            <w:tcBorders>
              <w:bottom w:val="double" w:sz="4" w:space="0" w:color="FFFFFF"/>
            </w:tcBorders>
            <w:shd w:val="clear" w:color="auto" w:fill="7C9BC1"/>
          </w:tcPr>
          <w:p w14:paraId="7FE3C486" w14:textId="77777777" w:rsidR="008848BD" w:rsidRPr="00A50F8A" w:rsidRDefault="008848BD" w:rsidP="008848BD">
            <w:pPr>
              <w:jc w:val="center"/>
              <w:rPr>
                <w:rFonts w:ascii="Arial Bold" w:hAnsi="Arial Bold" w:cs="Arial"/>
                <w:b/>
                <w:spacing w:val="10"/>
                <w:sz w:val="18"/>
                <w:szCs w:val="18"/>
              </w:rPr>
            </w:pPr>
            <w:r w:rsidRPr="00A50F8A">
              <w:rPr>
                <w:rFonts w:ascii="Arial Bold" w:hAnsi="Arial Bold" w:cs="Arial" w:hint="eastAsia"/>
                <w:b/>
                <w:spacing w:val="10"/>
                <w:sz w:val="18"/>
                <w:szCs w:val="18"/>
              </w:rPr>
              <w:t>内部划账标志</w:t>
            </w:r>
          </w:p>
        </w:tc>
      </w:tr>
      <w:tr w:rsidR="008848BD" w:rsidRPr="00806E14" w14:paraId="25AB5A54" w14:textId="77777777" w:rsidTr="008848BD">
        <w:trPr>
          <w:cantSplit/>
          <w:trHeight w:val="324"/>
        </w:trPr>
        <w:tc>
          <w:tcPr>
            <w:tcW w:w="334" w:type="pct"/>
            <w:shd w:val="clear" w:color="auto" w:fill="E3EEF5"/>
            <w:vAlign w:val="center"/>
          </w:tcPr>
          <w:p w14:paraId="2EC4C00E" w14:textId="77777777" w:rsidR="008848BD" w:rsidRPr="005D789A" w:rsidRDefault="008848BD" w:rsidP="008848BD">
            <w:pPr>
              <w:pStyle w:val="Cap2"/>
              <w:jc w:val="center"/>
              <w:rPr>
                <w:lang w:eastAsia="zh-CN"/>
              </w:rPr>
            </w:pPr>
            <w:r w:rsidRPr="005D789A">
              <w:rPr>
                <w:lang w:eastAsia="zh-CN"/>
              </w:rPr>
              <w:t>1</w:t>
            </w:r>
          </w:p>
        </w:tc>
        <w:tc>
          <w:tcPr>
            <w:tcW w:w="394" w:type="pct"/>
            <w:shd w:val="clear" w:color="auto" w:fill="E3EEF5"/>
            <w:vAlign w:val="center"/>
          </w:tcPr>
          <w:p w14:paraId="4D089C12"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E584736" w14:textId="77777777" w:rsidR="008848BD" w:rsidRPr="00806E14" w:rsidRDefault="008848BD" w:rsidP="008848BD">
            <w:pPr>
              <w:rPr>
                <w:rFonts w:ascii="宋体" w:hAnsi="宋体" w:cs="宋体"/>
              </w:rPr>
            </w:pPr>
          </w:p>
        </w:tc>
        <w:tc>
          <w:tcPr>
            <w:tcW w:w="489" w:type="pct"/>
            <w:shd w:val="clear" w:color="auto" w:fill="E3EEF5"/>
            <w:vAlign w:val="center"/>
          </w:tcPr>
          <w:p w14:paraId="7BB0D94D" w14:textId="77777777" w:rsidR="008848BD" w:rsidRPr="00806E14" w:rsidRDefault="008848BD" w:rsidP="008848BD">
            <w:pPr>
              <w:rPr>
                <w:rFonts w:ascii="Arial" w:hAnsi="Arial" w:cs="Arial"/>
              </w:rPr>
            </w:pPr>
          </w:p>
        </w:tc>
        <w:tc>
          <w:tcPr>
            <w:tcW w:w="489" w:type="pct"/>
            <w:shd w:val="clear" w:color="auto" w:fill="E3EEF5"/>
            <w:vAlign w:val="center"/>
          </w:tcPr>
          <w:p w14:paraId="4A8D5463" w14:textId="77777777" w:rsidR="008848BD" w:rsidRPr="00806E14" w:rsidRDefault="008848BD" w:rsidP="008848BD">
            <w:pPr>
              <w:rPr>
                <w:rFonts w:ascii="Arial" w:hAnsi="Arial" w:cs="Arial"/>
              </w:rPr>
            </w:pPr>
          </w:p>
        </w:tc>
        <w:tc>
          <w:tcPr>
            <w:tcW w:w="490" w:type="pct"/>
            <w:shd w:val="clear" w:color="auto" w:fill="E3EEF5"/>
            <w:vAlign w:val="center"/>
          </w:tcPr>
          <w:p w14:paraId="2AEB25B8" w14:textId="77777777" w:rsidR="008848BD" w:rsidRPr="00806E14" w:rsidRDefault="008848BD" w:rsidP="008848BD">
            <w:pPr>
              <w:rPr>
                <w:rFonts w:ascii="Arial" w:hAnsi="Arial" w:cs="Arial"/>
              </w:rPr>
            </w:pPr>
          </w:p>
        </w:tc>
        <w:tc>
          <w:tcPr>
            <w:tcW w:w="489" w:type="pct"/>
            <w:shd w:val="clear" w:color="auto" w:fill="E3EEF5"/>
            <w:vAlign w:val="center"/>
          </w:tcPr>
          <w:p w14:paraId="1A12CFD3" w14:textId="77777777" w:rsidR="008848BD" w:rsidRPr="00806E14" w:rsidRDefault="008848BD" w:rsidP="008848BD">
            <w:pPr>
              <w:rPr>
                <w:rFonts w:ascii="Arial" w:hAnsi="Arial" w:cs="Arial"/>
              </w:rPr>
            </w:pPr>
          </w:p>
        </w:tc>
        <w:tc>
          <w:tcPr>
            <w:tcW w:w="492" w:type="pct"/>
            <w:shd w:val="clear" w:color="auto" w:fill="E3EEF5"/>
            <w:vAlign w:val="center"/>
          </w:tcPr>
          <w:p w14:paraId="5EBB8C2B" w14:textId="77777777" w:rsidR="008848BD" w:rsidRPr="00806E14" w:rsidRDefault="008848BD" w:rsidP="008848BD">
            <w:pPr>
              <w:rPr>
                <w:rFonts w:ascii="Arial" w:hAnsi="Arial" w:cs="Arial"/>
              </w:rPr>
            </w:pPr>
          </w:p>
        </w:tc>
        <w:tc>
          <w:tcPr>
            <w:tcW w:w="419" w:type="pct"/>
            <w:shd w:val="clear" w:color="auto" w:fill="E3EEF5"/>
            <w:vAlign w:val="center"/>
          </w:tcPr>
          <w:p w14:paraId="5BFD4881" w14:textId="77777777" w:rsidR="008848BD" w:rsidRPr="00806E14" w:rsidRDefault="008848BD" w:rsidP="008848BD">
            <w:pPr>
              <w:rPr>
                <w:rFonts w:ascii="Arial" w:hAnsi="Arial" w:cs="Arial"/>
              </w:rPr>
            </w:pPr>
          </w:p>
        </w:tc>
        <w:tc>
          <w:tcPr>
            <w:tcW w:w="420" w:type="pct"/>
            <w:shd w:val="clear" w:color="auto" w:fill="E3EEF5"/>
            <w:vAlign w:val="center"/>
          </w:tcPr>
          <w:p w14:paraId="1ED35282" w14:textId="77777777" w:rsidR="008848BD" w:rsidRPr="00806E14" w:rsidRDefault="008848BD" w:rsidP="008848BD">
            <w:pPr>
              <w:rPr>
                <w:rFonts w:ascii="Arial" w:hAnsi="Arial" w:cs="Arial"/>
              </w:rPr>
            </w:pPr>
          </w:p>
        </w:tc>
        <w:tc>
          <w:tcPr>
            <w:tcW w:w="485" w:type="pct"/>
            <w:shd w:val="clear" w:color="auto" w:fill="E3EEF5"/>
            <w:vAlign w:val="center"/>
          </w:tcPr>
          <w:p w14:paraId="2C11104E" w14:textId="77777777" w:rsidR="008848BD" w:rsidRPr="00806E14" w:rsidRDefault="008848BD" w:rsidP="008848BD">
            <w:pPr>
              <w:rPr>
                <w:rFonts w:ascii="Arial" w:hAnsi="Arial" w:cs="Arial"/>
              </w:rPr>
            </w:pPr>
          </w:p>
        </w:tc>
      </w:tr>
      <w:tr w:rsidR="008848BD" w:rsidRPr="00806E14" w14:paraId="75BB3A8B" w14:textId="77777777" w:rsidTr="008848BD">
        <w:trPr>
          <w:cantSplit/>
          <w:trHeight w:val="324"/>
        </w:trPr>
        <w:tc>
          <w:tcPr>
            <w:tcW w:w="334" w:type="pct"/>
            <w:shd w:val="clear" w:color="auto" w:fill="E3EEF5"/>
            <w:vAlign w:val="center"/>
          </w:tcPr>
          <w:p w14:paraId="39B501C3" w14:textId="77777777" w:rsidR="008848BD" w:rsidRPr="005D789A" w:rsidRDefault="008848BD" w:rsidP="008848BD">
            <w:pPr>
              <w:pStyle w:val="Cap2"/>
              <w:jc w:val="center"/>
              <w:rPr>
                <w:lang w:eastAsia="zh-CN"/>
              </w:rPr>
            </w:pPr>
            <w:r>
              <w:rPr>
                <w:rFonts w:hint="eastAsia"/>
                <w:lang w:eastAsia="zh-CN"/>
              </w:rPr>
              <w:t>2</w:t>
            </w:r>
          </w:p>
        </w:tc>
        <w:tc>
          <w:tcPr>
            <w:tcW w:w="394" w:type="pct"/>
            <w:shd w:val="clear" w:color="auto" w:fill="E3EEF5"/>
            <w:vAlign w:val="center"/>
          </w:tcPr>
          <w:p w14:paraId="701166FC" w14:textId="77777777" w:rsidR="008848BD" w:rsidRPr="00806E14" w:rsidRDefault="008848BD" w:rsidP="008848BD">
            <w:pPr>
              <w:jc w:val="center"/>
              <w:rPr>
                <w:rFonts w:ascii="宋体" w:hAnsi="宋体" w:cs="宋体"/>
              </w:rPr>
            </w:pPr>
          </w:p>
        </w:tc>
        <w:tc>
          <w:tcPr>
            <w:tcW w:w="499" w:type="pct"/>
            <w:shd w:val="clear" w:color="auto" w:fill="E3EEF5"/>
            <w:vAlign w:val="center"/>
          </w:tcPr>
          <w:p w14:paraId="66A8C6E2" w14:textId="77777777" w:rsidR="008848BD" w:rsidRPr="00806E14" w:rsidRDefault="008848BD" w:rsidP="008848BD">
            <w:pPr>
              <w:rPr>
                <w:rFonts w:ascii="宋体" w:hAnsi="宋体" w:cs="宋体"/>
              </w:rPr>
            </w:pPr>
          </w:p>
        </w:tc>
        <w:tc>
          <w:tcPr>
            <w:tcW w:w="489" w:type="pct"/>
            <w:shd w:val="clear" w:color="auto" w:fill="E3EEF5"/>
            <w:vAlign w:val="center"/>
          </w:tcPr>
          <w:p w14:paraId="73E2B752" w14:textId="77777777" w:rsidR="008848BD" w:rsidRPr="00806E14" w:rsidRDefault="008848BD" w:rsidP="008848BD">
            <w:pPr>
              <w:rPr>
                <w:rFonts w:ascii="Arial" w:hAnsi="Arial" w:cs="Arial"/>
              </w:rPr>
            </w:pPr>
          </w:p>
        </w:tc>
        <w:tc>
          <w:tcPr>
            <w:tcW w:w="489" w:type="pct"/>
            <w:shd w:val="clear" w:color="auto" w:fill="E3EEF5"/>
            <w:vAlign w:val="center"/>
          </w:tcPr>
          <w:p w14:paraId="5B9FC238" w14:textId="77777777" w:rsidR="008848BD" w:rsidRPr="00806E14" w:rsidRDefault="008848BD" w:rsidP="008848BD">
            <w:pPr>
              <w:rPr>
                <w:rFonts w:ascii="Arial" w:hAnsi="Arial" w:cs="Arial"/>
              </w:rPr>
            </w:pPr>
          </w:p>
        </w:tc>
        <w:tc>
          <w:tcPr>
            <w:tcW w:w="490" w:type="pct"/>
            <w:shd w:val="clear" w:color="auto" w:fill="E3EEF5"/>
            <w:vAlign w:val="center"/>
          </w:tcPr>
          <w:p w14:paraId="1AEABAE2" w14:textId="77777777" w:rsidR="008848BD" w:rsidRPr="00806E14" w:rsidRDefault="008848BD" w:rsidP="008848BD">
            <w:pPr>
              <w:rPr>
                <w:rFonts w:ascii="Arial" w:hAnsi="Arial" w:cs="Arial"/>
              </w:rPr>
            </w:pPr>
          </w:p>
        </w:tc>
        <w:tc>
          <w:tcPr>
            <w:tcW w:w="489" w:type="pct"/>
            <w:shd w:val="clear" w:color="auto" w:fill="E3EEF5"/>
            <w:vAlign w:val="center"/>
          </w:tcPr>
          <w:p w14:paraId="3A103017" w14:textId="77777777" w:rsidR="008848BD" w:rsidRPr="00806E14" w:rsidRDefault="008848BD" w:rsidP="008848BD">
            <w:pPr>
              <w:rPr>
                <w:rFonts w:ascii="Arial" w:hAnsi="Arial" w:cs="Arial"/>
              </w:rPr>
            </w:pPr>
          </w:p>
        </w:tc>
        <w:tc>
          <w:tcPr>
            <w:tcW w:w="492" w:type="pct"/>
            <w:shd w:val="clear" w:color="auto" w:fill="E3EEF5"/>
            <w:vAlign w:val="center"/>
          </w:tcPr>
          <w:p w14:paraId="1A11C0D8" w14:textId="77777777" w:rsidR="008848BD" w:rsidRPr="00806E14" w:rsidRDefault="008848BD" w:rsidP="008848BD">
            <w:pPr>
              <w:rPr>
                <w:rFonts w:ascii="Arial" w:hAnsi="Arial" w:cs="Arial"/>
              </w:rPr>
            </w:pPr>
          </w:p>
        </w:tc>
        <w:tc>
          <w:tcPr>
            <w:tcW w:w="419" w:type="pct"/>
            <w:shd w:val="clear" w:color="auto" w:fill="E3EEF5"/>
            <w:vAlign w:val="center"/>
          </w:tcPr>
          <w:p w14:paraId="361FD3D2" w14:textId="77777777" w:rsidR="008848BD" w:rsidRPr="00806E14" w:rsidRDefault="008848BD" w:rsidP="008848BD">
            <w:pPr>
              <w:rPr>
                <w:rFonts w:ascii="Arial" w:hAnsi="Arial" w:cs="Arial"/>
              </w:rPr>
            </w:pPr>
          </w:p>
        </w:tc>
        <w:tc>
          <w:tcPr>
            <w:tcW w:w="420" w:type="pct"/>
            <w:shd w:val="clear" w:color="auto" w:fill="E3EEF5"/>
            <w:vAlign w:val="center"/>
          </w:tcPr>
          <w:p w14:paraId="7E0DDF59" w14:textId="77777777" w:rsidR="008848BD" w:rsidRPr="00806E14" w:rsidRDefault="008848BD" w:rsidP="008848BD">
            <w:pPr>
              <w:rPr>
                <w:rFonts w:ascii="Arial" w:hAnsi="Arial" w:cs="Arial"/>
              </w:rPr>
            </w:pPr>
          </w:p>
        </w:tc>
        <w:tc>
          <w:tcPr>
            <w:tcW w:w="485" w:type="pct"/>
            <w:shd w:val="clear" w:color="auto" w:fill="E3EEF5"/>
            <w:vAlign w:val="center"/>
          </w:tcPr>
          <w:p w14:paraId="753E6525" w14:textId="77777777" w:rsidR="008848BD" w:rsidRPr="00806E14" w:rsidRDefault="008848BD" w:rsidP="008848BD">
            <w:pPr>
              <w:rPr>
                <w:rFonts w:ascii="Arial" w:hAnsi="Arial" w:cs="Arial"/>
              </w:rPr>
            </w:pPr>
          </w:p>
        </w:tc>
      </w:tr>
      <w:tr w:rsidR="008848BD" w:rsidRPr="00806E14" w14:paraId="31505501" w14:textId="77777777" w:rsidTr="008848BD">
        <w:trPr>
          <w:cantSplit/>
          <w:trHeight w:val="324"/>
        </w:trPr>
        <w:tc>
          <w:tcPr>
            <w:tcW w:w="334" w:type="pct"/>
            <w:shd w:val="clear" w:color="auto" w:fill="E3EEF5"/>
            <w:vAlign w:val="center"/>
          </w:tcPr>
          <w:p w14:paraId="2AC1DB50" w14:textId="77777777" w:rsidR="008848BD" w:rsidRPr="005D789A" w:rsidRDefault="008848BD" w:rsidP="008848BD">
            <w:pPr>
              <w:pStyle w:val="Cap2"/>
              <w:jc w:val="center"/>
              <w:rPr>
                <w:lang w:eastAsia="zh-CN"/>
              </w:rPr>
            </w:pPr>
            <w:r>
              <w:rPr>
                <w:rFonts w:hint="eastAsia"/>
                <w:lang w:eastAsia="zh-CN"/>
              </w:rPr>
              <w:t>3</w:t>
            </w:r>
          </w:p>
        </w:tc>
        <w:tc>
          <w:tcPr>
            <w:tcW w:w="394" w:type="pct"/>
            <w:shd w:val="clear" w:color="auto" w:fill="E3EEF5"/>
            <w:vAlign w:val="center"/>
          </w:tcPr>
          <w:p w14:paraId="6A07466E" w14:textId="77777777" w:rsidR="008848BD" w:rsidRPr="00806E14" w:rsidRDefault="008848BD" w:rsidP="008848BD">
            <w:pPr>
              <w:jc w:val="center"/>
              <w:rPr>
                <w:rFonts w:ascii="宋体" w:hAnsi="宋体" w:cs="宋体"/>
              </w:rPr>
            </w:pPr>
          </w:p>
        </w:tc>
        <w:tc>
          <w:tcPr>
            <w:tcW w:w="499" w:type="pct"/>
            <w:shd w:val="clear" w:color="auto" w:fill="E3EEF5"/>
            <w:vAlign w:val="center"/>
          </w:tcPr>
          <w:p w14:paraId="3425D6E8" w14:textId="77777777" w:rsidR="008848BD" w:rsidRPr="00806E14" w:rsidRDefault="008848BD" w:rsidP="008848BD">
            <w:pPr>
              <w:rPr>
                <w:rFonts w:ascii="宋体" w:hAnsi="宋体" w:cs="宋体"/>
              </w:rPr>
            </w:pPr>
          </w:p>
        </w:tc>
        <w:tc>
          <w:tcPr>
            <w:tcW w:w="489" w:type="pct"/>
            <w:shd w:val="clear" w:color="auto" w:fill="E3EEF5"/>
            <w:vAlign w:val="center"/>
          </w:tcPr>
          <w:p w14:paraId="2AB2602B" w14:textId="77777777" w:rsidR="008848BD" w:rsidRPr="00806E14" w:rsidRDefault="008848BD" w:rsidP="008848BD">
            <w:pPr>
              <w:rPr>
                <w:rFonts w:ascii="Arial" w:hAnsi="Arial" w:cs="Arial"/>
              </w:rPr>
            </w:pPr>
          </w:p>
        </w:tc>
        <w:tc>
          <w:tcPr>
            <w:tcW w:w="489" w:type="pct"/>
            <w:shd w:val="clear" w:color="auto" w:fill="E3EEF5"/>
            <w:vAlign w:val="center"/>
          </w:tcPr>
          <w:p w14:paraId="18201BF4" w14:textId="77777777" w:rsidR="008848BD" w:rsidRPr="00806E14" w:rsidRDefault="008848BD" w:rsidP="008848BD">
            <w:pPr>
              <w:rPr>
                <w:rFonts w:ascii="Arial" w:hAnsi="Arial" w:cs="Arial"/>
              </w:rPr>
            </w:pPr>
          </w:p>
        </w:tc>
        <w:tc>
          <w:tcPr>
            <w:tcW w:w="490" w:type="pct"/>
            <w:shd w:val="clear" w:color="auto" w:fill="E3EEF5"/>
            <w:vAlign w:val="center"/>
          </w:tcPr>
          <w:p w14:paraId="22DD1A50" w14:textId="77777777" w:rsidR="008848BD" w:rsidRPr="00806E14" w:rsidRDefault="008848BD" w:rsidP="008848BD">
            <w:pPr>
              <w:rPr>
                <w:rFonts w:ascii="Arial" w:hAnsi="Arial" w:cs="Arial"/>
              </w:rPr>
            </w:pPr>
          </w:p>
        </w:tc>
        <w:tc>
          <w:tcPr>
            <w:tcW w:w="489" w:type="pct"/>
            <w:shd w:val="clear" w:color="auto" w:fill="E3EEF5"/>
            <w:vAlign w:val="center"/>
          </w:tcPr>
          <w:p w14:paraId="17472B28" w14:textId="77777777" w:rsidR="008848BD" w:rsidRPr="00806E14" w:rsidRDefault="008848BD" w:rsidP="008848BD">
            <w:pPr>
              <w:rPr>
                <w:rFonts w:ascii="Arial" w:hAnsi="Arial" w:cs="Arial"/>
              </w:rPr>
            </w:pPr>
          </w:p>
        </w:tc>
        <w:tc>
          <w:tcPr>
            <w:tcW w:w="492" w:type="pct"/>
            <w:shd w:val="clear" w:color="auto" w:fill="E3EEF5"/>
            <w:vAlign w:val="center"/>
          </w:tcPr>
          <w:p w14:paraId="204F6AEF" w14:textId="77777777" w:rsidR="008848BD" w:rsidRPr="00806E14" w:rsidRDefault="008848BD" w:rsidP="008848BD">
            <w:pPr>
              <w:rPr>
                <w:rFonts w:ascii="Arial" w:hAnsi="Arial" w:cs="Arial"/>
              </w:rPr>
            </w:pPr>
          </w:p>
        </w:tc>
        <w:tc>
          <w:tcPr>
            <w:tcW w:w="419" w:type="pct"/>
            <w:shd w:val="clear" w:color="auto" w:fill="E3EEF5"/>
            <w:vAlign w:val="center"/>
          </w:tcPr>
          <w:p w14:paraId="21C61EA7" w14:textId="77777777" w:rsidR="008848BD" w:rsidRPr="00806E14" w:rsidRDefault="008848BD" w:rsidP="008848BD">
            <w:pPr>
              <w:rPr>
                <w:rFonts w:ascii="Arial" w:hAnsi="Arial" w:cs="Arial"/>
              </w:rPr>
            </w:pPr>
          </w:p>
        </w:tc>
        <w:tc>
          <w:tcPr>
            <w:tcW w:w="420" w:type="pct"/>
            <w:shd w:val="clear" w:color="auto" w:fill="E3EEF5"/>
            <w:vAlign w:val="center"/>
          </w:tcPr>
          <w:p w14:paraId="4892BF9D" w14:textId="77777777" w:rsidR="008848BD" w:rsidRPr="00806E14" w:rsidRDefault="008848BD" w:rsidP="008848BD">
            <w:pPr>
              <w:rPr>
                <w:rFonts w:ascii="Arial" w:hAnsi="Arial" w:cs="Arial"/>
              </w:rPr>
            </w:pPr>
          </w:p>
        </w:tc>
        <w:tc>
          <w:tcPr>
            <w:tcW w:w="485" w:type="pct"/>
            <w:shd w:val="clear" w:color="auto" w:fill="E3EEF5"/>
            <w:vAlign w:val="center"/>
          </w:tcPr>
          <w:p w14:paraId="40CDC6CC" w14:textId="77777777" w:rsidR="008848BD" w:rsidRPr="00806E14" w:rsidRDefault="008848BD" w:rsidP="008848BD">
            <w:pPr>
              <w:rPr>
                <w:rFonts w:ascii="Arial" w:hAnsi="Arial" w:cs="Arial"/>
              </w:rPr>
            </w:pPr>
          </w:p>
        </w:tc>
      </w:tr>
    </w:tbl>
    <w:p w14:paraId="71D9D97B" w14:textId="77777777" w:rsidR="008848BD" w:rsidRDefault="008848BD" w:rsidP="008848BD">
      <w:pPr>
        <w:spacing w:line="360" w:lineRule="auto"/>
        <w:ind w:firstLine="420"/>
        <w:rPr>
          <w:lang w:eastAsia="zh-CN"/>
        </w:rPr>
      </w:pPr>
      <w:r>
        <w:rPr>
          <w:rFonts w:hint="eastAsia"/>
          <w:lang w:eastAsia="zh-CN"/>
        </w:rPr>
        <w:t>1</w:t>
      </w:r>
      <w:r>
        <w:rPr>
          <w:rFonts w:hint="eastAsia"/>
          <w:lang w:eastAsia="zh-CN"/>
        </w:rPr>
        <w:t>、</w:t>
      </w:r>
      <w:r w:rsidRPr="002F21BD">
        <w:rPr>
          <w:rFonts w:hint="eastAsia"/>
          <w:lang w:eastAsia="zh-CN"/>
        </w:rPr>
        <w:t>交易类型的系统内置标志如果是“</w:t>
      </w:r>
      <w:r w:rsidRPr="002F21BD">
        <w:rPr>
          <w:rFonts w:hint="eastAsia"/>
          <w:lang w:eastAsia="zh-CN"/>
        </w:rPr>
        <w:t>1</w:t>
      </w:r>
      <w:r w:rsidRPr="002F21BD">
        <w:rPr>
          <w:rFonts w:hint="eastAsia"/>
          <w:lang w:eastAsia="zh-CN"/>
        </w:rPr>
        <w:t>－系统内置”，那么交易类型的配置只能查看，不能删除和修改</w:t>
      </w:r>
      <w:r>
        <w:rPr>
          <w:rFonts w:hint="eastAsia"/>
          <w:lang w:eastAsia="zh-CN"/>
        </w:rPr>
        <w:t>；</w:t>
      </w:r>
    </w:p>
    <w:p w14:paraId="4D7946E2" w14:textId="77777777" w:rsidR="008848BD" w:rsidRDefault="008848BD" w:rsidP="008848BD">
      <w:pPr>
        <w:spacing w:line="360" w:lineRule="auto"/>
        <w:ind w:firstLine="420"/>
        <w:rPr>
          <w:lang w:eastAsia="zh-CN"/>
        </w:rPr>
      </w:pPr>
      <w:r>
        <w:rPr>
          <w:rFonts w:hint="eastAsia"/>
          <w:lang w:eastAsia="zh-CN"/>
        </w:rPr>
        <w:t>2</w:t>
      </w:r>
      <w:r>
        <w:rPr>
          <w:rFonts w:hint="eastAsia"/>
          <w:lang w:eastAsia="zh-CN"/>
        </w:rPr>
        <w:t>、</w:t>
      </w:r>
      <w:r w:rsidRPr="002F21BD">
        <w:rPr>
          <w:rFonts w:hint="eastAsia"/>
          <w:lang w:eastAsia="zh-CN"/>
        </w:rPr>
        <w:t>一个交易类型，只能有一条交易类型配置</w:t>
      </w:r>
      <w:r>
        <w:rPr>
          <w:rFonts w:hint="eastAsia"/>
          <w:lang w:eastAsia="zh-CN"/>
        </w:rPr>
        <w:t>。</w:t>
      </w:r>
      <w:r w:rsidRPr="002F21BD">
        <w:rPr>
          <w:rFonts w:hint="eastAsia"/>
          <w:lang w:eastAsia="zh-CN"/>
        </w:rPr>
        <w:t>一个交易类型，必须有一条交易类型配置</w:t>
      </w:r>
      <w:r>
        <w:rPr>
          <w:rFonts w:hint="eastAsia"/>
          <w:lang w:eastAsia="zh-CN"/>
        </w:rPr>
        <w:t>；</w:t>
      </w:r>
    </w:p>
    <w:p w14:paraId="40A1280A" w14:textId="77777777" w:rsidR="008848BD" w:rsidRDefault="008848BD" w:rsidP="008848BD">
      <w:pPr>
        <w:spacing w:line="360" w:lineRule="auto"/>
        <w:ind w:left="420"/>
        <w:rPr>
          <w:lang w:eastAsia="zh-CN"/>
        </w:rPr>
      </w:pPr>
      <w:r>
        <w:rPr>
          <w:rFonts w:hint="eastAsia"/>
          <w:lang w:eastAsia="zh-CN"/>
        </w:rPr>
        <w:t>3</w:t>
      </w:r>
      <w:r>
        <w:rPr>
          <w:rFonts w:hint="eastAsia"/>
          <w:lang w:eastAsia="zh-CN"/>
        </w:rPr>
        <w:t>、</w:t>
      </w:r>
      <w:r w:rsidRPr="002F21BD">
        <w:rPr>
          <w:rFonts w:hint="eastAsia"/>
          <w:lang w:eastAsia="zh-CN"/>
        </w:rPr>
        <w:t>“默认结算方式”和“可选结算方式”，必须有一项不为空</w:t>
      </w:r>
      <w:r>
        <w:rPr>
          <w:rFonts w:hint="eastAsia"/>
          <w:lang w:eastAsia="zh-CN"/>
        </w:rPr>
        <w:t>；</w:t>
      </w:r>
    </w:p>
    <w:p w14:paraId="0189DC9B" w14:textId="77777777" w:rsidR="008848BD" w:rsidRDefault="008848BD" w:rsidP="008848BD">
      <w:pPr>
        <w:spacing w:line="360" w:lineRule="auto"/>
        <w:ind w:left="420"/>
        <w:rPr>
          <w:lang w:eastAsia="zh-CN"/>
        </w:rPr>
      </w:pPr>
      <w:r>
        <w:rPr>
          <w:rFonts w:hint="eastAsia"/>
          <w:lang w:eastAsia="zh-CN"/>
        </w:rPr>
        <w:t>4</w:t>
      </w:r>
      <w:r>
        <w:rPr>
          <w:rFonts w:hint="eastAsia"/>
          <w:lang w:eastAsia="zh-CN"/>
        </w:rPr>
        <w:t>、</w:t>
      </w:r>
      <w:r w:rsidRPr="002F21BD">
        <w:rPr>
          <w:rFonts w:hint="eastAsia"/>
          <w:lang w:eastAsia="zh-CN"/>
        </w:rPr>
        <w:t>根据“交易类型”中的“交易方向”、“支付方式”，来过滤“结算方式”</w:t>
      </w:r>
      <w:r>
        <w:rPr>
          <w:rFonts w:hint="eastAsia"/>
          <w:lang w:eastAsia="zh-CN"/>
        </w:rPr>
        <w:t>；</w:t>
      </w:r>
    </w:p>
    <w:p w14:paraId="20E0D90A" w14:textId="77777777" w:rsidR="008848BD" w:rsidRDefault="008848BD" w:rsidP="008848BD">
      <w:pPr>
        <w:spacing w:line="360" w:lineRule="auto"/>
        <w:ind w:firstLine="420"/>
        <w:rPr>
          <w:lang w:eastAsia="zh-CN"/>
        </w:rPr>
      </w:pPr>
      <w:r>
        <w:rPr>
          <w:rFonts w:hint="eastAsia"/>
          <w:lang w:eastAsia="zh-CN"/>
        </w:rPr>
        <w:t>5</w:t>
      </w:r>
      <w:r>
        <w:rPr>
          <w:rFonts w:hint="eastAsia"/>
          <w:lang w:eastAsia="zh-CN"/>
        </w:rPr>
        <w:t>、</w:t>
      </w:r>
      <w:r w:rsidRPr="002F21BD">
        <w:rPr>
          <w:rFonts w:hint="eastAsia"/>
          <w:lang w:eastAsia="zh-CN"/>
        </w:rPr>
        <w:t>如果“默认结算方式”和“可选结算方式”这两个属性都有配置，那么“可选结算方式”必需包括“默认结算方式”</w:t>
      </w:r>
      <w:r>
        <w:rPr>
          <w:rFonts w:hint="eastAsia"/>
          <w:lang w:eastAsia="zh-CN"/>
        </w:rPr>
        <w:t>；</w:t>
      </w:r>
    </w:p>
    <w:p w14:paraId="6CF306FC" w14:textId="77777777" w:rsidR="008848BD" w:rsidRDefault="008848BD" w:rsidP="008848BD">
      <w:pPr>
        <w:spacing w:line="360" w:lineRule="auto"/>
        <w:ind w:firstLine="420"/>
        <w:rPr>
          <w:lang w:eastAsia="zh-CN"/>
        </w:rPr>
      </w:pPr>
      <w:r>
        <w:rPr>
          <w:rFonts w:hint="eastAsia"/>
          <w:lang w:eastAsia="zh-CN"/>
        </w:rPr>
        <w:t>6</w:t>
      </w:r>
      <w:r>
        <w:rPr>
          <w:rFonts w:hint="eastAsia"/>
          <w:lang w:eastAsia="zh-CN"/>
        </w:rPr>
        <w:t>、</w:t>
      </w:r>
      <w:r w:rsidRPr="002F21BD">
        <w:rPr>
          <w:rFonts w:hint="eastAsia"/>
          <w:lang w:eastAsia="zh-CN"/>
        </w:rPr>
        <w:t>如果资金交易单用到这个结算方式，“默认结算方式”默认选上。资金交易单界面上的“结算方式”，必需在“默认结算方式”和“可选结算方式”允许的范围内选择</w:t>
      </w:r>
      <w:r>
        <w:rPr>
          <w:rFonts w:hint="eastAsia"/>
          <w:lang w:eastAsia="zh-CN"/>
        </w:rPr>
        <w:t>；</w:t>
      </w:r>
    </w:p>
    <w:p w14:paraId="425FD949" w14:textId="77777777" w:rsidR="008848BD" w:rsidRDefault="008848BD" w:rsidP="008848BD">
      <w:pPr>
        <w:spacing w:line="360" w:lineRule="auto"/>
        <w:ind w:firstLine="420"/>
        <w:rPr>
          <w:lang w:eastAsia="zh-CN"/>
        </w:rPr>
      </w:pPr>
      <w:r>
        <w:rPr>
          <w:rFonts w:hint="eastAsia"/>
          <w:lang w:eastAsia="zh-CN"/>
        </w:rPr>
        <w:t>7</w:t>
      </w:r>
      <w:r>
        <w:rPr>
          <w:rFonts w:hint="eastAsia"/>
          <w:lang w:eastAsia="zh-CN"/>
        </w:rPr>
        <w:t>、</w:t>
      </w:r>
      <w:r w:rsidRPr="002F21BD">
        <w:rPr>
          <w:rFonts w:hint="eastAsia"/>
          <w:lang w:eastAsia="zh-CN"/>
        </w:rPr>
        <w:t>如果“收付方同行标志”选择为“</w:t>
      </w:r>
      <w:r w:rsidRPr="002F21BD">
        <w:rPr>
          <w:rFonts w:hint="eastAsia"/>
          <w:lang w:eastAsia="zh-CN"/>
        </w:rPr>
        <w:t>0-</w:t>
      </w:r>
      <w:r w:rsidRPr="002F21BD">
        <w:rPr>
          <w:rFonts w:hint="eastAsia"/>
          <w:lang w:eastAsia="zh-CN"/>
        </w:rPr>
        <w:t>允许跨行”，那么用到这个交易类型的单据，如资金交易单，收付方银行可以不是相同的银行。如果“收付方同行标志”选择为“</w:t>
      </w:r>
      <w:r w:rsidRPr="002F21BD">
        <w:rPr>
          <w:rFonts w:hint="eastAsia"/>
          <w:lang w:eastAsia="zh-CN"/>
        </w:rPr>
        <w:t>1-</w:t>
      </w:r>
      <w:r w:rsidRPr="002F21BD">
        <w:rPr>
          <w:rFonts w:hint="eastAsia"/>
          <w:lang w:eastAsia="zh-CN"/>
        </w:rPr>
        <w:t>必须同行”，那么用到这个交易类型的单据，如资金交易单，收付方银行必须是相同的银行</w:t>
      </w:r>
      <w:r>
        <w:rPr>
          <w:rFonts w:hint="eastAsia"/>
          <w:lang w:eastAsia="zh-CN"/>
        </w:rPr>
        <w:t>；</w:t>
      </w:r>
    </w:p>
    <w:p w14:paraId="721F9EC2" w14:textId="77777777" w:rsidR="008848BD" w:rsidRDefault="008848BD" w:rsidP="008848BD">
      <w:pPr>
        <w:spacing w:line="360" w:lineRule="auto"/>
        <w:ind w:left="420"/>
        <w:rPr>
          <w:lang w:eastAsia="zh-CN"/>
        </w:rPr>
      </w:pPr>
      <w:r>
        <w:rPr>
          <w:rFonts w:hint="eastAsia"/>
          <w:lang w:eastAsia="zh-CN"/>
        </w:rPr>
        <w:t>8</w:t>
      </w:r>
      <w:r>
        <w:rPr>
          <w:rFonts w:hint="eastAsia"/>
          <w:lang w:eastAsia="zh-CN"/>
        </w:rPr>
        <w:t>、以“</w:t>
      </w:r>
      <w:r>
        <w:rPr>
          <w:rFonts w:hint="eastAsia"/>
          <w:lang w:eastAsia="zh-CN"/>
        </w:rPr>
        <w:t xml:space="preserve">4.2 </w:t>
      </w:r>
      <w:r>
        <w:rPr>
          <w:rFonts w:hint="eastAsia"/>
          <w:lang w:eastAsia="zh-CN"/>
        </w:rPr>
        <w:t>基础数据收集模板”为准；</w:t>
      </w:r>
    </w:p>
    <w:p w14:paraId="421A5F21" w14:textId="77777777" w:rsidR="008848BD" w:rsidRDefault="008848BD" w:rsidP="008848BD">
      <w:pPr>
        <w:pStyle w:val="40"/>
        <w:numPr>
          <w:ilvl w:val="3"/>
          <w:numId w:val="2"/>
        </w:numPr>
        <w:rPr>
          <w:lang w:eastAsia="zh-CN"/>
        </w:rPr>
      </w:pPr>
      <w:r>
        <w:rPr>
          <w:rFonts w:hint="eastAsia"/>
          <w:lang w:eastAsia="zh-CN"/>
        </w:rPr>
        <w:t>用户界面</w:t>
      </w:r>
    </w:p>
    <w:p w14:paraId="08C04923" w14:textId="77777777" w:rsidR="008848BD" w:rsidRPr="00D12323" w:rsidRDefault="008848BD" w:rsidP="008848BD">
      <w:pPr>
        <w:pStyle w:val="L-"/>
      </w:pPr>
      <w:r w:rsidRPr="00D12323">
        <w:rPr>
          <w:rFonts w:hint="eastAsia"/>
        </w:rPr>
        <w:t>图：</w:t>
      </w:r>
      <w:r>
        <w:rPr>
          <w:rFonts w:hint="eastAsia"/>
        </w:rPr>
        <w:t>3.3.2.5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交易类型配置页面</w:t>
      </w:r>
    </w:p>
    <w:p w14:paraId="53C27684" w14:textId="77777777" w:rsidR="008848BD" w:rsidRDefault="00E75EE2" w:rsidP="008848BD">
      <w:r>
        <w:rPr>
          <w:noProof/>
          <w:lang w:eastAsia="zh-CN" w:bidi="ar-SA"/>
        </w:rPr>
        <w:drawing>
          <wp:inline distT="0" distB="0" distL="0" distR="0" wp14:anchorId="36517116" wp14:editId="6D6C1CF3">
            <wp:extent cx="5267325" cy="2114550"/>
            <wp:effectExtent l="0" t="0" r="9525" b="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664985A2" w14:textId="77777777" w:rsidR="008848BD" w:rsidRDefault="008848BD" w:rsidP="008848BD"/>
    <w:p w14:paraId="2D989655" w14:textId="77777777" w:rsidR="008848BD" w:rsidRPr="00D12323" w:rsidRDefault="008848BD" w:rsidP="008848BD">
      <w:pPr>
        <w:pStyle w:val="L-"/>
      </w:pPr>
      <w:r w:rsidRPr="00D12323">
        <w:rPr>
          <w:rFonts w:hint="eastAsia"/>
        </w:rPr>
        <w:t>图：</w:t>
      </w:r>
      <w:r>
        <w:rPr>
          <w:rFonts w:hint="eastAsia"/>
        </w:rPr>
        <w:t>3.3.2.5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交易类型配置页面</w:t>
      </w:r>
    </w:p>
    <w:p w14:paraId="51CC05BB" w14:textId="77777777" w:rsidR="008848BD" w:rsidRPr="008E5F4E" w:rsidRDefault="00E75EE2" w:rsidP="008848BD">
      <w:r>
        <w:rPr>
          <w:noProof/>
          <w:lang w:eastAsia="zh-CN" w:bidi="ar-SA"/>
        </w:rPr>
        <w:drawing>
          <wp:inline distT="0" distB="0" distL="0" distR="0" wp14:anchorId="679F8CD0" wp14:editId="6EE9EF30">
            <wp:extent cx="5267325" cy="2124075"/>
            <wp:effectExtent l="0" t="0" r="9525" b="952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B04C262" w14:textId="77777777" w:rsidR="008848BD" w:rsidRDefault="008848BD" w:rsidP="008848BD">
      <w:pPr>
        <w:pStyle w:val="30"/>
        <w:numPr>
          <w:ilvl w:val="2"/>
          <w:numId w:val="2"/>
        </w:numPr>
        <w:rPr>
          <w:lang w:eastAsia="zh-CN"/>
        </w:rPr>
      </w:pPr>
      <w:bookmarkStart w:id="99" w:name="_Toc517685557"/>
      <w:bookmarkStart w:id="100" w:name="_Toc4183050"/>
      <w:r>
        <w:rPr>
          <w:rFonts w:hint="eastAsia"/>
          <w:lang w:eastAsia="zh-CN"/>
        </w:rPr>
        <w:t>审批流程配置</w:t>
      </w:r>
      <w:bookmarkEnd w:id="99"/>
      <w:bookmarkEnd w:id="100"/>
    </w:p>
    <w:p w14:paraId="20A1EF36" w14:textId="77777777" w:rsidR="008848BD" w:rsidRDefault="008848BD" w:rsidP="008848BD">
      <w:pPr>
        <w:pStyle w:val="40"/>
        <w:numPr>
          <w:ilvl w:val="3"/>
          <w:numId w:val="2"/>
        </w:numPr>
        <w:rPr>
          <w:lang w:eastAsia="zh-CN"/>
        </w:rPr>
      </w:pPr>
      <w:r>
        <w:rPr>
          <w:rFonts w:hint="eastAsia"/>
          <w:lang w:eastAsia="zh-CN"/>
        </w:rPr>
        <w:t>业务描述</w:t>
      </w:r>
    </w:p>
    <w:p w14:paraId="7F62BAA3" w14:textId="77777777" w:rsidR="008848BD" w:rsidRDefault="008848BD" w:rsidP="008848BD">
      <w:pPr>
        <w:ind w:firstLine="420"/>
        <w:rPr>
          <w:lang w:eastAsia="zh-CN"/>
        </w:rPr>
      </w:pPr>
      <w:r>
        <w:rPr>
          <w:rFonts w:hint="eastAsia"/>
          <w:lang w:eastAsia="zh-CN"/>
        </w:rPr>
        <w:t>根据总、分、支组织架构，不同交易类型进行收付等相关审批流程配置。</w:t>
      </w:r>
    </w:p>
    <w:p w14:paraId="099EFF1F" w14:textId="77777777" w:rsidR="008848BD" w:rsidRDefault="008848BD" w:rsidP="008848BD">
      <w:pPr>
        <w:ind w:firstLine="420"/>
        <w:rPr>
          <w:lang w:eastAsia="zh-CN"/>
        </w:rPr>
      </w:pPr>
      <w:r>
        <w:rPr>
          <w:rFonts w:hint="eastAsia"/>
          <w:lang w:eastAsia="zh-CN"/>
        </w:rPr>
        <w:t>该功能由总部统一维护。</w:t>
      </w:r>
    </w:p>
    <w:p w14:paraId="33ADFE23" w14:textId="77777777" w:rsidR="008848BD" w:rsidRDefault="008848BD" w:rsidP="008848BD">
      <w:pPr>
        <w:pStyle w:val="40"/>
        <w:numPr>
          <w:ilvl w:val="3"/>
          <w:numId w:val="2"/>
        </w:numPr>
        <w:rPr>
          <w:lang w:eastAsia="zh-CN"/>
        </w:rPr>
      </w:pPr>
      <w:r>
        <w:rPr>
          <w:rFonts w:hint="eastAsia"/>
          <w:lang w:eastAsia="zh-CN"/>
        </w:rPr>
        <w:t>业务流程</w:t>
      </w:r>
    </w:p>
    <w:p w14:paraId="34FB4F32" w14:textId="77777777" w:rsidR="008848BD" w:rsidRDefault="008848BD" w:rsidP="008848BD">
      <w:pPr>
        <w:ind w:left="420"/>
      </w:pPr>
      <w:r>
        <w:rPr>
          <w:rFonts w:hint="eastAsia"/>
        </w:rPr>
        <w:t>无</w:t>
      </w:r>
    </w:p>
    <w:p w14:paraId="2819F9C5" w14:textId="77777777" w:rsidR="008848BD" w:rsidRDefault="008848BD" w:rsidP="008848BD">
      <w:pPr>
        <w:pStyle w:val="40"/>
        <w:numPr>
          <w:ilvl w:val="3"/>
          <w:numId w:val="2"/>
        </w:numPr>
        <w:rPr>
          <w:lang w:eastAsia="zh-CN"/>
        </w:rPr>
      </w:pPr>
      <w:r>
        <w:rPr>
          <w:rFonts w:hint="eastAsia"/>
          <w:lang w:eastAsia="zh-CN"/>
        </w:rPr>
        <w:t>流程说明</w:t>
      </w:r>
    </w:p>
    <w:p w14:paraId="078FD4C9" w14:textId="77777777" w:rsidR="008848BD" w:rsidRDefault="008848BD" w:rsidP="008848BD">
      <w:pPr>
        <w:ind w:left="420"/>
      </w:pPr>
      <w:r>
        <w:rPr>
          <w:rFonts w:hint="eastAsia"/>
        </w:rPr>
        <w:t>无</w:t>
      </w:r>
    </w:p>
    <w:p w14:paraId="33E2CACF" w14:textId="77777777" w:rsidR="008848BD" w:rsidRDefault="008848BD" w:rsidP="008848BD">
      <w:pPr>
        <w:pStyle w:val="40"/>
        <w:numPr>
          <w:ilvl w:val="3"/>
          <w:numId w:val="2"/>
        </w:numPr>
        <w:rPr>
          <w:lang w:eastAsia="zh-CN"/>
        </w:rPr>
      </w:pPr>
      <w:r>
        <w:rPr>
          <w:rFonts w:hint="eastAsia"/>
          <w:lang w:eastAsia="zh-CN"/>
        </w:rPr>
        <w:t>业务元素</w:t>
      </w:r>
    </w:p>
    <w:p w14:paraId="1E8B2BFC" w14:textId="77777777" w:rsidR="008848BD" w:rsidRDefault="008848BD" w:rsidP="008848BD">
      <w:pPr>
        <w:spacing w:line="360" w:lineRule="auto"/>
        <w:ind w:left="420"/>
        <w:rPr>
          <w:lang w:eastAsia="zh-CN"/>
        </w:rPr>
      </w:pPr>
      <w:r>
        <w:rPr>
          <w:rFonts w:hint="eastAsia"/>
          <w:lang w:eastAsia="zh-CN"/>
        </w:rPr>
        <w:t>1</w:t>
      </w:r>
      <w:r>
        <w:rPr>
          <w:rFonts w:hint="eastAsia"/>
          <w:lang w:eastAsia="zh-CN"/>
        </w:rPr>
        <w:t>、根据总、分、支组织架构和不同交易类型进行不同审批流程设置；</w:t>
      </w:r>
    </w:p>
    <w:p w14:paraId="5C2332A5" w14:textId="77777777" w:rsidR="008848BD" w:rsidRDefault="008848BD" w:rsidP="008848BD">
      <w:pPr>
        <w:spacing w:line="360" w:lineRule="auto"/>
        <w:ind w:left="420"/>
        <w:rPr>
          <w:lang w:eastAsia="zh-CN"/>
        </w:rPr>
      </w:pPr>
      <w:r>
        <w:rPr>
          <w:rFonts w:hint="eastAsia"/>
          <w:lang w:eastAsia="zh-CN"/>
        </w:rPr>
        <w:t>2</w:t>
      </w:r>
      <w:r>
        <w:rPr>
          <w:rFonts w:hint="eastAsia"/>
          <w:lang w:eastAsia="zh-CN"/>
        </w:rPr>
        <w:t>、修改完成后，需要进行保存和发布；</w:t>
      </w:r>
    </w:p>
    <w:p w14:paraId="4D5AC473" w14:textId="77777777" w:rsidR="008848BD" w:rsidRDefault="008848BD" w:rsidP="008848BD">
      <w:pPr>
        <w:spacing w:line="360" w:lineRule="auto"/>
        <w:ind w:left="420"/>
        <w:rPr>
          <w:lang w:eastAsia="zh-CN"/>
        </w:rPr>
      </w:pPr>
      <w:r>
        <w:rPr>
          <w:rFonts w:hint="eastAsia"/>
          <w:lang w:eastAsia="zh-CN"/>
        </w:rPr>
        <w:t>3</w:t>
      </w:r>
      <w:r>
        <w:rPr>
          <w:rFonts w:hint="eastAsia"/>
          <w:lang w:eastAsia="zh-CN"/>
        </w:rPr>
        <w:t>、已经在流程中的审批数据，会继续走原有流程，新送审的数据会走修改后发布的流程；</w:t>
      </w:r>
    </w:p>
    <w:p w14:paraId="2E2F47D2" w14:textId="77777777" w:rsidR="008848BD" w:rsidRDefault="008848BD" w:rsidP="008848BD">
      <w:pPr>
        <w:spacing w:line="360" w:lineRule="auto"/>
        <w:ind w:left="420"/>
        <w:rPr>
          <w:lang w:eastAsia="zh-CN"/>
        </w:rPr>
      </w:pPr>
      <w:r>
        <w:rPr>
          <w:rFonts w:hint="eastAsia"/>
          <w:lang w:eastAsia="zh-CN"/>
        </w:rPr>
        <w:t>4</w:t>
      </w:r>
      <w:r>
        <w:rPr>
          <w:rFonts w:hint="eastAsia"/>
          <w:lang w:eastAsia="zh-CN"/>
        </w:rPr>
        <w:t>、以“</w:t>
      </w:r>
      <w:r>
        <w:rPr>
          <w:rFonts w:hint="eastAsia"/>
          <w:lang w:eastAsia="zh-CN"/>
        </w:rPr>
        <w:t xml:space="preserve">4.2 </w:t>
      </w:r>
      <w:r>
        <w:rPr>
          <w:rFonts w:hint="eastAsia"/>
          <w:lang w:eastAsia="zh-CN"/>
        </w:rPr>
        <w:t>基础数据收集模板”为准；</w:t>
      </w:r>
    </w:p>
    <w:p w14:paraId="66E3072C" w14:textId="77777777" w:rsidR="008848BD" w:rsidRDefault="008848BD" w:rsidP="008848BD">
      <w:pPr>
        <w:pStyle w:val="40"/>
        <w:numPr>
          <w:ilvl w:val="3"/>
          <w:numId w:val="2"/>
        </w:numPr>
        <w:rPr>
          <w:lang w:eastAsia="zh-CN"/>
        </w:rPr>
      </w:pPr>
      <w:r>
        <w:rPr>
          <w:rFonts w:hint="eastAsia"/>
          <w:lang w:eastAsia="zh-CN"/>
        </w:rPr>
        <w:t>用户界面</w:t>
      </w:r>
    </w:p>
    <w:p w14:paraId="2E97128E"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工作流程查询页面</w:t>
      </w:r>
    </w:p>
    <w:p w14:paraId="74AF96D1" w14:textId="77777777" w:rsidR="008848BD" w:rsidRDefault="00E75EE2" w:rsidP="008848BD">
      <w:r>
        <w:rPr>
          <w:noProof/>
          <w:lang w:eastAsia="zh-CN" w:bidi="ar-SA"/>
        </w:rPr>
        <w:drawing>
          <wp:inline distT="0" distB="0" distL="0" distR="0" wp14:anchorId="1F89E64C" wp14:editId="0854ADC8">
            <wp:extent cx="5276850" cy="2228850"/>
            <wp:effectExtent l="0" t="0" r="0" b="0"/>
            <wp:docPr id="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6850" cy="2228850"/>
                    </a:xfrm>
                    <a:prstGeom prst="rect">
                      <a:avLst/>
                    </a:prstGeom>
                    <a:noFill/>
                    <a:ln>
                      <a:noFill/>
                    </a:ln>
                  </pic:spPr>
                </pic:pic>
              </a:graphicData>
            </a:graphic>
          </wp:inline>
        </w:drawing>
      </w:r>
    </w:p>
    <w:p w14:paraId="0F39C9D6" w14:textId="77777777" w:rsidR="008848BD" w:rsidRDefault="008848BD" w:rsidP="008848BD"/>
    <w:p w14:paraId="3700DE99"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工作流程设计页面</w:t>
      </w:r>
    </w:p>
    <w:p w14:paraId="376874D7" w14:textId="77777777" w:rsidR="008848BD" w:rsidRDefault="00E75EE2" w:rsidP="008848BD">
      <w:r>
        <w:rPr>
          <w:noProof/>
          <w:lang w:eastAsia="zh-CN" w:bidi="ar-SA"/>
        </w:rPr>
        <w:drawing>
          <wp:inline distT="0" distB="0" distL="0" distR="0" wp14:anchorId="339B7FAA" wp14:editId="6F7D6476">
            <wp:extent cx="5276850" cy="2466975"/>
            <wp:effectExtent l="0" t="0" r="0" b="9525"/>
            <wp:docPr id="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466975"/>
                    </a:xfrm>
                    <a:prstGeom prst="rect">
                      <a:avLst/>
                    </a:prstGeom>
                    <a:noFill/>
                    <a:ln>
                      <a:noFill/>
                    </a:ln>
                  </pic:spPr>
                </pic:pic>
              </a:graphicData>
            </a:graphic>
          </wp:inline>
        </w:drawing>
      </w:r>
    </w:p>
    <w:p w14:paraId="3D572D1A" w14:textId="77777777" w:rsidR="008848BD" w:rsidRDefault="008848BD" w:rsidP="008848BD"/>
    <w:p w14:paraId="546A25D8"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工作流未完成请求页面</w:t>
      </w:r>
    </w:p>
    <w:p w14:paraId="073AC2CA" w14:textId="77777777" w:rsidR="008848BD" w:rsidRDefault="00E75EE2" w:rsidP="008848BD">
      <w:pPr>
        <w:ind w:left="2880" w:hangingChars="1200" w:hanging="2880"/>
      </w:pPr>
      <w:r>
        <w:rPr>
          <w:noProof/>
          <w:lang w:eastAsia="zh-CN" w:bidi="ar-SA"/>
        </w:rPr>
        <w:drawing>
          <wp:inline distT="0" distB="0" distL="0" distR="0" wp14:anchorId="3883FC8D" wp14:editId="3A7C8677">
            <wp:extent cx="5267325" cy="2581275"/>
            <wp:effectExtent l="0" t="0" r="9525" b="9525"/>
            <wp:docPr id="40"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744F6166" w14:textId="77777777" w:rsidR="008848BD" w:rsidRDefault="008848BD" w:rsidP="008848BD">
      <w:pPr>
        <w:ind w:left="2880" w:hangingChars="1200" w:hanging="2880"/>
      </w:pPr>
    </w:p>
    <w:p w14:paraId="245871BB"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4</w:t>
      </w:r>
      <w:r w:rsidRPr="00D12323">
        <w:rPr>
          <w:rFonts w:hint="eastAsia"/>
        </w:rPr>
        <w:t xml:space="preserve"> </w:t>
      </w:r>
      <w:r>
        <w:rPr>
          <w:rFonts w:hint="eastAsia"/>
        </w:rPr>
        <w:t xml:space="preserve"> </w:t>
      </w:r>
      <w:r>
        <w:rPr>
          <w:rFonts w:hint="eastAsia"/>
        </w:rPr>
        <w:t>工作流已完成请求页面</w:t>
      </w:r>
    </w:p>
    <w:p w14:paraId="700FC728" w14:textId="77777777" w:rsidR="008848BD" w:rsidRDefault="00E75EE2" w:rsidP="008848BD">
      <w:r>
        <w:rPr>
          <w:noProof/>
          <w:lang w:eastAsia="zh-CN" w:bidi="ar-SA"/>
        </w:rPr>
        <w:drawing>
          <wp:inline distT="0" distB="0" distL="0" distR="0" wp14:anchorId="563F4385" wp14:editId="540E194F">
            <wp:extent cx="5267325" cy="2581275"/>
            <wp:effectExtent l="0" t="0" r="9525" b="9525"/>
            <wp:docPr id="41"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8583A86" w14:textId="77777777" w:rsidR="008848BD" w:rsidRDefault="008848BD" w:rsidP="008848BD"/>
    <w:p w14:paraId="5BC9FD38"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5</w:t>
      </w:r>
      <w:r w:rsidRPr="00D12323">
        <w:rPr>
          <w:rFonts w:hint="eastAsia"/>
        </w:rPr>
        <w:t xml:space="preserve"> </w:t>
      </w:r>
      <w:r>
        <w:rPr>
          <w:rFonts w:hint="eastAsia"/>
        </w:rPr>
        <w:t xml:space="preserve"> </w:t>
      </w:r>
      <w:r>
        <w:rPr>
          <w:rFonts w:hint="eastAsia"/>
        </w:rPr>
        <w:t>工作流程委托查看页面</w:t>
      </w:r>
    </w:p>
    <w:p w14:paraId="6F0445AD" w14:textId="77777777" w:rsidR="008848BD" w:rsidRDefault="00E75EE2" w:rsidP="008848BD">
      <w:r>
        <w:rPr>
          <w:noProof/>
          <w:lang w:eastAsia="zh-CN" w:bidi="ar-SA"/>
        </w:rPr>
        <w:drawing>
          <wp:inline distT="0" distB="0" distL="0" distR="0" wp14:anchorId="3BEDDD4B" wp14:editId="2F4F47CF">
            <wp:extent cx="5276850" cy="2600325"/>
            <wp:effectExtent l="0" t="0" r="0" b="952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600325"/>
                    </a:xfrm>
                    <a:prstGeom prst="rect">
                      <a:avLst/>
                    </a:prstGeom>
                    <a:noFill/>
                    <a:ln>
                      <a:noFill/>
                    </a:ln>
                  </pic:spPr>
                </pic:pic>
              </a:graphicData>
            </a:graphic>
          </wp:inline>
        </w:drawing>
      </w:r>
    </w:p>
    <w:p w14:paraId="11F1F31D" w14:textId="77777777" w:rsidR="008848BD" w:rsidRDefault="008848BD" w:rsidP="008848BD"/>
    <w:p w14:paraId="0A085D5B"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6</w:t>
      </w:r>
      <w:r w:rsidRPr="00D12323">
        <w:rPr>
          <w:rFonts w:hint="eastAsia"/>
        </w:rPr>
        <w:t xml:space="preserve"> </w:t>
      </w:r>
      <w:r>
        <w:rPr>
          <w:rFonts w:hint="eastAsia"/>
        </w:rPr>
        <w:t xml:space="preserve"> </w:t>
      </w:r>
      <w:r>
        <w:rPr>
          <w:rFonts w:hint="eastAsia"/>
        </w:rPr>
        <w:t>工作流程委托新增页面</w:t>
      </w:r>
    </w:p>
    <w:p w14:paraId="7DF219E9" w14:textId="77777777" w:rsidR="008848BD" w:rsidRDefault="00E75EE2" w:rsidP="008848BD">
      <w:pPr>
        <w:jc w:val="center"/>
      </w:pPr>
      <w:r>
        <w:rPr>
          <w:noProof/>
          <w:lang w:eastAsia="zh-CN" w:bidi="ar-SA"/>
        </w:rPr>
        <w:drawing>
          <wp:inline distT="0" distB="0" distL="0" distR="0" wp14:anchorId="0F82A792" wp14:editId="22633793">
            <wp:extent cx="5276850" cy="2590800"/>
            <wp:effectExtent l="0" t="0" r="0" b="0"/>
            <wp:docPr id="4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4BD90624" w14:textId="77777777" w:rsidR="008848BD" w:rsidRDefault="008848BD" w:rsidP="008848BD">
      <w:pPr>
        <w:pStyle w:val="30"/>
        <w:numPr>
          <w:ilvl w:val="2"/>
          <w:numId w:val="2"/>
        </w:numPr>
        <w:rPr>
          <w:lang w:eastAsia="zh-CN"/>
        </w:rPr>
      </w:pPr>
      <w:bookmarkStart w:id="101" w:name="_Toc517685558"/>
      <w:bookmarkStart w:id="102" w:name="_Toc4183051"/>
      <w:r>
        <w:rPr>
          <w:rFonts w:hint="eastAsia"/>
          <w:lang w:eastAsia="zh-CN"/>
        </w:rPr>
        <w:t>预警监控配置</w:t>
      </w:r>
      <w:bookmarkEnd w:id="101"/>
      <w:bookmarkEnd w:id="102"/>
    </w:p>
    <w:p w14:paraId="5FCD6EB7" w14:textId="77777777" w:rsidR="008848BD" w:rsidRDefault="008848BD" w:rsidP="008848BD">
      <w:pPr>
        <w:pStyle w:val="40"/>
        <w:numPr>
          <w:ilvl w:val="3"/>
          <w:numId w:val="2"/>
        </w:numPr>
        <w:rPr>
          <w:lang w:eastAsia="zh-CN"/>
        </w:rPr>
      </w:pPr>
      <w:r>
        <w:rPr>
          <w:rFonts w:hint="eastAsia"/>
          <w:lang w:eastAsia="zh-CN"/>
        </w:rPr>
        <w:t>业务描述</w:t>
      </w:r>
    </w:p>
    <w:p w14:paraId="671D41F0" w14:textId="77777777" w:rsidR="008848BD" w:rsidRDefault="008848BD" w:rsidP="008848BD">
      <w:pPr>
        <w:ind w:firstLine="420"/>
        <w:rPr>
          <w:lang w:eastAsia="zh-CN"/>
        </w:rPr>
      </w:pPr>
      <w:r w:rsidRPr="00AC7255">
        <w:rPr>
          <w:rFonts w:hint="eastAsia"/>
          <w:lang w:eastAsia="zh-CN"/>
        </w:rPr>
        <w:t>资金</w:t>
      </w:r>
      <w:r>
        <w:rPr>
          <w:rFonts w:hint="eastAsia"/>
          <w:lang w:eastAsia="zh-CN"/>
        </w:rPr>
        <w:t>系统</w:t>
      </w:r>
      <w:r w:rsidRPr="00AC7255">
        <w:rPr>
          <w:rFonts w:hint="eastAsia"/>
          <w:lang w:eastAsia="zh-CN"/>
        </w:rPr>
        <w:t>针对用户到资金安全的监控要求，通过预警监控来实现事前的监控和提醒</w:t>
      </w:r>
      <w:r>
        <w:rPr>
          <w:rFonts w:hint="eastAsia"/>
          <w:lang w:eastAsia="zh-CN"/>
        </w:rPr>
        <w:t>。</w:t>
      </w:r>
    </w:p>
    <w:p w14:paraId="68777DC2" w14:textId="77777777" w:rsidR="008848BD" w:rsidRDefault="008848BD" w:rsidP="008848BD">
      <w:pPr>
        <w:ind w:firstLine="420"/>
        <w:rPr>
          <w:lang w:eastAsia="zh-CN"/>
        </w:rPr>
      </w:pPr>
      <w:r>
        <w:rPr>
          <w:rFonts w:hint="eastAsia"/>
          <w:lang w:eastAsia="zh-CN"/>
        </w:rPr>
        <w:t>该功能由总部统一维护。</w:t>
      </w:r>
    </w:p>
    <w:p w14:paraId="4B20790E" w14:textId="77777777" w:rsidR="008848BD" w:rsidRDefault="008848BD" w:rsidP="008848BD">
      <w:pPr>
        <w:pStyle w:val="40"/>
        <w:numPr>
          <w:ilvl w:val="3"/>
          <w:numId w:val="2"/>
        </w:numPr>
        <w:rPr>
          <w:lang w:eastAsia="zh-CN"/>
        </w:rPr>
      </w:pPr>
      <w:r>
        <w:rPr>
          <w:rFonts w:hint="eastAsia"/>
          <w:lang w:eastAsia="zh-CN"/>
        </w:rPr>
        <w:t>业务流程</w:t>
      </w:r>
    </w:p>
    <w:p w14:paraId="37D0F869" w14:textId="77777777" w:rsidR="008848BD" w:rsidRDefault="008848BD" w:rsidP="008848BD">
      <w:pPr>
        <w:ind w:left="420"/>
      </w:pPr>
      <w:r>
        <w:rPr>
          <w:rFonts w:hint="eastAsia"/>
        </w:rPr>
        <w:t>无</w:t>
      </w:r>
    </w:p>
    <w:p w14:paraId="66D6A451" w14:textId="77777777" w:rsidR="008848BD" w:rsidRDefault="008848BD" w:rsidP="008848BD">
      <w:pPr>
        <w:pStyle w:val="40"/>
        <w:numPr>
          <w:ilvl w:val="3"/>
          <w:numId w:val="2"/>
        </w:numPr>
        <w:rPr>
          <w:lang w:eastAsia="zh-CN"/>
        </w:rPr>
      </w:pPr>
      <w:r>
        <w:rPr>
          <w:rFonts w:hint="eastAsia"/>
          <w:lang w:eastAsia="zh-CN"/>
        </w:rPr>
        <w:t>流程说明</w:t>
      </w:r>
    </w:p>
    <w:p w14:paraId="536A9EE7" w14:textId="77777777" w:rsidR="008848BD" w:rsidRDefault="008848BD" w:rsidP="008848BD">
      <w:pPr>
        <w:ind w:left="420"/>
      </w:pPr>
      <w:r>
        <w:rPr>
          <w:rFonts w:hint="eastAsia"/>
        </w:rPr>
        <w:t>无</w:t>
      </w:r>
    </w:p>
    <w:p w14:paraId="3C5ED7D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855"/>
        <w:gridCol w:w="860"/>
        <w:gridCol w:w="861"/>
        <w:gridCol w:w="652"/>
        <w:gridCol w:w="851"/>
        <w:gridCol w:w="853"/>
        <w:gridCol w:w="936"/>
        <w:gridCol w:w="785"/>
        <w:gridCol w:w="887"/>
        <w:gridCol w:w="988"/>
      </w:tblGrid>
      <w:tr w:rsidR="008848BD" w:rsidRPr="00806E14" w14:paraId="7C0C36D4" w14:textId="77777777" w:rsidTr="008848BD">
        <w:trPr>
          <w:cantSplit/>
          <w:trHeight w:val="357"/>
          <w:tblHeader/>
        </w:trPr>
        <w:tc>
          <w:tcPr>
            <w:tcW w:w="5000" w:type="pct"/>
            <w:gridSpan w:val="10"/>
            <w:tcBorders>
              <w:top w:val="double" w:sz="4" w:space="0" w:color="FFFFFF"/>
              <w:left w:val="double" w:sz="4" w:space="0" w:color="FFFFFF"/>
              <w:bottom w:val="double" w:sz="4" w:space="0" w:color="FFFFFF"/>
              <w:right w:val="double" w:sz="4" w:space="0" w:color="FFFFFF"/>
            </w:tcBorders>
            <w:shd w:val="clear" w:color="auto" w:fill="E3EEF5"/>
          </w:tcPr>
          <w:p w14:paraId="1D8B175E" w14:textId="77777777" w:rsidR="008848BD" w:rsidRPr="00806E14" w:rsidRDefault="008848BD" w:rsidP="008848BD">
            <w:pPr>
              <w:jc w:val="center"/>
              <w:rPr>
                <w:rFonts w:ascii="宋体" w:hAnsi="宋体"/>
                <w:b/>
              </w:rPr>
            </w:pPr>
            <w:r>
              <w:rPr>
                <w:rFonts w:ascii="宋体" w:hAnsi="宋体" w:hint="eastAsia"/>
                <w:b/>
              </w:rPr>
              <w:t>预警规则设置-样例</w:t>
            </w:r>
          </w:p>
        </w:tc>
      </w:tr>
      <w:tr w:rsidR="008848BD" w:rsidRPr="00922AFD" w14:paraId="2B73A0FF" w14:textId="77777777" w:rsidTr="008848BD">
        <w:trPr>
          <w:cantSplit/>
          <w:trHeight w:val="357"/>
          <w:tblHeader/>
        </w:trPr>
        <w:tc>
          <w:tcPr>
            <w:tcW w:w="502" w:type="pct"/>
            <w:tcBorders>
              <w:bottom w:val="double" w:sz="4" w:space="0" w:color="FFFFFF"/>
            </w:tcBorders>
            <w:shd w:val="clear" w:color="auto" w:fill="7C9BC1"/>
          </w:tcPr>
          <w:p w14:paraId="7BA0605E" w14:textId="77777777" w:rsidR="008848BD" w:rsidRPr="002B6F57" w:rsidRDefault="008848BD" w:rsidP="008848BD">
            <w:pPr>
              <w:pStyle w:val="Cap1"/>
              <w:ind w:firstLineChars="100" w:firstLine="200"/>
              <w:rPr>
                <w:szCs w:val="18"/>
              </w:rPr>
            </w:pPr>
            <w:r w:rsidRPr="002B6F57">
              <w:rPr>
                <w:rFonts w:hint="eastAsia"/>
                <w:szCs w:val="18"/>
              </w:rPr>
              <w:t>#</w:t>
            </w:r>
          </w:p>
        </w:tc>
        <w:tc>
          <w:tcPr>
            <w:tcW w:w="504" w:type="pct"/>
            <w:tcBorders>
              <w:bottom w:val="double" w:sz="4" w:space="0" w:color="FFFFFF"/>
            </w:tcBorders>
            <w:shd w:val="clear" w:color="auto" w:fill="7C9BC1"/>
          </w:tcPr>
          <w:p w14:paraId="529DF201" w14:textId="77777777" w:rsidR="008848BD" w:rsidRPr="002B6F57" w:rsidRDefault="008848BD" w:rsidP="008848BD">
            <w:pPr>
              <w:pStyle w:val="Cap1"/>
              <w:ind w:firstLineChars="100" w:firstLine="200"/>
              <w:rPr>
                <w:szCs w:val="18"/>
              </w:rPr>
            </w:pPr>
            <w:r w:rsidRPr="002B6F57">
              <w:rPr>
                <w:rFonts w:hint="eastAsia"/>
                <w:szCs w:val="18"/>
              </w:rPr>
              <w:t>预警对象</w:t>
            </w:r>
          </w:p>
        </w:tc>
        <w:tc>
          <w:tcPr>
            <w:tcW w:w="505" w:type="pct"/>
            <w:tcBorders>
              <w:bottom w:val="double" w:sz="4" w:space="0" w:color="FFFFFF"/>
            </w:tcBorders>
            <w:shd w:val="clear" w:color="auto" w:fill="7C9BC1"/>
          </w:tcPr>
          <w:p w14:paraId="1059F3F2" w14:textId="77777777" w:rsidR="008848BD" w:rsidRPr="002B6F57" w:rsidRDefault="008848BD" w:rsidP="008848BD">
            <w:pPr>
              <w:pStyle w:val="Cap1"/>
              <w:ind w:firstLineChars="100" w:firstLine="200"/>
              <w:rPr>
                <w:szCs w:val="18"/>
              </w:rPr>
            </w:pPr>
            <w:r w:rsidRPr="002B6F57">
              <w:rPr>
                <w:rFonts w:hint="eastAsia"/>
                <w:szCs w:val="18"/>
              </w:rPr>
              <w:t>顺序号</w:t>
            </w:r>
          </w:p>
        </w:tc>
        <w:tc>
          <w:tcPr>
            <w:tcW w:w="382" w:type="pct"/>
            <w:tcBorders>
              <w:bottom w:val="double" w:sz="4" w:space="0" w:color="FFFFFF"/>
            </w:tcBorders>
            <w:shd w:val="clear" w:color="auto" w:fill="7C9BC1"/>
          </w:tcPr>
          <w:p w14:paraId="65F04DC0" w14:textId="77777777" w:rsidR="008848BD" w:rsidRPr="002B6F57" w:rsidRDefault="008848BD" w:rsidP="008848BD">
            <w:pPr>
              <w:pStyle w:val="Cap1"/>
              <w:ind w:firstLineChars="100" w:firstLine="200"/>
              <w:rPr>
                <w:szCs w:val="18"/>
              </w:rPr>
            </w:pPr>
            <w:r w:rsidRPr="002B6F57">
              <w:rPr>
                <w:rFonts w:hint="eastAsia"/>
                <w:szCs w:val="18"/>
              </w:rPr>
              <w:t>左括号</w:t>
            </w:r>
          </w:p>
        </w:tc>
        <w:tc>
          <w:tcPr>
            <w:tcW w:w="499" w:type="pct"/>
            <w:tcBorders>
              <w:bottom w:val="double" w:sz="4" w:space="0" w:color="FFFFFF"/>
            </w:tcBorders>
            <w:shd w:val="clear" w:color="auto" w:fill="7C9BC1"/>
          </w:tcPr>
          <w:p w14:paraId="4EE3997D" w14:textId="77777777" w:rsidR="008848BD" w:rsidRPr="002B6F57" w:rsidRDefault="008848BD" w:rsidP="008848BD">
            <w:pPr>
              <w:pStyle w:val="Cap1"/>
              <w:ind w:firstLineChars="100" w:firstLine="200"/>
              <w:rPr>
                <w:szCs w:val="18"/>
              </w:rPr>
            </w:pPr>
            <w:r w:rsidRPr="002B6F57">
              <w:rPr>
                <w:rFonts w:hint="eastAsia"/>
                <w:szCs w:val="18"/>
              </w:rPr>
              <w:t>预警属性</w:t>
            </w:r>
          </w:p>
        </w:tc>
        <w:tc>
          <w:tcPr>
            <w:tcW w:w="500" w:type="pct"/>
            <w:tcBorders>
              <w:bottom w:val="double" w:sz="4" w:space="0" w:color="FFFFFF"/>
            </w:tcBorders>
            <w:shd w:val="clear" w:color="auto" w:fill="7C9BC1"/>
          </w:tcPr>
          <w:p w14:paraId="0C8428FB" w14:textId="77777777" w:rsidR="008848BD" w:rsidRPr="002B6F57" w:rsidRDefault="008848BD" w:rsidP="008848BD">
            <w:pPr>
              <w:pStyle w:val="Cap1"/>
              <w:ind w:firstLineChars="100" w:firstLine="200"/>
              <w:rPr>
                <w:szCs w:val="18"/>
              </w:rPr>
            </w:pPr>
            <w:r w:rsidRPr="002B6F57">
              <w:rPr>
                <w:rFonts w:hint="eastAsia"/>
                <w:szCs w:val="18"/>
              </w:rPr>
              <w:t>比较关系</w:t>
            </w:r>
          </w:p>
        </w:tc>
        <w:tc>
          <w:tcPr>
            <w:tcW w:w="549" w:type="pct"/>
            <w:tcBorders>
              <w:bottom w:val="double" w:sz="4" w:space="0" w:color="FFFFFF"/>
            </w:tcBorders>
            <w:shd w:val="clear" w:color="auto" w:fill="7C9BC1"/>
          </w:tcPr>
          <w:p w14:paraId="4524CD1F" w14:textId="77777777" w:rsidR="008848BD" w:rsidRPr="002B6F57" w:rsidRDefault="008848BD" w:rsidP="008848BD">
            <w:pPr>
              <w:pStyle w:val="Cap1"/>
              <w:ind w:firstLineChars="100" w:firstLine="200"/>
              <w:rPr>
                <w:szCs w:val="18"/>
              </w:rPr>
            </w:pPr>
            <w:r w:rsidRPr="002B6F57">
              <w:rPr>
                <w:rFonts w:hint="eastAsia"/>
                <w:szCs w:val="18"/>
              </w:rPr>
              <w:t>值</w:t>
            </w:r>
          </w:p>
        </w:tc>
        <w:tc>
          <w:tcPr>
            <w:tcW w:w="460" w:type="pct"/>
            <w:tcBorders>
              <w:bottom w:val="double" w:sz="4" w:space="0" w:color="FFFFFF"/>
            </w:tcBorders>
            <w:shd w:val="clear" w:color="auto" w:fill="7C9BC1"/>
          </w:tcPr>
          <w:p w14:paraId="2FDDF0FC" w14:textId="77777777" w:rsidR="008848BD" w:rsidRPr="002B6F57" w:rsidRDefault="008848BD" w:rsidP="008848BD">
            <w:pPr>
              <w:pStyle w:val="Cap1"/>
              <w:ind w:firstLineChars="100" w:firstLine="200"/>
              <w:rPr>
                <w:szCs w:val="18"/>
              </w:rPr>
            </w:pPr>
            <w:r w:rsidRPr="002B6F57">
              <w:rPr>
                <w:rFonts w:hint="eastAsia"/>
                <w:szCs w:val="18"/>
              </w:rPr>
              <w:t>右括号</w:t>
            </w:r>
          </w:p>
        </w:tc>
        <w:tc>
          <w:tcPr>
            <w:tcW w:w="520" w:type="pct"/>
            <w:tcBorders>
              <w:bottom w:val="double" w:sz="4" w:space="0" w:color="FFFFFF"/>
            </w:tcBorders>
            <w:shd w:val="clear" w:color="auto" w:fill="7C9BC1"/>
          </w:tcPr>
          <w:p w14:paraId="7072BB67" w14:textId="77777777" w:rsidR="008848BD" w:rsidRPr="002B6F57" w:rsidRDefault="008848BD" w:rsidP="008848BD">
            <w:pPr>
              <w:pStyle w:val="Cap1"/>
              <w:ind w:firstLineChars="100" w:firstLine="200"/>
              <w:rPr>
                <w:szCs w:val="18"/>
              </w:rPr>
            </w:pPr>
            <w:r w:rsidRPr="002B6F57">
              <w:rPr>
                <w:rFonts w:hint="eastAsia"/>
                <w:szCs w:val="18"/>
              </w:rPr>
              <w:t>逻辑关系</w:t>
            </w:r>
          </w:p>
        </w:tc>
        <w:tc>
          <w:tcPr>
            <w:tcW w:w="579" w:type="pct"/>
            <w:tcBorders>
              <w:bottom w:val="double" w:sz="4" w:space="0" w:color="FFFFFF"/>
            </w:tcBorders>
            <w:shd w:val="clear" w:color="auto" w:fill="7C9BC1"/>
          </w:tcPr>
          <w:p w14:paraId="7C8C3FAC" w14:textId="77777777" w:rsidR="008848BD" w:rsidRPr="002B6F57" w:rsidRDefault="008848BD" w:rsidP="008848BD">
            <w:pPr>
              <w:pStyle w:val="Cap1"/>
              <w:ind w:firstLineChars="100" w:firstLine="200"/>
              <w:rPr>
                <w:szCs w:val="18"/>
              </w:rPr>
            </w:pPr>
            <w:r w:rsidRPr="002B6F57">
              <w:rPr>
                <w:rFonts w:hint="eastAsia"/>
                <w:szCs w:val="18"/>
              </w:rPr>
              <w:t>是否有效</w:t>
            </w:r>
          </w:p>
        </w:tc>
      </w:tr>
      <w:tr w:rsidR="008848BD" w:rsidRPr="00CE4E0A" w14:paraId="515CE9FE" w14:textId="77777777" w:rsidTr="008848BD">
        <w:trPr>
          <w:cantSplit/>
          <w:trHeight w:val="324"/>
        </w:trPr>
        <w:tc>
          <w:tcPr>
            <w:tcW w:w="502" w:type="pct"/>
            <w:shd w:val="clear" w:color="auto" w:fill="E3EEF5"/>
            <w:vAlign w:val="center"/>
          </w:tcPr>
          <w:p w14:paraId="0DF425B0" w14:textId="77777777" w:rsidR="008848BD" w:rsidRPr="005D789A" w:rsidRDefault="008848BD" w:rsidP="008848BD">
            <w:pPr>
              <w:pStyle w:val="Cap2"/>
              <w:jc w:val="center"/>
              <w:rPr>
                <w:lang w:eastAsia="zh-CN"/>
              </w:rPr>
            </w:pPr>
            <w:r w:rsidRPr="005D789A">
              <w:rPr>
                <w:lang w:eastAsia="zh-CN"/>
              </w:rPr>
              <w:t>1</w:t>
            </w:r>
          </w:p>
        </w:tc>
        <w:tc>
          <w:tcPr>
            <w:tcW w:w="504" w:type="pct"/>
            <w:shd w:val="clear" w:color="auto" w:fill="E3EEF5"/>
          </w:tcPr>
          <w:p w14:paraId="6A569C9D"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17C31E69" w14:textId="77777777" w:rsidR="008848BD" w:rsidRPr="008D5D67" w:rsidRDefault="008848BD" w:rsidP="008848BD">
            <w:pPr>
              <w:jc w:val="center"/>
              <w:rPr>
                <w:rFonts w:ascii="Arial" w:hAnsi="Arial" w:cs="Arial"/>
              </w:rPr>
            </w:pPr>
            <w:r w:rsidRPr="008D5D67">
              <w:rPr>
                <w:rFonts w:ascii="Arial" w:hAnsi="Arial" w:cs="Arial" w:hint="eastAsia"/>
              </w:rPr>
              <w:t>1</w:t>
            </w:r>
          </w:p>
        </w:tc>
        <w:tc>
          <w:tcPr>
            <w:tcW w:w="382" w:type="pct"/>
            <w:shd w:val="clear" w:color="auto" w:fill="E3EEF5"/>
          </w:tcPr>
          <w:p w14:paraId="337260C9" w14:textId="77777777" w:rsidR="008848BD" w:rsidRPr="008D5D67" w:rsidRDefault="008848BD" w:rsidP="008848BD">
            <w:pPr>
              <w:jc w:val="center"/>
              <w:rPr>
                <w:rFonts w:ascii="Arial" w:hAnsi="Arial" w:cs="Arial"/>
              </w:rPr>
            </w:pPr>
          </w:p>
        </w:tc>
        <w:tc>
          <w:tcPr>
            <w:tcW w:w="499" w:type="pct"/>
            <w:shd w:val="clear" w:color="auto" w:fill="E3EEF5"/>
          </w:tcPr>
          <w:p w14:paraId="45F7D32A" w14:textId="77777777" w:rsidR="008848BD" w:rsidRPr="008D5D67" w:rsidRDefault="008848BD" w:rsidP="008848BD">
            <w:pPr>
              <w:jc w:val="center"/>
              <w:rPr>
                <w:rFonts w:ascii="Arial" w:hAnsi="Arial" w:cs="Arial"/>
              </w:rPr>
            </w:pPr>
            <w:r w:rsidRPr="008D5D67">
              <w:rPr>
                <w:rFonts w:ascii="Arial" w:hAnsi="Arial" w:cs="Arial" w:hint="eastAsia"/>
              </w:rPr>
              <w:t>账户用途</w:t>
            </w:r>
            <w:r w:rsidRPr="008D5D67">
              <w:rPr>
                <w:rFonts w:ascii="Arial" w:hAnsi="Arial" w:cs="Arial" w:hint="eastAsia"/>
              </w:rPr>
              <w:t>code</w:t>
            </w:r>
          </w:p>
        </w:tc>
        <w:tc>
          <w:tcPr>
            <w:tcW w:w="500" w:type="pct"/>
            <w:shd w:val="clear" w:color="auto" w:fill="E3EEF5"/>
          </w:tcPr>
          <w:p w14:paraId="4F6CCB6C" w14:textId="77777777" w:rsidR="008848BD" w:rsidRPr="008D5D67" w:rsidRDefault="008848BD" w:rsidP="008848BD">
            <w:pPr>
              <w:jc w:val="center"/>
              <w:rPr>
                <w:rFonts w:ascii="Arial" w:hAnsi="Arial" w:cs="Arial"/>
              </w:rPr>
            </w:pPr>
            <w:r w:rsidRPr="008D5D67">
              <w:rPr>
                <w:rFonts w:ascii="Arial" w:hAnsi="Arial" w:cs="Arial" w:hint="eastAsia"/>
              </w:rPr>
              <w:t>包含</w:t>
            </w:r>
          </w:p>
        </w:tc>
        <w:tc>
          <w:tcPr>
            <w:tcW w:w="549" w:type="pct"/>
            <w:shd w:val="clear" w:color="auto" w:fill="E3EEF5"/>
          </w:tcPr>
          <w:p w14:paraId="1BC4CDEC" w14:textId="77777777" w:rsidR="008848BD" w:rsidRPr="008D5D67" w:rsidRDefault="008848BD" w:rsidP="008848BD">
            <w:pPr>
              <w:jc w:val="center"/>
              <w:rPr>
                <w:rFonts w:ascii="Arial" w:hAnsi="Arial" w:cs="Arial"/>
              </w:rPr>
            </w:pPr>
            <w:r w:rsidRPr="008D5D67">
              <w:rPr>
                <w:rFonts w:ascii="Arial" w:hAnsi="Arial" w:cs="Arial" w:hint="eastAsia"/>
              </w:rPr>
              <w:t>'</w:t>
            </w:r>
            <w:r>
              <w:rPr>
                <w:rFonts w:hint="eastAsia"/>
                <w:szCs w:val="22"/>
              </w:rPr>
              <w:t xml:space="preserve"> Z006</w:t>
            </w:r>
            <w:r w:rsidRPr="008D5D67">
              <w:rPr>
                <w:rFonts w:ascii="Arial" w:hAnsi="Arial" w:cs="Arial" w:hint="eastAsia"/>
              </w:rPr>
              <w:t>'</w:t>
            </w:r>
          </w:p>
        </w:tc>
        <w:tc>
          <w:tcPr>
            <w:tcW w:w="460" w:type="pct"/>
            <w:shd w:val="clear" w:color="auto" w:fill="E3EEF5"/>
          </w:tcPr>
          <w:p w14:paraId="681C887C" w14:textId="77777777" w:rsidR="008848BD" w:rsidRPr="008D5D67" w:rsidRDefault="008848BD" w:rsidP="008848BD">
            <w:pPr>
              <w:jc w:val="center"/>
              <w:rPr>
                <w:rFonts w:ascii="Arial" w:hAnsi="Arial" w:cs="Arial"/>
              </w:rPr>
            </w:pPr>
          </w:p>
        </w:tc>
        <w:tc>
          <w:tcPr>
            <w:tcW w:w="520" w:type="pct"/>
            <w:shd w:val="clear" w:color="auto" w:fill="E3EEF5"/>
          </w:tcPr>
          <w:p w14:paraId="29ACEE44"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6A3D6BC9"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7938BE98" w14:textId="77777777" w:rsidTr="008848BD">
        <w:trPr>
          <w:cantSplit/>
          <w:trHeight w:val="324"/>
        </w:trPr>
        <w:tc>
          <w:tcPr>
            <w:tcW w:w="502" w:type="pct"/>
            <w:shd w:val="clear" w:color="auto" w:fill="E3EEF5"/>
            <w:vAlign w:val="center"/>
          </w:tcPr>
          <w:p w14:paraId="7489854B" w14:textId="77777777" w:rsidR="008848BD" w:rsidRPr="005D789A" w:rsidRDefault="008848BD" w:rsidP="008848BD">
            <w:pPr>
              <w:pStyle w:val="Cap2"/>
              <w:jc w:val="center"/>
              <w:rPr>
                <w:lang w:eastAsia="zh-CN"/>
              </w:rPr>
            </w:pPr>
            <w:r>
              <w:rPr>
                <w:rFonts w:hint="eastAsia"/>
                <w:lang w:eastAsia="zh-CN"/>
              </w:rPr>
              <w:t>2</w:t>
            </w:r>
          </w:p>
        </w:tc>
        <w:tc>
          <w:tcPr>
            <w:tcW w:w="504" w:type="pct"/>
            <w:shd w:val="clear" w:color="auto" w:fill="E3EEF5"/>
          </w:tcPr>
          <w:p w14:paraId="5ACB8E26"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4E19240A" w14:textId="77777777" w:rsidR="008848BD" w:rsidRPr="008D5D67" w:rsidRDefault="008848BD" w:rsidP="008848BD">
            <w:pPr>
              <w:jc w:val="center"/>
              <w:rPr>
                <w:rFonts w:ascii="Arial" w:hAnsi="Arial" w:cs="Arial"/>
              </w:rPr>
            </w:pPr>
            <w:r w:rsidRPr="008D5D67">
              <w:rPr>
                <w:rFonts w:ascii="Arial" w:hAnsi="Arial" w:cs="Arial" w:hint="eastAsia"/>
              </w:rPr>
              <w:t>2</w:t>
            </w:r>
          </w:p>
        </w:tc>
        <w:tc>
          <w:tcPr>
            <w:tcW w:w="382" w:type="pct"/>
            <w:shd w:val="clear" w:color="auto" w:fill="E3EEF5"/>
          </w:tcPr>
          <w:p w14:paraId="3588847A" w14:textId="77777777" w:rsidR="008848BD" w:rsidRPr="008D5D67" w:rsidRDefault="008848BD" w:rsidP="008848BD">
            <w:pPr>
              <w:jc w:val="center"/>
              <w:rPr>
                <w:rFonts w:ascii="Arial" w:hAnsi="Arial" w:cs="Arial"/>
              </w:rPr>
            </w:pPr>
          </w:p>
        </w:tc>
        <w:tc>
          <w:tcPr>
            <w:tcW w:w="499" w:type="pct"/>
            <w:shd w:val="clear" w:color="auto" w:fill="E3EEF5"/>
          </w:tcPr>
          <w:p w14:paraId="514F04ED" w14:textId="77777777" w:rsidR="008848BD" w:rsidRPr="008D5D67" w:rsidRDefault="008848BD" w:rsidP="008848BD">
            <w:pPr>
              <w:jc w:val="center"/>
              <w:rPr>
                <w:rFonts w:ascii="Arial" w:hAnsi="Arial" w:cs="Arial"/>
              </w:rPr>
            </w:pPr>
            <w:r w:rsidRPr="008D5D67">
              <w:rPr>
                <w:rFonts w:ascii="Arial" w:hAnsi="Arial" w:cs="Arial" w:hint="eastAsia"/>
              </w:rPr>
              <w:t>借贷标志</w:t>
            </w:r>
          </w:p>
        </w:tc>
        <w:tc>
          <w:tcPr>
            <w:tcW w:w="500" w:type="pct"/>
            <w:shd w:val="clear" w:color="auto" w:fill="E3EEF5"/>
          </w:tcPr>
          <w:p w14:paraId="5F7CD24F"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529D1536" w14:textId="77777777" w:rsidR="008848BD" w:rsidRPr="008D5D67" w:rsidRDefault="008848BD" w:rsidP="008848BD">
            <w:pPr>
              <w:jc w:val="center"/>
              <w:rPr>
                <w:rFonts w:ascii="Arial" w:hAnsi="Arial" w:cs="Arial"/>
              </w:rPr>
            </w:pPr>
            <w:r w:rsidRPr="008D5D67">
              <w:rPr>
                <w:rFonts w:ascii="Arial" w:hAnsi="Arial" w:cs="Arial" w:hint="eastAsia"/>
              </w:rPr>
              <w:t>'22'</w:t>
            </w:r>
          </w:p>
        </w:tc>
        <w:tc>
          <w:tcPr>
            <w:tcW w:w="460" w:type="pct"/>
            <w:shd w:val="clear" w:color="auto" w:fill="E3EEF5"/>
          </w:tcPr>
          <w:p w14:paraId="6F43A3C3" w14:textId="77777777" w:rsidR="008848BD" w:rsidRPr="008D5D67" w:rsidRDefault="008848BD" w:rsidP="008848BD">
            <w:pPr>
              <w:jc w:val="center"/>
              <w:rPr>
                <w:rFonts w:ascii="Arial" w:hAnsi="Arial" w:cs="Arial"/>
              </w:rPr>
            </w:pPr>
          </w:p>
        </w:tc>
        <w:tc>
          <w:tcPr>
            <w:tcW w:w="520" w:type="pct"/>
            <w:shd w:val="clear" w:color="auto" w:fill="E3EEF5"/>
          </w:tcPr>
          <w:p w14:paraId="10EE664E"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24D7788F"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2E6B6FEF" w14:textId="77777777" w:rsidTr="008848BD">
        <w:trPr>
          <w:cantSplit/>
          <w:trHeight w:val="324"/>
        </w:trPr>
        <w:tc>
          <w:tcPr>
            <w:tcW w:w="502" w:type="pct"/>
            <w:shd w:val="clear" w:color="auto" w:fill="E3EEF5"/>
            <w:vAlign w:val="center"/>
          </w:tcPr>
          <w:p w14:paraId="10F4B359" w14:textId="77777777" w:rsidR="008848BD" w:rsidRPr="005D789A" w:rsidRDefault="008848BD" w:rsidP="008848BD">
            <w:pPr>
              <w:pStyle w:val="Cap2"/>
              <w:jc w:val="center"/>
              <w:rPr>
                <w:lang w:eastAsia="zh-CN"/>
              </w:rPr>
            </w:pPr>
            <w:r>
              <w:rPr>
                <w:rFonts w:hint="eastAsia"/>
                <w:lang w:eastAsia="zh-CN"/>
              </w:rPr>
              <w:t>3</w:t>
            </w:r>
          </w:p>
        </w:tc>
        <w:tc>
          <w:tcPr>
            <w:tcW w:w="504" w:type="pct"/>
            <w:shd w:val="clear" w:color="auto" w:fill="E3EEF5"/>
          </w:tcPr>
          <w:p w14:paraId="169126FD"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59918097" w14:textId="77777777" w:rsidR="008848BD" w:rsidRPr="008D5D67" w:rsidRDefault="008848BD" w:rsidP="008848BD">
            <w:pPr>
              <w:jc w:val="center"/>
              <w:rPr>
                <w:rFonts w:ascii="Arial" w:hAnsi="Arial" w:cs="Arial"/>
              </w:rPr>
            </w:pPr>
            <w:r w:rsidRPr="008D5D67">
              <w:rPr>
                <w:rFonts w:ascii="Arial" w:hAnsi="Arial" w:cs="Arial" w:hint="eastAsia"/>
              </w:rPr>
              <w:t>3</w:t>
            </w:r>
          </w:p>
        </w:tc>
        <w:tc>
          <w:tcPr>
            <w:tcW w:w="382" w:type="pct"/>
            <w:shd w:val="clear" w:color="auto" w:fill="E3EEF5"/>
          </w:tcPr>
          <w:p w14:paraId="3DFF020A" w14:textId="77777777" w:rsidR="008848BD" w:rsidRPr="008D5D67" w:rsidRDefault="008848BD" w:rsidP="008848BD">
            <w:pPr>
              <w:jc w:val="center"/>
              <w:rPr>
                <w:rFonts w:ascii="Arial" w:hAnsi="Arial" w:cs="Arial"/>
              </w:rPr>
            </w:pPr>
          </w:p>
        </w:tc>
        <w:tc>
          <w:tcPr>
            <w:tcW w:w="499" w:type="pct"/>
            <w:shd w:val="clear" w:color="auto" w:fill="E3EEF5"/>
          </w:tcPr>
          <w:p w14:paraId="7AFE03A9" w14:textId="77777777" w:rsidR="008848BD" w:rsidRPr="008D5D67" w:rsidRDefault="008848BD" w:rsidP="008848BD">
            <w:pPr>
              <w:jc w:val="center"/>
              <w:rPr>
                <w:rFonts w:ascii="Arial" w:hAnsi="Arial" w:cs="Arial"/>
              </w:rPr>
            </w:pPr>
            <w:r w:rsidRPr="008D5D67">
              <w:rPr>
                <w:rFonts w:ascii="Arial" w:hAnsi="Arial" w:cs="Arial" w:hint="eastAsia"/>
              </w:rPr>
              <w:t>企业账户</w:t>
            </w:r>
          </w:p>
        </w:tc>
        <w:tc>
          <w:tcPr>
            <w:tcW w:w="500" w:type="pct"/>
            <w:shd w:val="clear" w:color="auto" w:fill="E3EEF5"/>
          </w:tcPr>
          <w:p w14:paraId="7DDF55EA"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7BEFE505" w14:textId="77777777" w:rsidR="008848BD" w:rsidRPr="008D5D67" w:rsidRDefault="008848BD" w:rsidP="008848BD">
            <w:pPr>
              <w:jc w:val="center"/>
              <w:rPr>
                <w:rFonts w:ascii="Arial" w:hAnsi="Arial" w:cs="Arial"/>
              </w:rPr>
            </w:pPr>
            <w:r>
              <w:rPr>
                <w:rFonts w:ascii="Arial" w:hAnsi="Arial" w:cs="Arial" w:hint="eastAsia"/>
              </w:rPr>
              <w:t>'</w:t>
            </w:r>
            <w:r w:rsidRPr="008D5D67">
              <w:rPr>
                <w:rFonts w:ascii="Arial" w:hAnsi="Arial" w:cs="Arial" w:hint="eastAsia"/>
              </w:rPr>
              <w:t>001'</w:t>
            </w:r>
          </w:p>
        </w:tc>
        <w:tc>
          <w:tcPr>
            <w:tcW w:w="460" w:type="pct"/>
            <w:shd w:val="clear" w:color="auto" w:fill="E3EEF5"/>
          </w:tcPr>
          <w:p w14:paraId="3D31EA20" w14:textId="77777777" w:rsidR="008848BD" w:rsidRPr="008D5D67" w:rsidRDefault="008848BD" w:rsidP="008848BD">
            <w:pPr>
              <w:jc w:val="center"/>
              <w:rPr>
                <w:rFonts w:ascii="Arial" w:hAnsi="Arial" w:cs="Arial"/>
              </w:rPr>
            </w:pPr>
          </w:p>
        </w:tc>
        <w:tc>
          <w:tcPr>
            <w:tcW w:w="520" w:type="pct"/>
            <w:shd w:val="clear" w:color="auto" w:fill="E3EEF5"/>
          </w:tcPr>
          <w:p w14:paraId="3EEFAA76"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0B6B4CBC"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157818FF" w14:textId="77777777" w:rsidTr="008848BD">
        <w:trPr>
          <w:cantSplit/>
          <w:trHeight w:val="324"/>
        </w:trPr>
        <w:tc>
          <w:tcPr>
            <w:tcW w:w="502" w:type="pct"/>
            <w:shd w:val="clear" w:color="auto" w:fill="E3EEF5"/>
            <w:vAlign w:val="center"/>
          </w:tcPr>
          <w:p w14:paraId="6AB20108" w14:textId="77777777" w:rsidR="008848BD" w:rsidRPr="005D789A" w:rsidRDefault="008848BD" w:rsidP="008848BD">
            <w:pPr>
              <w:pStyle w:val="Cap2"/>
              <w:jc w:val="center"/>
              <w:rPr>
                <w:lang w:eastAsia="zh-CN"/>
              </w:rPr>
            </w:pPr>
            <w:r>
              <w:rPr>
                <w:rFonts w:hint="eastAsia"/>
                <w:lang w:eastAsia="zh-CN"/>
              </w:rPr>
              <w:t>4</w:t>
            </w:r>
          </w:p>
        </w:tc>
        <w:tc>
          <w:tcPr>
            <w:tcW w:w="504" w:type="pct"/>
            <w:shd w:val="clear" w:color="auto" w:fill="E3EEF5"/>
          </w:tcPr>
          <w:p w14:paraId="49DE8E9C"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7A11D66D" w14:textId="77777777" w:rsidR="008848BD" w:rsidRPr="008D5D67" w:rsidRDefault="008848BD" w:rsidP="008848BD">
            <w:pPr>
              <w:jc w:val="center"/>
              <w:rPr>
                <w:rFonts w:ascii="Arial" w:hAnsi="Arial" w:cs="Arial"/>
              </w:rPr>
            </w:pPr>
            <w:r w:rsidRPr="008D5D67">
              <w:rPr>
                <w:rFonts w:ascii="Arial" w:hAnsi="Arial" w:cs="Arial" w:hint="eastAsia"/>
              </w:rPr>
              <w:t>4</w:t>
            </w:r>
          </w:p>
        </w:tc>
        <w:tc>
          <w:tcPr>
            <w:tcW w:w="382" w:type="pct"/>
            <w:shd w:val="clear" w:color="auto" w:fill="E3EEF5"/>
          </w:tcPr>
          <w:p w14:paraId="195C190C" w14:textId="77777777" w:rsidR="008848BD" w:rsidRPr="008D5D67" w:rsidRDefault="008848BD" w:rsidP="008848BD">
            <w:pPr>
              <w:jc w:val="center"/>
              <w:rPr>
                <w:rFonts w:ascii="Arial" w:hAnsi="Arial" w:cs="Arial"/>
              </w:rPr>
            </w:pPr>
          </w:p>
        </w:tc>
        <w:tc>
          <w:tcPr>
            <w:tcW w:w="499" w:type="pct"/>
            <w:shd w:val="clear" w:color="auto" w:fill="E3EEF5"/>
          </w:tcPr>
          <w:p w14:paraId="7D39A82A" w14:textId="77777777" w:rsidR="008848BD" w:rsidRPr="008D5D67" w:rsidRDefault="008848BD" w:rsidP="008848BD">
            <w:pPr>
              <w:jc w:val="center"/>
              <w:rPr>
                <w:rFonts w:ascii="Arial" w:hAnsi="Arial" w:cs="Arial"/>
              </w:rPr>
            </w:pPr>
            <w:r w:rsidRPr="008D5D67">
              <w:rPr>
                <w:rFonts w:ascii="Arial" w:hAnsi="Arial" w:cs="Arial" w:hint="eastAsia"/>
              </w:rPr>
              <w:t>对方账户</w:t>
            </w:r>
          </w:p>
        </w:tc>
        <w:tc>
          <w:tcPr>
            <w:tcW w:w="500" w:type="pct"/>
            <w:shd w:val="clear" w:color="auto" w:fill="E3EEF5"/>
          </w:tcPr>
          <w:p w14:paraId="27F5460D"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078D1EB1" w14:textId="77777777" w:rsidR="008848BD" w:rsidRPr="008D5D67" w:rsidRDefault="008848BD" w:rsidP="008848BD">
            <w:pPr>
              <w:jc w:val="center"/>
              <w:rPr>
                <w:rFonts w:ascii="Arial" w:hAnsi="Arial" w:cs="Arial"/>
              </w:rPr>
            </w:pPr>
            <w:r>
              <w:rPr>
                <w:rFonts w:ascii="Arial" w:hAnsi="Arial" w:cs="Arial" w:hint="eastAsia"/>
              </w:rPr>
              <w:t>'T</w:t>
            </w:r>
            <w:r w:rsidRPr="008D5D67">
              <w:rPr>
                <w:rFonts w:ascii="Arial" w:hAnsi="Arial" w:cs="Arial" w:hint="eastAsia"/>
              </w:rPr>
              <w:t>001'</w:t>
            </w:r>
          </w:p>
        </w:tc>
        <w:tc>
          <w:tcPr>
            <w:tcW w:w="460" w:type="pct"/>
            <w:shd w:val="clear" w:color="auto" w:fill="E3EEF5"/>
          </w:tcPr>
          <w:p w14:paraId="4BDF2818" w14:textId="77777777" w:rsidR="008848BD" w:rsidRPr="008D5D67" w:rsidRDefault="008848BD" w:rsidP="008848BD">
            <w:pPr>
              <w:jc w:val="center"/>
              <w:rPr>
                <w:rFonts w:ascii="Arial" w:hAnsi="Arial" w:cs="Arial"/>
              </w:rPr>
            </w:pPr>
          </w:p>
        </w:tc>
        <w:tc>
          <w:tcPr>
            <w:tcW w:w="520" w:type="pct"/>
            <w:shd w:val="clear" w:color="auto" w:fill="E3EEF5"/>
          </w:tcPr>
          <w:p w14:paraId="4B11F89C"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0B7B54FD"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0A223C21" w14:textId="77777777" w:rsidTr="008848BD">
        <w:trPr>
          <w:cantSplit/>
          <w:trHeight w:val="324"/>
        </w:trPr>
        <w:tc>
          <w:tcPr>
            <w:tcW w:w="502" w:type="pct"/>
            <w:shd w:val="clear" w:color="auto" w:fill="E3EEF5"/>
            <w:vAlign w:val="center"/>
          </w:tcPr>
          <w:p w14:paraId="3B63B31F" w14:textId="77777777" w:rsidR="008848BD" w:rsidRPr="005D789A" w:rsidRDefault="008848BD" w:rsidP="008848BD">
            <w:pPr>
              <w:pStyle w:val="Cap2"/>
              <w:jc w:val="center"/>
              <w:rPr>
                <w:lang w:eastAsia="zh-CN"/>
              </w:rPr>
            </w:pPr>
            <w:r>
              <w:rPr>
                <w:rFonts w:hint="eastAsia"/>
                <w:lang w:eastAsia="zh-CN"/>
              </w:rPr>
              <w:t>5</w:t>
            </w:r>
          </w:p>
        </w:tc>
        <w:tc>
          <w:tcPr>
            <w:tcW w:w="504" w:type="pct"/>
            <w:shd w:val="clear" w:color="auto" w:fill="E3EEF5"/>
          </w:tcPr>
          <w:p w14:paraId="7ADB86D9"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52D123D3" w14:textId="77777777" w:rsidR="008848BD" w:rsidRPr="008D5D67" w:rsidRDefault="008848BD" w:rsidP="008848BD">
            <w:pPr>
              <w:jc w:val="center"/>
              <w:rPr>
                <w:rFonts w:ascii="Arial" w:hAnsi="Arial" w:cs="Arial"/>
              </w:rPr>
            </w:pPr>
            <w:r w:rsidRPr="008D5D67">
              <w:rPr>
                <w:rFonts w:ascii="Arial" w:hAnsi="Arial" w:cs="Arial" w:hint="eastAsia"/>
              </w:rPr>
              <w:t>5</w:t>
            </w:r>
          </w:p>
        </w:tc>
        <w:tc>
          <w:tcPr>
            <w:tcW w:w="382" w:type="pct"/>
            <w:shd w:val="clear" w:color="auto" w:fill="E3EEF5"/>
          </w:tcPr>
          <w:p w14:paraId="3C582C32" w14:textId="77777777" w:rsidR="008848BD" w:rsidRPr="008D5D67" w:rsidRDefault="008848BD" w:rsidP="008848BD">
            <w:pPr>
              <w:jc w:val="center"/>
              <w:rPr>
                <w:rFonts w:ascii="Arial" w:hAnsi="Arial" w:cs="Arial"/>
              </w:rPr>
            </w:pPr>
          </w:p>
        </w:tc>
        <w:tc>
          <w:tcPr>
            <w:tcW w:w="499" w:type="pct"/>
            <w:shd w:val="clear" w:color="auto" w:fill="E3EEF5"/>
          </w:tcPr>
          <w:p w14:paraId="1DA44C23" w14:textId="77777777" w:rsidR="008848BD" w:rsidRPr="008D5D67" w:rsidRDefault="008848BD" w:rsidP="008848BD">
            <w:pPr>
              <w:jc w:val="center"/>
              <w:rPr>
                <w:rFonts w:ascii="Arial" w:hAnsi="Arial" w:cs="Arial"/>
              </w:rPr>
            </w:pPr>
            <w:r w:rsidRPr="008D5D67">
              <w:rPr>
                <w:rFonts w:ascii="Arial" w:hAnsi="Arial" w:cs="Arial" w:hint="eastAsia"/>
              </w:rPr>
              <w:t>金额</w:t>
            </w:r>
          </w:p>
        </w:tc>
        <w:tc>
          <w:tcPr>
            <w:tcW w:w="500" w:type="pct"/>
            <w:shd w:val="clear" w:color="auto" w:fill="E3EEF5"/>
          </w:tcPr>
          <w:p w14:paraId="4309A99D" w14:textId="77777777" w:rsidR="008848BD" w:rsidRPr="008D5D67" w:rsidRDefault="008848BD" w:rsidP="008848BD">
            <w:pPr>
              <w:jc w:val="center"/>
              <w:rPr>
                <w:rFonts w:ascii="Arial" w:hAnsi="Arial" w:cs="Arial"/>
              </w:rPr>
            </w:pPr>
            <w:r w:rsidRPr="008D5D67">
              <w:rPr>
                <w:rFonts w:ascii="Arial" w:hAnsi="Arial" w:cs="Arial" w:hint="eastAsia"/>
              </w:rPr>
              <w:t>&gt;</w:t>
            </w:r>
          </w:p>
        </w:tc>
        <w:tc>
          <w:tcPr>
            <w:tcW w:w="549" w:type="pct"/>
            <w:shd w:val="clear" w:color="auto" w:fill="E3EEF5"/>
          </w:tcPr>
          <w:p w14:paraId="64BCD023" w14:textId="77777777" w:rsidR="008848BD" w:rsidRPr="008D5D67" w:rsidRDefault="008848BD" w:rsidP="008848BD">
            <w:pPr>
              <w:jc w:val="center"/>
              <w:rPr>
                <w:rFonts w:ascii="Arial" w:hAnsi="Arial" w:cs="Arial"/>
              </w:rPr>
            </w:pPr>
            <w:r w:rsidRPr="008D5D67">
              <w:rPr>
                <w:rFonts w:ascii="Arial" w:hAnsi="Arial" w:cs="Arial" w:hint="eastAsia"/>
              </w:rPr>
              <w:t>30000</w:t>
            </w:r>
          </w:p>
        </w:tc>
        <w:tc>
          <w:tcPr>
            <w:tcW w:w="460" w:type="pct"/>
            <w:shd w:val="clear" w:color="auto" w:fill="E3EEF5"/>
          </w:tcPr>
          <w:p w14:paraId="3A89C254" w14:textId="77777777" w:rsidR="008848BD" w:rsidRPr="008D5D67" w:rsidRDefault="008848BD" w:rsidP="008848BD">
            <w:pPr>
              <w:jc w:val="center"/>
              <w:rPr>
                <w:rFonts w:ascii="Arial" w:hAnsi="Arial" w:cs="Arial"/>
              </w:rPr>
            </w:pPr>
          </w:p>
        </w:tc>
        <w:tc>
          <w:tcPr>
            <w:tcW w:w="520" w:type="pct"/>
            <w:shd w:val="clear" w:color="auto" w:fill="E3EEF5"/>
          </w:tcPr>
          <w:p w14:paraId="51F0F4C5" w14:textId="77777777" w:rsidR="008848BD" w:rsidRPr="008D5D67" w:rsidRDefault="008848BD" w:rsidP="008848BD">
            <w:pPr>
              <w:jc w:val="center"/>
              <w:rPr>
                <w:rFonts w:ascii="Arial" w:hAnsi="Arial" w:cs="Arial"/>
              </w:rPr>
            </w:pPr>
          </w:p>
        </w:tc>
        <w:tc>
          <w:tcPr>
            <w:tcW w:w="579" w:type="pct"/>
            <w:shd w:val="clear" w:color="auto" w:fill="E3EEF5"/>
          </w:tcPr>
          <w:p w14:paraId="23EB04C2" w14:textId="77777777" w:rsidR="008848BD" w:rsidRPr="008F6AF1" w:rsidRDefault="008848BD" w:rsidP="008848BD">
            <w:pPr>
              <w:jc w:val="center"/>
              <w:rPr>
                <w:rFonts w:ascii="Arial" w:hAnsi="Arial" w:cs="Arial"/>
              </w:rPr>
            </w:pPr>
            <w:r w:rsidRPr="008F6AF1">
              <w:rPr>
                <w:rFonts w:ascii="Arial" w:hAnsi="Arial" w:cs="Arial" w:hint="eastAsia"/>
              </w:rPr>
              <w:t>是</w:t>
            </w:r>
          </w:p>
        </w:tc>
      </w:tr>
      <w:tr w:rsidR="008848BD" w:rsidRPr="00CE4E0A" w14:paraId="766A84C1" w14:textId="77777777" w:rsidTr="008848BD">
        <w:trPr>
          <w:cantSplit/>
          <w:trHeight w:val="324"/>
        </w:trPr>
        <w:tc>
          <w:tcPr>
            <w:tcW w:w="502" w:type="pct"/>
            <w:shd w:val="clear" w:color="auto" w:fill="E3EEF5"/>
            <w:vAlign w:val="center"/>
          </w:tcPr>
          <w:p w14:paraId="5E69738F" w14:textId="77777777" w:rsidR="008848BD" w:rsidRDefault="008848BD" w:rsidP="008848BD">
            <w:pPr>
              <w:pStyle w:val="Cap2"/>
              <w:jc w:val="center"/>
              <w:rPr>
                <w:lang w:eastAsia="zh-CN"/>
              </w:rPr>
            </w:pPr>
          </w:p>
        </w:tc>
        <w:tc>
          <w:tcPr>
            <w:tcW w:w="504" w:type="pct"/>
            <w:shd w:val="clear" w:color="auto" w:fill="E3EEF5"/>
          </w:tcPr>
          <w:p w14:paraId="0E833049" w14:textId="77777777" w:rsidR="008848BD" w:rsidRPr="003C76E0" w:rsidRDefault="008848BD" w:rsidP="008848BD">
            <w:pPr>
              <w:rPr>
                <w:rFonts w:ascii="宋体" w:hAnsi="宋体" w:cs="宋体"/>
                <w:color w:val="FF0000"/>
                <w:sz w:val="20"/>
                <w:szCs w:val="20"/>
              </w:rPr>
            </w:pPr>
          </w:p>
        </w:tc>
        <w:tc>
          <w:tcPr>
            <w:tcW w:w="505" w:type="pct"/>
            <w:shd w:val="clear" w:color="auto" w:fill="E3EEF5"/>
          </w:tcPr>
          <w:p w14:paraId="59E0133F" w14:textId="77777777" w:rsidR="008848BD" w:rsidRPr="008D5D67" w:rsidRDefault="008848BD" w:rsidP="008848BD">
            <w:pPr>
              <w:rPr>
                <w:rFonts w:ascii="Arial" w:hAnsi="Arial" w:cs="Arial"/>
              </w:rPr>
            </w:pPr>
          </w:p>
        </w:tc>
        <w:tc>
          <w:tcPr>
            <w:tcW w:w="382" w:type="pct"/>
            <w:shd w:val="clear" w:color="auto" w:fill="E3EEF5"/>
            <w:vAlign w:val="center"/>
          </w:tcPr>
          <w:p w14:paraId="044F309B" w14:textId="77777777" w:rsidR="008848BD" w:rsidRPr="008D5D67" w:rsidRDefault="008848BD" w:rsidP="008848BD">
            <w:pPr>
              <w:rPr>
                <w:rFonts w:ascii="Arial" w:hAnsi="Arial" w:cs="Arial"/>
              </w:rPr>
            </w:pPr>
          </w:p>
        </w:tc>
        <w:tc>
          <w:tcPr>
            <w:tcW w:w="499" w:type="pct"/>
            <w:shd w:val="clear" w:color="auto" w:fill="E3EEF5"/>
          </w:tcPr>
          <w:p w14:paraId="6D08602E" w14:textId="77777777" w:rsidR="008848BD" w:rsidRPr="008D5D67" w:rsidRDefault="008848BD" w:rsidP="008848BD">
            <w:pPr>
              <w:rPr>
                <w:rFonts w:ascii="Arial" w:hAnsi="Arial" w:cs="Arial"/>
              </w:rPr>
            </w:pPr>
          </w:p>
        </w:tc>
        <w:tc>
          <w:tcPr>
            <w:tcW w:w="500" w:type="pct"/>
            <w:shd w:val="clear" w:color="auto" w:fill="E3EEF5"/>
          </w:tcPr>
          <w:p w14:paraId="755EB58D" w14:textId="77777777" w:rsidR="008848BD" w:rsidRPr="008D5D67" w:rsidRDefault="008848BD" w:rsidP="008848BD">
            <w:pPr>
              <w:rPr>
                <w:rFonts w:ascii="Arial" w:hAnsi="Arial" w:cs="Arial"/>
              </w:rPr>
            </w:pPr>
          </w:p>
        </w:tc>
        <w:tc>
          <w:tcPr>
            <w:tcW w:w="549" w:type="pct"/>
            <w:shd w:val="clear" w:color="auto" w:fill="E3EEF5"/>
          </w:tcPr>
          <w:p w14:paraId="4D67D157" w14:textId="77777777" w:rsidR="008848BD" w:rsidRPr="008D5D67" w:rsidRDefault="008848BD" w:rsidP="008848BD">
            <w:pPr>
              <w:rPr>
                <w:rFonts w:ascii="Arial" w:hAnsi="Arial" w:cs="Arial"/>
              </w:rPr>
            </w:pPr>
          </w:p>
        </w:tc>
        <w:tc>
          <w:tcPr>
            <w:tcW w:w="460" w:type="pct"/>
            <w:shd w:val="clear" w:color="auto" w:fill="E3EEF5"/>
            <w:vAlign w:val="center"/>
          </w:tcPr>
          <w:p w14:paraId="22D6DED5" w14:textId="77777777" w:rsidR="008848BD" w:rsidRPr="008D5D67" w:rsidRDefault="008848BD" w:rsidP="008848BD">
            <w:pPr>
              <w:rPr>
                <w:rFonts w:ascii="Arial" w:hAnsi="Arial" w:cs="Arial"/>
              </w:rPr>
            </w:pPr>
          </w:p>
        </w:tc>
        <w:tc>
          <w:tcPr>
            <w:tcW w:w="520" w:type="pct"/>
            <w:shd w:val="clear" w:color="auto" w:fill="E3EEF5"/>
            <w:vAlign w:val="center"/>
          </w:tcPr>
          <w:p w14:paraId="282F5E42" w14:textId="77777777" w:rsidR="008848BD" w:rsidRPr="008D5D67" w:rsidRDefault="008848BD" w:rsidP="008848BD">
            <w:pPr>
              <w:rPr>
                <w:rFonts w:ascii="Arial" w:hAnsi="Arial" w:cs="Arial"/>
              </w:rPr>
            </w:pPr>
          </w:p>
        </w:tc>
        <w:tc>
          <w:tcPr>
            <w:tcW w:w="579" w:type="pct"/>
            <w:shd w:val="clear" w:color="auto" w:fill="E3EEF5"/>
          </w:tcPr>
          <w:p w14:paraId="3C3FCB64" w14:textId="77777777" w:rsidR="008848BD" w:rsidRPr="008F6AF1" w:rsidRDefault="008848BD" w:rsidP="008848BD">
            <w:pPr>
              <w:rPr>
                <w:rFonts w:ascii="Arial" w:hAnsi="Arial" w:cs="Arial"/>
              </w:rPr>
            </w:pPr>
          </w:p>
        </w:tc>
      </w:tr>
    </w:tbl>
    <w:p w14:paraId="6F73E09D" w14:textId="77777777" w:rsidR="008848BD" w:rsidRDefault="008848BD" w:rsidP="008848BD">
      <w:pPr>
        <w:spacing w:line="360" w:lineRule="auto"/>
        <w:ind w:firstLine="420"/>
        <w:rPr>
          <w:lang w:eastAsia="zh-CN"/>
        </w:rPr>
      </w:pPr>
      <w:r>
        <w:rPr>
          <w:rFonts w:hint="eastAsia"/>
          <w:lang w:eastAsia="zh-CN"/>
        </w:rPr>
        <w:t>1</w:t>
      </w:r>
      <w:r>
        <w:rPr>
          <w:rFonts w:hint="eastAsia"/>
          <w:lang w:eastAsia="zh-CN"/>
        </w:rPr>
        <w:t>、预警信息显示的信息，必须是“预警对象”可用（包括：“是否启用预警”设置为启用，“是否有效”设置为有效），有一条可用的预警规则。不可用的预警，不需要在“预警信息”平台上显示；</w:t>
      </w:r>
    </w:p>
    <w:p w14:paraId="4B7CD4A8" w14:textId="77777777" w:rsidR="008848BD" w:rsidRDefault="008848BD" w:rsidP="008848BD">
      <w:pPr>
        <w:spacing w:line="360" w:lineRule="auto"/>
        <w:ind w:firstLine="420"/>
        <w:rPr>
          <w:lang w:eastAsia="zh-CN"/>
        </w:rPr>
      </w:pPr>
      <w:r>
        <w:rPr>
          <w:rFonts w:hint="eastAsia"/>
          <w:lang w:eastAsia="zh-CN"/>
        </w:rPr>
        <w:t>2</w:t>
      </w:r>
      <w:r>
        <w:rPr>
          <w:rFonts w:hint="eastAsia"/>
          <w:lang w:eastAsia="zh-CN"/>
        </w:rPr>
        <w:t>、同一条业务单据可能会出现多个预警的信息，比如：一条资金交易单可能出现大额支付预警和支付异常预警。需要针对不同的预警信息来处理这条资金交易单；</w:t>
      </w:r>
    </w:p>
    <w:p w14:paraId="0EF700FC" w14:textId="77777777" w:rsidR="008848BD" w:rsidRDefault="008848BD" w:rsidP="008848BD">
      <w:pPr>
        <w:spacing w:line="360" w:lineRule="auto"/>
        <w:ind w:firstLine="420"/>
        <w:rPr>
          <w:lang w:eastAsia="zh-CN"/>
        </w:rPr>
      </w:pPr>
      <w:r>
        <w:rPr>
          <w:rFonts w:hint="eastAsia"/>
          <w:lang w:eastAsia="zh-CN"/>
        </w:rPr>
        <w:t>3</w:t>
      </w:r>
      <w:r>
        <w:rPr>
          <w:rFonts w:hint="eastAsia"/>
          <w:lang w:eastAsia="zh-CN"/>
        </w:rPr>
        <w:t>、“疑似重复支付预警”的处理方式为：“作废”、“撤销预警”。所有的处理都需要更改预警信息中的“预警状态”，“撤销原因”，“撤销人”，“撤销日期”四个信息；</w:t>
      </w:r>
    </w:p>
    <w:p w14:paraId="34ED6FC1" w14:textId="77777777" w:rsidR="008848BD" w:rsidRDefault="008848BD" w:rsidP="008848BD">
      <w:pPr>
        <w:spacing w:line="360" w:lineRule="auto"/>
        <w:ind w:firstLine="420"/>
        <w:rPr>
          <w:lang w:eastAsia="zh-CN"/>
        </w:rPr>
      </w:pPr>
      <w:r>
        <w:rPr>
          <w:rFonts w:hint="eastAsia"/>
          <w:lang w:eastAsia="zh-CN"/>
        </w:rPr>
        <w:t>4</w:t>
      </w:r>
      <w:r>
        <w:rPr>
          <w:rFonts w:hint="eastAsia"/>
          <w:lang w:eastAsia="zh-CN"/>
        </w:rPr>
        <w:t>、“疑似重复支付预警”的“撤销预警”需要用户输入“撤销原因”才能进行撤销动作；</w:t>
      </w:r>
    </w:p>
    <w:p w14:paraId="13E51F66" w14:textId="77777777" w:rsidR="008848BD" w:rsidRDefault="008848BD" w:rsidP="008848BD">
      <w:pPr>
        <w:spacing w:line="360" w:lineRule="auto"/>
        <w:ind w:firstLine="420"/>
        <w:rPr>
          <w:lang w:eastAsia="zh-CN"/>
        </w:rPr>
      </w:pPr>
      <w:r>
        <w:rPr>
          <w:rFonts w:hint="eastAsia"/>
          <w:lang w:eastAsia="zh-CN"/>
        </w:rPr>
        <w:t>5</w:t>
      </w:r>
      <w:r>
        <w:rPr>
          <w:rFonts w:hint="eastAsia"/>
          <w:lang w:eastAsia="zh-CN"/>
        </w:rPr>
        <w:t>、预警信息进行处理，处理完成后“预警状态”修改为“预警已撤销”，“撤销原因”默认为处理的动作，比如：“作废”动作就可以写“单据已作废”。预警信息的处理和实际单据的处理是需要一起处理的；</w:t>
      </w:r>
    </w:p>
    <w:p w14:paraId="57F24F30" w14:textId="77777777" w:rsidR="008848BD" w:rsidRDefault="008848BD" w:rsidP="008848BD">
      <w:pPr>
        <w:pStyle w:val="40"/>
        <w:numPr>
          <w:ilvl w:val="3"/>
          <w:numId w:val="2"/>
        </w:numPr>
        <w:rPr>
          <w:lang w:eastAsia="zh-CN"/>
        </w:rPr>
      </w:pPr>
      <w:r>
        <w:rPr>
          <w:rFonts w:hint="eastAsia"/>
          <w:lang w:eastAsia="zh-CN"/>
        </w:rPr>
        <w:t>用户界面</w:t>
      </w:r>
    </w:p>
    <w:p w14:paraId="05D4DB0E" w14:textId="77777777" w:rsidR="008848BD" w:rsidRPr="00D12323" w:rsidRDefault="008848BD" w:rsidP="008848BD">
      <w:pPr>
        <w:pStyle w:val="L-"/>
      </w:pPr>
      <w:r w:rsidRPr="00D12323">
        <w:rPr>
          <w:rFonts w:hint="eastAsia"/>
        </w:rPr>
        <w:t>图：</w:t>
      </w:r>
      <w:r>
        <w:rPr>
          <w:rFonts w:hint="eastAsia"/>
        </w:rPr>
        <w:t>3.3.4.5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预警监控配置页面</w:t>
      </w:r>
    </w:p>
    <w:p w14:paraId="51E449CE" w14:textId="77777777" w:rsidR="008848BD" w:rsidRDefault="00E75EE2" w:rsidP="008848BD">
      <w:r>
        <w:rPr>
          <w:noProof/>
          <w:lang w:eastAsia="zh-CN" w:bidi="ar-SA"/>
        </w:rPr>
        <w:drawing>
          <wp:inline distT="0" distB="0" distL="0" distR="0" wp14:anchorId="5357CA55" wp14:editId="69FA071A">
            <wp:extent cx="5267325" cy="2133600"/>
            <wp:effectExtent l="0" t="0" r="9525" b="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3DF033A3" w14:textId="77777777" w:rsidR="008848BD" w:rsidRDefault="008848BD" w:rsidP="008848BD">
      <w:pPr>
        <w:pStyle w:val="30"/>
        <w:numPr>
          <w:ilvl w:val="2"/>
          <w:numId w:val="2"/>
        </w:numPr>
        <w:rPr>
          <w:lang w:eastAsia="zh-CN"/>
        </w:rPr>
      </w:pPr>
      <w:bookmarkStart w:id="103" w:name="_Toc517685559"/>
      <w:bookmarkStart w:id="104" w:name="_Toc4183052"/>
      <w:r>
        <w:rPr>
          <w:rFonts w:hint="eastAsia"/>
          <w:lang w:eastAsia="zh-CN"/>
        </w:rPr>
        <w:t>自动任务配置</w:t>
      </w:r>
      <w:bookmarkEnd w:id="103"/>
      <w:bookmarkEnd w:id="104"/>
    </w:p>
    <w:p w14:paraId="42F9B8D9" w14:textId="77777777" w:rsidR="008848BD" w:rsidRDefault="008848BD" w:rsidP="008848BD">
      <w:pPr>
        <w:pStyle w:val="40"/>
        <w:numPr>
          <w:ilvl w:val="3"/>
          <w:numId w:val="2"/>
        </w:numPr>
        <w:rPr>
          <w:lang w:eastAsia="zh-CN"/>
        </w:rPr>
      </w:pPr>
      <w:r>
        <w:rPr>
          <w:rFonts w:hint="eastAsia"/>
          <w:lang w:eastAsia="zh-CN"/>
        </w:rPr>
        <w:t>业务描述</w:t>
      </w:r>
    </w:p>
    <w:p w14:paraId="0135455C" w14:textId="77777777" w:rsidR="008848BD" w:rsidRDefault="008848BD" w:rsidP="008848BD">
      <w:pPr>
        <w:ind w:firstLine="420"/>
        <w:rPr>
          <w:lang w:eastAsia="zh-CN"/>
        </w:rPr>
      </w:pPr>
      <w:r>
        <w:rPr>
          <w:lang w:eastAsia="zh-CN"/>
        </w:rPr>
        <w:t>需要在资金系统中自动运行的各类任务</w:t>
      </w:r>
      <w:r>
        <w:rPr>
          <w:rFonts w:hint="eastAsia"/>
          <w:lang w:eastAsia="zh-CN"/>
        </w:rPr>
        <w:t>。</w:t>
      </w:r>
    </w:p>
    <w:p w14:paraId="73B29CCE" w14:textId="77777777" w:rsidR="008848BD" w:rsidRDefault="008848BD" w:rsidP="008848BD">
      <w:pPr>
        <w:ind w:firstLine="420"/>
        <w:rPr>
          <w:lang w:eastAsia="zh-CN"/>
        </w:rPr>
      </w:pPr>
      <w:r>
        <w:rPr>
          <w:rFonts w:hint="eastAsia"/>
          <w:lang w:eastAsia="zh-CN"/>
        </w:rPr>
        <w:t>该功能由总部统一维护。</w:t>
      </w:r>
    </w:p>
    <w:p w14:paraId="2636887E" w14:textId="77777777" w:rsidR="008848BD" w:rsidRDefault="008848BD" w:rsidP="008848BD">
      <w:pPr>
        <w:ind w:firstLine="420"/>
        <w:rPr>
          <w:lang w:eastAsia="zh-CN"/>
        </w:rPr>
      </w:pPr>
    </w:p>
    <w:p w14:paraId="151F2052" w14:textId="77777777" w:rsidR="008848BD" w:rsidRDefault="008848BD" w:rsidP="008848BD">
      <w:pPr>
        <w:pStyle w:val="aff6"/>
        <w:numPr>
          <w:ilvl w:val="0"/>
          <w:numId w:val="17"/>
        </w:numPr>
        <w:spacing w:line="360" w:lineRule="auto"/>
        <w:contextualSpacing w:val="0"/>
      </w:pPr>
      <w:r>
        <w:rPr>
          <w:rFonts w:hint="eastAsia"/>
        </w:rPr>
        <w:t>银行账户</w:t>
      </w:r>
    </w:p>
    <w:p w14:paraId="66279565" w14:textId="77777777" w:rsidR="008848BD" w:rsidRDefault="008848BD" w:rsidP="008848BD">
      <w:pPr>
        <w:pStyle w:val="aff2"/>
        <w:numPr>
          <w:ilvl w:val="0"/>
          <w:numId w:val="18"/>
        </w:numPr>
        <w:spacing w:line="0" w:lineRule="atLeast"/>
      </w:pPr>
      <w:r w:rsidRPr="00B1424C">
        <w:rPr>
          <w:rFonts w:hint="eastAsia"/>
        </w:rPr>
        <w:t>获取银行账户今日余额</w:t>
      </w:r>
    </w:p>
    <w:p w14:paraId="179B38F5" w14:textId="77777777" w:rsidR="008848BD" w:rsidRDefault="008848BD" w:rsidP="008848BD">
      <w:pPr>
        <w:pStyle w:val="aff6"/>
        <w:numPr>
          <w:ilvl w:val="2"/>
          <w:numId w:val="18"/>
        </w:numPr>
        <w:spacing w:line="0" w:lineRule="atLeast"/>
        <w:contextualSpacing w:val="0"/>
      </w:pPr>
    </w:p>
    <w:p w14:paraId="38E4CCBF" w14:textId="77777777" w:rsidR="008848BD" w:rsidRDefault="008848BD" w:rsidP="008848BD">
      <w:pPr>
        <w:pStyle w:val="aff2"/>
        <w:numPr>
          <w:ilvl w:val="0"/>
          <w:numId w:val="18"/>
        </w:numPr>
        <w:spacing w:line="0" w:lineRule="atLeast"/>
      </w:pPr>
      <w:r w:rsidRPr="00B1424C">
        <w:rPr>
          <w:rFonts w:hint="eastAsia"/>
        </w:rPr>
        <w:t>获取银行账户明细</w:t>
      </w:r>
    </w:p>
    <w:p w14:paraId="3C8F88A3" w14:textId="77777777" w:rsidR="008848BD" w:rsidRDefault="008848BD" w:rsidP="008848BD">
      <w:pPr>
        <w:pStyle w:val="aff6"/>
        <w:numPr>
          <w:ilvl w:val="2"/>
          <w:numId w:val="18"/>
        </w:numPr>
        <w:spacing w:line="0" w:lineRule="atLeast"/>
        <w:contextualSpacing w:val="0"/>
      </w:pPr>
    </w:p>
    <w:p w14:paraId="6979B977" w14:textId="77777777" w:rsidR="008848BD" w:rsidRDefault="008848BD" w:rsidP="008848BD">
      <w:pPr>
        <w:pStyle w:val="aff2"/>
        <w:numPr>
          <w:ilvl w:val="0"/>
          <w:numId w:val="18"/>
        </w:numPr>
        <w:spacing w:line="0" w:lineRule="atLeast"/>
      </w:pPr>
      <w:r w:rsidRPr="00B1424C">
        <w:rPr>
          <w:rFonts w:hint="eastAsia"/>
        </w:rPr>
        <w:t>获取银行账户当日流水</w:t>
      </w:r>
    </w:p>
    <w:p w14:paraId="7DCD0BC7" w14:textId="77777777" w:rsidR="008848BD" w:rsidRDefault="008848BD" w:rsidP="008848BD">
      <w:pPr>
        <w:pStyle w:val="aff6"/>
        <w:numPr>
          <w:ilvl w:val="2"/>
          <w:numId w:val="18"/>
        </w:numPr>
        <w:spacing w:line="0" w:lineRule="atLeast"/>
        <w:contextualSpacing w:val="0"/>
      </w:pPr>
    </w:p>
    <w:p w14:paraId="3E49D3AB" w14:textId="77777777" w:rsidR="008848BD" w:rsidRDefault="008848BD" w:rsidP="008848BD">
      <w:pPr>
        <w:pStyle w:val="aff6"/>
        <w:numPr>
          <w:ilvl w:val="0"/>
          <w:numId w:val="17"/>
        </w:numPr>
        <w:spacing w:line="360" w:lineRule="auto"/>
        <w:contextualSpacing w:val="0"/>
      </w:pPr>
      <w:r>
        <w:rPr>
          <w:rFonts w:hint="eastAsia"/>
        </w:rPr>
        <w:t>收付款申请单</w:t>
      </w:r>
    </w:p>
    <w:p w14:paraId="314A230F" w14:textId="77777777" w:rsidR="008848BD" w:rsidRDefault="008848BD" w:rsidP="008848BD">
      <w:pPr>
        <w:pStyle w:val="aff2"/>
        <w:numPr>
          <w:ilvl w:val="0"/>
          <w:numId w:val="18"/>
        </w:numPr>
        <w:spacing w:line="0" w:lineRule="atLeast"/>
        <w:rPr>
          <w:lang w:eastAsia="zh-CN"/>
        </w:rPr>
      </w:pPr>
      <w:r w:rsidRPr="00EC45D0">
        <w:rPr>
          <w:rFonts w:hint="eastAsia"/>
          <w:lang w:eastAsia="zh-CN"/>
        </w:rPr>
        <w:t>企业管理系统对接</w:t>
      </w:r>
      <w:r w:rsidRPr="00EC45D0">
        <w:rPr>
          <w:rFonts w:hint="eastAsia"/>
          <w:lang w:eastAsia="zh-CN"/>
        </w:rPr>
        <w:t>-</w:t>
      </w:r>
      <w:r w:rsidRPr="00EC45D0">
        <w:rPr>
          <w:rFonts w:hint="eastAsia"/>
          <w:lang w:eastAsia="zh-CN"/>
        </w:rPr>
        <w:t>获取</w:t>
      </w:r>
      <w:r>
        <w:rPr>
          <w:rFonts w:hint="eastAsia"/>
          <w:lang w:eastAsia="zh-CN"/>
        </w:rPr>
        <w:t>付款申请单</w:t>
      </w:r>
    </w:p>
    <w:p w14:paraId="042FCB6C" w14:textId="77777777" w:rsidR="008848BD" w:rsidRDefault="008848BD" w:rsidP="008848BD">
      <w:pPr>
        <w:pStyle w:val="aff6"/>
        <w:numPr>
          <w:ilvl w:val="2"/>
          <w:numId w:val="18"/>
        </w:numPr>
        <w:spacing w:line="0" w:lineRule="atLeast"/>
        <w:contextualSpacing w:val="0"/>
        <w:rPr>
          <w:lang w:eastAsia="zh-CN"/>
        </w:rPr>
      </w:pPr>
    </w:p>
    <w:p w14:paraId="389BA0F6" w14:textId="77777777" w:rsidR="008848BD" w:rsidRDefault="008848BD" w:rsidP="008848BD">
      <w:pPr>
        <w:pStyle w:val="aff2"/>
        <w:numPr>
          <w:ilvl w:val="0"/>
          <w:numId w:val="18"/>
        </w:numPr>
        <w:spacing w:line="0" w:lineRule="atLeast"/>
        <w:rPr>
          <w:lang w:eastAsia="zh-CN"/>
        </w:rPr>
      </w:pPr>
      <w:r w:rsidRPr="00EC45D0">
        <w:rPr>
          <w:rFonts w:hint="eastAsia"/>
          <w:lang w:eastAsia="zh-CN"/>
        </w:rPr>
        <w:t>企业管理系统对接</w:t>
      </w:r>
      <w:r w:rsidRPr="00EC45D0">
        <w:rPr>
          <w:rFonts w:hint="eastAsia"/>
          <w:lang w:eastAsia="zh-CN"/>
        </w:rPr>
        <w:t>-</w:t>
      </w:r>
      <w:r w:rsidRPr="00EC45D0">
        <w:rPr>
          <w:rFonts w:hint="eastAsia"/>
          <w:lang w:eastAsia="zh-CN"/>
        </w:rPr>
        <w:t>获取</w:t>
      </w:r>
      <w:r>
        <w:rPr>
          <w:rFonts w:hint="eastAsia"/>
          <w:lang w:eastAsia="zh-CN"/>
        </w:rPr>
        <w:t>收款申请单</w:t>
      </w:r>
    </w:p>
    <w:p w14:paraId="457AD615" w14:textId="77777777" w:rsidR="008848BD" w:rsidRDefault="008848BD" w:rsidP="008848BD">
      <w:pPr>
        <w:pStyle w:val="aff6"/>
        <w:numPr>
          <w:ilvl w:val="2"/>
          <w:numId w:val="18"/>
        </w:numPr>
        <w:spacing w:line="0" w:lineRule="atLeast"/>
        <w:contextualSpacing w:val="0"/>
        <w:rPr>
          <w:lang w:eastAsia="zh-CN"/>
        </w:rPr>
      </w:pPr>
    </w:p>
    <w:p w14:paraId="1473BFDE" w14:textId="77777777" w:rsidR="008848BD" w:rsidRDefault="008848BD" w:rsidP="008848BD">
      <w:pPr>
        <w:pStyle w:val="aff6"/>
        <w:numPr>
          <w:ilvl w:val="0"/>
          <w:numId w:val="17"/>
        </w:numPr>
        <w:spacing w:line="360" w:lineRule="auto"/>
        <w:contextualSpacing w:val="0"/>
      </w:pPr>
      <w:r>
        <w:rPr>
          <w:rFonts w:hint="eastAsia"/>
        </w:rPr>
        <w:t>资金交易</w:t>
      </w:r>
    </w:p>
    <w:p w14:paraId="37947221" w14:textId="77777777" w:rsidR="008848BD" w:rsidRDefault="008848BD" w:rsidP="008848BD">
      <w:pPr>
        <w:pStyle w:val="aff2"/>
        <w:numPr>
          <w:ilvl w:val="0"/>
          <w:numId w:val="18"/>
        </w:numPr>
        <w:spacing w:line="0" w:lineRule="atLeast"/>
      </w:pPr>
      <w:r w:rsidRPr="009C7B1B">
        <w:rPr>
          <w:rFonts w:hint="eastAsia"/>
        </w:rPr>
        <w:t>资金交易自动审批</w:t>
      </w:r>
    </w:p>
    <w:p w14:paraId="54EB2498" w14:textId="77777777" w:rsidR="008848BD" w:rsidRDefault="008848BD" w:rsidP="008848BD">
      <w:pPr>
        <w:pStyle w:val="aff6"/>
        <w:numPr>
          <w:ilvl w:val="2"/>
          <w:numId w:val="18"/>
        </w:numPr>
        <w:spacing w:line="0" w:lineRule="atLeast"/>
        <w:contextualSpacing w:val="0"/>
        <w:rPr>
          <w:lang w:eastAsia="zh-CN"/>
        </w:rPr>
      </w:pPr>
      <w:r>
        <w:rPr>
          <w:rFonts w:hint="eastAsia"/>
          <w:lang w:eastAsia="zh-CN"/>
        </w:rPr>
        <w:t>任务说明：资金交易单自动审批处理</w:t>
      </w:r>
    </w:p>
    <w:p w14:paraId="5BE7B56E" w14:textId="77777777" w:rsidR="008848BD" w:rsidRDefault="008848BD" w:rsidP="008848BD">
      <w:pPr>
        <w:pStyle w:val="aff6"/>
        <w:numPr>
          <w:ilvl w:val="2"/>
          <w:numId w:val="18"/>
        </w:numPr>
        <w:spacing w:line="0" w:lineRule="atLeast"/>
        <w:contextualSpacing w:val="0"/>
        <w:rPr>
          <w:lang w:eastAsia="zh-CN"/>
        </w:rPr>
      </w:pPr>
      <w:r>
        <w:rPr>
          <w:rFonts w:hint="eastAsia"/>
          <w:lang w:eastAsia="zh-CN"/>
        </w:rPr>
        <w:t>可配置参数：名称、备注、个人任务、命令、组织（可多选）、包括下属组织、单据来源、日期从、日期到、交易方向、交易类型（可多选）、结算方式（可多选）、银行（可多选）、银行账户（可多选）、最小金额、最大金额、审批状态、消息通知人（可多选）</w:t>
      </w:r>
    </w:p>
    <w:p w14:paraId="63283179" w14:textId="77777777" w:rsidR="008848BD" w:rsidRDefault="008848BD" w:rsidP="008848BD">
      <w:pPr>
        <w:pStyle w:val="aff2"/>
        <w:numPr>
          <w:ilvl w:val="0"/>
          <w:numId w:val="18"/>
        </w:numPr>
        <w:spacing w:line="0" w:lineRule="atLeast"/>
      </w:pPr>
      <w:r w:rsidRPr="009C7B1B">
        <w:rPr>
          <w:rFonts w:hint="eastAsia"/>
        </w:rPr>
        <w:t>资金交易重复检测</w:t>
      </w:r>
    </w:p>
    <w:p w14:paraId="17FEDA1B" w14:textId="77777777" w:rsidR="008848BD" w:rsidRDefault="008848BD" w:rsidP="008848BD">
      <w:pPr>
        <w:pStyle w:val="aff6"/>
        <w:numPr>
          <w:ilvl w:val="2"/>
          <w:numId w:val="18"/>
        </w:numPr>
        <w:spacing w:line="0" w:lineRule="atLeast"/>
        <w:contextualSpacing w:val="0"/>
      </w:pPr>
    </w:p>
    <w:p w14:paraId="27020DE9" w14:textId="77777777" w:rsidR="008848BD" w:rsidRDefault="008848BD" w:rsidP="008848BD">
      <w:pPr>
        <w:pStyle w:val="aff2"/>
        <w:numPr>
          <w:ilvl w:val="0"/>
          <w:numId w:val="18"/>
        </w:numPr>
        <w:spacing w:line="0" w:lineRule="atLeast"/>
      </w:pPr>
      <w:r w:rsidRPr="009C7B1B">
        <w:rPr>
          <w:rFonts w:hint="eastAsia"/>
        </w:rPr>
        <w:t>资金交易自动收付</w:t>
      </w:r>
    </w:p>
    <w:p w14:paraId="14DC5DCB" w14:textId="3A663C88" w:rsidR="008848BD" w:rsidRDefault="00DC00C3" w:rsidP="008848BD">
      <w:pPr>
        <w:pStyle w:val="aff6"/>
        <w:numPr>
          <w:ilvl w:val="2"/>
          <w:numId w:val="18"/>
        </w:numPr>
        <w:spacing w:line="0" w:lineRule="atLeast"/>
        <w:contextualSpacing w:val="0"/>
        <w:rPr>
          <w:lang w:eastAsia="zh-CN"/>
        </w:rPr>
      </w:pPr>
      <w:r>
        <w:rPr>
          <w:rFonts w:hint="eastAsia"/>
          <w:lang w:eastAsia="zh-CN"/>
        </w:rPr>
        <w:t>银行账户对的</w:t>
      </w:r>
      <w:r w:rsidR="00A206AE">
        <w:rPr>
          <w:rFonts w:hint="eastAsia"/>
          <w:lang w:eastAsia="zh-CN"/>
        </w:rPr>
        <w:t>自动划拨，第三方账户的充值、提现，银企直联支付的自动任务</w:t>
      </w:r>
    </w:p>
    <w:p w14:paraId="6506E66C" w14:textId="77777777" w:rsidR="008848BD" w:rsidRDefault="008848BD" w:rsidP="008848BD">
      <w:pPr>
        <w:pStyle w:val="aff2"/>
        <w:numPr>
          <w:ilvl w:val="0"/>
          <w:numId w:val="18"/>
        </w:numPr>
        <w:spacing w:line="0" w:lineRule="atLeast"/>
        <w:rPr>
          <w:lang w:eastAsia="zh-CN"/>
        </w:rPr>
      </w:pPr>
      <w:r w:rsidRPr="009C7B1B">
        <w:rPr>
          <w:rFonts w:hint="eastAsia"/>
          <w:lang w:eastAsia="zh-CN"/>
        </w:rPr>
        <w:t>获取资金交易收付款状态</w:t>
      </w:r>
    </w:p>
    <w:p w14:paraId="54C2A77B" w14:textId="77777777" w:rsidR="008848BD" w:rsidRDefault="008848BD" w:rsidP="008848BD">
      <w:pPr>
        <w:pStyle w:val="aff6"/>
        <w:numPr>
          <w:ilvl w:val="2"/>
          <w:numId w:val="18"/>
        </w:numPr>
        <w:spacing w:line="0" w:lineRule="atLeast"/>
        <w:contextualSpacing w:val="0"/>
        <w:rPr>
          <w:lang w:eastAsia="zh-CN"/>
        </w:rPr>
      </w:pPr>
    </w:p>
    <w:p w14:paraId="4AA00940" w14:textId="77777777" w:rsidR="008848BD" w:rsidRPr="00A30763" w:rsidRDefault="008848BD" w:rsidP="008848BD">
      <w:pPr>
        <w:ind w:firstLine="420"/>
        <w:rPr>
          <w:lang w:eastAsia="zh-CN"/>
        </w:rPr>
      </w:pPr>
    </w:p>
    <w:p w14:paraId="788FC7D8" w14:textId="77777777" w:rsidR="008848BD" w:rsidRDefault="008848BD" w:rsidP="008848BD">
      <w:pPr>
        <w:pStyle w:val="40"/>
        <w:numPr>
          <w:ilvl w:val="3"/>
          <w:numId w:val="2"/>
        </w:numPr>
        <w:rPr>
          <w:lang w:eastAsia="zh-CN"/>
        </w:rPr>
      </w:pPr>
      <w:r>
        <w:rPr>
          <w:rFonts w:hint="eastAsia"/>
          <w:lang w:eastAsia="zh-CN"/>
        </w:rPr>
        <w:t>业务流程</w:t>
      </w:r>
    </w:p>
    <w:p w14:paraId="3EF2A361" w14:textId="77777777" w:rsidR="008848BD" w:rsidRDefault="008848BD" w:rsidP="008848BD">
      <w:pPr>
        <w:ind w:left="420"/>
      </w:pPr>
      <w:r>
        <w:rPr>
          <w:rFonts w:hint="eastAsia"/>
        </w:rPr>
        <w:t>无</w:t>
      </w:r>
    </w:p>
    <w:p w14:paraId="7D728817" w14:textId="77777777" w:rsidR="008848BD" w:rsidRDefault="008848BD" w:rsidP="008848BD">
      <w:pPr>
        <w:pStyle w:val="40"/>
        <w:numPr>
          <w:ilvl w:val="3"/>
          <w:numId w:val="2"/>
        </w:numPr>
        <w:rPr>
          <w:lang w:eastAsia="zh-CN"/>
        </w:rPr>
      </w:pPr>
      <w:r>
        <w:rPr>
          <w:rFonts w:hint="eastAsia"/>
          <w:lang w:eastAsia="zh-CN"/>
        </w:rPr>
        <w:t>流程说明</w:t>
      </w:r>
    </w:p>
    <w:p w14:paraId="2DDBE1FA" w14:textId="77777777" w:rsidR="008848BD" w:rsidRDefault="008848BD" w:rsidP="008848BD">
      <w:pPr>
        <w:ind w:left="420"/>
      </w:pPr>
      <w:r>
        <w:rPr>
          <w:rFonts w:hint="eastAsia"/>
        </w:rPr>
        <w:t>无</w:t>
      </w:r>
    </w:p>
    <w:p w14:paraId="677904F7" w14:textId="77777777" w:rsidR="008848BD" w:rsidRDefault="008848BD" w:rsidP="008848BD">
      <w:pPr>
        <w:pStyle w:val="40"/>
        <w:numPr>
          <w:ilvl w:val="3"/>
          <w:numId w:val="2"/>
        </w:numPr>
        <w:rPr>
          <w:lang w:eastAsia="zh-CN"/>
        </w:rPr>
      </w:pPr>
      <w:r>
        <w:rPr>
          <w:rFonts w:hint="eastAsia"/>
          <w:lang w:eastAsia="zh-CN"/>
        </w:rPr>
        <w:t>业务元素</w:t>
      </w:r>
    </w:p>
    <w:tbl>
      <w:tblPr>
        <w:tblW w:w="497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172"/>
        <w:gridCol w:w="963"/>
        <w:gridCol w:w="1307"/>
        <w:gridCol w:w="1346"/>
        <w:gridCol w:w="2623"/>
      </w:tblGrid>
      <w:tr w:rsidR="008848BD" w:rsidRPr="00806E14" w14:paraId="7925103F"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28C06D12" w14:textId="77777777" w:rsidR="008848BD" w:rsidRPr="00806E14" w:rsidRDefault="008848BD" w:rsidP="008848BD">
            <w:pPr>
              <w:jc w:val="center"/>
              <w:rPr>
                <w:rFonts w:ascii="宋体" w:hAnsi="宋体"/>
                <w:b/>
              </w:rPr>
            </w:pPr>
            <w:r>
              <w:rPr>
                <w:rFonts w:ascii="宋体" w:hAnsi="宋体" w:hint="eastAsia"/>
                <w:b/>
              </w:rPr>
              <w:t>自动任务-样例</w:t>
            </w:r>
          </w:p>
        </w:tc>
      </w:tr>
      <w:tr w:rsidR="008848BD" w:rsidRPr="00806E14" w14:paraId="39071AF0" w14:textId="77777777" w:rsidTr="008848BD">
        <w:trPr>
          <w:cantSplit/>
          <w:trHeight w:val="357"/>
          <w:tblHeader/>
        </w:trPr>
        <w:tc>
          <w:tcPr>
            <w:tcW w:w="629" w:type="pct"/>
            <w:tcBorders>
              <w:bottom w:val="double" w:sz="4" w:space="0" w:color="FFFFFF"/>
            </w:tcBorders>
            <w:shd w:val="clear" w:color="auto" w:fill="7C9BC1"/>
          </w:tcPr>
          <w:p w14:paraId="1DED3062" w14:textId="77777777" w:rsidR="008848BD" w:rsidRPr="00640845" w:rsidRDefault="008848BD" w:rsidP="008848BD">
            <w:pPr>
              <w:pStyle w:val="Cap1"/>
              <w:ind w:firstLineChars="100" w:firstLine="200"/>
              <w:rPr>
                <w:szCs w:val="18"/>
              </w:rPr>
            </w:pPr>
            <w:r w:rsidRPr="00640845">
              <w:rPr>
                <w:rFonts w:hint="eastAsia"/>
                <w:szCs w:val="18"/>
              </w:rPr>
              <w:t>#</w:t>
            </w:r>
          </w:p>
        </w:tc>
        <w:tc>
          <w:tcPr>
            <w:tcW w:w="691" w:type="pct"/>
            <w:tcBorders>
              <w:bottom w:val="double" w:sz="4" w:space="0" w:color="FFFFFF"/>
            </w:tcBorders>
            <w:shd w:val="clear" w:color="auto" w:fill="7C9BC1"/>
          </w:tcPr>
          <w:p w14:paraId="2F65DDDE" w14:textId="77777777" w:rsidR="008848BD" w:rsidRPr="00640845" w:rsidRDefault="008848BD" w:rsidP="008848BD">
            <w:pPr>
              <w:pStyle w:val="Cap1"/>
              <w:ind w:firstLineChars="100" w:firstLine="200"/>
              <w:rPr>
                <w:szCs w:val="18"/>
              </w:rPr>
            </w:pPr>
            <w:r>
              <w:rPr>
                <w:rFonts w:hint="eastAsia"/>
                <w:szCs w:val="18"/>
              </w:rPr>
              <w:t>组织</w:t>
            </w:r>
          </w:p>
        </w:tc>
        <w:tc>
          <w:tcPr>
            <w:tcW w:w="568" w:type="pct"/>
            <w:tcBorders>
              <w:bottom w:val="double" w:sz="4" w:space="0" w:color="FFFFFF"/>
            </w:tcBorders>
            <w:shd w:val="clear" w:color="auto" w:fill="7C9BC1"/>
          </w:tcPr>
          <w:p w14:paraId="71FD6550" w14:textId="77777777" w:rsidR="008848BD" w:rsidRPr="00640845" w:rsidRDefault="008848BD" w:rsidP="008848BD">
            <w:pPr>
              <w:pStyle w:val="Cap1"/>
              <w:ind w:firstLineChars="100" w:firstLine="200"/>
              <w:rPr>
                <w:szCs w:val="18"/>
              </w:rPr>
            </w:pPr>
            <w:r>
              <w:rPr>
                <w:rFonts w:hint="eastAsia"/>
                <w:szCs w:val="18"/>
              </w:rPr>
              <w:t>代码</w:t>
            </w:r>
          </w:p>
        </w:tc>
        <w:tc>
          <w:tcPr>
            <w:tcW w:w="771" w:type="pct"/>
            <w:tcBorders>
              <w:bottom w:val="double" w:sz="4" w:space="0" w:color="FFFFFF"/>
            </w:tcBorders>
            <w:shd w:val="clear" w:color="auto" w:fill="7C9BC1"/>
          </w:tcPr>
          <w:p w14:paraId="21249BD6" w14:textId="77777777" w:rsidR="008848BD" w:rsidRPr="00640845" w:rsidRDefault="008848BD" w:rsidP="008848BD">
            <w:pPr>
              <w:pStyle w:val="Cap1"/>
              <w:ind w:firstLineChars="100" w:firstLine="200"/>
              <w:rPr>
                <w:szCs w:val="18"/>
              </w:rPr>
            </w:pPr>
            <w:r>
              <w:rPr>
                <w:rFonts w:hint="eastAsia"/>
                <w:szCs w:val="18"/>
              </w:rPr>
              <w:t>名称</w:t>
            </w:r>
          </w:p>
        </w:tc>
        <w:tc>
          <w:tcPr>
            <w:tcW w:w="794" w:type="pct"/>
            <w:tcBorders>
              <w:bottom w:val="double" w:sz="4" w:space="0" w:color="FFFFFF"/>
            </w:tcBorders>
            <w:shd w:val="clear" w:color="auto" w:fill="7C9BC1"/>
          </w:tcPr>
          <w:p w14:paraId="147B1844" w14:textId="77777777" w:rsidR="008848BD" w:rsidRPr="00640845" w:rsidRDefault="008848BD" w:rsidP="008848BD">
            <w:pPr>
              <w:pStyle w:val="Cap1"/>
              <w:ind w:firstLineChars="100" w:firstLine="200"/>
              <w:rPr>
                <w:szCs w:val="18"/>
              </w:rPr>
            </w:pPr>
            <w:r>
              <w:rPr>
                <w:rFonts w:hint="eastAsia"/>
                <w:szCs w:val="18"/>
              </w:rPr>
              <w:t>是否有效</w:t>
            </w:r>
          </w:p>
        </w:tc>
        <w:tc>
          <w:tcPr>
            <w:tcW w:w="1547" w:type="pct"/>
            <w:tcBorders>
              <w:bottom w:val="double" w:sz="4" w:space="0" w:color="FFFFFF"/>
            </w:tcBorders>
            <w:shd w:val="clear" w:color="auto" w:fill="7C9BC1"/>
          </w:tcPr>
          <w:p w14:paraId="515EB308" w14:textId="77777777" w:rsidR="008848BD" w:rsidRPr="00640845" w:rsidRDefault="008848BD" w:rsidP="008848BD">
            <w:pPr>
              <w:pStyle w:val="Cap1"/>
              <w:ind w:firstLineChars="100" w:firstLine="200"/>
              <w:rPr>
                <w:szCs w:val="18"/>
              </w:rPr>
            </w:pPr>
            <w:r w:rsidRPr="00640845">
              <w:rPr>
                <w:rFonts w:hint="eastAsia"/>
                <w:szCs w:val="18"/>
              </w:rPr>
              <w:t>描述</w:t>
            </w:r>
          </w:p>
        </w:tc>
      </w:tr>
      <w:tr w:rsidR="008848BD" w:rsidRPr="00806E14" w14:paraId="4143FFBC" w14:textId="77777777" w:rsidTr="008848BD">
        <w:trPr>
          <w:cantSplit/>
          <w:trHeight w:val="324"/>
        </w:trPr>
        <w:tc>
          <w:tcPr>
            <w:tcW w:w="629" w:type="pct"/>
            <w:shd w:val="clear" w:color="auto" w:fill="E3EEF5"/>
            <w:vAlign w:val="center"/>
          </w:tcPr>
          <w:p w14:paraId="60A14BA4" w14:textId="77777777" w:rsidR="008848BD" w:rsidRPr="005D789A" w:rsidRDefault="008848BD" w:rsidP="008848BD">
            <w:pPr>
              <w:pStyle w:val="Cap2"/>
              <w:jc w:val="center"/>
              <w:rPr>
                <w:lang w:eastAsia="zh-CN"/>
              </w:rPr>
            </w:pPr>
            <w:r w:rsidRPr="005D789A">
              <w:rPr>
                <w:lang w:eastAsia="zh-CN"/>
              </w:rPr>
              <w:t>1</w:t>
            </w:r>
          </w:p>
        </w:tc>
        <w:tc>
          <w:tcPr>
            <w:tcW w:w="691" w:type="pct"/>
            <w:shd w:val="clear" w:color="auto" w:fill="E3EEF5"/>
          </w:tcPr>
          <w:p w14:paraId="26DFC658"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71C8E9CB"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001-抽档</w:t>
            </w:r>
          </w:p>
        </w:tc>
        <w:tc>
          <w:tcPr>
            <w:tcW w:w="771" w:type="pct"/>
            <w:shd w:val="clear" w:color="auto" w:fill="E3EEF5"/>
          </w:tcPr>
          <w:p w14:paraId="43BE0A0E" w14:textId="77777777" w:rsidR="008848BD" w:rsidRDefault="008848BD" w:rsidP="008848BD">
            <w:pPr>
              <w:jc w:val="center"/>
              <w:rPr>
                <w:rFonts w:ascii="宋体" w:hAnsi="宋体" w:cs="宋体"/>
                <w:color w:val="300016"/>
                <w:szCs w:val="22"/>
              </w:rPr>
            </w:pPr>
            <w:r>
              <w:rPr>
                <w:rFonts w:ascii="宋体" w:hAnsi="宋体" w:cs="宋体"/>
                <w:color w:val="300016"/>
                <w:szCs w:val="22"/>
              </w:rPr>
              <w:t>抽档</w:t>
            </w:r>
          </w:p>
        </w:tc>
        <w:tc>
          <w:tcPr>
            <w:tcW w:w="794" w:type="pct"/>
            <w:shd w:val="clear" w:color="auto" w:fill="E3EEF5"/>
          </w:tcPr>
          <w:p w14:paraId="6C9497EB"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1B951499" w14:textId="77777777" w:rsidR="008848BD" w:rsidRDefault="008848BD" w:rsidP="008848BD">
            <w:pPr>
              <w:jc w:val="center"/>
              <w:rPr>
                <w:rFonts w:ascii="宋体" w:hAnsi="宋体" w:cs="宋体"/>
                <w:color w:val="300016"/>
                <w:szCs w:val="22"/>
                <w:lang w:eastAsia="zh-CN"/>
              </w:rPr>
            </w:pPr>
            <w:r w:rsidRPr="00D801C3">
              <w:rPr>
                <w:rFonts w:ascii="宋体" w:hAnsi="宋体" w:cs="宋体" w:hint="eastAsia"/>
                <w:sz w:val="20"/>
                <w:szCs w:val="20"/>
                <w:lang w:eastAsia="zh-CN"/>
              </w:rPr>
              <w:t>企业管理系统对接-获取收付款申请单</w:t>
            </w:r>
          </w:p>
        </w:tc>
      </w:tr>
      <w:tr w:rsidR="008848BD" w:rsidRPr="00806E14" w14:paraId="787E2843" w14:textId="77777777" w:rsidTr="008848BD">
        <w:trPr>
          <w:cantSplit/>
          <w:trHeight w:val="324"/>
        </w:trPr>
        <w:tc>
          <w:tcPr>
            <w:tcW w:w="629" w:type="pct"/>
            <w:shd w:val="clear" w:color="auto" w:fill="E3EEF5"/>
            <w:vAlign w:val="center"/>
          </w:tcPr>
          <w:p w14:paraId="68B69414" w14:textId="77777777" w:rsidR="008848BD" w:rsidRPr="005D789A" w:rsidRDefault="008848BD" w:rsidP="008848BD">
            <w:pPr>
              <w:pStyle w:val="Cap2"/>
              <w:jc w:val="center"/>
              <w:rPr>
                <w:lang w:eastAsia="zh-CN"/>
              </w:rPr>
            </w:pPr>
            <w:r>
              <w:rPr>
                <w:rFonts w:hint="eastAsia"/>
                <w:lang w:eastAsia="zh-CN"/>
              </w:rPr>
              <w:t>2</w:t>
            </w:r>
          </w:p>
        </w:tc>
        <w:tc>
          <w:tcPr>
            <w:tcW w:w="691" w:type="pct"/>
            <w:shd w:val="clear" w:color="auto" w:fill="E3EEF5"/>
          </w:tcPr>
          <w:p w14:paraId="3F5BB9BA"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3CF0F514"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002-</w:t>
            </w:r>
            <w:r w:rsidRPr="00D801C3">
              <w:rPr>
                <w:rFonts w:ascii="宋体" w:hAnsi="宋体" w:cs="宋体" w:hint="eastAsia"/>
                <w:sz w:val="20"/>
                <w:szCs w:val="20"/>
              </w:rPr>
              <w:t>检测重复支付</w:t>
            </w:r>
          </w:p>
        </w:tc>
        <w:tc>
          <w:tcPr>
            <w:tcW w:w="771" w:type="pct"/>
            <w:shd w:val="clear" w:color="auto" w:fill="E3EEF5"/>
          </w:tcPr>
          <w:p w14:paraId="02F6D84F"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检测重复支付</w:t>
            </w:r>
          </w:p>
        </w:tc>
        <w:tc>
          <w:tcPr>
            <w:tcW w:w="794" w:type="pct"/>
            <w:shd w:val="clear" w:color="auto" w:fill="E3EEF5"/>
          </w:tcPr>
          <w:p w14:paraId="52D51295"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5336CDB3"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预警信息</w:t>
            </w:r>
          </w:p>
        </w:tc>
      </w:tr>
      <w:tr w:rsidR="008848BD" w:rsidRPr="00806E14" w14:paraId="20594E1E" w14:textId="77777777" w:rsidTr="008848BD">
        <w:trPr>
          <w:cantSplit/>
          <w:trHeight w:val="324"/>
        </w:trPr>
        <w:tc>
          <w:tcPr>
            <w:tcW w:w="629" w:type="pct"/>
            <w:shd w:val="clear" w:color="auto" w:fill="E3EEF5"/>
            <w:vAlign w:val="center"/>
          </w:tcPr>
          <w:p w14:paraId="1ADB832F" w14:textId="77777777" w:rsidR="008848BD" w:rsidRPr="005D789A" w:rsidRDefault="008848BD" w:rsidP="008848BD">
            <w:pPr>
              <w:pStyle w:val="Cap2"/>
              <w:jc w:val="center"/>
              <w:rPr>
                <w:lang w:eastAsia="zh-CN"/>
              </w:rPr>
            </w:pPr>
            <w:r>
              <w:rPr>
                <w:rFonts w:hint="eastAsia"/>
                <w:lang w:eastAsia="zh-CN"/>
              </w:rPr>
              <w:t>3</w:t>
            </w:r>
          </w:p>
        </w:tc>
        <w:tc>
          <w:tcPr>
            <w:tcW w:w="691" w:type="pct"/>
            <w:shd w:val="clear" w:color="auto" w:fill="E3EEF5"/>
          </w:tcPr>
          <w:p w14:paraId="72446AD4"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45C32F2A"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003-</w:t>
            </w:r>
            <w:r>
              <w:rPr>
                <w:rFonts w:ascii="宋体" w:hAnsi="宋体" w:cs="宋体"/>
                <w:color w:val="300016"/>
                <w:szCs w:val="22"/>
              </w:rPr>
              <w:t>支付</w:t>
            </w:r>
          </w:p>
        </w:tc>
        <w:tc>
          <w:tcPr>
            <w:tcW w:w="771" w:type="pct"/>
            <w:shd w:val="clear" w:color="auto" w:fill="E3EEF5"/>
          </w:tcPr>
          <w:p w14:paraId="6BF54AAD" w14:textId="77777777" w:rsidR="008848BD" w:rsidRDefault="008848BD" w:rsidP="008848BD">
            <w:pPr>
              <w:jc w:val="center"/>
              <w:rPr>
                <w:rFonts w:ascii="宋体" w:hAnsi="宋体" w:cs="宋体"/>
                <w:color w:val="300016"/>
                <w:szCs w:val="22"/>
              </w:rPr>
            </w:pPr>
            <w:r>
              <w:rPr>
                <w:rFonts w:ascii="宋体" w:hAnsi="宋体" w:cs="宋体"/>
                <w:color w:val="300016"/>
                <w:szCs w:val="22"/>
              </w:rPr>
              <w:t>支付</w:t>
            </w:r>
          </w:p>
        </w:tc>
        <w:tc>
          <w:tcPr>
            <w:tcW w:w="794" w:type="pct"/>
            <w:shd w:val="clear" w:color="auto" w:fill="E3EEF5"/>
          </w:tcPr>
          <w:p w14:paraId="3C3EC8AE"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4FA5A289"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自动支付</w:t>
            </w:r>
          </w:p>
        </w:tc>
      </w:tr>
      <w:tr w:rsidR="008848BD" w:rsidRPr="00806E14" w14:paraId="40C70D36" w14:textId="77777777" w:rsidTr="008848BD">
        <w:trPr>
          <w:cantSplit/>
          <w:trHeight w:val="324"/>
        </w:trPr>
        <w:tc>
          <w:tcPr>
            <w:tcW w:w="629" w:type="pct"/>
            <w:shd w:val="clear" w:color="auto" w:fill="E3EEF5"/>
            <w:vAlign w:val="center"/>
          </w:tcPr>
          <w:p w14:paraId="1D16A167" w14:textId="77777777" w:rsidR="008848BD" w:rsidRDefault="008848BD" w:rsidP="008848BD">
            <w:pPr>
              <w:pStyle w:val="Cap2"/>
              <w:jc w:val="center"/>
              <w:rPr>
                <w:lang w:eastAsia="zh-CN"/>
              </w:rPr>
            </w:pPr>
          </w:p>
        </w:tc>
        <w:tc>
          <w:tcPr>
            <w:tcW w:w="691" w:type="pct"/>
            <w:shd w:val="clear" w:color="auto" w:fill="E3EEF5"/>
            <w:vAlign w:val="center"/>
          </w:tcPr>
          <w:p w14:paraId="083AB15B" w14:textId="77777777" w:rsidR="008848BD" w:rsidRPr="000B70F5" w:rsidRDefault="008848BD" w:rsidP="008848BD">
            <w:pPr>
              <w:rPr>
                <w:rFonts w:ascii="Arial" w:hAnsi="Arial" w:cs="Arial"/>
              </w:rPr>
            </w:pPr>
          </w:p>
        </w:tc>
        <w:tc>
          <w:tcPr>
            <w:tcW w:w="568" w:type="pct"/>
            <w:shd w:val="clear" w:color="auto" w:fill="E3EEF5"/>
          </w:tcPr>
          <w:p w14:paraId="4EB2A7BB" w14:textId="77777777" w:rsidR="008848BD" w:rsidRDefault="008848BD" w:rsidP="008848BD">
            <w:pPr>
              <w:rPr>
                <w:color w:val="300016"/>
                <w:szCs w:val="22"/>
              </w:rPr>
            </w:pPr>
          </w:p>
        </w:tc>
        <w:tc>
          <w:tcPr>
            <w:tcW w:w="771" w:type="pct"/>
            <w:shd w:val="clear" w:color="auto" w:fill="E3EEF5"/>
          </w:tcPr>
          <w:p w14:paraId="36D98933" w14:textId="77777777" w:rsidR="008848BD" w:rsidRDefault="008848BD" w:rsidP="008848BD">
            <w:pPr>
              <w:rPr>
                <w:color w:val="300016"/>
                <w:szCs w:val="22"/>
              </w:rPr>
            </w:pPr>
          </w:p>
        </w:tc>
        <w:tc>
          <w:tcPr>
            <w:tcW w:w="794" w:type="pct"/>
            <w:shd w:val="clear" w:color="auto" w:fill="E3EEF5"/>
          </w:tcPr>
          <w:p w14:paraId="52714251" w14:textId="77777777" w:rsidR="008848BD" w:rsidRDefault="008848BD" w:rsidP="008848BD">
            <w:pPr>
              <w:rPr>
                <w:color w:val="300016"/>
                <w:szCs w:val="22"/>
              </w:rPr>
            </w:pPr>
          </w:p>
        </w:tc>
        <w:tc>
          <w:tcPr>
            <w:tcW w:w="1547" w:type="pct"/>
            <w:shd w:val="clear" w:color="auto" w:fill="E3EEF5"/>
          </w:tcPr>
          <w:p w14:paraId="5E0A00A1" w14:textId="77777777" w:rsidR="008848BD" w:rsidRDefault="008848BD" w:rsidP="008848BD">
            <w:pPr>
              <w:rPr>
                <w:color w:val="300016"/>
                <w:szCs w:val="22"/>
              </w:rPr>
            </w:pPr>
          </w:p>
        </w:tc>
      </w:tr>
    </w:tbl>
    <w:p w14:paraId="2F529999" w14:textId="77777777" w:rsidR="008848BD" w:rsidRDefault="008848BD" w:rsidP="008848BD">
      <w:pPr>
        <w:pStyle w:val="40"/>
        <w:numPr>
          <w:ilvl w:val="3"/>
          <w:numId w:val="2"/>
        </w:numPr>
        <w:rPr>
          <w:lang w:eastAsia="zh-CN"/>
        </w:rPr>
      </w:pPr>
      <w:r>
        <w:rPr>
          <w:rFonts w:hint="eastAsia"/>
          <w:lang w:eastAsia="zh-CN"/>
        </w:rPr>
        <w:t>用户界面</w:t>
      </w:r>
    </w:p>
    <w:p w14:paraId="0EDB5947" w14:textId="77777777" w:rsidR="008848BD" w:rsidRPr="00D12323" w:rsidRDefault="008848BD" w:rsidP="008848BD">
      <w:pPr>
        <w:pStyle w:val="L-"/>
      </w:pPr>
      <w:r w:rsidRPr="00D12323">
        <w:rPr>
          <w:rFonts w:hint="eastAsia"/>
        </w:rPr>
        <w:t>图：</w:t>
      </w:r>
      <w:r>
        <w:rPr>
          <w:rFonts w:hint="eastAsia"/>
        </w:rPr>
        <w:t>3.3.5.5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自动任务配置页面</w:t>
      </w:r>
    </w:p>
    <w:p w14:paraId="0FFCB257" w14:textId="77777777" w:rsidR="008848BD" w:rsidRDefault="00E75EE2" w:rsidP="008848BD">
      <w:r>
        <w:rPr>
          <w:noProof/>
          <w:lang w:eastAsia="zh-CN" w:bidi="ar-SA"/>
        </w:rPr>
        <w:drawing>
          <wp:inline distT="0" distB="0" distL="0" distR="0" wp14:anchorId="37EF63B0" wp14:editId="75D01859">
            <wp:extent cx="5267325" cy="2124075"/>
            <wp:effectExtent l="0" t="0" r="9525" b="952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6C527A43" w14:textId="77777777" w:rsidR="008848BD" w:rsidRDefault="008848BD" w:rsidP="008848BD"/>
    <w:p w14:paraId="33294132" w14:textId="77777777" w:rsidR="008848BD" w:rsidRPr="00D12323" w:rsidRDefault="008848BD" w:rsidP="008848BD">
      <w:pPr>
        <w:pStyle w:val="L-"/>
      </w:pPr>
      <w:r w:rsidRPr="00D12323">
        <w:rPr>
          <w:rFonts w:hint="eastAsia"/>
        </w:rPr>
        <w:t>图：</w:t>
      </w:r>
      <w:r>
        <w:rPr>
          <w:rFonts w:hint="eastAsia"/>
        </w:rPr>
        <w:t>3.3.5.5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定时任务配置页面</w:t>
      </w:r>
    </w:p>
    <w:p w14:paraId="50B6E185" w14:textId="77777777" w:rsidR="008848BD" w:rsidRPr="003F565C" w:rsidRDefault="00E75EE2" w:rsidP="008848BD">
      <w:r>
        <w:rPr>
          <w:noProof/>
          <w:lang w:eastAsia="zh-CN" w:bidi="ar-SA"/>
        </w:rPr>
        <w:drawing>
          <wp:inline distT="0" distB="0" distL="0" distR="0" wp14:anchorId="4B42FE20" wp14:editId="641BEBC3">
            <wp:extent cx="5267325" cy="2114550"/>
            <wp:effectExtent l="0" t="0" r="9525" b="0"/>
            <wp:docPr id="4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12F69AAA" w14:textId="77777777" w:rsidR="008848BD" w:rsidRDefault="008848BD" w:rsidP="008848BD">
      <w:pPr>
        <w:pStyle w:val="30"/>
        <w:numPr>
          <w:ilvl w:val="2"/>
          <w:numId w:val="2"/>
        </w:numPr>
        <w:rPr>
          <w:lang w:eastAsia="zh-CN"/>
        </w:rPr>
      </w:pPr>
      <w:bookmarkStart w:id="105" w:name="_Toc517685560"/>
      <w:bookmarkStart w:id="106" w:name="_Toc4183053"/>
      <w:r>
        <w:rPr>
          <w:rFonts w:hint="eastAsia"/>
          <w:lang w:eastAsia="zh-CN"/>
        </w:rPr>
        <w:t>清算条件配置</w:t>
      </w:r>
      <w:bookmarkEnd w:id="105"/>
      <w:bookmarkEnd w:id="106"/>
    </w:p>
    <w:p w14:paraId="19981C17" w14:textId="77777777" w:rsidR="008848BD" w:rsidRDefault="008848BD" w:rsidP="008848BD">
      <w:pPr>
        <w:pStyle w:val="40"/>
        <w:numPr>
          <w:ilvl w:val="3"/>
          <w:numId w:val="2"/>
        </w:numPr>
        <w:rPr>
          <w:lang w:eastAsia="zh-CN"/>
        </w:rPr>
      </w:pPr>
      <w:r>
        <w:rPr>
          <w:rFonts w:hint="eastAsia"/>
          <w:lang w:eastAsia="zh-CN"/>
        </w:rPr>
        <w:t>业务描述</w:t>
      </w:r>
    </w:p>
    <w:p w14:paraId="7B7A57E6" w14:textId="77777777" w:rsidR="008848BD" w:rsidRDefault="008848BD" w:rsidP="008848BD">
      <w:pPr>
        <w:ind w:firstLine="420"/>
        <w:rPr>
          <w:lang w:eastAsia="zh-CN"/>
        </w:rPr>
      </w:pPr>
      <w:r>
        <w:rPr>
          <w:rFonts w:hint="eastAsia"/>
          <w:lang w:eastAsia="zh-CN"/>
        </w:rPr>
        <w:t>设置系统中账户统一的留底金额、考核金额、满额上划金额、最小划拨金额、留底说明、取整划拨等级等信息。</w:t>
      </w:r>
    </w:p>
    <w:p w14:paraId="1F8AFF94" w14:textId="77777777" w:rsidR="008848BD" w:rsidRDefault="008848BD" w:rsidP="008848BD">
      <w:pPr>
        <w:ind w:firstLine="420"/>
        <w:rPr>
          <w:lang w:eastAsia="zh-CN"/>
        </w:rPr>
      </w:pPr>
      <w:r>
        <w:rPr>
          <w:rFonts w:hint="eastAsia"/>
          <w:lang w:eastAsia="zh-CN"/>
        </w:rPr>
        <w:t>该功能由总部统一维护。</w:t>
      </w:r>
    </w:p>
    <w:p w14:paraId="327B8F55" w14:textId="77777777" w:rsidR="008848BD" w:rsidRDefault="008848BD" w:rsidP="008848BD">
      <w:pPr>
        <w:pStyle w:val="40"/>
        <w:numPr>
          <w:ilvl w:val="3"/>
          <w:numId w:val="2"/>
        </w:numPr>
        <w:rPr>
          <w:lang w:eastAsia="zh-CN"/>
        </w:rPr>
      </w:pPr>
      <w:r>
        <w:rPr>
          <w:rFonts w:hint="eastAsia"/>
          <w:lang w:eastAsia="zh-CN"/>
        </w:rPr>
        <w:t>业务流程</w:t>
      </w:r>
    </w:p>
    <w:p w14:paraId="49367D0E" w14:textId="77777777" w:rsidR="008848BD" w:rsidRDefault="008848BD" w:rsidP="008848BD">
      <w:pPr>
        <w:ind w:left="420"/>
      </w:pPr>
      <w:r>
        <w:rPr>
          <w:rFonts w:hint="eastAsia"/>
        </w:rPr>
        <w:t>无</w:t>
      </w:r>
    </w:p>
    <w:p w14:paraId="4A685F5F" w14:textId="77777777" w:rsidR="008848BD" w:rsidRDefault="008848BD" w:rsidP="008848BD">
      <w:pPr>
        <w:pStyle w:val="40"/>
        <w:numPr>
          <w:ilvl w:val="3"/>
          <w:numId w:val="2"/>
        </w:numPr>
        <w:rPr>
          <w:lang w:eastAsia="zh-CN"/>
        </w:rPr>
      </w:pPr>
      <w:r>
        <w:rPr>
          <w:rFonts w:hint="eastAsia"/>
          <w:lang w:eastAsia="zh-CN"/>
        </w:rPr>
        <w:t>流程说明</w:t>
      </w:r>
    </w:p>
    <w:p w14:paraId="211F9ED3" w14:textId="77777777" w:rsidR="008848BD" w:rsidRDefault="008848BD" w:rsidP="008848BD">
      <w:pPr>
        <w:ind w:left="420"/>
      </w:pPr>
      <w:r>
        <w:rPr>
          <w:rFonts w:hint="eastAsia"/>
        </w:rPr>
        <w:t>无</w:t>
      </w:r>
    </w:p>
    <w:p w14:paraId="551CB9E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70"/>
        <w:gridCol w:w="672"/>
        <w:gridCol w:w="851"/>
        <w:gridCol w:w="834"/>
        <w:gridCol w:w="834"/>
        <w:gridCol w:w="836"/>
        <w:gridCol w:w="834"/>
        <w:gridCol w:w="839"/>
        <w:gridCol w:w="715"/>
        <w:gridCol w:w="716"/>
        <w:gridCol w:w="827"/>
      </w:tblGrid>
      <w:tr w:rsidR="008848BD" w:rsidRPr="00806E14" w14:paraId="398A6929"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4A15988E" w14:textId="77777777" w:rsidR="008848BD" w:rsidRPr="00806E14" w:rsidRDefault="008848BD" w:rsidP="008848BD">
            <w:pPr>
              <w:jc w:val="center"/>
              <w:rPr>
                <w:rFonts w:ascii="宋体" w:hAnsi="宋体"/>
                <w:b/>
              </w:rPr>
            </w:pPr>
            <w:r>
              <w:rPr>
                <w:rFonts w:ascii="宋体" w:hAnsi="宋体" w:hint="eastAsia"/>
                <w:b/>
              </w:rPr>
              <w:t>清算条件设置-样例</w:t>
            </w:r>
          </w:p>
        </w:tc>
      </w:tr>
      <w:tr w:rsidR="008848BD" w:rsidRPr="00922AFD" w14:paraId="15E71F04" w14:textId="77777777" w:rsidTr="008848BD">
        <w:trPr>
          <w:cantSplit/>
          <w:trHeight w:val="357"/>
          <w:tblHeader/>
        </w:trPr>
        <w:tc>
          <w:tcPr>
            <w:tcW w:w="334" w:type="pct"/>
            <w:tcBorders>
              <w:bottom w:val="double" w:sz="4" w:space="0" w:color="FFFFFF"/>
            </w:tcBorders>
            <w:shd w:val="clear" w:color="auto" w:fill="7C9BC1"/>
          </w:tcPr>
          <w:p w14:paraId="0DF1211D" w14:textId="77777777" w:rsidR="008848BD" w:rsidRPr="00A50F8A" w:rsidRDefault="008848BD" w:rsidP="008848BD">
            <w:pPr>
              <w:pStyle w:val="Cap1"/>
              <w:ind w:firstLineChars="100" w:firstLine="200"/>
              <w:rPr>
                <w:szCs w:val="18"/>
              </w:rPr>
            </w:pPr>
            <w:r w:rsidRPr="00A50F8A">
              <w:rPr>
                <w:rFonts w:hint="eastAsia"/>
                <w:szCs w:val="18"/>
              </w:rPr>
              <w:t>#</w:t>
            </w:r>
          </w:p>
        </w:tc>
        <w:tc>
          <w:tcPr>
            <w:tcW w:w="394" w:type="pct"/>
            <w:tcBorders>
              <w:bottom w:val="double" w:sz="4" w:space="0" w:color="FFFFFF"/>
            </w:tcBorders>
            <w:shd w:val="clear" w:color="auto" w:fill="7C9BC1"/>
          </w:tcPr>
          <w:p w14:paraId="7690197E" w14:textId="77777777" w:rsidR="008848BD" w:rsidRPr="00A50F8A" w:rsidRDefault="008848BD" w:rsidP="008848BD">
            <w:pPr>
              <w:jc w:val="center"/>
              <w:rPr>
                <w:rFonts w:ascii="Arial Bold" w:hAnsi="Arial Bold" w:cs="Arial"/>
                <w:b/>
                <w:spacing w:val="10"/>
                <w:sz w:val="18"/>
                <w:szCs w:val="18"/>
              </w:rPr>
            </w:pPr>
            <w:r>
              <w:rPr>
                <w:rFonts w:ascii="Arial Bold" w:hAnsi="Arial Bold" w:cs="Arial" w:hint="eastAsia"/>
                <w:b/>
                <w:spacing w:val="10"/>
                <w:sz w:val="18"/>
                <w:szCs w:val="18"/>
              </w:rPr>
              <w:t>代码</w:t>
            </w:r>
          </w:p>
        </w:tc>
        <w:tc>
          <w:tcPr>
            <w:tcW w:w="499" w:type="pct"/>
            <w:tcBorders>
              <w:bottom w:val="double" w:sz="4" w:space="0" w:color="FFFFFF"/>
            </w:tcBorders>
            <w:shd w:val="clear" w:color="auto" w:fill="7C9BC1"/>
          </w:tcPr>
          <w:p w14:paraId="112EED50" w14:textId="77777777" w:rsidR="008848BD" w:rsidRPr="00A50F8A" w:rsidRDefault="008848BD" w:rsidP="008848BD">
            <w:pPr>
              <w:jc w:val="center"/>
              <w:rPr>
                <w:rFonts w:ascii="Arial Bold" w:hAnsi="Arial Bold" w:cs="Arial"/>
                <w:b/>
                <w:spacing w:val="10"/>
                <w:sz w:val="18"/>
                <w:szCs w:val="18"/>
              </w:rPr>
            </w:pPr>
            <w:r>
              <w:rPr>
                <w:rFonts w:ascii="Arial Bold" w:hAnsi="Arial Bold" w:cs="Arial" w:hint="eastAsia"/>
                <w:b/>
                <w:spacing w:val="10"/>
                <w:sz w:val="18"/>
                <w:szCs w:val="18"/>
              </w:rPr>
              <w:t>名称</w:t>
            </w:r>
          </w:p>
        </w:tc>
        <w:tc>
          <w:tcPr>
            <w:tcW w:w="489" w:type="pct"/>
            <w:tcBorders>
              <w:bottom w:val="double" w:sz="4" w:space="0" w:color="FFFFFF"/>
            </w:tcBorders>
            <w:shd w:val="clear" w:color="auto" w:fill="7C9BC1"/>
          </w:tcPr>
          <w:p w14:paraId="5052D753" w14:textId="77777777" w:rsidR="008848BD" w:rsidRPr="00A50F8A" w:rsidRDefault="008848BD" w:rsidP="008848BD">
            <w:pPr>
              <w:jc w:val="center"/>
              <w:rPr>
                <w:rFonts w:ascii="Arial Bold" w:hAnsi="Arial Bold" w:cs="Arial"/>
                <w:b/>
                <w:spacing w:val="10"/>
                <w:sz w:val="18"/>
                <w:szCs w:val="18"/>
              </w:rPr>
            </w:pPr>
            <w:r>
              <w:rPr>
                <w:rFonts w:ascii="Arial Bold" w:hAnsi="Arial Bold" w:cs="Arial" w:hint="eastAsia"/>
                <w:b/>
                <w:spacing w:val="10"/>
                <w:sz w:val="18"/>
                <w:szCs w:val="18"/>
              </w:rPr>
              <w:t>组织模式</w:t>
            </w:r>
          </w:p>
        </w:tc>
        <w:tc>
          <w:tcPr>
            <w:tcW w:w="489" w:type="pct"/>
            <w:tcBorders>
              <w:bottom w:val="double" w:sz="4" w:space="0" w:color="FFFFFF"/>
            </w:tcBorders>
            <w:shd w:val="clear" w:color="auto" w:fill="7C9BC1"/>
          </w:tcPr>
          <w:p w14:paraId="151B6D03"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账户用途</w:t>
            </w:r>
          </w:p>
        </w:tc>
        <w:tc>
          <w:tcPr>
            <w:tcW w:w="490" w:type="pct"/>
            <w:tcBorders>
              <w:bottom w:val="double" w:sz="4" w:space="0" w:color="FFFFFF"/>
            </w:tcBorders>
            <w:shd w:val="clear" w:color="auto" w:fill="7C9BC1"/>
          </w:tcPr>
          <w:p w14:paraId="5831C81B"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优先级</w:t>
            </w:r>
          </w:p>
        </w:tc>
        <w:tc>
          <w:tcPr>
            <w:tcW w:w="489" w:type="pct"/>
            <w:tcBorders>
              <w:bottom w:val="double" w:sz="4" w:space="0" w:color="FFFFFF"/>
            </w:tcBorders>
            <w:shd w:val="clear" w:color="auto" w:fill="7C9BC1"/>
          </w:tcPr>
          <w:p w14:paraId="08D6A09C"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是否有效</w:t>
            </w:r>
          </w:p>
        </w:tc>
        <w:tc>
          <w:tcPr>
            <w:tcW w:w="492" w:type="pct"/>
            <w:tcBorders>
              <w:bottom w:val="double" w:sz="4" w:space="0" w:color="FFFFFF"/>
            </w:tcBorders>
            <w:shd w:val="clear" w:color="auto" w:fill="7C9BC1"/>
          </w:tcPr>
          <w:p w14:paraId="2CDC2A42"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取整等级</w:t>
            </w:r>
          </w:p>
        </w:tc>
        <w:tc>
          <w:tcPr>
            <w:tcW w:w="419" w:type="pct"/>
            <w:tcBorders>
              <w:bottom w:val="double" w:sz="4" w:space="0" w:color="FFFFFF"/>
            </w:tcBorders>
            <w:shd w:val="clear" w:color="auto" w:fill="7C9BC1"/>
          </w:tcPr>
          <w:p w14:paraId="154DF88D"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满额上划金额</w:t>
            </w:r>
          </w:p>
        </w:tc>
        <w:tc>
          <w:tcPr>
            <w:tcW w:w="420" w:type="pct"/>
            <w:tcBorders>
              <w:bottom w:val="double" w:sz="4" w:space="0" w:color="FFFFFF"/>
            </w:tcBorders>
            <w:shd w:val="clear" w:color="auto" w:fill="7C9BC1"/>
          </w:tcPr>
          <w:p w14:paraId="6B44F324"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最小划拨金额</w:t>
            </w:r>
          </w:p>
        </w:tc>
        <w:tc>
          <w:tcPr>
            <w:tcW w:w="485" w:type="pct"/>
            <w:tcBorders>
              <w:bottom w:val="double" w:sz="4" w:space="0" w:color="FFFFFF"/>
            </w:tcBorders>
            <w:shd w:val="clear" w:color="auto" w:fill="7C9BC1"/>
          </w:tcPr>
          <w:p w14:paraId="4F309594" w14:textId="77777777" w:rsidR="008848BD" w:rsidRPr="00A50F8A" w:rsidRDefault="008848BD" w:rsidP="008848BD">
            <w:pPr>
              <w:jc w:val="center"/>
              <w:rPr>
                <w:rFonts w:ascii="Arial Bold" w:hAnsi="Arial Bold" w:cs="Arial"/>
                <w:b/>
                <w:spacing w:val="10"/>
                <w:sz w:val="18"/>
                <w:szCs w:val="18"/>
              </w:rPr>
            </w:pPr>
            <w:r w:rsidRPr="00D9157B">
              <w:rPr>
                <w:rFonts w:ascii="Arial Bold" w:hAnsi="Arial Bold" w:cs="Arial" w:hint="eastAsia"/>
                <w:b/>
                <w:spacing w:val="10"/>
                <w:sz w:val="18"/>
                <w:szCs w:val="18"/>
              </w:rPr>
              <w:t>留底金额</w:t>
            </w:r>
          </w:p>
        </w:tc>
      </w:tr>
      <w:tr w:rsidR="008848BD" w:rsidRPr="00806E14" w14:paraId="37F30E3A" w14:textId="77777777" w:rsidTr="008848BD">
        <w:trPr>
          <w:cantSplit/>
          <w:trHeight w:val="324"/>
        </w:trPr>
        <w:tc>
          <w:tcPr>
            <w:tcW w:w="334" w:type="pct"/>
            <w:shd w:val="clear" w:color="auto" w:fill="E3EEF5"/>
            <w:vAlign w:val="center"/>
          </w:tcPr>
          <w:p w14:paraId="5E9DA488" w14:textId="77777777" w:rsidR="008848BD" w:rsidRPr="005D789A" w:rsidRDefault="008848BD" w:rsidP="008848BD">
            <w:pPr>
              <w:pStyle w:val="Cap2"/>
              <w:jc w:val="center"/>
              <w:rPr>
                <w:lang w:eastAsia="zh-CN"/>
              </w:rPr>
            </w:pPr>
            <w:r w:rsidRPr="005D789A">
              <w:rPr>
                <w:lang w:eastAsia="zh-CN"/>
              </w:rPr>
              <w:t>1</w:t>
            </w:r>
          </w:p>
        </w:tc>
        <w:tc>
          <w:tcPr>
            <w:tcW w:w="394" w:type="pct"/>
            <w:shd w:val="clear" w:color="auto" w:fill="E3EEF5"/>
            <w:vAlign w:val="center"/>
          </w:tcPr>
          <w:p w14:paraId="60BDEB91" w14:textId="77777777" w:rsidR="008848BD" w:rsidRPr="00806E14" w:rsidRDefault="008848BD" w:rsidP="008848BD">
            <w:pPr>
              <w:jc w:val="center"/>
              <w:rPr>
                <w:rFonts w:ascii="宋体" w:hAnsi="宋体" w:cs="宋体"/>
              </w:rPr>
            </w:pPr>
          </w:p>
        </w:tc>
        <w:tc>
          <w:tcPr>
            <w:tcW w:w="499" w:type="pct"/>
            <w:shd w:val="clear" w:color="auto" w:fill="E3EEF5"/>
            <w:vAlign w:val="center"/>
          </w:tcPr>
          <w:p w14:paraId="710304AC" w14:textId="77777777" w:rsidR="008848BD" w:rsidRPr="00806E14" w:rsidRDefault="008848BD" w:rsidP="008848BD">
            <w:pPr>
              <w:rPr>
                <w:rFonts w:ascii="宋体" w:hAnsi="宋体" w:cs="宋体"/>
              </w:rPr>
            </w:pPr>
          </w:p>
        </w:tc>
        <w:tc>
          <w:tcPr>
            <w:tcW w:w="489" w:type="pct"/>
            <w:shd w:val="clear" w:color="auto" w:fill="E3EEF5"/>
            <w:vAlign w:val="center"/>
          </w:tcPr>
          <w:p w14:paraId="1BD72303" w14:textId="77777777" w:rsidR="008848BD" w:rsidRPr="00806E14" w:rsidRDefault="008848BD" w:rsidP="008848BD">
            <w:pPr>
              <w:rPr>
                <w:rFonts w:ascii="Arial" w:hAnsi="Arial" w:cs="Arial"/>
              </w:rPr>
            </w:pPr>
          </w:p>
        </w:tc>
        <w:tc>
          <w:tcPr>
            <w:tcW w:w="489" w:type="pct"/>
            <w:shd w:val="clear" w:color="auto" w:fill="E3EEF5"/>
            <w:vAlign w:val="center"/>
          </w:tcPr>
          <w:p w14:paraId="2766EC8E" w14:textId="77777777" w:rsidR="008848BD" w:rsidRPr="00806E14" w:rsidRDefault="008848BD" w:rsidP="008848BD">
            <w:pPr>
              <w:rPr>
                <w:rFonts w:ascii="Arial" w:hAnsi="Arial" w:cs="Arial"/>
              </w:rPr>
            </w:pPr>
          </w:p>
        </w:tc>
        <w:tc>
          <w:tcPr>
            <w:tcW w:w="490" w:type="pct"/>
            <w:shd w:val="clear" w:color="auto" w:fill="E3EEF5"/>
            <w:vAlign w:val="center"/>
          </w:tcPr>
          <w:p w14:paraId="328DBB7C" w14:textId="77777777" w:rsidR="008848BD" w:rsidRPr="00806E14" w:rsidRDefault="008848BD" w:rsidP="008848BD">
            <w:pPr>
              <w:rPr>
                <w:rFonts w:ascii="Arial" w:hAnsi="Arial" w:cs="Arial"/>
              </w:rPr>
            </w:pPr>
          </w:p>
        </w:tc>
        <w:tc>
          <w:tcPr>
            <w:tcW w:w="489" w:type="pct"/>
            <w:shd w:val="clear" w:color="auto" w:fill="E3EEF5"/>
            <w:vAlign w:val="center"/>
          </w:tcPr>
          <w:p w14:paraId="025E4ADC" w14:textId="77777777" w:rsidR="008848BD" w:rsidRPr="00806E14" w:rsidRDefault="008848BD" w:rsidP="008848BD">
            <w:pPr>
              <w:rPr>
                <w:rFonts w:ascii="Arial" w:hAnsi="Arial" w:cs="Arial"/>
              </w:rPr>
            </w:pPr>
          </w:p>
        </w:tc>
        <w:tc>
          <w:tcPr>
            <w:tcW w:w="492" w:type="pct"/>
            <w:shd w:val="clear" w:color="auto" w:fill="E3EEF5"/>
            <w:vAlign w:val="center"/>
          </w:tcPr>
          <w:p w14:paraId="766A7FFC" w14:textId="77777777" w:rsidR="008848BD" w:rsidRPr="00806E14" w:rsidRDefault="008848BD" w:rsidP="008848BD">
            <w:pPr>
              <w:rPr>
                <w:rFonts w:ascii="Arial" w:hAnsi="Arial" w:cs="Arial"/>
              </w:rPr>
            </w:pPr>
          </w:p>
        </w:tc>
        <w:tc>
          <w:tcPr>
            <w:tcW w:w="419" w:type="pct"/>
            <w:shd w:val="clear" w:color="auto" w:fill="E3EEF5"/>
            <w:vAlign w:val="center"/>
          </w:tcPr>
          <w:p w14:paraId="6EBCCAE0" w14:textId="77777777" w:rsidR="008848BD" w:rsidRPr="00806E14" w:rsidRDefault="008848BD" w:rsidP="008848BD">
            <w:pPr>
              <w:rPr>
                <w:rFonts w:ascii="Arial" w:hAnsi="Arial" w:cs="Arial"/>
              </w:rPr>
            </w:pPr>
          </w:p>
        </w:tc>
        <w:tc>
          <w:tcPr>
            <w:tcW w:w="420" w:type="pct"/>
            <w:shd w:val="clear" w:color="auto" w:fill="E3EEF5"/>
            <w:vAlign w:val="center"/>
          </w:tcPr>
          <w:p w14:paraId="5BBFEC88" w14:textId="77777777" w:rsidR="008848BD" w:rsidRPr="00806E14" w:rsidRDefault="008848BD" w:rsidP="008848BD">
            <w:pPr>
              <w:rPr>
                <w:rFonts w:ascii="Arial" w:hAnsi="Arial" w:cs="Arial"/>
              </w:rPr>
            </w:pPr>
          </w:p>
        </w:tc>
        <w:tc>
          <w:tcPr>
            <w:tcW w:w="485" w:type="pct"/>
            <w:shd w:val="clear" w:color="auto" w:fill="E3EEF5"/>
            <w:vAlign w:val="center"/>
          </w:tcPr>
          <w:p w14:paraId="6CE212AB" w14:textId="77777777" w:rsidR="008848BD" w:rsidRPr="00806E14" w:rsidRDefault="008848BD" w:rsidP="008848BD">
            <w:pPr>
              <w:rPr>
                <w:rFonts w:ascii="Arial" w:hAnsi="Arial" w:cs="Arial"/>
              </w:rPr>
            </w:pPr>
          </w:p>
        </w:tc>
      </w:tr>
      <w:tr w:rsidR="008848BD" w:rsidRPr="00806E14" w14:paraId="3CAC56DD" w14:textId="77777777" w:rsidTr="008848BD">
        <w:trPr>
          <w:cantSplit/>
          <w:trHeight w:val="324"/>
        </w:trPr>
        <w:tc>
          <w:tcPr>
            <w:tcW w:w="334" w:type="pct"/>
            <w:shd w:val="clear" w:color="auto" w:fill="E3EEF5"/>
            <w:vAlign w:val="center"/>
          </w:tcPr>
          <w:p w14:paraId="02759453" w14:textId="77777777" w:rsidR="008848BD" w:rsidRPr="005D789A" w:rsidRDefault="008848BD" w:rsidP="008848BD">
            <w:pPr>
              <w:pStyle w:val="Cap2"/>
              <w:jc w:val="center"/>
              <w:rPr>
                <w:lang w:eastAsia="zh-CN"/>
              </w:rPr>
            </w:pPr>
            <w:r>
              <w:rPr>
                <w:rFonts w:hint="eastAsia"/>
                <w:lang w:eastAsia="zh-CN"/>
              </w:rPr>
              <w:t>2</w:t>
            </w:r>
          </w:p>
        </w:tc>
        <w:tc>
          <w:tcPr>
            <w:tcW w:w="394" w:type="pct"/>
            <w:shd w:val="clear" w:color="auto" w:fill="E3EEF5"/>
            <w:vAlign w:val="center"/>
          </w:tcPr>
          <w:p w14:paraId="73C7F20A"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89D6B2F" w14:textId="77777777" w:rsidR="008848BD" w:rsidRPr="00806E14" w:rsidRDefault="008848BD" w:rsidP="008848BD">
            <w:pPr>
              <w:rPr>
                <w:rFonts w:ascii="宋体" w:hAnsi="宋体" w:cs="宋体"/>
              </w:rPr>
            </w:pPr>
          </w:p>
        </w:tc>
        <w:tc>
          <w:tcPr>
            <w:tcW w:w="489" w:type="pct"/>
            <w:shd w:val="clear" w:color="auto" w:fill="E3EEF5"/>
            <w:vAlign w:val="center"/>
          </w:tcPr>
          <w:p w14:paraId="2A25DD17" w14:textId="77777777" w:rsidR="008848BD" w:rsidRPr="00806E14" w:rsidRDefault="008848BD" w:rsidP="008848BD">
            <w:pPr>
              <w:rPr>
                <w:rFonts w:ascii="Arial" w:hAnsi="Arial" w:cs="Arial"/>
              </w:rPr>
            </w:pPr>
          </w:p>
        </w:tc>
        <w:tc>
          <w:tcPr>
            <w:tcW w:w="489" w:type="pct"/>
            <w:shd w:val="clear" w:color="auto" w:fill="E3EEF5"/>
            <w:vAlign w:val="center"/>
          </w:tcPr>
          <w:p w14:paraId="099F8E3B" w14:textId="77777777" w:rsidR="008848BD" w:rsidRPr="00806E14" w:rsidRDefault="008848BD" w:rsidP="008848BD">
            <w:pPr>
              <w:rPr>
                <w:rFonts w:ascii="Arial" w:hAnsi="Arial" w:cs="Arial"/>
              </w:rPr>
            </w:pPr>
          </w:p>
        </w:tc>
        <w:tc>
          <w:tcPr>
            <w:tcW w:w="490" w:type="pct"/>
            <w:shd w:val="clear" w:color="auto" w:fill="E3EEF5"/>
            <w:vAlign w:val="center"/>
          </w:tcPr>
          <w:p w14:paraId="49201CDD" w14:textId="77777777" w:rsidR="008848BD" w:rsidRPr="00806E14" w:rsidRDefault="008848BD" w:rsidP="008848BD">
            <w:pPr>
              <w:rPr>
                <w:rFonts w:ascii="Arial" w:hAnsi="Arial" w:cs="Arial"/>
              </w:rPr>
            </w:pPr>
          </w:p>
        </w:tc>
        <w:tc>
          <w:tcPr>
            <w:tcW w:w="489" w:type="pct"/>
            <w:shd w:val="clear" w:color="auto" w:fill="E3EEF5"/>
            <w:vAlign w:val="center"/>
          </w:tcPr>
          <w:p w14:paraId="7000234C" w14:textId="77777777" w:rsidR="008848BD" w:rsidRPr="00806E14" w:rsidRDefault="008848BD" w:rsidP="008848BD">
            <w:pPr>
              <w:rPr>
                <w:rFonts w:ascii="Arial" w:hAnsi="Arial" w:cs="Arial"/>
              </w:rPr>
            </w:pPr>
          </w:p>
        </w:tc>
        <w:tc>
          <w:tcPr>
            <w:tcW w:w="492" w:type="pct"/>
            <w:shd w:val="clear" w:color="auto" w:fill="E3EEF5"/>
            <w:vAlign w:val="center"/>
          </w:tcPr>
          <w:p w14:paraId="505712B8" w14:textId="77777777" w:rsidR="008848BD" w:rsidRPr="00806E14" w:rsidRDefault="008848BD" w:rsidP="008848BD">
            <w:pPr>
              <w:rPr>
                <w:rFonts w:ascii="Arial" w:hAnsi="Arial" w:cs="Arial"/>
              </w:rPr>
            </w:pPr>
          </w:p>
        </w:tc>
        <w:tc>
          <w:tcPr>
            <w:tcW w:w="419" w:type="pct"/>
            <w:shd w:val="clear" w:color="auto" w:fill="E3EEF5"/>
            <w:vAlign w:val="center"/>
          </w:tcPr>
          <w:p w14:paraId="3775FD47" w14:textId="77777777" w:rsidR="008848BD" w:rsidRPr="00806E14" w:rsidRDefault="008848BD" w:rsidP="008848BD">
            <w:pPr>
              <w:rPr>
                <w:rFonts w:ascii="Arial" w:hAnsi="Arial" w:cs="Arial"/>
              </w:rPr>
            </w:pPr>
          </w:p>
        </w:tc>
        <w:tc>
          <w:tcPr>
            <w:tcW w:w="420" w:type="pct"/>
            <w:shd w:val="clear" w:color="auto" w:fill="E3EEF5"/>
            <w:vAlign w:val="center"/>
          </w:tcPr>
          <w:p w14:paraId="44825DDE" w14:textId="77777777" w:rsidR="008848BD" w:rsidRPr="00806E14" w:rsidRDefault="008848BD" w:rsidP="008848BD">
            <w:pPr>
              <w:rPr>
                <w:rFonts w:ascii="Arial" w:hAnsi="Arial" w:cs="Arial"/>
              </w:rPr>
            </w:pPr>
          </w:p>
        </w:tc>
        <w:tc>
          <w:tcPr>
            <w:tcW w:w="485" w:type="pct"/>
            <w:shd w:val="clear" w:color="auto" w:fill="E3EEF5"/>
            <w:vAlign w:val="center"/>
          </w:tcPr>
          <w:p w14:paraId="5857D5A7" w14:textId="77777777" w:rsidR="008848BD" w:rsidRPr="00806E14" w:rsidRDefault="008848BD" w:rsidP="008848BD">
            <w:pPr>
              <w:rPr>
                <w:rFonts w:ascii="Arial" w:hAnsi="Arial" w:cs="Arial"/>
              </w:rPr>
            </w:pPr>
          </w:p>
        </w:tc>
      </w:tr>
      <w:tr w:rsidR="008848BD" w:rsidRPr="00806E14" w14:paraId="458559CB" w14:textId="77777777" w:rsidTr="008848BD">
        <w:trPr>
          <w:cantSplit/>
          <w:trHeight w:val="324"/>
        </w:trPr>
        <w:tc>
          <w:tcPr>
            <w:tcW w:w="334" w:type="pct"/>
            <w:shd w:val="clear" w:color="auto" w:fill="E3EEF5"/>
            <w:vAlign w:val="center"/>
          </w:tcPr>
          <w:p w14:paraId="3A8D250B" w14:textId="77777777" w:rsidR="008848BD" w:rsidRPr="005D789A" w:rsidRDefault="008848BD" w:rsidP="008848BD">
            <w:pPr>
              <w:pStyle w:val="Cap2"/>
              <w:jc w:val="center"/>
              <w:rPr>
                <w:lang w:eastAsia="zh-CN"/>
              </w:rPr>
            </w:pPr>
            <w:r>
              <w:rPr>
                <w:rFonts w:hint="eastAsia"/>
                <w:lang w:eastAsia="zh-CN"/>
              </w:rPr>
              <w:t>3</w:t>
            </w:r>
          </w:p>
        </w:tc>
        <w:tc>
          <w:tcPr>
            <w:tcW w:w="394" w:type="pct"/>
            <w:shd w:val="clear" w:color="auto" w:fill="E3EEF5"/>
            <w:vAlign w:val="center"/>
          </w:tcPr>
          <w:p w14:paraId="53D2D8C8"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AD35CED" w14:textId="77777777" w:rsidR="008848BD" w:rsidRPr="00806E14" w:rsidRDefault="008848BD" w:rsidP="008848BD">
            <w:pPr>
              <w:rPr>
                <w:rFonts w:ascii="宋体" w:hAnsi="宋体" w:cs="宋体"/>
              </w:rPr>
            </w:pPr>
          </w:p>
        </w:tc>
        <w:tc>
          <w:tcPr>
            <w:tcW w:w="489" w:type="pct"/>
            <w:shd w:val="clear" w:color="auto" w:fill="E3EEF5"/>
            <w:vAlign w:val="center"/>
          </w:tcPr>
          <w:p w14:paraId="79A0DBFE" w14:textId="77777777" w:rsidR="008848BD" w:rsidRPr="00806E14" w:rsidRDefault="008848BD" w:rsidP="008848BD">
            <w:pPr>
              <w:rPr>
                <w:rFonts w:ascii="Arial" w:hAnsi="Arial" w:cs="Arial"/>
              </w:rPr>
            </w:pPr>
          </w:p>
        </w:tc>
        <w:tc>
          <w:tcPr>
            <w:tcW w:w="489" w:type="pct"/>
            <w:shd w:val="clear" w:color="auto" w:fill="E3EEF5"/>
            <w:vAlign w:val="center"/>
          </w:tcPr>
          <w:p w14:paraId="2B248EB2" w14:textId="77777777" w:rsidR="008848BD" w:rsidRPr="00806E14" w:rsidRDefault="008848BD" w:rsidP="008848BD">
            <w:pPr>
              <w:rPr>
                <w:rFonts w:ascii="Arial" w:hAnsi="Arial" w:cs="Arial"/>
              </w:rPr>
            </w:pPr>
          </w:p>
        </w:tc>
        <w:tc>
          <w:tcPr>
            <w:tcW w:w="490" w:type="pct"/>
            <w:shd w:val="clear" w:color="auto" w:fill="E3EEF5"/>
            <w:vAlign w:val="center"/>
          </w:tcPr>
          <w:p w14:paraId="3482FA09" w14:textId="77777777" w:rsidR="008848BD" w:rsidRPr="00806E14" w:rsidRDefault="008848BD" w:rsidP="008848BD">
            <w:pPr>
              <w:rPr>
                <w:rFonts w:ascii="Arial" w:hAnsi="Arial" w:cs="Arial"/>
              </w:rPr>
            </w:pPr>
          </w:p>
        </w:tc>
        <w:tc>
          <w:tcPr>
            <w:tcW w:w="489" w:type="pct"/>
            <w:shd w:val="clear" w:color="auto" w:fill="E3EEF5"/>
            <w:vAlign w:val="center"/>
          </w:tcPr>
          <w:p w14:paraId="1FBF0E07" w14:textId="77777777" w:rsidR="008848BD" w:rsidRPr="00806E14" w:rsidRDefault="008848BD" w:rsidP="008848BD">
            <w:pPr>
              <w:rPr>
                <w:rFonts w:ascii="Arial" w:hAnsi="Arial" w:cs="Arial"/>
              </w:rPr>
            </w:pPr>
          </w:p>
        </w:tc>
        <w:tc>
          <w:tcPr>
            <w:tcW w:w="492" w:type="pct"/>
            <w:shd w:val="clear" w:color="auto" w:fill="E3EEF5"/>
            <w:vAlign w:val="center"/>
          </w:tcPr>
          <w:p w14:paraId="7F89E573" w14:textId="77777777" w:rsidR="008848BD" w:rsidRPr="00806E14" w:rsidRDefault="008848BD" w:rsidP="008848BD">
            <w:pPr>
              <w:rPr>
                <w:rFonts w:ascii="Arial" w:hAnsi="Arial" w:cs="Arial"/>
              </w:rPr>
            </w:pPr>
          </w:p>
        </w:tc>
        <w:tc>
          <w:tcPr>
            <w:tcW w:w="419" w:type="pct"/>
            <w:shd w:val="clear" w:color="auto" w:fill="E3EEF5"/>
            <w:vAlign w:val="center"/>
          </w:tcPr>
          <w:p w14:paraId="683474D8" w14:textId="77777777" w:rsidR="008848BD" w:rsidRPr="00806E14" w:rsidRDefault="008848BD" w:rsidP="008848BD">
            <w:pPr>
              <w:rPr>
                <w:rFonts w:ascii="Arial" w:hAnsi="Arial" w:cs="Arial"/>
              </w:rPr>
            </w:pPr>
          </w:p>
        </w:tc>
        <w:tc>
          <w:tcPr>
            <w:tcW w:w="420" w:type="pct"/>
            <w:shd w:val="clear" w:color="auto" w:fill="E3EEF5"/>
            <w:vAlign w:val="center"/>
          </w:tcPr>
          <w:p w14:paraId="3F737D47" w14:textId="77777777" w:rsidR="008848BD" w:rsidRPr="00806E14" w:rsidRDefault="008848BD" w:rsidP="008848BD">
            <w:pPr>
              <w:rPr>
                <w:rFonts w:ascii="Arial" w:hAnsi="Arial" w:cs="Arial"/>
              </w:rPr>
            </w:pPr>
          </w:p>
        </w:tc>
        <w:tc>
          <w:tcPr>
            <w:tcW w:w="485" w:type="pct"/>
            <w:shd w:val="clear" w:color="auto" w:fill="E3EEF5"/>
            <w:vAlign w:val="center"/>
          </w:tcPr>
          <w:p w14:paraId="4C99DB78" w14:textId="77777777" w:rsidR="008848BD" w:rsidRPr="00806E14" w:rsidRDefault="008848BD" w:rsidP="008848BD">
            <w:pPr>
              <w:rPr>
                <w:rFonts w:ascii="Arial" w:hAnsi="Arial" w:cs="Arial"/>
              </w:rPr>
            </w:pPr>
          </w:p>
        </w:tc>
      </w:tr>
    </w:tbl>
    <w:p w14:paraId="27D29A5D"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、可以根据组织类别、账户用途、优先级等条件，统一设置账户清算条件；</w:t>
      </w:r>
    </w:p>
    <w:p w14:paraId="55789E8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、如果新增加了账户后，</w:t>
      </w:r>
      <w:r w:rsidRPr="007127A3">
        <w:rPr>
          <w:rFonts w:hint="eastAsia"/>
          <w:lang w:eastAsia="zh-CN"/>
        </w:rPr>
        <w:t>不用重新针对该账户</w:t>
      </w:r>
      <w:r>
        <w:rPr>
          <w:rFonts w:hint="eastAsia"/>
          <w:lang w:eastAsia="zh-CN"/>
        </w:rPr>
        <w:t>进行</w:t>
      </w:r>
      <w:r w:rsidRPr="007127A3">
        <w:rPr>
          <w:rFonts w:hint="eastAsia"/>
          <w:lang w:eastAsia="zh-CN"/>
        </w:rPr>
        <w:t>设置，按照之前已设置同种类型的属性一样</w:t>
      </w:r>
      <w:r>
        <w:rPr>
          <w:rFonts w:hint="eastAsia"/>
          <w:lang w:eastAsia="zh-CN"/>
        </w:rPr>
        <w:t>；</w:t>
      </w:r>
    </w:p>
    <w:p w14:paraId="0F676CFB"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0DCC7FED" w14:textId="77777777" w:rsidR="008848BD" w:rsidRDefault="008848BD" w:rsidP="008848BD">
      <w:pPr>
        <w:pStyle w:val="40"/>
        <w:numPr>
          <w:ilvl w:val="3"/>
          <w:numId w:val="2"/>
        </w:numPr>
        <w:rPr>
          <w:lang w:eastAsia="zh-CN"/>
        </w:rPr>
      </w:pPr>
      <w:r>
        <w:rPr>
          <w:rFonts w:hint="eastAsia"/>
          <w:lang w:eastAsia="zh-CN"/>
        </w:rPr>
        <w:t>用户界面</w:t>
      </w:r>
    </w:p>
    <w:p w14:paraId="7954570C" w14:textId="77777777" w:rsidR="008848BD" w:rsidRPr="00D12323" w:rsidRDefault="008848BD" w:rsidP="008848BD">
      <w:pPr>
        <w:pStyle w:val="L-"/>
      </w:pPr>
      <w:r w:rsidRPr="00D12323">
        <w:rPr>
          <w:rFonts w:hint="eastAsia"/>
        </w:rPr>
        <w:t>图：</w:t>
      </w:r>
      <w:r>
        <w:rPr>
          <w:rFonts w:hint="eastAsia"/>
        </w:rPr>
        <w:t>3.3.6.5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清算条件配置页面</w:t>
      </w:r>
    </w:p>
    <w:p w14:paraId="339C7127" w14:textId="77777777" w:rsidR="008848BD" w:rsidRDefault="00E75EE2" w:rsidP="008848BD">
      <w:r>
        <w:rPr>
          <w:noProof/>
          <w:lang w:eastAsia="zh-CN" w:bidi="ar-SA"/>
        </w:rPr>
        <w:drawing>
          <wp:inline distT="0" distB="0" distL="0" distR="0" wp14:anchorId="1E308563" wp14:editId="4679EFDF">
            <wp:extent cx="5267325" cy="2133600"/>
            <wp:effectExtent l="0" t="0" r="9525" b="0"/>
            <wp:docPr id="47"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13ADC082" w14:textId="77777777" w:rsidR="008848BD" w:rsidRDefault="008848BD">
      <w:pPr>
        <w:adjustRightInd w:val="0"/>
        <w:snapToGrid w:val="0"/>
        <w:spacing w:line="360" w:lineRule="auto"/>
        <w:ind w:firstLine="420"/>
        <w:rPr>
          <w:rFonts w:ascii="宋体" w:hAnsi="宋体" w:cs="宋体"/>
          <w:sz w:val="21"/>
          <w:szCs w:val="21"/>
          <w:lang w:eastAsia="zh-CN"/>
        </w:rPr>
      </w:pPr>
    </w:p>
    <w:p w14:paraId="0BBEFED1" w14:textId="77777777" w:rsidR="008848BD" w:rsidRDefault="008848BD">
      <w:pPr>
        <w:pStyle w:val="20"/>
        <w:numPr>
          <w:ilvl w:val="1"/>
          <w:numId w:val="2"/>
        </w:numPr>
        <w:rPr>
          <w:lang w:eastAsia="zh-CN"/>
        </w:rPr>
      </w:pPr>
      <w:bookmarkStart w:id="107" w:name="_Toc4183054"/>
      <w:r>
        <w:rPr>
          <w:rFonts w:hint="eastAsia"/>
          <w:lang w:eastAsia="zh-CN"/>
        </w:rPr>
        <w:t>业务功能</w:t>
      </w:r>
      <w:bookmarkEnd w:id="107"/>
    </w:p>
    <w:p w14:paraId="7B2C2D45" w14:textId="77777777" w:rsidR="002136C8" w:rsidRDefault="002136C8" w:rsidP="002136C8">
      <w:pPr>
        <w:pStyle w:val="30"/>
        <w:numPr>
          <w:ilvl w:val="2"/>
          <w:numId w:val="2"/>
        </w:numPr>
        <w:rPr>
          <w:lang w:eastAsia="zh-CN"/>
        </w:rPr>
      </w:pPr>
      <w:bookmarkStart w:id="108" w:name="_Toc517685571"/>
      <w:bookmarkStart w:id="109" w:name="_Toc4183064"/>
      <w:r>
        <w:rPr>
          <w:rFonts w:hint="eastAsia"/>
          <w:lang w:eastAsia="zh-CN"/>
        </w:rPr>
        <w:t>银行账户</w:t>
      </w:r>
      <w:bookmarkEnd w:id="108"/>
      <w:bookmarkEnd w:id="109"/>
    </w:p>
    <w:p w14:paraId="68D1B0B7" w14:textId="77777777" w:rsidR="002136C8" w:rsidRDefault="002136C8" w:rsidP="007E69D1">
      <w:pPr>
        <w:pStyle w:val="40"/>
        <w:numPr>
          <w:ilvl w:val="3"/>
          <w:numId w:val="2"/>
        </w:numPr>
        <w:rPr>
          <w:lang w:eastAsia="zh-CN"/>
        </w:rPr>
      </w:pPr>
      <w:r>
        <w:rPr>
          <w:rFonts w:hint="eastAsia"/>
          <w:lang w:eastAsia="zh-CN"/>
        </w:rPr>
        <w:t>账户生命周期</w:t>
      </w:r>
    </w:p>
    <w:p w14:paraId="4F755809" w14:textId="77777777" w:rsidR="002136C8" w:rsidRPr="00C53E49" w:rsidRDefault="002136C8" w:rsidP="002136C8">
      <w:pPr>
        <w:pStyle w:val="aff6"/>
        <w:keepNext/>
        <w:keepLines/>
        <w:numPr>
          <w:ilvl w:val="2"/>
          <w:numId w:val="21"/>
        </w:numPr>
        <w:spacing w:before="260" w:after="260" w:line="416" w:lineRule="auto"/>
        <w:contextualSpacing w:val="0"/>
        <w:outlineLvl w:val="2"/>
        <w:rPr>
          <w:bCs/>
          <w:vanish/>
        </w:rPr>
      </w:pPr>
      <w:bookmarkStart w:id="110" w:name="_Toc517278790"/>
      <w:bookmarkStart w:id="111" w:name="_Toc517281166"/>
      <w:bookmarkStart w:id="112" w:name="_Toc517431432"/>
      <w:bookmarkStart w:id="113" w:name="_Toc517432158"/>
      <w:bookmarkStart w:id="114" w:name="_Toc517443016"/>
      <w:bookmarkStart w:id="115" w:name="_Toc517443110"/>
      <w:bookmarkStart w:id="116" w:name="_Toc517446485"/>
      <w:bookmarkStart w:id="117" w:name="_Toc517447924"/>
      <w:bookmarkStart w:id="118" w:name="_Toc517685572"/>
      <w:bookmarkStart w:id="119" w:name="_Toc4179721"/>
      <w:bookmarkStart w:id="120" w:name="_Toc4182963"/>
      <w:bookmarkStart w:id="121" w:name="_Toc4183065"/>
      <w:bookmarkEnd w:id="110"/>
      <w:bookmarkEnd w:id="111"/>
      <w:bookmarkEnd w:id="112"/>
      <w:bookmarkEnd w:id="113"/>
      <w:bookmarkEnd w:id="114"/>
      <w:bookmarkEnd w:id="115"/>
      <w:bookmarkEnd w:id="116"/>
      <w:bookmarkEnd w:id="117"/>
      <w:bookmarkEnd w:id="118"/>
      <w:bookmarkEnd w:id="119"/>
      <w:bookmarkEnd w:id="120"/>
      <w:bookmarkEnd w:id="121"/>
    </w:p>
    <w:p w14:paraId="63BF3F43" w14:textId="77777777" w:rsidR="002136C8" w:rsidRPr="00C53E49" w:rsidRDefault="002136C8" w:rsidP="002136C8">
      <w:pPr>
        <w:pStyle w:val="aff6"/>
        <w:keepNext/>
        <w:keepLines/>
        <w:numPr>
          <w:ilvl w:val="2"/>
          <w:numId w:val="21"/>
        </w:numPr>
        <w:spacing w:before="260" w:after="260" w:line="416" w:lineRule="auto"/>
        <w:contextualSpacing w:val="0"/>
        <w:outlineLvl w:val="2"/>
        <w:rPr>
          <w:bCs/>
          <w:vanish/>
        </w:rPr>
      </w:pPr>
      <w:bookmarkStart w:id="122" w:name="_Toc517278791"/>
      <w:bookmarkStart w:id="123" w:name="_Toc517281167"/>
      <w:bookmarkStart w:id="124" w:name="_Toc517431433"/>
      <w:bookmarkStart w:id="125" w:name="_Toc517432159"/>
      <w:bookmarkStart w:id="126" w:name="_Toc517443017"/>
      <w:bookmarkStart w:id="127" w:name="_Toc517443111"/>
      <w:bookmarkStart w:id="128" w:name="_Toc517446486"/>
      <w:bookmarkStart w:id="129" w:name="_Toc517447925"/>
      <w:bookmarkStart w:id="130" w:name="_Toc517685573"/>
      <w:bookmarkStart w:id="131" w:name="_Toc4179722"/>
      <w:bookmarkStart w:id="132" w:name="_Toc4182964"/>
      <w:bookmarkStart w:id="133" w:name="_Toc4183066"/>
      <w:bookmarkEnd w:id="122"/>
      <w:bookmarkEnd w:id="123"/>
      <w:bookmarkEnd w:id="124"/>
      <w:bookmarkEnd w:id="125"/>
      <w:bookmarkEnd w:id="126"/>
      <w:bookmarkEnd w:id="127"/>
      <w:bookmarkEnd w:id="128"/>
      <w:bookmarkEnd w:id="129"/>
      <w:bookmarkEnd w:id="130"/>
      <w:bookmarkEnd w:id="131"/>
      <w:bookmarkEnd w:id="132"/>
      <w:bookmarkEnd w:id="133"/>
    </w:p>
    <w:p w14:paraId="3AEAE00E" w14:textId="77777777" w:rsidR="002136C8" w:rsidRPr="002136C8" w:rsidRDefault="002136C8" w:rsidP="002136C8">
      <w:pPr>
        <w:pStyle w:val="aff6"/>
        <w:keepNext/>
        <w:keepLines/>
        <w:numPr>
          <w:ilvl w:val="3"/>
          <w:numId w:val="21"/>
        </w:numPr>
        <w:spacing w:beforeAutospacing="1" w:afterAutospacing="1" w:line="360" w:lineRule="auto"/>
        <w:contextualSpacing w:val="0"/>
        <w:outlineLvl w:val="3"/>
        <w:rPr>
          <w:rFonts w:ascii="宋体" w:hAnsi="宋体"/>
          <w:bCs/>
          <w:vanish/>
          <w:szCs w:val="28"/>
        </w:rPr>
      </w:pPr>
    </w:p>
    <w:p w14:paraId="5FA25672"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71DB39B0" w14:textId="77777777" w:rsidR="002136C8" w:rsidRDefault="002136C8" w:rsidP="002136C8">
      <w:pPr>
        <w:ind w:firstLine="420"/>
        <w:rPr>
          <w:lang w:eastAsia="zh-CN"/>
        </w:rPr>
      </w:pPr>
      <w:r w:rsidRPr="00F0312C">
        <w:rPr>
          <w:rFonts w:hint="eastAsia"/>
          <w:lang w:eastAsia="zh-CN"/>
        </w:rPr>
        <w:t>账户生命周期：账户生命周期是用于账户建立以后，对账户的开户、销户、冻结、解冻、升级、变更等业务操作，和账户审批流程进行有效管理。</w:t>
      </w:r>
    </w:p>
    <w:p w14:paraId="024112D2" w14:textId="77777777" w:rsidR="002136C8" w:rsidRDefault="002136C8" w:rsidP="002136C8">
      <w:pPr>
        <w:ind w:firstLine="420"/>
        <w:rPr>
          <w:lang w:eastAsia="zh-CN"/>
        </w:rPr>
      </w:pPr>
      <w:r w:rsidRPr="00F0312C">
        <w:rPr>
          <w:rFonts w:hint="eastAsia"/>
          <w:lang w:eastAsia="zh-CN"/>
        </w:rPr>
        <w:t>提供相关的附件上传下载功能。</w:t>
      </w:r>
    </w:p>
    <w:p w14:paraId="56E01B3E" w14:textId="77777777" w:rsidR="006D5918" w:rsidRDefault="006D5918" w:rsidP="006D5918">
      <w:pPr>
        <w:rPr>
          <w:lang w:val="fr-CA" w:eastAsia="zh-CN"/>
        </w:rPr>
      </w:pPr>
      <w:r>
        <w:rPr>
          <w:rFonts w:hint="eastAsia"/>
          <w:lang w:val="fr-CA" w:eastAsia="zh-CN"/>
        </w:rPr>
        <w:t>菜单路径：账户管理</w:t>
      </w:r>
      <w:r>
        <w:rPr>
          <w:rFonts w:hint="eastAsia"/>
          <w:lang w:val="fr-CA" w:eastAsia="zh-CN"/>
        </w:rPr>
        <w:t>\</w:t>
      </w:r>
      <w:r>
        <w:rPr>
          <w:rFonts w:hint="eastAsia"/>
          <w:lang w:val="fr-CA" w:eastAsia="zh-CN"/>
        </w:rPr>
        <w:t>账户生命周期</w:t>
      </w:r>
    </w:p>
    <w:p w14:paraId="6E81FB14" w14:textId="77777777" w:rsidR="006D5918" w:rsidRPr="008526F5" w:rsidRDefault="006D5918" w:rsidP="006D5918">
      <w:pPr>
        <w:ind w:firstLine="420"/>
        <w:rPr>
          <w:lang w:val="fr-CA" w:eastAsia="zh-CN"/>
        </w:rPr>
      </w:pPr>
    </w:p>
    <w:p w14:paraId="0B8A1B24" w14:textId="77777777" w:rsidR="006D5918" w:rsidRDefault="006D5918" w:rsidP="006D5918">
      <w:pPr>
        <w:ind w:firstLine="420"/>
        <w:rPr>
          <w:lang w:eastAsia="zh-CN"/>
        </w:rPr>
      </w:pPr>
    </w:p>
    <w:p w14:paraId="4C3FE4B5" w14:textId="77777777" w:rsidR="006D5918" w:rsidRDefault="006D5918" w:rsidP="006D5918">
      <w:pPr>
        <w:rPr>
          <w:lang w:eastAsia="zh-CN"/>
        </w:rPr>
      </w:pPr>
      <w:r>
        <w:rPr>
          <w:rFonts w:hint="eastAsia"/>
          <w:lang w:eastAsia="zh-CN"/>
        </w:rPr>
        <w:t>子功能说明：</w:t>
      </w:r>
    </w:p>
    <w:p w14:paraId="4A35C92C"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开户：维护账户开户申请单，保存后进入开户工作流，审批完成后申请人报备开户材料和账户信息，复核人员分配会计科目并确认开户，工作流完成后账户状态置为开户。</w:t>
      </w:r>
    </w:p>
    <w:p w14:paraId="344F52FA" w14:textId="6DE75260" w:rsidR="006D5918" w:rsidRPr="0037654B" w:rsidRDefault="006D5918" w:rsidP="008D491E">
      <w:pPr>
        <w:rPr>
          <w:rFonts w:ascii="宋体" w:hAnsi="宋体"/>
          <w:lang w:eastAsia="zh-CN"/>
        </w:rPr>
      </w:pPr>
      <w:r>
        <w:rPr>
          <w:rFonts w:ascii="宋体" w:hAnsi="宋体"/>
          <w:lang w:eastAsia="zh-CN"/>
        </w:rPr>
        <w:tab/>
      </w:r>
      <w:r>
        <w:rPr>
          <w:rFonts w:ascii="宋体" w:hAnsi="宋体" w:hint="eastAsia"/>
          <w:lang w:eastAsia="zh-CN"/>
        </w:rPr>
        <w:t>销户：维护账户销户申请单，保存后进入销户工作流，审批完成后申请人报备销户材料和销户信息，复核人员复核附件和账面余额后确认销户，工作流完成后账户状态置为销户，账号变更为原账号+</w:t>
      </w:r>
      <w:commentRangeStart w:id="134"/>
      <w:r>
        <w:rPr>
          <w:rFonts w:ascii="宋体" w:hAnsi="宋体" w:hint="eastAsia"/>
          <w:lang w:eastAsia="zh-CN"/>
        </w:rPr>
        <w:t>销+销</w:t>
      </w:r>
      <w:commentRangeEnd w:id="134"/>
      <w:r w:rsidR="006273FD">
        <w:rPr>
          <w:rStyle w:val="af4"/>
          <w:rFonts w:ascii="Times New Roman" w:hAnsi="Times New Roman"/>
          <w:kern w:val="2"/>
        </w:rPr>
        <w:commentReference w:id="134"/>
      </w:r>
      <w:r>
        <w:rPr>
          <w:rFonts w:ascii="宋体" w:hAnsi="宋体" w:hint="eastAsia"/>
          <w:lang w:eastAsia="zh-CN"/>
        </w:rPr>
        <w:t>户日期。</w:t>
      </w:r>
    </w:p>
    <w:p w14:paraId="43C85AF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冻结：维护账户冻结申请单，保存后进入冻结工作流，工作流完成后账户状态置为冻结。</w:t>
      </w:r>
    </w:p>
    <w:p w14:paraId="7855D7D8"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解冻：维护账户解冻申请单，保存后进入解冻工作流，工作流完成后账户状态置为变更。</w:t>
      </w:r>
    </w:p>
    <w:p w14:paraId="104662D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变更：维护账户变更申请单，变更账号以外的字段信息，保存后进入变更工作流，工作流完成后账户变更信息生效。</w:t>
      </w:r>
    </w:p>
    <w:p w14:paraId="7749D4BF"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升级：维护账户升级申请单，仅限变更账号，升级后进入变更工作流，工作流完成后账号变更信息生效。</w:t>
      </w:r>
    </w:p>
    <w:p w14:paraId="6673A80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直联：将非直联账户切换为直联。本次项目实施时该功能权限不分配给分支机构。</w:t>
      </w:r>
    </w:p>
    <w:p w14:paraId="7E01420B"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非直联：将直联账户切换为非直联。本次项目实施时该功能权限不分配给分支机构。</w:t>
      </w:r>
    </w:p>
    <w:p w14:paraId="114FA0BA"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修改账户要素：修改账户要素字段信息。限配置不走变更流程的账户要素字段。</w:t>
      </w:r>
    </w:p>
    <w:p w14:paraId="36D5B57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修改留底金额：修改单个银行账户的留底金额。个别账号修改。本次项目实施时该功能权限不分配给分支机构。</w:t>
      </w:r>
    </w:p>
    <w:p w14:paraId="3F9EA0E5"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修改子目段：修改银行账户的会计科目和明细段。本次项目实施时该功能权限不分配给分支机构。</w:t>
      </w:r>
    </w:p>
    <w:p w14:paraId="438F39CC"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修改实体账户：修改虚拟户绑定的实体银行账户。限虚拟户修改。本次项目实施时该功能权限不分配给分支机构。</w:t>
      </w:r>
    </w:p>
    <w:p w14:paraId="62D2A00C" w14:textId="77777777" w:rsidR="0081095D" w:rsidRPr="00973653" w:rsidRDefault="0081095D" w:rsidP="006D5918">
      <w:pPr>
        <w:rPr>
          <w:rFonts w:ascii="宋体" w:hAnsi="宋体"/>
          <w:lang w:eastAsia="zh-CN"/>
        </w:rPr>
      </w:pPr>
    </w:p>
    <w:p w14:paraId="5B9FE41E" w14:textId="76C6E4EF" w:rsidR="006D5918" w:rsidRDefault="006D5918" w:rsidP="008D491E">
      <w:pPr>
        <w:rPr>
          <w:lang w:eastAsia="zh-CN"/>
        </w:rPr>
      </w:pPr>
      <w:r>
        <w:rPr>
          <w:rFonts w:ascii="宋体" w:hAnsi="宋体"/>
          <w:lang w:eastAsia="zh-CN"/>
        </w:rPr>
        <w:tab/>
      </w:r>
      <w:r>
        <w:rPr>
          <w:rFonts w:hint="eastAsia"/>
          <w:lang w:eastAsia="zh-CN"/>
        </w:rPr>
        <w:t>需求描述</w:t>
      </w:r>
    </w:p>
    <w:p w14:paraId="1FFF495D" w14:textId="47E3D870" w:rsidR="006D5918" w:rsidRDefault="006D5918" w:rsidP="006D5918">
      <w:pPr>
        <w:ind w:firstLine="420"/>
        <w:rPr>
          <w:rFonts w:ascii="宋体" w:hAnsi="宋体"/>
          <w:lang w:eastAsia="zh-CN"/>
        </w:rPr>
      </w:pPr>
      <w:r>
        <w:rPr>
          <w:rFonts w:ascii="宋体" w:hAnsi="宋体" w:hint="eastAsia"/>
          <w:lang w:eastAsia="zh-CN"/>
        </w:rPr>
        <w:t>考虑到信美目前无O</w:t>
      </w:r>
      <w:r>
        <w:rPr>
          <w:rFonts w:ascii="宋体" w:hAnsi="宋体"/>
          <w:lang w:eastAsia="zh-CN"/>
        </w:rPr>
        <w:t>A系统，用印申请走钉钉审批，</w:t>
      </w:r>
      <w:r>
        <w:rPr>
          <w:rFonts w:ascii="宋体" w:hAnsi="宋体" w:hint="eastAsia"/>
          <w:lang w:eastAsia="zh-CN"/>
        </w:rPr>
        <w:t>所有资金系统需要支持将开销户申请单打印出来，主要开户信息包含：组织/银行/开户行/账号状态/账户用途/币种/账号性质/审批流各个节点</w:t>
      </w:r>
    </w:p>
    <w:p w14:paraId="589FDB17" w14:textId="0B309FBA" w:rsidR="00FF00BB" w:rsidRDefault="006D5918" w:rsidP="00FF00BB">
      <w:pPr>
        <w:ind w:firstLine="420"/>
        <w:rPr>
          <w:rFonts w:ascii="宋体" w:hAnsi="宋体"/>
          <w:lang w:eastAsia="zh-CN"/>
        </w:rPr>
      </w:pPr>
      <w:r>
        <w:rPr>
          <w:rFonts w:ascii="宋体" w:hAnsi="宋体"/>
          <w:lang w:eastAsia="zh-CN"/>
        </w:rPr>
        <w:t>销户信息包含：</w:t>
      </w:r>
      <w:r>
        <w:rPr>
          <w:rFonts w:ascii="宋体" w:hAnsi="宋体" w:hint="eastAsia"/>
          <w:lang w:eastAsia="zh-CN"/>
        </w:rPr>
        <w:t>组织/银行账户/户名/银行/开户行/账号状态/账户用途/币种/账号性质/开户日期审批流各个节点</w:t>
      </w:r>
      <w:r w:rsidR="00FF00BB">
        <w:rPr>
          <w:rFonts w:ascii="宋体" w:hAnsi="宋体" w:hint="eastAsia"/>
          <w:lang w:eastAsia="zh-CN"/>
        </w:rPr>
        <w:t>。打印模板如下：</w:t>
      </w:r>
    </w:p>
    <w:p w14:paraId="636C6481" w14:textId="77777777" w:rsidR="00FF00BB" w:rsidRDefault="001B6477" w:rsidP="00FF00BB">
      <w:pPr>
        <w:ind w:firstLine="420"/>
        <w:rPr>
          <w:rFonts w:ascii="宋体" w:hAnsi="宋体"/>
          <w:lang w:eastAsia="zh-CN"/>
        </w:rPr>
      </w:pPr>
      <w:r>
        <w:rPr>
          <w:rFonts w:ascii="宋体" w:hAnsi="宋体"/>
          <w:lang w:eastAsia="zh-CN"/>
        </w:rPr>
        <w:object w:dxaOrig="1534" w:dyaOrig="1117" w14:anchorId="5058A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6pt" o:ole="">
            <v:imagedata r:id="rId57" o:title=""/>
          </v:shape>
          <o:OLEObject Type="Embed" ProgID="Excel.Sheet.8" ShapeID="_x0000_i1025" DrawAspect="Icon" ObjectID="_1616598422" r:id="rId58"/>
        </w:object>
      </w:r>
    </w:p>
    <w:p w14:paraId="31A327E3" w14:textId="77777777" w:rsidR="00FF00BB" w:rsidRDefault="00FF00BB" w:rsidP="006D5918">
      <w:pPr>
        <w:ind w:firstLine="420"/>
        <w:rPr>
          <w:rFonts w:ascii="宋体" w:hAnsi="宋体"/>
          <w:lang w:eastAsia="zh-CN"/>
        </w:rPr>
      </w:pPr>
    </w:p>
    <w:p w14:paraId="4EEF74DC" w14:textId="7F9A3897" w:rsidR="0081095D" w:rsidRDefault="0081095D" w:rsidP="006D5918">
      <w:pPr>
        <w:ind w:firstLine="420"/>
        <w:rPr>
          <w:rFonts w:ascii="宋体" w:hAnsi="宋体"/>
          <w:lang w:eastAsia="zh-CN"/>
        </w:rPr>
      </w:pPr>
      <w:r>
        <w:rPr>
          <w:rFonts w:ascii="宋体" w:hAnsi="宋体"/>
          <w:lang w:eastAsia="zh-CN"/>
        </w:rPr>
        <w:t>所有审批过程中，同意，拒绝，终审都需要支持填写意见。</w:t>
      </w:r>
    </w:p>
    <w:p w14:paraId="0AF31031" w14:textId="617AE4D9" w:rsidR="006D5918" w:rsidRPr="006D5918" w:rsidRDefault="0081095D" w:rsidP="006D5918">
      <w:pPr>
        <w:ind w:firstLine="420"/>
        <w:rPr>
          <w:rFonts w:ascii="宋体" w:hAnsi="宋体"/>
          <w:lang w:eastAsia="zh-CN"/>
        </w:rPr>
      </w:pPr>
      <w:r>
        <w:rPr>
          <w:rFonts w:ascii="宋体" w:hAnsi="宋体" w:cs="宋体" w:hint="eastAsia"/>
          <w:color w:val="000000"/>
          <w:szCs w:val="21"/>
          <w:lang w:eastAsia="zh-CN"/>
        </w:rPr>
        <w:t>账号冻结、解冻</w:t>
      </w:r>
      <w:r w:rsidRPr="00DB1F2E">
        <w:rPr>
          <w:rFonts w:ascii="宋体" w:hAnsi="宋体" w:cs="宋体" w:hint="eastAsia"/>
          <w:color w:val="000000"/>
          <w:szCs w:val="21"/>
          <w:lang w:eastAsia="zh-CN"/>
        </w:rPr>
        <w:t>、是否直连</w:t>
      </w:r>
      <w:r>
        <w:rPr>
          <w:rFonts w:ascii="宋体" w:hAnsi="宋体" w:cs="宋体" w:hint="eastAsia"/>
          <w:color w:val="000000"/>
          <w:szCs w:val="21"/>
          <w:lang w:eastAsia="zh-CN"/>
        </w:rPr>
        <w:t>需要设置审批流，</w:t>
      </w:r>
      <w:r w:rsidRPr="00DB1F2E">
        <w:rPr>
          <w:rFonts w:ascii="宋体" w:hAnsi="宋体" w:cs="宋体" w:hint="eastAsia"/>
          <w:color w:val="000000"/>
          <w:szCs w:val="21"/>
          <w:lang w:eastAsia="zh-CN"/>
        </w:rPr>
        <w:t>账号要素信息变更</w:t>
      </w:r>
      <w:r>
        <w:rPr>
          <w:rFonts w:ascii="宋体" w:hAnsi="宋体" w:cs="宋体" w:hint="eastAsia"/>
          <w:color w:val="000000"/>
          <w:szCs w:val="21"/>
          <w:lang w:eastAsia="zh-CN"/>
        </w:rPr>
        <w:t>因为和账号变更审批流程一致，有点长，可不走审批流，留底金额目前支持批量修改，可不走审批流</w:t>
      </w:r>
    </w:p>
    <w:p w14:paraId="1FAE2EEF" w14:textId="77777777" w:rsidR="006D5918" w:rsidRDefault="006D5918" w:rsidP="006D5918">
      <w:pPr>
        <w:ind w:firstLine="420"/>
        <w:rPr>
          <w:rFonts w:ascii="宋体" w:hAnsi="宋体"/>
          <w:lang w:eastAsia="zh-CN"/>
        </w:rPr>
      </w:pPr>
    </w:p>
    <w:p w14:paraId="784B3880" w14:textId="2377BF1D" w:rsidR="006D5918" w:rsidRDefault="006D5918" w:rsidP="006D5918">
      <w:pPr>
        <w:ind w:firstLine="420"/>
        <w:rPr>
          <w:rFonts w:ascii="宋体" w:hAnsi="宋体"/>
          <w:lang w:eastAsia="zh-CN"/>
        </w:rPr>
      </w:pPr>
      <w:r>
        <w:rPr>
          <w:rFonts w:ascii="宋体" w:hAnsi="宋体" w:hint="eastAsia"/>
          <w:lang w:eastAsia="zh-CN"/>
        </w:rPr>
        <w:t>银行账户</w:t>
      </w:r>
      <w:r w:rsidR="0081095D">
        <w:rPr>
          <w:rFonts w:ascii="宋体" w:hAnsi="宋体" w:hint="eastAsia"/>
          <w:lang w:eastAsia="zh-CN"/>
        </w:rPr>
        <w:t>开户完成后</w:t>
      </w:r>
      <w:r>
        <w:rPr>
          <w:rFonts w:ascii="宋体" w:hAnsi="宋体" w:hint="eastAsia"/>
          <w:lang w:eastAsia="zh-CN"/>
        </w:rPr>
        <w:t>的会计科目在</w:t>
      </w:r>
      <w:r w:rsidR="0081095D">
        <w:rPr>
          <w:rFonts w:ascii="宋体" w:hAnsi="宋体" w:hint="eastAsia"/>
          <w:lang w:eastAsia="zh-CN"/>
        </w:rPr>
        <w:t>S</w:t>
      </w:r>
      <w:r w:rsidR="0081095D">
        <w:rPr>
          <w:rFonts w:ascii="宋体" w:hAnsi="宋体"/>
          <w:lang w:eastAsia="zh-CN"/>
        </w:rPr>
        <w:t>AP生成，</w:t>
      </w:r>
      <w:r w:rsidR="0081095D">
        <w:rPr>
          <w:rFonts w:ascii="宋体" w:hAnsi="宋体" w:hint="eastAsia"/>
          <w:lang w:eastAsia="zh-CN"/>
        </w:rPr>
        <w:t>SAP生成后告知财务人员在维护到资金系统。</w:t>
      </w:r>
    </w:p>
    <w:p w14:paraId="78C370BF" w14:textId="2DD1EF8E" w:rsidR="006D5918" w:rsidRDefault="0081095D" w:rsidP="006D5918">
      <w:pPr>
        <w:ind w:firstLine="420"/>
        <w:rPr>
          <w:rFonts w:ascii="宋体" w:hAnsi="宋体"/>
          <w:lang w:eastAsia="zh-CN"/>
        </w:rPr>
      </w:pPr>
      <w:r>
        <w:rPr>
          <w:rFonts w:ascii="宋体" w:hAnsi="宋体" w:hint="eastAsia"/>
          <w:lang w:eastAsia="zh-CN"/>
        </w:rPr>
        <w:t>银行账户销户不去校验SAP账号余额，改完审批流程添加核算岗，核算人员检查SAP所有账务处理完成，余额为0后同意销户。</w:t>
      </w:r>
    </w:p>
    <w:p w14:paraId="7CC93F1A" w14:textId="77777777" w:rsidR="006D5918" w:rsidRDefault="006D5918" w:rsidP="006D5918">
      <w:pPr>
        <w:ind w:firstLine="420"/>
        <w:rPr>
          <w:rFonts w:ascii="宋体" w:hAnsi="宋体"/>
          <w:lang w:eastAsia="zh-CN"/>
        </w:rPr>
      </w:pPr>
    </w:p>
    <w:p w14:paraId="1FE6087B" w14:textId="0A83838D" w:rsidR="006D5918" w:rsidRPr="008D491E" w:rsidRDefault="006D5918" w:rsidP="008D491E">
      <w:pPr>
        <w:rPr>
          <w:rFonts w:ascii="宋体" w:hAnsi="宋体"/>
          <w:lang w:eastAsia="zh-CN"/>
        </w:rPr>
      </w:pPr>
      <w:r>
        <w:rPr>
          <w:rFonts w:ascii="宋体" w:hAnsi="宋体"/>
          <w:lang w:eastAsia="zh-CN"/>
        </w:rPr>
        <w:tab/>
      </w:r>
      <w:r>
        <w:rPr>
          <w:rFonts w:ascii="宋体" w:hAnsi="宋体" w:hint="eastAsia"/>
          <w:lang w:eastAsia="zh-CN"/>
        </w:rPr>
        <w:t>其他账户要素参见基础数据模板。可以配置1</w:t>
      </w:r>
      <w:r>
        <w:rPr>
          <w:rFonts w:ascii="宋体" w:hAnsi="宋体"/>
          <w:lang w:eastAsia="zh-CN"/>
        </w:rPr>
        <w:t>0</w:t>
      </w:r>
      <w:r>
        <w:rPr>
          <w:rFonts w:ascii="宋体" w:hAnsi="宋体" w:hint="eastAsia"/>
          <w:lang w:eastAsia="zh-CN"/>
        </w:rPr>
        <w:t>个账户要素字段。</w:t>
      </w:r>
    </w:p>
    <w:p w14:paraId="157BBBC3"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46DEE788" w14:textId="166F5B98" w:rsidR="002136C8" w:rsidRPr="00D12323" w:rsidRDefault="002136C8" w:rsidP="002136C8">
      <w:pPr>
        <w:pStyle w:val="L-"/>
      </w:pPr>
      <w:r w:rsidRPr="00D12323">
        <w:rPr>
          <w:rFonts w:hint="eastAsia"/>
        </w:rPr>
        <w:t>图：</w:t>
      </w:r>
      <w:r>
        <w:rPr>
          <w:rFonts w:hint="eastAsia"/>
        </w:rPr>
        <w:t>3.4.</w:t>
      </w:r>
      <w:r w:rsidR="0001162E">
        <w:t>1</w:t>
      </w:r>
      <w:r>
        <w:rPr>
          <w:rFonts w:hint="eastAsia"/>
        </w:rPr>
        <w:t>.1</w:t>
      </w:r>
      <w:r w:rsidR="0001162E">
        <w:t>.2</w:t>
      </w:r>
      <w:r w:rsidRPr="00D12323">
        <w:rPr>
          <w:rFonts w:hint="eastAsia"/>
        </w:rPr>
        <w:t xml:space="preserve">-1 </w:t>
      </w:r>
      <w:r>
        <w:rPr>
          <w:rFonts w:hint="eastAsia"/>
        </w:rPr>
        <w:t xml:space="preserve"> </w:t>
      </w:r>
      <w:r>
        <w:rPr>
          <w:rFonts w:hint="eastAsia"/>
        </w:rPr>
        <w:t>账户生命周期</w:t>
      </w:r>
      <w:r>
        <w:rPr>
          <w:rFonts w:ascii="宋体" w:cs="宋体" w:hint="eastAsia"/>
          <w:color w:val="000000"/>
          <w:szCs w:val="22"/>
        </w:rPr>
        <w:t>流程图</w:t>
      </w:r>
    </w:p>
    <w:p w14:paraId="70652605" w14:textId="77777777" w:rsidR="002136C8" w:rsidRDefault="002136C8" w:rsidP="002136C8">
      <w:r w:rsidRPr="00494DB0">
        <w:object w:dxaOrig="7113" w:dyaOrig="8434" w14:anchorId="13234590">
          <v:shape id="_x0000_i1026" type="#_x0000_t75" style="width:316.65pt;height:374.65pt" o:ole="">
            <v:imagedata r:id="rId59" o:title=""/>
          </v:shape>
          <o:OLEObject Type="Embed" ProgID="Visio.Drawing.11" ShapeID="_x0000_i1026" DrawAspect="Content" ObjectID="_1616598423" r:id="rId60"/>
        </w:object>
      </w:r>
    </w:p>
    <w:p w14:paraId="737070F2"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6BF937CC" w14:textId="4931F566" w:rsidR="006D5918" w:rsidRPr="008D491E" w:rsidRDefault="002136C8" w:rsidP="002136C8">
      <w:pPr>
        <w:pStyle w:val="L-"/>
        <w:rPr>
          <w:rFonts w:ascii="宋体" w:cs="宋体"/>
          <w:color w:val="000000"/>
          <w:szCs w:val="22"/>
        </w:rPr>
      </w:pPr>
      <w:r>
        <w:rPr>
          <w:rFonts w:hint="eastAsia"/>
        </w:rPr>
        <w:t>说明</w:t>
      </w:r>
      <w:r w:rsidRPr="00D12323">
        <w:rPr>
          <w:rFonts w:hint="eastAsia"/>
        </w:rPr>
        <w:t>：</w:t>
      </w:r>
      <w:r>
        <w:rPr>
          <w:rFonts w:hint="eastAsia"/>
        </w:rPr>
        <w:t>3.4.</w:t>
      </w:r>
      <w:r w:rsidR="0001162E">
        <w:t>1</w:t>
      </w:r>
      <w:r>
        <w:rPr>
          <w:rFonts w:hint="eastAsia"/>
        </w:rPr>
        <w:t>.</w:t>
      </w:r>
      <w:r w:rsidR="0001162E">
        <w:t>1.3</w:t>
      </w:r>
      <w:r>
        <w:rPr>
          <w:rFonts w:hint="eastAsia"/>
        </w:rPr>
        <w:t>-</w:t>
      </w:r>
      <w:r w:rsidR="0001162E">
        <w:t>1</w:t>
      </w:r>
      <w:r>
        <w:rPr>
          <w:rFonts w:hint="eastAsia"/>
        </w:rPr>
        <w:t xml:space="preserve"> </w:t>
      </w:r>
      <w:r>
        <w:rPr>
          <w:rFonts w:hint="eastAsia"/>
        </w:rPr>
        <w:t>开户流程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49EEA8DC" w14:textId="77777777" w:rsidTr="002136C8">
        <w:trPr>
          <w:cantSplit/>
          <w:tblHeader/>
        </w:trPr>
        <w:tc>
          <w:tcPr>
            <w:tcW w:w="484" w:type="dxa"/>
            <w:shd w:val="clear" w:color="auto" w:fill="7C9BC1"/>
            <w:tcMar>
              <w:top w:w="58" w:type="dxa"/>
              <w:left w:w="58" w:type="dxa"/>
              <w:bottom w:w="58" w:type="dxa"/>
              <w:right w:w="58" w:type="dxa"/>
            </w:tcMar>
          </w:tcPr>
          <w:p w14:paraId="7E13222A"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F12A4C9"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94892DA"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369B40"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6DAA5174" w14:textId="77777777" w:rsidTr="002136C8">
        <w:trPr>
          <w:cantSplit/>
          <w:trHeight w:val="483"/>
        </w:trPr>
        <w:tc>
          <w:tcPr>
            <w:tcW w:w="484" w:type="dxa"/>
            <w:shd w:val="clear" w:color="auto" w:fill="AECEE1"/>
            <w:tcMar>
              <w:top w:w="58" w:type="dxa"/>
              <w:left w:w="58" w:type="dxa"/>
              <w:bottom w:w="58" w:type="dxa"/>
              <w:right w:w="58" w:type="dxa"/>
            </w:tcMar>
            <w:vAlign w:val="center"/>
          </w:tcPr>
          <w:p w14:paraId="63D0EC1E"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0FF2E36"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中开户申请单</w:t>
            </w:r>
          </w:p>
        </w:tc>
        <w:tc>
          <w:tcPr>
            <w:tcW w:w="3827" w:type="dxa"/>
            <w:shd w:val="clear" w:color="auto" w:fill="E3EEF5"/>
            <w:tcMar>
              <w:top w:w="58" w:type="dxa"/>
              <w:left w:w="58" w:type="dxa"/>
              <w:bottom w:w="58" w:type="dxa"/>
              <w:right w:w="58" w:type="dxa"/>
            </w:tcMar>
            <w:vAlign w:val="center"/>
          </w:tcPr>
          <w:p w14:paraId="389CBC5D" w14:textId="77777777" w:rsidR="002136C8"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账户申请人在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中建立账户开户申请单</w:t>
            </w:r>
            <w:r w:rsidRPr="00F41C79">
              <w:rPr>
                <w:rFonts w:ascii="宋体" w:hAnsi="宋体" w:cs="宋体" w:hint="eastAsia"/>
                <w:color w:val="000000"/>
                <w:sz w:val="20"/>
                <w:lang w:eastAsia="zh-CN"/>
              </w:rPr>
              <w:t>。</w:t>
            </w:r>
          </w:p>
          <w:p w14:paraId="6FF30117" w14:textId="77777777" w:rsidR="00780347" w:rsidRPr="00F41C79" w:rsidRDefault="00780347" w:rsidP="002136C8">
            <w:pPr>
              <w:jc w:val="both"/>
              <w:rPr>
                <w:rFonts w:ascii="宋体" w:hAnsi="宋体" w:cs="宋体"/>
                <w:color w:val="000000"/>
                <w:sz w:val="20"/>
                <w:lang w:eastAsia="zh-CN"/>
              </w:rPr>
            </w:pPr>
            <w:r>
              <w:rPr>
                <w:rFonts w:ascii="宋体" w:hAnsi="宋体" w:cs="宋体"/>
                <w:color w:val="000000"/>
                <w:sz w:val="20"/>
                <w:lang w:eastAsia="zh-CN"/>
              </w:rPr>
              <w:t>第三方商户等虚拟账户集中统一在资金系统进行管理</w:t>
            </w:r>
          </w:p>
        </w:tc>
        <w:tc>
          <w:tcPr>
            <w:tcW w:w="1560" w:type="dxa"/>
            <w:shd w:val="clear" w:color="auto" w:fill="E3EEF5"/>
            <w:tcMar>
              <w:top w:w="58" w:type="dxa"/>
              <w:left w:w="58" w:type="dxa"/>
              <w:bottom w:w="58" w:type="dxa"/>
              <w:right w:w="58" w:type="dxa"/>
            </w:tcMar>
            <w:vAlign w:val="center"/>
          </w:tcPr>
          <w:p w14:paraId="587DD03B" w14:textId="77777777" w:rsidR="002136C8" w:rsidRPr="00F41C79" w:rsidRDefault="002136C8" w:rsidP="002136C8">
            <w:pPr>
              <w:jc w:val="both"/>
              <w:rPr>
                <w:rFonts w:ascii="宋体" w:hAnsi="宋体" w:cs="宋体"/>
                <w:color w:val="000000"/>
                <w:sz w:val="20"/>
              </w:rPr>
            </w:pPr>
            <w:r>
              <w:rPr>
                <w:rFonts w:ascii="宋体" w:hAnsi="宋体" w:cs="宋体"/>
                <w:color w:val="000000"/>
                <w:sz w:val="20"/>
              </w:rPr>
              <w:t>上传附件</w:t>
            </w:r>
          </w:p>
        </w:tc>
      </w:tr>
      <w:tr w:rsidR="002136C8" w:rsidRPr="00300621" w14:paraId="2C5EDF02" w14:textId="77777777" w:rsidTr="002136C8">
        <w:trPr>
          <w:cantSplit/>
          <w:trHeight w:val="483"/>
        </w:trPr>
        <w:tc>
          <w:tcPr>
            <w:tcW w:w="484" w:type="dxa"/>
            <w:shd w:val="clear" w:color="auto" w:fill="AECEE1"/>
            <w:tcMar>
              <w:top w:w="58" w:type="dxa"/>
              <w:left w:w="58" w:type="dxa"/>
              <w:bottom w:w="58" w:type="dxa"/>
              <w:right w:w="58" w:type="dxa"/>
            </w:tcMar>
            <w:vAlign w:val="center"/>
          </w:tcPr>
          <w:p w14:paraId="3A03D02B" w14:textId="77777777" w:rsidR="002136C8" w:rsidRPr="005D789A" w:rsidRDefault="002136C8" w:rsidP="002136C8">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F55D35E"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开户审批</w:t>
            </w:r>
          </w:p>
        </w:tc>
        <w:tc>
          <w:tcPr>
            <w:tcW w:w="3827" w:type="dxa"/>
            <w:shd w:val="clear" w:color="auto" w:fill="E3EEF5"/>
            <w:tcMar>
              <w:top w:w="58" w:type="dxa"/>
              <w:left w:w="58" w:type="dxa"/>
              <w:bottom w:w="58" w:type="dxa"/>
              <w:right w:w="58" w:type="dxa"/>
            </w:tcMar>
            <w:vAlign w:val="center"/>
          </w:tcPr>
          <w:p w14:paraId="5A9A9D81"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根据设定的开户审批流程，进行审批。</w:t>
            </w:r>
          </w:p>
        </w:tc>
        <w:tc>
          <w:tcPr>
            <w:tcW w:w="1560" w:type="dxa"/>
            <w:shd w:val="clear" w:color="auto" w:fill="E3EEF5"/>
            <w:tcMar>
              <w:top w:w="58" w:type="dxa"/>
              <w:left w:w="58" w:type="dxa"/>
              <w:bottom w:w="58" w:type="dxa"/>
              <w:right w:w="58" w:type="dxa"/>
            </w:tcMar>
            <w:vAlign w:val="center"/>
          </w:tcPr>
          <w:p w14:paraId="78994E54" w14:textId="77777777" w:rsidR="002136C8" w:rsidRPr="002C76A5" w:rsidRDefault="002136C8" w:rsidP="002136C8">
            <w:pPr>
              <w:jc w:val="both"/>
              <w:rPr>
                <w:rFonts w:ascii="宋体" w:hAnsi="宋体" w:cs="宋体"/>
                <w:color w:val="000000"/>
                <w:sz w:val="20"/>
                <w:lang w:eastAsia="zh-CN"/>
              </w:rPr>
            </w:pPr>
          </w:p>
        </w:tc>
      </w:tr>
      <w:tr w:rsidR="002136C8" w:rsidRPr="00300621" w14:paraId="030A6779" w14:textId="77777777" w:rsidTr="002136C8">
        <w:trPr>
          <w:cantSplit/>
          <w:trHeight w:val="483"/>
        </w:trPr>
        <w:tc>
          <w:tcPr>
            <w:tcW w:w="484" w:type="dxa"/>
            <w:shd w:val="clear" w:color="auto" w:fill="AECEE1"/>
            <w:tcMar>
              <w:top w:w="58" w:type="dxa"/>
              <w:left w:w="58" w:type="dxa"/>
              <w:bottom w:w="58" w:type="dxa"/>
              <w:right w:w="58" w:type="dxa"/>
            </w:tcMar>
            <w:vAlign w:val="center"/>
          </w:tcPr>
          <w:p w14:paraId="4E9E182F" w14:textId="77777777" w:rsidR="002136C8" w:rsidRPr="005D789A" w:rsidRDefault="002136C8" w:rsidP="002136C8">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2128F5A"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账户申请人去银行进行实体开户</w:t>
            </w:r>
          </w:p>
        </w:tc>
        <w:tc>
          <w:tcPr>
            <w:tcW w:w="3827" w:type="dxa"/>
            <w:shd w:val="clear" w:color="auto" w:fill="E3EEF5"/>
            <w:tcMar>
              <w:top w:w="58" w:type="dxa"/>
              <w:left w:w="58" w:type="dxa"/>
              <w:bottom w:w="58" w:type="dxa"/>
              <w:right w:w="58" w:type="dxa"/>
            </w:tcMar>
            <w:vAlign w:val="center"/>
          </w:tcPr>
          <w:p w14:paraId="3D124617"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账户申请人去银行进行实体开户</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117A465" w14:textId="77777777" w:rsidR="002136C8" w:rsidRPr="00894D38" w:rsidRDefault="002136C8" w:rsidP="002136C8">
            <w:pPr>
              <w:jc w:val="both"/>
              <w:rPr>
                <w:rFonts w:ascii="宋体" w:hAnsi="宋体" w:cs="宋体"/>
                <w:color w:val="000000"/>
                <w:sz w:val="20"/>
                <w:lang w:eastAsia="zh-CN"/>
              </w:rPr>
            </w:pPr>
          </w:p>
        </w:tc>
      </w:tr>
      <w:tr w:rsidR="002136C8" w:rsidRPr="00300621" w14:paraId="2DA8BFB6" w14:textId="77777777" w:rsidTr="002136C8">
        <w:trPr>
          <w:cantSplit/>
          <w:trHeight w:val="483"/>
        </w:trPr>
        <w:tc>
          <w:tcPr>
            <w:tcW w:w="484" w:type="dxa"/>
            <w:shd w:val="clear" w:color="auto" w:fill="AECEE1"/>
            <w:tcMar>
              <w:top w:w="58" w:type="dxa"/>
              <w:left w:w="58" w:type="dxa"/>
              <w:bottom w:w="58" w:type="dxa"/>
              <w:right w:w="58" w:type="dxa"/>
            </w:tcMar>
            <w:vAlign w:val="center"/>
          </w:tcPr>
          <w:p w14:paraId="413049F3" w14:textId="77777777" w:rsidR="002136C8" w:rsidRPr="005D789A" w:rsidRDefault="002136C8" w:rsidP="002136C8">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491CF11"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申请人到ATS录入开户信息</w:t>
            </w:r>
          </w:p>
        </w:tc>
        <w:tc>
          <w:tcPr>
            <w:tcW w:w="3827" w:type="dxa"/>
            <w:shd w:val="clear" w:color="auto" w:fill="E3EEF5"/>
            <w:tcMar>
              <w:top w:w="58" w:type="dxa"/>
              <w:left w:w="58" w:type="dxa"/>
              <w:bottom w:w="58" w:type="dxa"/>
              <w:right w:w="58" w:type="dxa"/>
            </w:tcMar>
            <w:vAlign w:val="center"/>
          </w:tcPr>
          <w:p w14:paraId="18C1C453" w14:textId="77777777" w:rsidR="002136C8" w:rsidRPr="00F45C1F"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账户申请人去银行进行实体开户，开户完成后到资金系统中，完成账户开户信息录入：</w:t>
            </w:r>
          </w:p>
          <w:p w14:paraId="5C957573" w14:textId="77777777" w:rsidR="002136C8" w:rsidRPr="00F45C1F"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1、账户；</w:t>
            </w:r>
          </w:p>
          <w:p w14:paraId="6CC799B0" w14:textId="77777777" w:rsidR="002136C8"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2、</w:t>
            </w:r>
            <w:r>
              <w:rPr>
                <w:rFonts w:ascii="宋体" w:hAnsi="宋体" w:cs="宋体"/>
                <w:color w:val="000000"/>
                <w:sz w:val="20"/>
                <w:lang w:eastAsia="zh-CN"/>
              </w:rPr>
              <w:t>户名</w:t>
            </w:r>
            <w:r>
              <w:rPr>
                <w:rFonts w:ascii="宋体" w:hAnsi="宋体" w:cs="宋体" w:hint="eastAsia"/>
                <w:color w:val="000000"/>
                <w:sz w:val="20"/>
                <w:lang w:eastAsia="zh-CN"/>
              </w:rPr>
              <w:t>；</w:t>
            </w:r>
          </w:p>
          <w:p w14:paraId="405FD7C5"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3、银行开户相关附件；</w:t>
            </w:r>
          </w:p>
          <w:p w14:paraId="37E56A85" w14:textId="77777777" w:rsidR="002136C8" w:rsidRPr="006A3D21"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4、账户要素，如：</w:t>
            </w:r>
            <w:r w:rsidR="006C7E7C">
              <w:rPr>
                <w:rFonts w:ascii="宋体" w:hAnsi="宋体" w:cs="宋体" w:hint="eastAsia"/>
                <w:color w:val="000000"/>
                <w:sz w:val="20"/>
                <w:lang w:eastAsia="zh-CN"/>
              </w:rPr>
              <w:t>对应的管理人、管理部门</w:t>
            </w:r>
            <w:r>
              <w:rPr>
                <w:rFonts w:ascii="宋体" w:hAnsi="宋体" w:cs="宋体" w:hint="eastAsia"/>
                <w:color w:val="000000"/>
                <w:sz w:val="20"/>
                <w:lang w:eastAsia="zh-CN"/>
              </w:rPr>
              <w:t>等等；</w:t>
            </w:r>
          </w:p>
        </w:tc>
        <w:tc>
          <w:tcPr>
            <w:tcW w:w="1560" w:type="dxa"/>
            <w:shd w:val="clear" w:color="auto" w:fill="E3EEF5"/>
            <w:tcMar>
              <w:top w:w="58" w:type="dxa"/>
              <w:left w:w="58" w:type="dxa"/>
              <w:bottom w:w="58" w:type="dxa"/>
              <w:right w:w="58" w:type="dxa"/>
            </w:tcMar>
            <w:vAlign w:val="center"/>
          </w:tcPr>
          <w:p w14:paraId="773454DE"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终审完毕到ATS开户的时间间隔，超过设定时间，给出预警。</w:t>
            </w:r>
          </w:p>
        </w:tc>
      </w:tr>
      <w:tr w:rsidR="002136C8" w:rsidRPr="00300621" w14:paraId="7A2EF39B" w14:textId="77777777" w:rsidTr="002136C8">
        <w:trPr>
          <w:cantSplit/>
          <w:trHeight w:val="483"/>
        </w:trPr>
        <w:tc>
          <w:tcPr>
            <w:tcW w:w="484" w:type="dxa"/>
            <w:shd w:val="clear" w:color="auto" w:fill="AECEE1"/>
            <w:tcMar>
              <w:top w:w="58" w:type="dxa"/>
              <w:left w:w="58" w:type="dxa"/>
              <w:bottom w:w="58" w:type="dxa"/>
              <w:right w:w="58" w:type="dxa"/>
            </w:tcMar>
            <w:vAlign w:val="center"/>
          </w:tcPr>
          <w:p w14:paraId="3DCF74B8" w14:textId="77777777" w:rsidR="002136C8" w:rsidRDefault="002136C8" w:rsidP="002136C8">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5ABD9B3F" w14:textId="77777777" w:rsidR="002136C8"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总部人员审核开户信息和附件</w:t>
            </w:r>
          </w:p>
        </w:tc>
        <w:tc>
          <w:tcPr>
            <w:tcW w:w="3827" w:type="dxa"/>
            <w:shd w:val="clear" w:color="auto" w:fill="E3EEF5"/>
            <w:tcMar>
              <w:top w:w="58" w:type="dxa"/>
              <w:left w:w="58" w:type="dxa"/>
              <w:bottom w:w="58" w:type="dxa"/>
              <w:right w:w="58" w:type="dxa"/>
            </w:tcMar>
            <w:vAlign w:val="center"/>
          </w:tcPr>
          <w:p w14:paraId="36F9A903" w14:textId="77777777" w:rsidR="002136C8" w:rsidRPr="00894D38"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总部人员审核开户信息和附件。</w:t>
            </w:r>
          </w:p>
        </w:tc>
        <w:tc>
          <w:tcPr>
            <w:tcW w:w="1560" w:type="dxa"/>
            <w:shd w:val="clear" w:color="auto" w:fill="E3EEF5"/>
            <w:tcMar>
              <w:top w:w="58" w:type="dxa"/>
              <w:left w:w="58" w:type="dxa"/>
              <w:bottom w:w="58" w:type="dxa"/>
              <w:right w:w="58" w:type="dxa"/>
            </w:tcMar>
            <w:vAlign w:val="center"/>
          </w:tcPr>
          <w:p w14:paraId="22D5ABDD" w14:textId="77777777" w:rsidR="002136C8" w:rsidRDefault="002136C8" w:rsidP="002136C8">
            <w:pPr>
              <w:jc w:val="both"/>
              <w:rPr>
                <w:rFonts w:ascii="宋体" w:hAnsi="宋体" w:cs="宋体"/>
                <w:color w:val="000000"/>
                <w:sz w:val="20"/>
                <w:lang w:eastAsia="zh-CN"/>
              </w:rPr>
            </w:pPr>
          </w:p>
        </w:tc>
      </w:tr>
      <w:tr w:rsidR="002136C8" w:rsidRPr="00300621" w14:paraId="489E6604" w14:textId="77777777" w:rsidTr="002136C8">
        <w:trPr>
          <w:cantSplit/>
          <w:trHeight w:val="483"/>
        </w:trPr>
        <w:tc>
          <w:tcPr>
            <w:tcW w:w="484" w:type="dxa"/>
            <w:shd w:val="clear" w:color="auto" w:fill="AECEE1"/>
            <w:tcMar>
              <w:top w:w="58" w:type="dxa"/>
              <w:left w:w="58" w:type="dxa"/>
              <w:bottom w:w="58" w:type="dxa"/>
              <w:right w:w="58" w:type="dxa"/>
            </w:tcMar>
            <w:vAlign w:val="center"/>
          </w:tcPr>
          <w:p w14:paraId="76447598" w14:textId="77777777" w:rsidR="002136C8" w:rsidRDefault="002136C8" w:rsidP="002136C8">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3B6044D3" w14:textId="77777777" w:rsidR="002136C8" w:rsidRPr="00894D3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资金系统生成</w:t>
            </w:r>
            <w:r w:rsidRPr="00894D38">
              <w:rPr>
                <w:rFonts w:ascii="宋体" w:hAnsi="宋体" w:cs="宋体" w:hint="eastAsia"/>
                <w:color w:val="000000"/>
                <w:sz w:val="20"/>
                <w:lang w:eastAsia="zh-CN"/>
              </w:rPr>
              <w:t>科目段和明细段</w:t>
            </w:r>
          </w:p>
        </w:tc>
        <w:tc>
          <w:tcPr>
            <w:tcW w:w="3827" w:type="dxa"/>
            <w:shd w:val="clear" w:color="auto" w:fill="E3EEF5"/>
            <w:tcMar>
              <w:top w:w="58" w:type="dxa"/>
              <w:left w:w="58" w:type="dxa"/>
              <w:bottom w:w="58" w:type="dxa"/>
              <w:right w:w="58" w:type="dxa"/>
            </w:tcMar>
            <w:vAlign w:val="center"/>
          </w:tcPr>
          <w:p w14:paraId="773D2F30" w14:textId="77777777" w:rsidR="002136C8" w:rsidRPr="00894D3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资金系统根据财务提供规则生成</w:t>
            </w:r>
            <w:r w:rsidRPr="00894D38">
              <w:rPr>
                <w:rFonts w:ascii="宋体" w:hAnsi="宋体" w:cs="宋体" w:hint="eastAsia"/>
                <w:color w:val="000000"/>
                <w:sz w:val="20"/>
                <w:lang w:eastAsia="zh-CN"/>
              </w:rPr>
              <w:t>科目段和明细段值，然后填写到账户信息中。</w:t>
            </w:r>
          </w:p>
        </w:tc>
        <w:tc>
          <w:tcPr>
            <w:tcW w:w="1560" w:type="dxa"/>
            <w:shd w:val="clear" w:color="auto" w:fill="E3EEF5"/>
            <w:tcMar>
              <w:top w:w="58" w:type="dxa"/>
              <w:left w:w="58" w:type="dxa"/>
              <w:bottom w:w="58" w:type="dxa"/>
              <w:right w:w="58" w:type="dxa"/>
            </w:tcMar>
            <w:vAlign w:val="center"/>
          </w:tcPr>
          <w:p w14:paraId="01482ACB" w14:textId="77777777" w:rsidR="002136C8" w:rsidRDefault="002136C8" w:rsidP="002136C8">
            <w:pPr>
              <w:jc w:val="both"/>
              <w:rPr>
                <w:rFonts w:ascii="宋体" w:hAnsi="宋体" w:cs="宋体"/>
                <w:color w:val="000000"/>
                <w:sz w:val="20"/>
                <w:lang w:eastAsia="zh-CN"/>
              </w:rPr>
            </w:pPr>
          </w:p>
        </w:tc>
      </w:tr>
      <w:tr w:rsidR="002136C8" w:rsidRPr="00300621" w14:paraId="63D95D3A" w14:textId="77777777" w:rsidTr="002136C8">
        <w:trPr>
          <w:cantSplit/>
          <w:trHeight w:val="483"/>
        </w:trPr>
        <w:tc>
          <w:tcPr>
            <w:tcW w:w="484" w:type="dxa"/>
            <w:shd w:val="clear" w:color="auto" w:fill="AECEE1"/>
            <w:tcMar>
              <w:top w:w="58" w:type="dxa"/>
              <w:left w:w="58" w:type="dxa"/>
              <w:bottom w:w="58" w:type="dxa"/>
              <w:right w:w="58" w:type="dxa"/>
            </w:tcMar>
            <w:vAlign w:val="center"/>
          </w:tcPr>
          <w:p w14:paraId="7FBC911A" w14:textId="77777777" w:rsidR="002136C8" w:rsidRDefault="002136C8" w:rsidP="002136C8">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00177C19" w14:textId="77777777" w:rsidR="002136C8" w:rsidRDefault="002136C8" w:rsidP="002136C8">
            <w:pPr>
              <w:jc w:val="both"/>
              <w:rPr>
                <w:rFonts w:ascii="宋体" w:hAnsi="宋体" w:cs="宋体"/>
                <w:color w:val="000000"/>
                <w:sz w:val="20"/>
              </w:rPr>
            </w:pPr>
            <w:r>
              <w:rPr>
                <w:rFonts w:ascii="宋体" w:hAnsi="宋体" w:cs="宋体" w:hint="eastAsia"/>
                <w:color w:val="000000"/>
                <w:sz w:val="20"/>
              </w:rPr>
              <w:t>资金系统完成开户</w:t>
            </w:r>
          </w:p>
        </w:tc>
        <w:tc>
          <w:tcPr>
            <w:tcW w:w="3827" w:type="dxa"/>
            <w:shd w:val="clear" w:color="auto" w:fill="E3EEF5"/>
            <w:tcMar>
              <w:top w:w="58" w:type="dxa"/>
              <w:left w:w="58" w:type="dxa"/>
              <w:bottom w:w="58" w:type="dxa"/>
              <w:right w:w="58" w:type="dxa"/>
            </w:tcMar>
            <w:vAlign w:val="center"/>
          </w:tcPr>
          <w:p w14:paraId="2000830E"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资金系统完成开户全部流程</w:t>
            </w:r>
          </w:p>
        </w:tc>
        <w:tc>
          <w:tcPr>
            <w:tcW w:w="1560" w:type="dxa"/>
            <w:shd w:val="clear" w:color="auto" w:fill="E3EEF5"/>
            <w:tcMar>
              <w:top w:w="58" w:type="dxa"/>
              <w:left w:w="58" w:type="dxa"/>
              <w:bottom w:w="58" w:type="dxa"/>
              <w:right w:w="58" w:type="dxa"/>
            </w:tcMar>
            <w:vAlign w:val="center"/>
          </w:tcPr>
          <w:p w14:paraId="4EB07DDD" w14:textId="2C223842" w:rsidR="002136C8" w:rsidRDefault="00496002"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资金系统完成开户后需要将账户同步给SAP及收付费系统</w:t>
            </w:r>
          </w:p>
        </w:tc>
      </w:tr>
    </w:tbl>
    <w:p w14:paraId="24DA6106" w14:textId="77777777" w:rsidR="002136C8" w:rsidRDefault="002136C8" w:rsidP="002136C8">
      <w:pPr>
        <w:rPr>
          <w:lang w:eastAsia="zh-CN"/>
        </w:rPr>
      </w:pPr>
    </w:p>
    <w:p w14:paraId="68C8ECAF" w14:textId="43772D4E"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w:t>
      </w:r>
      <w:r w:rsidR="0001162E">
        <w:t>1.3</w:t>
      </w:r>
      <w:r w:rsidR="0001162E">
        <w:rPr>
          <w:rFonts w:hint="eastAsia"/>
        </w:rPr>
        <w:t>-</w:t>
      </w:r>
      <w:r w:rsidR="0001162E">
        <w:t>2</w:t>
      </w:r>
      <w:r w:rsidRPr="00D12323">
        <w:rPr>
          <w:rFonts w:hint="eastAsia"/>
        </w:rPr>
        <w:t xml:space="preserve"> </w:t>
      </w:r>
      <w:r>
        <w:rPr>
          <w:rFonts w:hint="eastAsia"/>
        </w:rPr>
        <w:t xml:space="preserve"> </w:t>
      </w:r>
      <w:r>
        <w:rPr>
          <w:rFonts w:hint="eastAsia"/>
        </w:rPr>
        <w:t>销户流程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7ED82ECA" w14:textId="77777777" w:rsidTr="002136C8">
        <w:trPr>
          <w:cantSplit/>
          <w:tblHeader/>
        </w:trPr>
        <w:tc>
          <w:tcPr>
            <w:tcW w:w="484" w:type="dxa"/>
            <w:shd w:val="clear" w:color="auto" w:fill="7C9BC1"/>
            <w:tcMar>
              <w:top w:w="58" w:type="dxa"/>
              <w:left w:w="58" w:type="dxa"/>
              <w:bottom w:w="58" w:type="dxa"/>
              <w:right w:w="58" w:type="dxa"/>
            </w:tcMar>
          </w:tcPr>
          <w:p w14:paraId="7F2CD6AE"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634BAA2"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FE8C891"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635C4A"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4E29E9C2" w14:textId="77777777" w:rsidTr="002136C8">
        <w:trPr>
          <w:cantSplit/>
          <w:trHeight w:val="483"/>
        </w:trPr>
        <w:tc>
          <w:tcPr>
            <w:tcW w:w="484" w:type="dxa"/>
            <w:shd w:val="clear" w:color="auto" w:fill="AECEE1"/>
            <w:tcMar>
              <w:top w:w="58" w:type="dxa"/>
              <w:left w:w="58" w:type="dxa"/>
              <w:bottom w:w="58" w:type="dxa"/>
              <w:right w:w="58" w:type="dxa"/>
            </w:tcMar>
            <w:vAlign w:val="center"/>
          </w:tcPr>
          <w:p w14:paraId="4687E628"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6956E9C"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w:t>
            </w:r>
            <w:r>
              <w:rPr>
                <w:rFonts w:ascii="宋体" w:hAnsi="宋体" w:cs="宋体" w:hint="eastAsia"/>
                <w:color w:val="000000"/>
                <w:sz w:val="20"/>
                <w:lang w:eastAsia="zh-CN"/>
              </w:rPr>
              <w:t>销户</w:t>
            </w:r>
            <w:r w:rsidRPr="002C76A5">
              <w:rPr>
                <w:rFonts w:ascii="宋体" w:hAnsi="宋体" w:cs="宋体" w:hint="eastAsia"/>
                <w:color w:val="000000"/>
                <w:sz w:val="20"/>
                <w:lang w:eastAsia="zh-CN"/>
              </w:rPr>
              <w:t>申请单</w:t>
            </w:r>
          </w:p>
        </w:tc>
        <w:tc>
          <w:tcPr>
            <w:tcW w:w="3827" w:type="dxa"/>
            <w:shd w:val="clear" w:color="auto" w:fill="E3EEF5"/>
            <w:tcMar>
              <w:top w:w="58" w:type="dxa"/>
              <w:left w:w="58" w:type="dxa"/>
              <w:bottom w:w="58" w:type="dxa"/>
              <w:right w:w="58" w:type="dxa"/>
            </w:tcMar>
            <w:vAlign w:val="center"/>
          </w:tcPr>
          <w:p w14:paraId="0DC14DF6"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账户申请人在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中建立账户</w:t>
            </w:r>
            <w:r>
              <w:rPr>
                <w:rFonts w:ascii="宋体" w:hAnsi="宋体" w:cs="宋体" w:hint="eastAsia"/>
                <w:color w:val="000000"/>
                <w:sz w:val="20"/>
                <w:lang w:eastAsia="zh-CN"/>
              </w:rPr>
              <w:t>销户</w:t>
            </w:r>
            <w:r w:rsidRPr="002C76A5">
              <w:rPr>
                <w:rFonts w:ascii="宋体" w:hAnsi="宋体" w:cs="宋体" w:hint="eastAsia"/>
                <w:color w:val="000000"/>
                <w:sz w:val="20"/>
                <w:lang w:eastAsia="zh-CN"/>
              </w:rPr>
              <w:t>申请单</w:t>
            </w:r>
            <w:r w:rsidRPr="00F41C79">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BD89070" w14:textId="4805B3C8" w:rsidR="002136C8" w:rsidRPr="00F41C79" w:rsidRDefault="003203AE" w:rsidP="002136C8">
            <w:pPr>
              <w:jc w:val="both"/>
              <w:rPr>
                <w:rFonts w:ascii="宋体" w:hAnsi="宋体" w:cs="宋体"/>
                <w:color w:val="000000"/>
                <w:sz w:val="20"/>
                <w:lang w:eastAsia="zh-CN"/>
              </w:rPr>
            </w:pPr>
            <w:r>
              <w:rPr>
                <w:rFonts w:ascii="宋体" w:hAnsi="宋体" w:cs="宋体" w:hint="eastAsia"/>
                <w:color w:val="000000"/>
                <w:sz w:val="20"/>
                <w:lang w:eastAsia="zh-CN"/>
              </w:rPr>
              <w:t>可支持上传附件</w:t>
            </w:r>
          </w:p>
        </w:tc>
      </w:tr>
      <w:tr w:rsidR="002136C8" w:rsidRPr="00300621" w14:paraId="10520BEF" w14:textId="77777777" w:rsidTr="002136C8">
        <w:trPr>
          <w:cantSplit/>
          <w:trHeight w:val="483"/>
        </w:trPr>
        <w:tc>
          <w:tcPr>
            <w:tcW w:w="484" w:type="dxa"/>
            <w:shd w:val="clear" w:color="auto" w:fill="AECEE1"/>
            <w:tcMar>
              <w:top w:w="58" w:type="dxa"/>
              <w:left w:w="58" w:type="dxa"/>
              <w:bottom w:w="58" w:type="dxa"/>
              <w:right w:w="58" w:type="dxa"/>
            </w:tcMar>
            <w:vAlign w:val="center"/>
          </w:tcPr>
          <w:p w14:paraId="38F9A5D9" w14:textId="77777777" w:rsidR="002136C8" w:rsidRPr="005D789A" w:rsidRDefault="002136C8" w:rsidP="002136C8">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5C5C3EA9" w14:textId="37D504E2" w:rsidR="002136C8" w:rsidRPr="00F41C79" w:rsidRDefault="00794992" w:rsidP="002136C8">
            <w:pPr>
              <w:jc w:val="both"/>
              <w:rPr>
                <w:rFonts w:ascii="宋体" w:hAnsi="宋体" w:cs="宋体"/>
                <w:color w:val="000000"/>
                <w:sz w:val="20"/>
              </w:rPr>
            </w:pPr>
            <w:r>
              <w:rPr>
                <w:rFonts w:ascii="宋体" w:hAnsi="宋体" w:cs="宋体" w:hint="eastAsia"/>
                <w:color w:val="000000"/>
                <w:sz w:val="20"/>
                <w:lang w:eastAsia="zh-CN"/>
              </w:rPr>
              <w:t>销户</w:t>
            </w:r>
            <w:r w:rsidR="002136C8">
              <w:rPr>
                <w:rFonts w:ascii="宋体" w:hAnsi="宋体" w:cs="宋体" w:hint="eastAsia"/>
                <w:color w:val="000000"/>
                <w:sz w:val="20"/>
              </w:rPr>
              <w:t>审批</w:t>
            </w:r>
          </w:p>
        </w:tc>
        <w:tc>
          <w:tcPr>
            <w:tcW w:w="3827" w:type="dxa"/>
            <w:shd w:val="clear" w:color="auto" w:fill="E3EEF5"/>
            <w:tcMar>
              <w:top w:w="58" w:type="dxa"/>
              <w:left w:w="58" w:type="dxa"/>
              <w:bottom w:w="58" w:type="dxa"/>
              <w:right w:w="58" w:type="dxa"/>
            </w:tcMar>
            <w:vAlign w:val="center"/>
          </w:tcPr>
          <w:p w14:paraId="59DCC883" w14:textId="022921D4"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根据设定的</w:t>
            </w:r>
            <w:r w:rsidR="00794992">
              <w:rPr>
                <w:rFonts w:ascii="宋体" w:hAnsi="宋体" w:cs="宋体" w:hint="eastAsia"/>
                <w:color w:val="000000"/>
                <w:sz w:val="20"/>
                <w:lang w:eastAsia="zh-CN"/>
              </w:rPr>
              <w:t>销户</w:t>
            </w:r>
            <w:r>
              <w:rPr>
                <w:rFonts w:ascii="宋体" w:hAnsi="宋体" w:cs="宋体" w:hint="eastAsia"/>
                <w:color w:val="000000"/>
                <w:sz w:val="20"/>
                <w:lang w:eastAsia="zh-CN"/>
              </w:rPr>
              <w:t>审批流程，进行审批。</w:t>
            </w:r>
          </w:p>
        </w:tc>
        <w:tc>
          <w:tcPr>
            <w:tcW w:w="1560" w:type="dxa"/>
            <w:shd w:val="clear" w:color="auto" w:fill="E3EEF5"/>
            <w:tcMar>
              <w:top w:w="58" w:type="dxa"/>
              <w:left w:w="58" w:type="dxa"/>
              <w:bottom w:w="58" w:type="dxa"/>
              <w:right w:w="58" w:type="dxa"/>
            </w:tcMar>
            <w:vAlign w:val="center"/>
          </w:tcPr>
          <w:p w14:paraId="060531BE" w14:textId="77777777" w:rsidR="002136C8" w:rsidRPr="002C76A5" w:rsidRDefault="002136C8" w:rsidP="002136C8">
            <w:pPr>
              <w:jc w:val="both"/>
              <w:rPr>
                <w:rFonts w:ascii="宋体" w:hAnsi="宋体" w:cs="宋体"/>
                <w:color w:val="000000"/>
                <w:sz w:val="20"/>
                <w:lang w:eastAsia="zh-CN"/>
              </w:rPr>
            </w:pPr>
          </w:p>
        </w:tc>
      </w:tr>
      <w:tr w:rsidR="002136C8" w:rsidRPr="00300621" w14:paraId="53BE3B7E" w14:textId="77777777" w:rsidTr="002136C8">
        <w:trPr>
          <w:cantSplit/>
          <w:trHeight w:val="483"/>
        </w:trPr>
        <w:tc>
          <w:tcPr>
            <w:tcW w:w="484" w:type="dxa"/>
            <w:shd w:val="clear" w:color="auto" w:fill="AECEE1"/>
            <w:tcMar>
              <w:top w:w="58" w:type="dxa"/>
              <w:left w:w="58" w:type="dxa"/>
              <w:bottom w:w="58" w:type="dxa"/>
              <w:right w:w="58" w:type="dxa"/>
            </w:tcMar>
            <w:vAlign w:val="center"/>
          </w:tcPr>
          <w:p w14:paraId="36A0955C" w14:textId="77777777" w:rsidR="002136C8" w:rsidRPr="005D789A" w:rsidRDefault="002136C8" w:rsidP="002136C8">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498EB37A"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账户申请人去银行进行实体销户</w:t>
            </w:r>
          </w:p>
        </w:tc>
        <w:tc>
          <w:tcPr>
            <w:tcW w:w="3827" w:type="dxa"/>
            <w:shd w:val="clear" w:color="auto" w:fill="E3EEF5"/>
            <w:tcMar>
              <w:top w:w="58" w:type="dxa"/>
              <w:left w:w="58" w:type="dxa"/>
              <w:bottom w:w="58" w:type="dxa"/>
              <w:right w:w="58" w:type="dxa"/>
            </w:tcMar>
            <w:vAlign w:val="center"/>
          </w:tcPr>
          <w:p w14:paraId="02882CFC"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w:t>
            </w:r>
            <w:r>
              <w:rPr>
                <w:rFonts w:ascii="宋体" w:hAnsi="宋体" w:cs="宋体" w:hint="eastAsia"/>
                <w:color w:val="000000"/>
                <w:sz w:val="20"/>
                <w:lang w:eastAsia="zh-CN"/>
              </w:rPr>
              <w:t>销户。</w:t>
            </w:r>
          </w:p>
        </w:tc>
        <w:tc>
          <w:tcPr>
            <w:tcW w:w="1560" w:type="dxa"/>
            <w:shd w:val="clear" w:color="auto" w:fill="E3EEF5"/>
            <w:tcMar>
              <w:top w:w="58" w:type="dxa"/>
              <w:left w:w="58" w:type="dxa"/>
              <w:bottom w:w="58" w:type="dxa"/>
              <w:right w:w="58" w:type="dxa"/>
            </w:tcMar>
            <w:vAlign w:val="center"/>
          </w:tcPr>
          <w:p w14:paraId="3D3274F9" w14:textId="77777777" w:rsidR="002136C8" w:rsidRPr="00894D38" w:rsidRDefault="002136C8" w:rsidP="002136C8">
            <w:pPr>
              <w:jc w:val="both"/>
              <w:rPr>
                <w:rFonts w:ascii="宋体" w:hAnsi="宋体" w:cs="宋体"/>
                <w:color w:val="000000"/>
                <w:sz w:val="20"/>
                <w:lang w:eastAsia="zh-CN"/>
              </w:rPr>
            </w:pPr>
          </w:p>
        </w:tc>
      </w:tr>
      <w:tr w:rsidR="002136C8" w:rsidRPr="00300621" w14:paraId="2050EE22" w14:textId="77777777" w:rsidTr="002136C8">
        <w:trPr>
          <w:cantSplit/>
          <w:trHeight w:val="483"/>
        </w:trPr>
        <w:tc>
          <w:tcPr>
            <w:tcW w:w="484" w:type="dxa"/>
            <w:shd w:val="clear" w:color="auto" w:fill="AECEE1"/>
            <w:tcMar>
              <w:top w:w="58" w:type="dxa"/>
              <w:left w:w="58" w:type="dxa"/>
              <w:bottom w:w="58" w:type="dxa"/>
              <w:right w:w="58" w:type="dxa"/>
            </w:tcMar>
            <w:vAlign w:val="center"/>
          </w:tcPr>
          <w:p w14:paraId="43FD22BF" w14:textId="77777777" w:rsidR="002136C8" w:rsidRPr="005D789A" w:rsidRDefault="002136C8" w:rsidP="002136C8">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12AC849"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申请人到ATS</w:t>
            </w:r>
            <w:r>
              <w:rPr>
                <w:rFonts w:ascii="宋体" w:hAnsi="宋体" w:cs="宋体" w:hint="eastAsia"/>
                <w:color w:val="000000"/>
                <w:sz w:val="20"/>
                <w:lang w:eastAsia="zh-CN"/>
              </w:rPr>
              <w:t>确认</w:t>
            </w:r>
            <w:r>
              <w:rPr>
                <w:rFonts w:ascii="宋体" w:hAnsi="宋体" w:cs="宋体"/>
                <w:color w:val="000000"/>
                <w:sz w:val="20"/>
                <w:lang w:eastAsia="zh-CN"/>
              </w:rPr>
              <w:t>销户</w:t>
            </w:r>
          </w:p>
        </w:tc>
        <w:tc>
          <w:tcPr>
            <w:tcW w:w="3827" w:type="dxa"/>
            <w:shd w:val="clear" w:color="auto" w:fill="E3EEF5"/>
            <w:tcMar>
              <w:top w:w="58" w:type="dxa"/>
              <w:left w:w="58" w:type="dxa"/>
              <w:bottom w:w="58" w:type="dxa"/>
              <w:right w:w="58" w:type="dxa"/>
            </w:tcMar>
            <w:vAlign w:val="center"/>
          </w:tcPr>
          <w:p w14:paraId="41527CA0" w14:textId="77777777" w:rsidR="002136C8" w:rsidRPr="006A3D21" w:rsidRDefault="002136C8" w:rsidP="002136C8">
            <w:pPr>
              <w:jc w:val="both"/>
              <w:rPr>
                <w:rFonts w:ascii="宋体" w:hAnsi="宋体" w:cs="宋体"/>
                <w:color w:val="000000"/>
                <w:sz w:val="20"/>
                <w:lang w:eastAsia="zh-CN"/>
              </w:rPr>
            </w:pPr>
            <w:r w:rsidRPr="00D413E7">
              <w:rPr>
                <w:rFonts w:ascii="宋体" w:hAnsi="宋体" w:cs="宋体" w:hint="eastAsia"/>
                <w:color w:val="000000"/>
                <w:sz w:val="20"/>
                <w:lang w:eastAsia="zh-CN"/>
              </w:rPr>
              <w:t>银行销户完成后，申请人到ATS中确认销户</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483D361" w14:textId="7F037FAE" w:rsidR="002136C8" w:rsidRPr="00F41C79" w:rsidRDefault="00794992" w:rsidP="002136C8">
            <w:pPr>
              <w:jc w:val="both"/>
              <w:rPr>
                <w:rFonts w:ascii="宋体" w:hAnsi="宋体" w:cs="宋体"/>
                <w:color w:val="000000"/>
                <w:sz w:val="20"/>
                <w:lang w:eastAsia="zh-CN"/>
              </w:rPr>
            </w:pPr>
            <w:r>
              <w:rPr>
                <w:rFonts w:ascii="宋体" w:hAnsi="宋体" w:cs="宋体" w:hint="eastAsia"/>
                <w:color w:val="000000"/>
                <w:sz w:val="20"/>
                <w:lang w:eastAsia="zh-CN"/>
              </w:rPr>
              <w:t>可支持上传附件，</w:t>
            </w:r>
            <w:r w:rsidR="002136C8">
              <w:rPr>
                <w:rFonts w:ascii="宋体" w:hAnsi="宋体" w:cs="宋体" w:hint="eastAsia"/>
                <w:color w:val="000000"/>
                <w:sz w:val="20"/>
                <w:lang w:eastAsia="zh-CN"/>
              </w:rPr>
              <w:t>终审完毕到ATS</w:t>
            </w:r>
            <w:r>
              <w:rPr>
                <w:rFonts w:ascii="宋体" w:hAnsi="宋体" w:cs="宋体" w:hint="eastAsia"/>
                <w:color w:val="000000"/>
                <w:sz w:val="20"/>
                <w:lang w:eastAsia="zh-CN"/>
              </w:rPr>
              <w:t>销户</w:t>
            </w:r>
            <w:r w:rsidR="002136C8">
              <w:rPr>
                <w:rFonts w:ascii="宋体" w:hAnsi="宋体" w:cs="宋体" w:hint="eastAsia"/>
                <w:color w:val="000000"/>
                <w:sz w:val="20"/>
                <w:lang w:eastAsia="zh-CN"/>
              </w:rPr>
              <w:t>的时间间隔，超过设定时间，给出预警。</w:t>
            </w:r>
          </w:p>
        </w:tc>
      </w:tr>
      <w:tr w:rsidR="002136C8" w:rsidRPr="00300621" w14:paraId="3C617D6B" w14:textId="77777777" w:rsidTr="002136C8">
        <w:trPr>
          <w:cantSplit/>
          <w:trHeight w:val="483"/>
        </w:trPr>
        <w:tc>
          <w:tcPr>
            <w:tcW w:w="484" w:type="dxa"/>
            <w:shd w:val="clear" w:color="auto" w:fill="AECEE1"/>
            <w:tcMar>
              <w:top w:w="58" w:type="dxa"/>
              <w:left w:w="58" w:type="dxa"/>
              <w:bottom w:w="58" w:type="dxa"/>
              <w:right w:w="58" w:type="dxa"/>
            </w:tcMar>
            <w:vAlign w:val="center"/>
          </w:tcPr>
          <w:p w14:paraId="5BCC432D" w14:textId="77777777" w:rsidR="002136C8" w:rsidRDefault="002136C8" w:rsidP="002136C8">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639F15C" w14:textId="77777777" w:rsidR="002136C8" w:rsidRDefault="002136C8" w:rsidP="002136C8">
            <w:pPr>
              <w:jc w:val="both"/>
              <w:rPr>
                <w:rFonts w:ascii="宋体" w:hAnsi="宋体" w:cs="宋体"/>
                <w:color w:val="000000"/>
                <w:sz w:val="20"/>
              </w:rPr>
            </w:pPr>
            <w:r>
              <w:rPr>
                <w:rFonts w:ascii="宋体" w:hAnsi="宋体" w:cs="宋体" w:hint="eastAsia"/>
                <w:color w:val="000000"/>
                <w:sz w:val="20"/>
              </w:rPr>
              <w:t>资金系统完成销户</w:t>
            </w:r>
          </w:p>
        </w:tc>
        <w:tc>
          <w:tcPr>
            <w:tcW w:w="3827" w:type="dxa"/>
            <w:shd w:val="clear" w:color="auto" w:fill="E3EEF5"/>
            <w:tcMar>
              <w:top w:w="58" w:type="dxa"/>
              <w:left w:w="58" w:type="dxa"/>
              <w:bottom w:w="58" w:type="dxa"/>
              <w:right w:w="58" w:type="dxa"/>
            </w:tcMar>
            <w:vAlign w:val="center"/>
          </w:tcPr>
          <w:p w14:paraId="37ED325C"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资金系统完成销户全部流程</w:t>
            </w:r>
          </w:p>
        </w:tc>
        <w:tc>
          <w:tcPr>
            <w:tcW w:w="1560" w:type="dxa"/>
            <w:shd w:val="clear" w:color="auto" w:fill="E3EEF5"/>
            <w:tcMar>
              <w:top w:w="58" w:type="dxa"/>
              <w:left w:w="58" w:type="dxa"/>
              <w:bottom w:w="58" w:type="dxa"/>
              <w:right w:w="58" w:type="dxa"/>
            </w:tcMar>
            <w:vAlign w:val="center"/>
          </w:tcPr>
          <w:p w14:paraId="21B1C865" w14:textId="45A04C62" w:rsidR="002136C8" w:rsidRPr="00CE0F74" w:rsidRDefault="00496002"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资金系统完成开户后需要将账户同步给SAP及收付费系统</w:t>
            </w:r>
          </w:p>
        </w:tc>
      </w:tr>
    </w:tbl>
    <w:p w14:paraId="03154A97" w14:textId="77777777" w:rsidR="002136C8" w:rsidRPr="00FC720A" w:rsidRDefault="002136C8" w:rsidP="002136C8">
      <w:pPr>
        <w:rPr>
          <w:lang w:eastAsia="zh-CN"/>
        </w:rPr>
      </w:pPr>
    </w:p>
    <w:p w14:paraId="62DB38BA" w14:textId="6F62FF3D"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w:t>
      </w:r>
      <w:r w:rsidR="0001162E">
        <w:t>1.3</w:t>
      </w:r>
      <w:r w:rsidR="0001162E">
        <w:rPr>
          <w:rFonts w:hint="eastAsia"/>
        </w:rPr>
        <w:t>-</w:t>
      </w:r>
      <w:r w:rsidR="0001162E">
        <w:t>3</w:t>
      </w:r>
      <w:r>
        <w:rPr>
          <w:rFonts w:hint="eastAsia"/>
        </w:rPr>
        <w:t xml:space="preserve"> </w:t>
      </w:r>
      <w:r>
        <w:rPr>
          <w:rFonts w:hint="eastAsia"/>
        </w:rPr>
        <w:t>变更、升级流程</w:t>
      </w:r>
      <w:r>
        <w:rPr>
          <w:rFonts w:ascii="宋体" w:cs="宋体" w:hint="eastAsia"/>
          <w:color w:val="000000"/>
          <w:szCs w:val="22"/>
        </w:rPr>
        <w:t>说明</w:t>
      </w:r>
    </w:p>
    <w:p w14:paraId="0F1C286B" w14:textId="77777777" w:rsidR="002136C8" w:rsidRDefault="002136C8" w:rsidP="002136C8">
      <w:pPr>
        <w:spacing w:line="360" w:lineRule="auto"/>
        <w:ind w:firstLine="420"/>
        <w:rPr>
          <w:lang w:eastAsia="zh-CN"/>
        </w:rPr>
      </w:pPr>
      <w:r>
        <w:rPr>
          <w:rFonts w:hint="eastAsia"/>
          <w:lang w:eastAsia="zh-CN"/>
        </w:rPr>
        <w:t>1</w:t>
      </w:r>
      <w:r>
        <w:rPr>
          <w:rFonts w:hint="eastAsia"/>
          <w:lang w:eastAsia="zh-CN"/>
        </w:rPr>
        <w:t>、</w:t>
      </w:r>
      <w:r w:rsidRPr="0058433C">
        <w:rPr>
          <w:rFonts w:hint="eastAsia"/>
          <w:lang w:eastAsia="zh-CN"/>
        </w:rPr>
        <w:t>账户变更</w:t>
      </w:r>
      <w:r>
        <w:rPr>
          <w:rFonts w:hint="eastAsia"/>
          <w:lang w:eastAsia="zh-CN"/>
        </w:rPr>
        <w:t>、升级</w:t>
      </w:r>
      <w:r w:rsidRPr="0058433C">
        <w:rPr>
          <w:rFonts w:hint="eastAsia"/>
          <w:lang w:eastAsia="zh-CN"/>
        </w:rPr>
        <w:t>的流程也与开、销户流程类似，在</w:t>
      </w:r>
      <w:r>
        <w:rPr>
          <w:rFonts w:hint="eastAsia"/>
          <w:lang w:eastAsia="zh-CN"/>
        </w:rPr>
        <w:t>资金管理系统</w:t>
      </w:r>
      <w:r w:rsidRPr="0058433C">
        <w:rPr>
          <w:rFonts w:hint="eastAsia"/>
          <w:lang w:eastAsia="zh-CN"/>
        </w:rPr>
        <w:t>中完成变更</w:t>
      </w:r>
      <w:r>
        <w:rPr>
          <w:rFonts w:hint="eastAsia"/>
          <w:lang w:eastAsia="zh-CN"/>
        </w:rPr>
        <w:t>、升级</w:t>
      </w:r>
      <w:r w:rsidRPr="0058433C">
        <w:rPr>
          <w:rFonts w:hint="eastAsia"/>
          <w:lang w:eastAsia="zh-CN"/>
        </w:rPr>
        <w:t>申请和信息维护</w:t>
      </w:r>
      <w:r>
        <w:rPr>
          <w:rFonts w:hint="eastAsia"/>
          <w:lang w:eastAsia="zh-CN"/>
        </w:rPr>
        <w:t>，支持附件上传。其中变更主要是对账户之外其他信息进行修改；升级主要是对账号进行修改。</w:t>
      </w:r>
    </w:p>
    <w:p w14:paraId="46474A1E" w14:textId="77777777" w:rsidR="002136C8" w:rsidRDefault="002136C8" w:rsidP="002136C8">
      <w:pPr>
        <w:spacing w:line="360" w:lineRule="auto"/>
        <w:ind w:left="420"/>
        <w:rPr>
          <w:lang w:eastAsia="zh-CN"/>
        </w:rPr>
      </w:pPr>
      <w:r>
        <w:rPr>
          <w:rFonts w:hint="eastAsia"/>
          <w:lang w:eastAsia="zh-CN"/>
        </w:rPr>
        <w:t>2</w:t>
      </w:r>
      <w:r>
        <w:rPr>
          <w:rFonts w:hint="eastAsia"/>
          <w:lang w:eastAsia="zh-CN"/>
        </w:rPr>
        <w:t>、</w:t>
      </w:r>
      <w:r w:rsidRPr="0058433C">
        <w:rPr>
          <w:rFonts w:hint="eastAsia"/>
          <w:lang w:eastAsia="zh-CN"/>
        </w:rPr>
        <w:t>申请单经过审批流程的处理，最终审批完成</w:t>
      </w:r>
      <w:r>
        <w:rPr>
          <w:rFonts w:hint="eastAsia"/>
          <w:lang w:eastAsia="zh-CN"/>
        </w:rPr>
        <w:t>，变更生效。</w:t>
      </w:r>
    </w:p>
    <w:p w14:paraId="37F3320C" w14:textId="77777777" w:rsidR="002136C8" w:rsidRPr="00672554" w:rsidRDefault="002136C8" w:rsidP="002136C8">
      <w:pPr>
        <w:rPr>
          <w:lang w:eastAsia="zh-CN"/>
        </w:rPr>
      </w:pPr>
    </w:p>
    <w:p w14:paraId="07D3C556"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566"/>
        <w:gridCol w:w="4678"/>
        <w:gridCol w:w="992"/>
      </w:tblGrid>
      <w:tr w:rsidR="002136C8" w:rsidRPr="00824556" w14:paraId="63CBD0D4"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624638F3"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3B03B1C5"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17C7B733" w14:textId="77777777" w:rsidR="002136C8" w:rsidRPr="00295FC7" w:rsidRDefault="002136C8" w:rsidP="002136C8">
            <w:pPr>
              <w:spacing w:before="100" w:beforeAutospacing="1" w:after="100" w:afterAutospacing="1"/>
              <w:jc w:val="center"/>
              <w:rPr>
                <w:rFonts w:ascii="微软雅黑" w:eastAsia="微软雅黑" w:hAnsi="微软雅黑" w:cs="宋体"/>
                <w:bCs/>
                <w:color w:val="000000"/>
                <w:sz w:val="18"/>
                <w:szCs w:val="18"/>
              </w:rPr>
            </w:pPr>
            <w:r w:rsidRPr="00295FC7">
              <w:rPr>
                <w:rFonts w:ascii="微软雅黑" w:eastAsia="微软雅黑" w:hAnsi="微软雅黑" w:cs="宋体" w:hint="eastAsia"/>
                <w:bCs/>
                <w:color w:val="000000"/>
                <w:sz w:val="18"/>
                <w:szCs w:val="18"/>
              </w:rPr>
              <w:t>是否必填</w:t>
            </w:r>
          </w:p>
        </w:tc>
      </w:tr>
      <w:tr w:rsidR="002136C8" w:rsidRPr="00C20A24" w14:paraId="540893D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742CA"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069F6D5"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组织的名称</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2F0CBE"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631647E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1B74A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056AED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账户所属银行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187F34B8"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1DAD5C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1D8BE"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574E34A"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开户银行的名称</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04067CD"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5B1B9C3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6FC0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账户用途</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53F28CD"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账户的性质</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30D2A45"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68C0A2D3"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43D8D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3EE2B687"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所在银行的账户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A812DA4"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73FBBCD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365F9"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账户名称</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6BDBDBD1"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账户人的姓名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C8CE360"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2ABA053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88F57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账户性质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3D1929"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账户的类别</w:t>
            </w:r>
          </w:p>
        </w:tc>
        <w:tc>
          <w:tcPr>
            <w:tcW w:w="992" w:type="dxa"/>
            <w:tcBorders>
              <w:top w:val="single" w:sz="4" w:space="0" w:color="auto"/>
              <w:left w:val="nil"/>
              <w:bottom w:val="single" w:sz="4" w:space="0" w:color="auto"/>
              <w:right w:val="single" w:sz="4" w:space="0" w:color="auto"/>
            </w:tcBorders>
            <w:shd w:val="clear" w:color="auto" w:fill="auto"/>
            <w:vAlign w:val="center"/>
          </w:tcPr>
          <w:p w14:paraId="72FB38AC"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84E732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6C3A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A6CD21C"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账户对应的币种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BC539FD"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1DB0AC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3992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账户状态</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33615D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账户的状态</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F01825"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34CF6257"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3924C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44876A"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账户存款类型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220BABED"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1DF336B8"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FC62C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765FE1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辅助信息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ED2F44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7331048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6F747"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考核金额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2C92EB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考核的金额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B130199"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4CF41BAD"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68C0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留底金额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6B5AC3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留底的金额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29DDB56"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09A3667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6A6D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留底说明</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4CB94F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留底的说明</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11FBD07"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77C1743B"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9EFAE2"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满额上划金额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A0BA28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满额上划金额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0B6689C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3FD2837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94F7D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最小划拨金额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4F3D47C"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最小划拨金额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692B5E6E"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2730ABB3"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096BF5"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取整划拨等级</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67F4AA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取整划拨等级</w:t>
            </w:r>
          </w:p>
        </w:tc>
        <w:tc>
          <w:tcPr>
            <w:tcW w:w="992" w:type="dxa"/>
            <w:tcBorders>
              <w:top w:val="single" w:sz="4" w:space="0" w:color="auto"/>
              <w:left w:val="nil"/>
              <w:bottom w:val="single" w:sz="4" w:space="0" w:color="auto"/>
              <w:right w:val="single" w:sz="4" w:space="0" w:color="auto"/>
            </w:tcBorders>
            <w:shd w:val="clear" w:color="auto" w:fill="auto"/>
            <w:vAlign w:val="center"/>
          </w:tcPr>
          <w:p w14:paraId="7C60C348"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3F7477E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7C653"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对接系统总账科目</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3C01EE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lang w:eastAsia="zh-CN"/>
              </w:rPr>
            </w:pPr>
            <w:r w:rsidRPr="003F688B">
              <w:rPr>
                <w:rFonts w:ascii="微软雅黑" w:eastAsia="微软雅黑" w:hAnsi="微软雅黑" w:cs="宋体" w:hint="eastAsia"/>
                <w:color w:val="000000"/>
                <w:sz w:val="18"/>
                <w:szCs w:val="18"/>
                <w:lang w:eastAsia="zh-CN"/>
              </w:rPr>
              <w:t>对接系统总帐科目的账户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6DE846"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45E56C4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9CFA2"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对接系统银行账户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90F627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对接系统银行的账户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E40C57E"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06D7837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8DE2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归集账户标志</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0EF54A2"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是否归集账户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88EBC38"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5FB950D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A4A63"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是否虚拟户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564849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是否虚拟户标识</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4C407445"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42DE8A54"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FE0EF"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是否直联</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04528E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账户直联标识</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840392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0790FFE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D929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对应实体账户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C9D1E57"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2A1E312"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29CD651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737DC"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附件</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6FE6CA10"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账户附件信息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3E2AB2C"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CE0F74" w:rsidRPr="00C20A24" w14:paraId="1F163E9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F90385" w14:textId="4EEF8F13" w:rsidR="00CE0F74" w:rsidRDefault="00CE0F74"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科目段</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08B51E" w14:textId="368AD0E9" w:rsidR="00CE0F74" w:rsidRDefault="00CE0F74"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SAP</w:t>
            </w:r>
            <w:r w:rsidR="00F43747">
              <w:rPr>
                <w:rFonts w:ascii="微软雅黑" w:eastAsia="微软雅黑" w:hAnsi="微软雅黑" w:cs="宋体" w:hint="eastAsia"/>
                <w:color w:val="000000"/>
                <w:sz w:val="18"/>
                <w:szCs w:val="18"/>
                <w:lang w:eastAsia="zh-CN"/>
              </w:rPr>
              <w:t>科目代码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6C193BC1" w14:textId="1E94C7C8"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CE0F74" w:rsidRPr="00C20A24" w14:paraId="254C44B5"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503C94" w14:textId="36DB6E33" w:rsidR="00CE0F74" w:rsidRDefault="000B43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是否开通网银</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6130C1B2" w14:textId="26293AB1" w:rsidR="00CE0F74" w:rsidRDefault="000B43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是否开通网银</w:t>
            </w:r>
            <w:r w:rsidR="00F43747">
              <w:rPr>
                <w:rFonts w:ascii="微软雅黑" w:eastAsia="微软雅黑" w:hAnsi="微软雅黑" w:cs="宋体" w:hint="eastAsia"/>
                <w:color w:val="000000"/>
                <w:sz w:val="18"/>
                <w:szCs w:val="18"/>
                <w:lang w:eastAsia="zh-CN"/>
              </w:rPr>
              <w:t>（账户要素添加控制）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683B1E4" w14:textId="677C2A6E"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CE0F74" w:rsidRPr="00C20A24" w14:paraId="754EC9B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AD3D77" w14:textId="4158BD8C" w:rsidR="00CE0F74"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11BED7F" w14:textId="0F00A58A" w:rsidR="00CE0F74" w:rsidRDefault="00F43747"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银行联系人（账户要素添加控制）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57731739" w14:textId="2174A13E"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F43747" w:rsidRPr="00C20A24" w14:paraId="3917DBC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4A8745" w14:textId="1CC9597A" w:rsidR="00F43747"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w:t>
            </w:r>
            <w:r w:rsidR="000B43C8">
              <w:rPr>
                <w:rFonts w:ascii="微软雅黑" w:eastAsia="微软雅黑" w:hAnsi="微软雅黑" w:cs="宋体" w:hint="eastAsia"/>
                <w:color w:val="000000"/>
                <w:sz w:val="18"/>
                <w:szCs w:val="18"/>
                <w:lang w:eastAsia="zh-CN"/>
              </w:rPr>
              <w:t>地址</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5341F49" w14:textId="201C41E3" w:rsidR="00F43747" w:rsidRDefault="000B43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银行联系地址</w:t>
            </w:r>
            <w:r w:rsidR="00F43747">
              <w:rPr>
                <w:rFonts w:ascii="微软雅黑" w:eastAsia="微软雅黑" w:hAnsi="微软雅黑" w:cs="宋体" w:hint="eastAsia"/>
                <w:color w:val="000000"/>
                <w:sz w:val="18"/>
                <w:szCs w:val="18"/>
                <w:lang w:eastAsia="zh-CN"/>
              </w:rPr>
              <w:t>（账户要素添加控制）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0BA0F65C" w14:textId="125A94DA" w:rsidR="00F43747"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0B43C8" w:rsidRPr="00C20A24" w14:paraId="51AA5B0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3EC54E" w14:textId="53CB2842"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责任</w:t>
            </w:r>
            <w:r>
              <w:rPr>
                <w:rFonts w:ascii="微软雅黑" w:eastAsia="微软雅黑" w:hAnsi="微软雅黑" w:cs="宋体" w:hint="eastAsia"/>
                <w:color w:val="000000"/>
                <w:sz w:val="18"/>
                <w:szCs w:val="18"/>
              </w:rPr>
              <w:t>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B24193A" w14:textId="3B3687B3"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责任人（账户要素添加控制）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2E8A262" w14:textId="42060B82"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1C3E8D4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3BBA0" w14:textId="2C210367"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起息金额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431BB19" w14:textId="2DB30F1A"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起息金额（账户要素添加控制）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2E37CFB" w14:textId="3F4F4B43"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r w:rsidR="000B43C8" w:rsidRPr="00C20A24" w14:paraId="19E3515E"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E7F226" w14:textId="38FD3006"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止</w:t>
            </w:r>
            <w:r>
              <w:rPr>
                <w:rFonts w:ascii="微软雅黑" w:eastAsia="微软雅黑" w:hAnsi="微软雅黑" w:cs="宋体" w:hint="eastAsia"/>
                <w:color w:val="000000"/>
                <w:sz w:val="18"/>
                <w:szCs w:val="18"/>
              </w:rPr>
              <w:t>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E4177BE" w14:textId="38029233"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止息日期（账户要素添加控制）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09B88FD" w14:textId="6348C55F"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r w:rsidR="000B43C8" w:rsidRPr="00C20A24" w14:paraId="1E55D825"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17E9E5" w14:textId="72E9D6F4"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w:t>
            </w:r>
            <w:r>
              <w:rPr>
                <w:rFonts w:ascii="微软雅黑" w:eastAsia="微软雅黑" w:hAnsi="微软雅黑" w:cs="宋体" w:hint="eastAsia"/>
                <w:color w:val="000000"/>
                <w:sz w:val="18"/>
                <w:szCs w:val="18"/>
                <w:lang w:eastAsia="zh-CN"/>
              </w:rPr>
              <w:t>方式</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4749729" w14:textId="2509BDE9"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银行联系方式（账户要素添加控制）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7D7D6BD" w14:textId="4B6FB063"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6391E9F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E423CC" w14:textId="3F4CBE66"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责任</w:t>
            </w:r>
            <w:r>
              <w:rPr>
                <w:rFonts w:ascii="微软雅黑" w:eastAsia="微软雅黑" w:hAnsi="微软雅黑" w:cs="宋体" w:hint="eastAsia"/>
                <w:color w:val="000000"/>
                <w:sz w:val="18"/>
                <w:szCs w:val="18"/>
              </w:rPr>
              <w:t>部门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43E10EE" w14:textId="45EB5FAF"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责任部门（账户要素添加控制）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C1C450C" w14:textId="0F6DE6D0"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6CC9E3F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8294E0" w14:textId="5DC5E85A"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利率</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6962B2C" w14:textId="02918B58"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利率（账户要素添加控制）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4A02E9A3" w14:textId="20D70921"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41886EA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99A00F" w14:textId="2C8ABB52"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起息日期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89E2C79" w14:textId="6B1A4861"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起息日期（账户要素添加控制）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471D13AB" w14:textId="1564E482"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bl>
    <w:p w14:paraId="47AB0BDA" w14:textId="77777777" w:rsidR="002136C8" w:rsidRDefault="002136C8" w:rsidP="002136C8"/>
    <w:p w14:paraId="07F27966"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7C27F14D" w14:textId="14F5FC34" w:rsidR="002136C8" w:rsidRPr="00D12323" w:rsidRDefault="002136C8" w:rsidP="002136C8">
      <w:pPr>
        <w:pStyle w:val="L-"/>
      </w:pPr>
      <w:r w:rsidRPr="00D12323">
        <w:rPr>
          <w:rFonts w:hint="eastAsia"/>
        </w:rPr>
        <w:t>图：</w:t>
      </w:r>
      <w:r>
        <w:rPr>
          <w:rFonts w:hint="eastAsia"/>
        </w:rPr>
        <w:t>3.4.</w:t>
      </w:r>
      <w:r w:rsidR="0001162E">
        <w:t>1</w:t>
      </w:r>
      <w:r>
        <w:rPr>
          <w:rFonts w:hint="eastAsia"/>
        </w:rPr>
        <w:t>.1</w:t>
      </w:r>
      <w:r w:rsidR="0001162E">
        <w:t>.5</w:t>
      </w:r>
      <w:r>
        <w:rPr>
          <w:rFonts w:hint="eastAsia"/>
        </w:rPr>
        <w:t>-</w:t>
      </w:r>
      <w:r w:rsidR="0001162E">
        <w:t>1</w:t>
      </w:r>
      <w:r>
        <w:rPr>
          <w:rFonts w:hint="eastAsia"/>
        </w:rPr>
        <w:t xml:space="preserve"> </w:t>
      </w:r>
      <w:r>
        <w:rPr>
          <w:rFonts w:hint="eastAsia"/>
        </w:rPr>
        <w:t>账户信息查询主页面</w:t>
      </w:r>
    </w:p>
    <w:p w14:paraId="23612078" w14:textId="77777777" w:rsidR="002136C8" w:rsidRDefault="00E75EE2" w:rsidP="002136C8">
      <w:r>
        <w:rPr>
          <w:noProof/>
          <w:lang w:eastAsia="zh-CN" w:bidi="ar-SA"/>
        </w:rPr>
        <w:drawing>
          <wp:inline distT="0" distB="0" distL="0" distR="0" wp14:anchorId="4B3056B1" wp14:editId="187A92AE">
            <wp:extent cx="5267325" cy="2838450"/>
            <wp:effectExtent l="0" t="0" r="952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60275B0E" w14:textId="77777777" w:rsidR="002136C8" w:rsidRDefault="002136C8" w:rsidP="002136C8"/>
    <w:p w14:paraId="60DD2284" w14:textId="40485DC3"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2</w:t>
      </w:r>
      <w:r w:rsidRPr="00D12323">
        <w:rPr>
          <w:rFonts w:hint="eastAsia"/>
        </w:rPr>
        <w:t xml:space="preserve"> </w:t>
      </w:r>
      <w:r>
        <w:rPr>
          <w:rFonts w:hint="eastAsia"/>
        </w:rPr>
        <w:t xml:space="preserve"> </w:t>
      </w:r>
      <w:r>
        <w:rPr>
          <w:rFonts w:hint="eastAsia"/>
        </w:rPr>
        <w:t>账户申请单查询主页面</w:t>
      </w:r>
    </w:p>
    <w:p w14:paraId="1E821A84" w14:textId="77777777" w:rsidR="002136C8" w:rsidRDefault="00E75EE2" w:rsidP="002136C8">
      <w:r>
        <w:rPr>
          <w:noProof/>
          <w:lang w:eastAsia="zh-CN" w:bidi="ar-SA"/>
        </w:rPr>
        <w:drawing>
          <wp:inline distT="0" distB="0" distL="0" distR="0" wp14:anchorId="3159D08A" wp14:editId="5DA201DE">
            <wp:extent cx="5276850" cy="2819400"/>
            <wp:effectExtent l="0" t="0" r="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850" cy="2819400"/>
                    </a:xfrm>
                    <a:prstGeom prst="rect">
                      <a:avLst/>
                    </a:prstGeom>
                    <a:noFill/>
                    <a:ln>
                      <a:noFill/>
                    </a:ln>
                  </pic:spPr>
                </pic:pic>
              </a:graphicData>
            </a:graphic>
          </wp:inline>
        </w:drawing>
      </w:r>
    </w:p>
    <w:p w14:paraId="003FF766" w14:textId="77777777" w:rsidR="002136C8" w:rsidRDefault="002136C8" w:rsidP="002136C8"/>
    <w:p w14:paraId="3102B56F" w14:textId="4C70DCE4"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3</w:t>
      </w:r>
      <w:r w:rsidRPr="00D12323">
        <w:rPr>
          <w:rFonts w:hint="eastAsia"/>
        </w:rPr>
        <w:t xml:space="preserve"> </w:t>
      </w:r>
      <w:r>
        <w:rPr>
          <w:rFonts w:hint="eastAsia"/>
        </w:rPr>
        <w:t xml:space="preserve"> </w:t>
      </w:r>
      <w:r>
        <w:rPr>
          <w:rFonts w:hint="eastAsia"/>
        </w:rPr>
        <w:t>账户开户申请单填写界面</w:t>
      </w:r>
    </w:p>
    <w:p w14:paraId="4FF731B3" w14:textId="77777777" w:rsidR="002136C8" w:rsidRDefault="00E75EE2" w:rsidP="002136C8">
      <w:r>
        <w:rPr>
          <w:noProof/>
          <w:lang w:eastAsia="zh-CN" w:bidi="ar-SA"/>
        </w:rPr>
        <w:drawing>
          <wp:inline distT="0" distB="0" distL="0" distR="0" wp14:anchorId="2B2E8348" wp14:editId="326F2EA2">
            <wp:extent cx="5267325" cy="2828925"/>
            <wp:effectExtent l="0" t="0" r="9525" b="952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593A881A" w14:textId="77777777" w:rsidR="002136C8" w:rsidRDefault="002136C8" w:rsidP="002136C8"/>
    <w:p w14:paraId="358432C0" w14:textId="7BDFE61D"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4</w:t>
      </w:r>
      <w:r>
        <w:rPr>
          <w:rFonts w:hint="eastAsia"/>
        </w:rPr>
        <w:t xml:space="preserve"> </w:t>
      </w:r>
      <w:r>
        <w:rPr>
          <w:rFonts w:hint="eastAsia"/>
        </w:rPr>
        <w:t>账户开户申请审批界面</w:t>
      </w:r>
    </w:p>
    <w:p w14:paraId="2B9BB968" w14:textId="77777777" w:rsidR="002136C8" w:rsidRDefault="00E75EE2" w:rsidP="002136C8">
      <w:r>
        <w:rPr>
          <w:noProof/>
          <w:lang w:eastAsia="zh-CN" w:bidi="ar-SA"/>
        </w:rPr>
        <w:drawing>
          <wp:inline distT="0" distB="0" distL="0" distR="0" wp14:anchorId="6E5CCFA5" wp14:editId="7996E220">
            <wp:extent cx="5267325" cy="2838450"/>
            <wp:effectExtent l="0" t="0" r="952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10249377" w14:textId="77777777" w:rsidR="002136C8" w:rsidRDefault="002136C8" w:rsidP="007E69D1">
      <w:pPr>
        <w:pStyle w:val="40"/>
        <w:numPr>
          <w:ilvl w:val="3"/>
          <w:numId w:val="2"/>
        </w:numPr>
        <w:rPr>
          <w:lang w:eastAsia="zh-CN"/>
        </w:rPr>
      </w:pPr>
      <w:r>
        <w:rPr>
          <w:rFonts w:hint="eastAsia"/>
          <w:lang w:eastAsia="zh-CN"/>
        </w:rPr>
        <w:t>账户余额</w:t>
      </w:r>
    </w:p>
    <w:p w14:paraId="6639F70C" w14:textId="77777777" w:rsidR="002136C8" w:rsidRDefault="002136C8" w:rsidP="002136C8"/>
    <w:p w14:paraId="58C777C0" w14:textId="77777777" w:rsidR="002136C8" w:rsidRPr="002136C8" w:rsidRDefault="002136C8" w:rsidP="002136C8">
      <w:pPr>
        <w:pStyle w:val="aff6"/>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7749EC45" w14:textId="77777777" w:rsidR="002136C8" w:rsidRPr="002136C8" w:rsidRDefault="002136C8" w:rsidP="002136C8">
      <w:pPr>
        <w:pStyle w:val="aff6"/>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69FA0601"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37C546C8" w14:textId="77777777" w:rsidR="002136C8" w:rsidRDefault="002136C8" w:rsidP="002136C8">
      <w:pPr>
        <w:ind w:firstLine="420"/>
        <w:rPr>
          <w:rFonts w:ascii="宋体" w:hAnsi="宋体"/>
          <w:lang w:eastAsia="zh-CN"/>
        </w:rPr>
      </w:pPr>
      <w:r>
        <w:rPr>
          <w:rFonts w:ascii="宋体" w:hAnsi="宋体" w:hint="eastAsia"/>
          <w:lang w:eastAsia="zh-CN"/>
        </w:rPr>
        <w:t>为了在资金系统中集中查询和分析所有账户的余额和明细，直联账户和非直联账户的账户余额和明细都需要在资金系统中反映，直连账户通过直联线路直接获取，非直连账户通过人工导入的方式进入资金系统。</w:t>
      </w:r>
    </w:p>
    <w:p w14:paraId="3B1B1A5B" w14:textId="77777777" w:rsidR="0081095D" w:rsidRDefault="0081095D" w:rsidP="0081095D">
      <w:pPr>
        <w:rPr>
          <w:lang w:eastAsia="zh-CN"/>
        </w:rPr>
      </w:pPr>
      <w:r>
        <w:rPr>
          <w:rFonts w:hint="eastAsia"/>
          <w:lang w:eastAsia="zh-CN"/>
        </w:rPr>
        <w:t>需求描述</w:t>
      </w:r>
    </w:p>
    <w:p w14:paraId="19CEEEAD" w14:textId="2D16ED36" w:rsidR="0081095D" w:rsidRDefault="0081095D" w:rsidP="0081095D">
      <w:pPr>
        <w:ind w:firstLine="420"/>
        <w:rPr>
          <w:rFonts w:ascii="宋体" w:hAnsi="宋体"/>
          <w:lang w:eastAsia="zh-CN"/>
        </w:rPr>
      </w:pPr>
      <w:r>
        <w:rPr>
          <w:rFonts w:ascii="宋体" w:hAnsi="宋体" w:hint="eastAsia"/>
          <w:lang w:eastAsia="zh-CN"/>
        </w:rPr>
        <w:t>非直连账号如果当天没有交易产生，余额也需要系统自动生成。通过</w:t>
      </w:r>
      <w:r w:rsidR="004A7E42">
        <w:rPr>
          <w:rFonts w:ascii="宋体" w:hAnsi="宋体" w:hint="eastAsia"/>
          <w:lang w:eastAsia="zh-CN"/>
        </w:rPr>
        <w:t>非直连账号余额计算功能，对非直连账号的余额进行计算，每天产生一个余额。</w:t>
      </w:r>
    </w:p>
    <w:p w14:paraId="0AB77549" w14:textId="77777777" w:rsidR="0081095D" w:rsidRPr="0081095D" w:rsidRDefault="0081095D" w:rsidP="002136C8">
      <w:pPr>
        <w:ind w:firstLine="420"/>
        <w:rPr>
          <w:lang w:eastAsia="zh-CN"/>
        </w:rPr>
      </w:pPr>
    </w:p>
    <w:p w14:paraId="26392825"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79C5E3D6" w14:textId="45E4D35B" w:rsidR="002136C8" w:rsidRPr="00D12323" w:rsidRDefault="002136C8" w:rsidP="002136C8">
      <w:pPr>
        <w:pStyle w:val="L-"/>
      </w:pPr>
      <w:r w:rsidRPr="00D12323">
        <w:rPr>
          <w:rFonts w:hint="eastAsia"/>
        </w:rPr>
        <w:t>图：</w:t>
      </w:r>
      <w:r>
        <w:rPr>
          <w:rFonts w:hint="eastAsia"/>
        </w:rPr>
        <w:t>3.4.</w:t>
      </w:r>
      <w:r w:rsidR="0001162E">
        <w:t>1</w:t>
      </w:r>
      <w:r>
        <w:rPr>
          <w:rFonts w:hint="eastAsia"/>
        </w:rPr>
        <w:t>.2</w:t>
      </w:r>
      <w:r w:rsidR="0001162E">
        <w:t>.2</w:t>
      </w:r>
      <w:r w:rsidRPr="00D12323">
        <w:rPr>
          <w:rFonts w:hint="eastAsia"/>
        </w:rPr>
        <w:t xml:space="preserve">-1 </w:t>
      </w:r>
      <w:r>
        <w:rPr>
          <w:rFonts w:hint="eastAsia"/>
        </w:rPr>
        <w:t xml:space="preserve"> </w:t>
      </w:r>
      <w:r>
        <w:rPr>
          <w:rFonts w:hint="eastAsia"/>
        </w:rPr>
        <w:t>直连账户</w:t>
      </w:r>
      <w:r>
        <w:rPr>
          <w:rFonts w:ascii="宋体" w:cs="宋体" w:hint="eastAsia"/>
          <w:color w:val="000000"/>
          <w:szCs w:val="22"/>
        </w:rPr>
        <w:t>流程图</w:t>
      </w:r>
    </w:p>
    <w:p w14:paraId="37C28520" w14:textId="77777777" w:rsidR="002136C8" w:rsidRDefault="002136C8" w:rsidP="002136C8">
      <w:r>
        <w:object w:dxaOrig="10449" w:dyaOrig="8040" w14:anchorId="2C6DE920">
          <v:shape id="_x0000_i1027" type="#_x0000_t75" style="width:417.35pt;height:345.35pt" o:ole="">
            <v:imagedata r:id="rId65" o:title=""/>
          </v:shape>
          <o:OLEObject Type="Embed" ProgID="Visio.Drawing.11" ShapeID="_x0000_i1027" DrawAspect="Content" ObjectID="_1616598424" r:id="rId66"/>
        </w:object>
      </w:r>
    </w:p>
    <w:p w14:paraId="3C79E42F" w14:textId="2C206809"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.2</w:t>
      </w:r>
      <w:r w:rsidR="0001162E">
        <w:t>.2</w:t>
      </w:r>
      <w:r w:rsidR="0001162E">
        <w:rPr>
          <w:rFonts w:hint="eastAsia"/>
        </w:rPr>
        <w:t>-2</w:t>
      </w:r>
      <w:r>
        <w:rPr>
          <w:rFonts w:hint="eastAsia"/>
        </w:rPr>
        <w:t xml:space="preserve"> </w:t>
      </w:r>
      <w:r>
        <w:rPr>
          <w:rFonts w:hint="eastAsia"/>
        </w:rPr>
        <w:t>非连账户</w:t>
      </w:r>
      <w:r>
        <w:rPr>
          <w:rFonts w:ascii="宋体" w:cs="宋体" w:hint="eastAsia"/>
          <w:color w:val="000000"/>
          <w:szCs w:val="22"/>
        </w:rPr>
        <w:t>流程图</w:t>
      </w:r>
    </w:p>
    <w:p w14:paraId="2B33A476" w14:textId="77777777" w:rsidR="002136C8" w:rsidRDefault="002136C8" w:rsidP="002136C8">
      <w:r>
        <w:object w:dxaOrig="9995" w:dyaOrig="6339" w14:anchorId="0F954213">
          <v:shape id="_x0000_i1028" type="#_x0000_t75" style="width:418pt;height:281.35pt" o:ole="">
            <v:imagedata r:id="rId67" o:title=""/>
          </v:shape>
          <o:OLEObject Type="Embed" ProgID="Visio.Drawing.11" ShapeID="_x0000_i1028" DrawAspect="Content" ObjectID="_1616598425" r:id="rId68"/>
        </w:object>
      </w:r>
    </w:p>
    <w:p w14:paraId="7738FDFC"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60749273" w14:textId="4DF31265" w:rsidR="002136C8" w:rsidRPr="00D12323" w:rsidRDefault="002136C8" w:rsidP="002136C8">
      <w:pPr>
        <w:pStyle w:val="L-"/>
      </w:pPr>
      <w:r>
        <w:rPr>
          <w:rFonts w:hint="eastAsia"/>
        </w:rPr>
        <w:t>说明</w:t>
      </w:r>
      <w:r w:rsidRPr="00D12323">
        <w:rPr>
          <w:rFonts w:hint="eastAsia"/>
        </w:rPr>
        <w:t>：</w:t>
      </w:r>
      <w:r>
        <w:rPr>
          <w:rFonts w:hint="eastAsia"/>
        </w:rPr>
        <w:t>3.4.</w:t>
      </w:r>
      <w:r w:rsidR="0001162E">
        <w:t>1</w:t>
      </w:r>
      <w:r>
        <w:rPr>
          <w:rFonts w:hint="eastAsia"/>
        </w:rPr>
        <w:t>.2</w:t>
      </w:r>
      <w:r w:rsidR="0001162E">
        <w:t>.3</w:t>
      </w:r>
      <w:r w:rsidR="0001162E">
        <w:rPr>
          <w:rFonts w:hint="eastAsia"/>
        </w:rPr>
        <w:t>-1</w:t>
      </w:r>
      <w:r w:rsidRPr="00D12323">
        <w:rPr>
          <w:rFonts w:hint="eastAsia"/>
        </w:rPr>
        <w:t xml:space="preserve"> </w:t>
      </w:r>
      <w:r>
        <w:rPr>
          <w:rFonts w:hint="eastAsia"/>
        </w:rPr>
        <w:t xml:space="preserve"> </w:t>
      </w:r>
      <w:r>
        <w:rPr>
          <w:rFonts w:hint="eastAsia"/>
        </w:rPr>
        <w:t>直连账户余额流程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1B13FA61" w14:textId="77777777" w:rsidTr="002136C8">
        <w:trPr>
          <w:cantSplit/>
          <w:tblHeader/>
        </w:trPr>
        <w:tc>
          <w:tcPr>
            <w:tcW w:w="484" w:type="dxa"/>
            <w:shd w:val="clear" w:color="auto" w:fill="7C9BC1"/>
            <w:tcMar>
              <w:top w:w="58" w:type="dxa"/>
              <w:left w:w="58" w:type="dxa"/>
              <w:bottom w:w="58" w:type="dxa"/>
              <w:right w:w="58" w:type="dxa"/>
            </w:tcMar>
          </w:tcPr>
          <w:p w14:paraId="732320D0"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5AEC001"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C08A454"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2950CAC"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14132967" w14:textId="77777777" w:rsidTr="002136C8">
        <w:trPr>
          <w:cantSplit/>
          <w:trHeight w:val="483"/>
        </w:trPr>
        <w:tc>
          <w:tcPr>
            <w:tcW w:w="484" w:type="dxa"/>
            <w:shd w:val="clear" w:color="auto" w:fill="AECEE1"/>
            <w:tcMar>
              <w:top w:w="58" w:type="dxa"/>
              <w:left w:w="58" w:type="dxa"/>
              <w:bottom w:w="58" w:type="dxa"/>
              <w:right w:w="58" w:type="dxa"/>
            </w:tcMar>
            <w:vAlign w:val="center"/>
          </w:tcPr>
          <w:p w14:paraId="6879112F"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07952FE3"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获取直连账户余额</w:t>
            </w:r>
          </w:p>
        </w:tc>
        <w:tc>
          <w:tcPr>
            <w:tcW w:w="3827" w:type="dxa"/>
            <w:shd w:val="clear" w:color="auto" w:fill="E3EEF5"/>
            <w:tcMar>
              <w:top w:w="58" w:type="dxa"/>
              <w:left w:w="58" w:type="dxa"/>
              <w:bottom w:w="58" w:type="dxa"/>
              <w:right w:w="58" w:type="dxa"/>
            </w:tcMar>
            <w:vAlign w:val="center"/>
          </w:tcPr>
          <w:p w14:paraId="015ADBF4"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获取直连账户余额：</w:t>
            </w:r>
          </w:p>
          <w:p w14:paraId="15B4D3DE" w14:textId="77777777" w:rsidR="002136C8" w:rsidRPr="00D225F6"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1、在ATS</w:t>
            </w:r>
            <w:r w:rsidRPr="00D225F6">
              <w:rPr>
                <w:rFonts w:ascii="宋体" w:hAnsi="宋体" w:cs="宋体" w:hint="eastAsia"/>
                <w:color w:val="000000"/>
                <w:sz w:val="20"/>
                <w:lang w:eastAsia="zh-CN"/>
              </w:rPr>
              <w:t>【账户余额】的界面中，点击【即时查询】按钮。在弹出的界面中，输入查询条件后，点击【即时查询】后，就能通过银企直联查询到该账户的当前余额信息；</w:t>
            </w:r>
          </w:p>
          <w:p w14:paraId="5530B647" w14:textId="77777777" w:rsidR="002136C8" w:rsidRPr="00F41C79" w:rsidRDefault="002136C8" w:rsidP="002136C8">
            <w:pPr>
              <w:jc w:val="both"/>
              <w:rPr>
                <w:rFonts w:ascii="宋体" w:hAnsi="宋体" w:cs="宋体"/>
                <w:color w:val="000000"/>
                <w:sz w:val="20"/>
                <w:lang w:eastAsia="zh-CN"/>
              </w:rPr>
            </w:pPr>
            <w:r w:rsidRPr="00D225F6">
              <w:rPr>
                <w:rFonts w:ascii="宋体" w:hAnsi="宋体" w:cs="宋体" w:hint="eastAsia"/>
                <w:color w:val="000000"/>
                <w:sz w:val="20"/>
                <w:lang w:eastAsia="zh-CN"/>
              </w:rPr>
              <w:t>2、通过任务：【获取银行账户今日余额】来获取直联银行账户余额；</w:t>
            </w:r>
          </w:p>
        </w:tc>
        <w:tc>
          <w:tcPr>
            <w:tcW w:w="1560" w:type="dxa"/>
            <w:shd w:val="clear" w:color="auto" w:fill="E3EEF5"/>
            <w:tcMar>
              <w:top w:w="58" w:type="dxa"/>
              <w:left w:w="58" w:type="dxa"/>
              <w:bottom w:w="58" w:type="dxa"/>
              <w:right w:w="58" w:type="dxa"/>
            </w:tcMar>
            <w:vAlign w:val="center"/>
          </w:tcPr>
          <w:p w14:paraId="48CDA3D6" w14:textId="77777777" w:rsidR="002136C8" w:rsidRPr="00F41C79" w:rsidRDefault="002136C8" w:rsidP="002136C8">
            <w:pPr>
              <w:jc w:val="both"/>
              <w:rPr>
                <w:rFonts w:ascii="宋体" w:hAnsi="宋体" w:cs="宋体"/>
                <w:color w:val="000000"/>
                <w:sz w:val="20"/>
                <w:lang w:eastAsia="zh-CN"/>
              </w:rPr>
            </w:pPr>
          </w:p>
        </w:tc>
      </w:tr>
    </w:tbl>
    <w:p w14:paraId="3E281408" w14:textId="77777777" w:rsidR="002136C8" w:rsidRDefault="002136C8" w:rsidP="002136C8">
      <w:pPr>
        <w:rPr>
          <w:lang w:eastAsia="zh-CN"/>
        </w:rPr>
      </w:pPr>
    </w:p>
    <w:p w14:paraId="229558EA" w14:textId="0A0839B8"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.2</w:t>
      </w:r>
      <w:r w:rsidR="0001162E">
        <w:t>.3</w:t>
      </w:r>
      <w:r w:rsidR="0001162E">
        <w:rPr>
          <w:rFonts w:hint="eastAsia"/>
        </w:rPr>
        <w:t>-2</w:t>
      </w:r>
      <w:r>
        <w:rPr>
          <w:rFonts w:hint="eastAsia"/>
        </w:rPr>
        <w:t xml:space="preserve"> </w:t>
      </w:r>
      <w:r>
        <w:rPr>
          <w:rFonts w:hint="eastAsia"/>
        </w:rPr>
        <w:t>非直连账户</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3D4076A2" w14:textId="77777777" w:rsidTr="002136C8">
        <w:trPr>
          <w:cantSplit/>
          <w:tblHeader/>
        </w:trPr>
        <w:tc>
          <w:tcPr>
            <w:tcW w:w="484" w:type="dxa"/>
            <w:shd w:val="clear" w:color="auto" w:fill="7C9BC1"/>
            <w:tcMar>
              <w:top w:w="58" w:type="dxa"/>
              <w:left w:w="58" w:type="dxa"/>
              <w:bottom w:w="58" w:type="dxa"/>
              <w:right w:w="58" w:type="dxa"/>
            </w:tcMar>
          </w:tcPr>
          <w:p w14:paraId="5680D2F6"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72A0BEC"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3182D6F"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193C6DB"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611205BC" w14:textId="77777777" w:rsidTr="002136C8">
        <w:trPr>
          <w:cantSplit/>
          <w:trHeight w:val="483"/>
        </w:trPr>
        <w:tc>
          <w:tcPr>
            <w:tcW w:w="484" w:type="dxa"/>
            <w:shd w:val="clear" w:color="auto" w:fill="AECEE1"/>
            <w:tcMar>
              <w:top w:w="58" w:type="dxa"/>
              <w:left w:w="58" w:type="dxa"/>
              <w:bottom w:w="58" w:type="dxa"/>
              <w:right w:w="58" w:type="dxa"/>
            </w:tcMar>
            <w:vAlign w:val="center"/>
          </w:tcPr>
          <w:p w14:paraId="6D13EBBB"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30475EB1"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获取非直连账户余额</w:t>
            </w:r>
          </w:p>
        </w:tc>
        <w:tc>
          <w:tcPr>
            <w:tcW w:w="3827" w:type="dxa"/>
            <w:shd w:val="clear" w:color="auto" w:fill="E3EEF5"/>
            <w:tcMar>
              <w:top w:w="58" w:type="dxa"/>
              <w:left w:w="58" w:type="dxa"/>
              <w:bottom w:w="58" w:type="dxa"/>
              <w:right w:w="58" w:type="dxa"/>
            </w:tcMar>
            <w:vAlign w:val="center"/>
          </w:tcPr>
          <w:p w14:paraId="3D088C96" w14:textId="77777777" w:rsidR="002136C8" w:rsidRPr="00F41C79" w:rsidRDefault="002136C8" w:rsidP="002136C8">
            <w:pPr>
              <w:jc w:val="both"/>
              <w:rPr>
                <w:rFonts w:ascii="宋体" w:hAnsi="宋体" w:cs="宋体"/>
                <w:color w:val="000000"/>
                <w:sz w:val="20"/>
                <w:lang w:eastAsia="zh-CN"/>
              </w:rPr>
            </w:pPr>
            <w:r w:rsidRPr="00090999">
              <w:rPr>
                <w:rFonts w:ascii="宋体" w:hAnsi="宋体" w:cs="宋体" w:hint="eastAsia"/>
                <w:color w:val="000000"/>
                <w:sz w:val="20"/>
                <w:lang w:eastAsia="zh-CN"/>
              </w:rPr>
              <w:t>财务人员通过从网银上下载银行对账单，或通过邮件接收银行对账单，或直接去银行取得银行对账单，然后通过一定的规则将银行对账单导入到ATS系统中</w:t>
            </w:r>
            <w:r w:rsidRPr="00F41C79">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C0619A2" w14:textId="77777777" w:rsidR="002136C8" w:rsidRPr="00F41C79" w:rsidRDefault="002136C8" w:rsidP="002136C8">
            <w:pPr>
              <w:jc w:val="both"/>
              <w:rPr>
                <w:rFonts w:ascii="宋体" w:hAnsi="宋体" w:cs="宋体"/>
                <w:color w:val="000000"/>
                <w:sz w:val="20"/>
                <w:lang w:eastAsia="zh-CN"/>
              </w:rPr>
            </w:pPr>
          </w:p>
        </w:tc>
      </w:tr>
    </w:tbl>
    <w:p w14:paraId="0B72EBBF" w14:textId="77777777" w:rsidR="002136C8" w:rsidRPr="00672554" w:rsidRDefault="002136C8" w:rsidP="002136C8">
      <w:pPr>
        <w:rPr>
          <w:lang w:eastAsia="zh-CN"/>
        </w:rPr>
      </w:pPr>
    </w:p>
    <w:p w14:paraId="52CAA7D2"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39"/>
        <w:gridCol w:w="4678"/>
        <w:gridCol w:w="992"/>
      </w:tblGrid>
      <w:tr w:rsidR="002136C8" w:rsidRPr="00824556" w14:paraId="2F4EB3AE"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43950E49"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4851EF0B"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0A4C61C0" w14:textId="77777777" w:rsidR="002136C8" w:rsidRPr="00295FC7" w:rsidRDefault="002136C8" w:rsidP="002136C8">
            <w:pPr>
              <w:spacing w:before="100" w:beforeAutospacing="1" w:after="100" w:afterAutospacing="1"/>
              <w:jc w:val="center"/>
              <w:rPr>
                <w:rFonts w:ascii="微软雅黑" w:eastAsia="微软雅黑" w:hAnsi="微软雅黑" w:cs="宋体"/>
                <w:bCs/>
                <w:color w:val="000000"/>
                <w:sz w:val="18"/>
                <w:szCs w:val="18"/>
              </w:rPr>
            </w:pPr>
            <w:r w:rsidRPr="00295FC7">
              <w:rPr>
                <w:rFonts w:ascii="微软雅黑" w:eastAsia="微软雅黑" w:hAnsi="微软雅黑" w:cs="宋体" w:hint="eastAsia"/>
                <w:bCs/>
                <w:color w:val="000000"/>
                <w:sz w:val="18"/>
                <w:szCs w:val="18"/>
              </w:rPr>
              <w:t>是否必填</w:t>
            </w:r>
          </w:p>
        </w:tc>
      </w:tr>
      <w:tr w:rsidR="002136C8" w:rsidRPr="00824556" w14:paraId="5DCEAF5F"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FE52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9166222"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账户所在的组织</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ABF73EA"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04860CAF"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AC7C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D3EBEDC"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对应的银行</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B2CE625"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5127B6F9"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1572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3998B11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1CE4487"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0BEEBC1"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356AE"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441447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账户开户的银行</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6EBD7B5" w14:textId="77777777" w:rsidR="002136C8" w:rsidRPr="00A93FF8" w:rsidRDefault="002136C8" w:rsidP="002136C8">
            <w:pPr>
              <w:jc w:val="center"/>
              <w:rPr>
                <w:rFonts w:ascii="微软雅黑" w:eastAsia="微软雅黑" w:hAnsi="微软雅黑" w:cs="宋体"/>
                <w:b/>
                <w:bCs/>
                <w:color w:val="FF0000"/>
                <w:sz w:val="18"/>
                <w:szCs w:val="18"/>
              </w:rPr>
            </w:pPr>
            <w:r w:rsidRPr="00A93FF8">
              <w:rPr>
                <w:rFonts w:ascii="微软雅黑" w:eastAsia="微软雅黑" w:hAnsi="微软雅黑" w:cs="宋体" w:hint="eastAsia"/>
                <w:b/>
                <w:bCs/>
                <w:color w:val="FF0000"/>
                <w:sz w:val="18"/>
                <w:szCs w:val="18"/>
              </w:rPr>
              <w:t>×</w:t>
            </w:r>
          </w:p>
        </w:tc>
      </w:tr>
      <w:tr w:rsidR="002136C8" w:rsidRPr="00824556" w14:paraId="7E793093"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7435F"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F9081E1"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账户的币种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5D383EE"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1A4B5424"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985EB"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余额日期</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1A34E6E"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获取余额的最新日期</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104A56F"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53B56BD"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7A120"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当前余额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F1D1D5F" w14:textId="319F1435" w:rsidR="002136C8" w:rsidRPr="00A93FF8" w:rsidRDefault="002136C8" w:rsidP="002136C8">
            <w:pPr>
              <w:rPr>
                <w:rFonts w:ascii="微软雅黑" w:eastAsia="微软雅黑" w:hAnsi="微软雅黑" w:cs="宋体"/>
                <w:sz w:val="18"/>
                <w:szCs w:val="18"/>
                <w:lang w:eastAsia="zh-CN"/>
              </w:rPr>
            </w:pPr>
            <w:r w:rsidRPr="00A93FF8">
              <w:rPr>
                <w:rFonts w:ascii="微软雅黑" w:eastAsia="微软雅黑" w:hAnsi="微软雅黑" w:cs="宋体" w:hint="eastAsia"/>
                <w:sz w:val="18"/>
                <w:szCs w:val="18"/>
              </w:rPr>
              <w:t>当前的</w:t>
            </w:r>
            <w:r w:rsidR="00EC1E9F">
              <w:rPr>
                <w:rFonts w:ascii="微软雅黑" w:eastAsia="微软雅黑" w:hAnsi="微软雅黑" w:cs="宋体" w:hint="eastAsia"/>
                <w:sz w:val="18"/>
                <w:szCs w:val="18"/>
                <w:lang w:eastAsia="zh-CN"/>
              </w:rPr>
              <w:t>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AFC89B2"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4D8ED0F5"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7B9237"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银行可用余额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FA4FDB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银行的可用余额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7A5C54D"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5DC9D93E"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32F1D"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企业可用余额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E636777"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企业的可用余额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6852ADB"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6970DAB6"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FF684"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AC0FB5F"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878480C"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132FA9F6"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3569A"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最近交易日</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E9E2DA9" w14:textId="77777777" w:rsidR="002136C8" w:rsidRPr="00A93FF8" w:rsidRDefault="002136C8" w:rsidP="002136C8">
            <w:pPr>
              <w:rPr>
                <w:rFonts w:ascii="微软雅黑" w:eastAsia="微软雅黑" w:hAnsi="微软雅黑" w:cs="宋体"/>
                <w:sz w:val="18"/>
                <w:szCs w:val="18"/>
                <w:lang w:eastAsia="zh-CN"/>
              </w:rPr>
            </w:pPr>
            <w:r w:rsidRPr="00A93FF8">
              <w:rPr>
                <w:rFonts w:ascii="微软雅黑" w:eastAsia="微软雅黑" w:hAnsi="微软雅黑" w:cs="宋体" w:hint="eastAsia"/>
                <w:sz w:val="18"/>
                <w:szCs w:val="18"/>
                <w:lang w:eastAsia="zh-CN"/>
              </w:rPr>
              <w:t>最近一次交易对应的日期</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54A6C76"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2D4C62BD"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7F399"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来源</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E68F506"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数据来源的方式</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B8CA2C0"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216EBC6F" w14:textId="77777777" w:rsidTr="002136C8">
        <w:trPr>
          <w:trHeight w:val="43"/>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4AEF8"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留底说明</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56956C8"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留底说明信息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53305B4"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98BDC0C"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3FB356"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6CFA8E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辅助说明信息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78EBA3F" w14:textId="77777777" w:rsidR="002136C8" w:rsidRPr="00A93FF8" w:rsidRDefault="002136C8" w:rsidP="002136C8">
            <w:pPr>
              <w:jc w:val="center"/>
              <w:rPr>
                <w:rFonts w:ascii="微软雅黑" w:eastAsia="微软雅黑" w:hAnsi="微软雅黑" w:cs="宋体"/>
                <w:b/>
                <w:bCs/>
                <w:color w:val="FF0000"/>
                <w:sz w:val="18"/>
                <w:szCs w:val="18"/>
              </w:rPr>
            </w:pPr>
            <w:r w:rsidRPr="00A93FF8">
              <w:rPr>
                <w:rFonts w:ascii="微软雅黑" w:eastAsia="微软雅黑" w:hAnsi="微软雅黑" w:cs="宋体" w:hint="eastAsia"/>
                <w:b/>
                <w:bCs/>
                <w:color w:val="FF0000"/>
                <w:sz w:val="18"/>
                <w:szCs w:val="18"/>
              </w:rPr>
              <w:t>×</w:t>
            </w:r>
          </w:p>
        </w:tc>
      </w:tr>
    </w:tbl>
    <w:p w14:paraId="0585BE69" w14:textId="77777777" w:rsidR="002136C8" w:rsidRDefault="002136C8" w:rsidP="002136C8"/>
    <w:p w14:paraId="76E673F8"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01FBE948" w14:textId="61398535" w:rsidR="002136C8" w:rsidRPr="00D12323" w:rsidRDefault="002136C8" w:rsidP="002136C8">
      <w:pPr>
        <w:pStyle w:val="L-"/>
      </w:pPr>
      <w:r w:rsidRPr="00D12323">
        <w:rPr>
          <w:rFonts w:hint="eastAsia"/>
        </w:rPr>
        <w:t>图：</w:t>
      </w:r>
      <w:r>
        <w:rPr>
          <w:rFonts w:hint="eastAsia"/>
        </w:rPr>
        <w:t>3.4.</w:t>
      </w:r>
      <w:r w:rsidR="0001162E">
        <w:t>1.</w:t>
      </w:r>
      <w:r>
        <w:rPr>
          <w:rFonts w:hint="eastAsia"/>
        </w:rPr>
        <w:t>2.</w:t>
      </w:r>
      <w:r w:rsidR="0001162E">
        <w:t>5-</w:t>
      </w:r>
      <w:r w:rsidR="0001162E">
        <w:rPr>
          <w:rFonts w:hint="eastAsia"/>
        </w:rPr>
        <w:t>1</w:t>
      </w:r>
      <w:r w:rsidRPr="00D12323">
        <w:rPr>
          <w:rFonts w:hint="eastAsia"/>
        </w:rPr>
        <w:t xml:space="preserve"> </w:t>
      </w:r>
      <w:r>
        <w:rPr>
          <w:rFonts w:hint="eastAsia"/>
        </w:rPr>
        <w:t xml:space="preserve"> </w:t>
      </w:r>
      <w:r>
        <w:rPr>
          <w:rFonts w:hint="eastAsia"/>
        </w:rPr>
        <w:t>账户余额查看、操作页面</w:t>
      </w:r>
    </w:p>
    <w:p w14:paraId="3831301F" w14:textId="77777777" w:rsidR="002136C8" w:rsidRDefault="00E75EE2" w:rsidP="002136C8">
      <w:r>
        <w:rPr>
          <w:noProof/>
          <w:lang w:eastAsia="zh-CN" w:bidi="ar-SA"/>
        </w:rPr>
        <w:drawing>
          <wp:inline distT="0" distB="0" distL="0" distR="0" wp14:anchorId="6C149762" wp14:editId="6D008B8D">
            <wp:extent cx="5267325" cy="2838450"/>
            <wp:effectExtent l="0" t="0" r="9525" b="0"/>
            <wp:docPr id="6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20FDB3F" w14:textId="77777777" w:rsidR="002136C8" w:rsidRDefault="002136C8" w:rsidP="002136C8"/>
    <w:p w14:paraId="455AE364" w14:textId="6211DF3F"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2.</w:t>
      </w:r>
      <w:r w:rsidR="00B712AC">
        <w:t>5-</w:t>
      </w:r>
      <w:r w:rsidR="00B712AC">
        <w:rPr>
          <w:rFonts w:hint="eastAsia"/>
        </w:rPr>
        <w:t>2</w:t>
      </w:r>
      <w:r w:rsidRPr="00D12323">
        <w:rPr>
          <w:rFonts w:hint="eastAsia"/>
        </w:rPr>
        <w:t xml:space="preserve"> </w:t>
      </w:r>
      <w:r>
        <w:rPr>
          <w:rFonts w:hint="eastAsia"/>
        </w:rPr>
        <w:t xml:space="preserve"> </w:t>
      </w:r>
      <w:r>
        <w:rPr>
          <w:rFonts w:hint="eastAsia"/>
        </w:rPr>
        <w:t>账户余额新增页面</w:t>
      </w:r>
    </w:p>
    <w:p w14:paraId="4AD2558F" w14:textId="77777777" w:rsidR="002136C8" w:rsidRDefault="00E75EE2" w:rsidP="002136C8">
      <w:r>
        <w:rPr>
          <w:noProof/>
          <w:lang w:eastAsia="zh-CN" w:bidi="ar-SA"/>
        </w:rPr>
        <w:drawing>
          <wp:inline distT="0" distB="0" distL="0" distR="0" wp14:anchorId="48F6914A" wp14:editId="3630A178">
            <wp:extent cx="5276850" cy="2590800"/>
            <wp:effectExtent l="0" t="0" r="0" b="0"/>
            <wp:docPr id="6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2C0AB3DE" w14:textId="77777777" w:rsidR="00FF00BB" w:rsidRDefault="00FF00BB" w:rsidP="002136C8"/>
    <w:p w14:paraId="00CF3665" w14:textId="77777777" w:rsidR="002136C8" w:rsidRDefault="002136C8" w:rsidP="007E69D1">
      <w:pPr>
        <w:pStyle w:val="40"/>
        <w:numPr>
          <w:ilvl w:val="3"/>
          <w:numId w:val="2"/>
        </w:numPr>
        <w:rPr>
          <w:lang w:eastAsia="zh-CN"/>
        </w:rPr>
      </w:pPr>
      <w:r>
        <w:rPr>
          <w:rFonts w:hint="eastAsia"/>
          <w:lang w:eastAsia="zh-CN"/>
        </w:rPr>
        <w:t>账户明细</w:t>
      </w:r>
    </w:p>
    <w:p w14:paraId="28666C27" w14:textId="77777777" w:rsidR="002136C8" w:rsidRPr="002136C8" w:rsidRDefault="002136C8" w:rsidP="002136C8">
      <w:pPr>
        <w:pStyle w:val="aff6"/>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7C4FEC20"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21227E20" w14:textId="77777777" w:rsidR="002136C8" w:rsidRPr="00090999" w:rsidRDefault="002136C8" w:rsidP="002136C8">
      <w:pPr>
        <w:ind w:firstLine="420"/>
        <w:rPr>
          <w:rFonts w:ascii="宋体" w:hAnsi="宋体"/>
          <w:lang w:eastAsia="zh-CN"/>
        </w:rPr>
      </w:pPr>
      <w:r w:rsidRPr="00090999">
        <w:rPr>
          <w:rFonts w:ascii="宋体" w:hAnsi="宋体" w:hint="eastAsia"/>
          <w:lang w:eastAsia="zh-CN"/>
        </w:rPr>
        <w:t>银行账户的交易明细信息需要在资金管理系统中统一体现，可查看、导入和统计所有银行账户的明细信息，以便对资金账户的交易记录进行实时监控。</w:t>
      </w:r>
    </w:p>
    <w:p w14:paraId="434D6279" w14:textId="77777777" w:rsidR="002136C8" w:rsidRDefault="002136C8" w:rsidP="002136C8">
      <w:pPr>
        <w:ind w:firstLine="420"/>
        <w:rPr>
          <w:rFonts w:ascii="宋体" w:hAnsi="宋体"/>
          <w:lang w:eastAsia="zh-CN"/>
        </w:rPr>
      </w:pPr>
      <w:r w:rsidRPr="00090999">
        <w:rPr>
          <w:rFonts w:ascii="宋体" w:hAnsi="宋体" w:hint="eastAsia"/>
          <w:lang w:eastAsia="zh-CN"/>
        </w:rPr>
        <w:t>银行账户明细信息目前分为直联银行账户明细和非直联银行账户明细信息</w:t>
      </w:r>
      <w:r>
        <w:rPr>
          <w:rFonts w:ascii="宋体" w:hAnsi="宋体" w:hint="eastAsia"/>
          <w:lang w:eastAsia="zh-CN"/>
        </w:rPr>
        <w:t>。</w:t>
      </w:r>
    </w:p>
    <w:p w14:paraId="33E215D9" w14:textId="77777777" w:rsidR="004A7E42" w:rsidRDefault="004A7E42" w:rsidP="004A7E42">
      <w:pPr>
        <w:ind w:firstLine="420"/>
        <w:rPr>
          <w:rFonts w:ascii="宋体" w:hAnsi="宋体"/>
          <w:lang w:eastAsia="zh-CN"/>
        </w:rPr>
      </w:pPr>
      <w:r w:rsidRPr="009C6349">
        <w:rPr>
          <w:rFonts w:ascii="宋体" w:hAnsi="宋体" w:hint="eastAsia"/>
          <w:lang w:eastAsia="zh-CN"/>
        </w:rPr>
        <w:t>可以通过银行明细快速生成已支付的收付款单，实现便捷补单、以完成后续的交易核对、交易统计、交易记账等业务需求。</w:t>
      </w:r>
    </w:p>
    <w:p w14:paraId="036CFE7B" w14:textId="77777777" w:rsidR="004A7E42" w:rsidRDefault="004A7E42" w:rsidP="004A7E42">
      <w:pPr>
        <w:ind w:firstLine="420"/>
        <w:rPr>
          <w:rFonts w:ascii="宋体" w:hAnsi="宋体"/>
          <w:lang w:eastAsia="zh-CN"/>
        </w:rPr>
      </w:pPr>
    </w:p>
    <w:p w14:paraId="076B543B" w14:textId="77777777" w:rsidR="004A7E42" w:rsidRDefault="004A7E42" w:rsidP="004A7E42">
      <w:pPr>
        <w:ind w:firstLine="420"/>
        <w:rPr>
          <w:rFonts w:ascii="宋体" w:hAnsi="宋体"/>
          <w:lang w:eastAsia="zh-CN"/>
        </w:rPr>
      </w:pPr>
      <w:r>
        <w:rPr>
          <w:rFonts w:ascii="宋体" w:hAnsi="宋体" w:hint="eastAsia"/>
          <w:lang w:eastAsia="zh-CN"/>
        </w:rPr>
        <w:t>非直联明细可以删除或修改备注等信息。</w:t>
      </w:r>
    </w:p>
    <w:p w14:paraId="3B8B20F8" w14:textId="77777777" w:rsidR="004A7E42" w:rsidRDefault="004A7E42" w:rsidP="004A7E42">
      <w:pPr>
        <w:ind w:firstLine="420"/>
        <w:rPr>
          <w:rFonts w:ascii="宋体" w:hAnsi="宋体"/>
          <w:lang w:eastAsia="zh-CN"/>
        </w:rPr>
      </w:pPr>
    </w:p>
    <w:p w14:paraId="637C9326" w14:textId="77777777" w:rsidR="004A7E42" w:rsidRDefault="004A7E42" w:rsidP="004A7E42">
      <w:pPr>
        <w:rPr>
          <w:lang w:val="fr-CA" w:eastAsia="zh-CN"/>
        </w:rPr>
      </w:pPr>
      <w:r>
        <w:rPr>
          <w:rFonts w:hint="eastAsia"/>
          <w:lang w:val="fr-CA" w:eastAsia="zh-CN"/>
        </w:rPr>
        <w:t>菜单路径：账户管理</w:t>
      </w:r>
      <w:r>
        <w:rPr>
          <w:rFonts w:hint="eastAsia"/>
          <w:lang w:val="fr-CA" w:eastAsia="zh-CN"/>
        </w:rPr>
        <w:t>\</w:t>
      </w:r>
      <w:r>
        <w:rPr>
          <w:rFonts w:hint="eastAsia"/>
          <w:lang w:val="fr-CA" w:eastAsia="zh-CN"/>
        </w:rPr>
        <w:t>历史明细</w:t>
      </w:r>
    </w:p>
    <w:p w14:paraId="3D25F677" w14:textId="77777777" w:rsidR="004A7E42" w:rsidRDefault="004A7E42" w:rsidP="004A7E42">
      <w:pPr>
        <w:rPr>
          <w:rFonts w:ascii="宋体" w:hAnsi="宋体"/>
          <w:lang w:eastAsia="zh-CN"/>
        </w:rPr>
      </w:pPr>
    </w:p>
    <w:p w14:paraId="746D0F04" w14:textId="77777777" w:rsidR="004A7E42" w:rsidRDefault="004A7E42" w:rsidP="004A7E42">
      <w:pPr>
        <w:rPr>
          <w:lang w:eastAsia="zh-CN"/>
        </w:rPr>
      </w:pPr>
      <w:r>
        <w:rPr>
          <w:rFonts w:hint="eastAsia"/>
          <w:lang w:eastAsia="zh-CN"/>
        </w:rPr>
        <w:t>子功能说明：</w:t>
      </w:r>
    </w:p>
    <w:p w14:paraId="16E5F9DA"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新增：录入账户明细记录。限非直连账户。</w:t>
      </w:r>
    </w:p>
    <w:p w14:paraId="0FAEDB2B"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删除：删除账户明细记录。限非直连账户。</w:t>
      </w:r>
    </w:p>
    <w:p w14:paraId="421AB239"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即时查询：实时从直连银行获取T</w:t>
      </w:r>
      <w:r>
        <w:rPr>
          <w:rFonts w:ascii="宋体" w:hAnsi="宋体"/>
          <w:lang w:eastAsia="zh-CN"/>
        </w:rPr>
        <w:t>-1</w:t>
      </w:r>
      <w:r>
        <w:rPr>
          <w:rFonts w:ascii="宋体" w:hAnsi="宋体" w:hint="eastAsia"/>
          <w:lang w:eastAsia="zh-CN"/>
        </w:rPr>
        <w:t>日之前的历史明细。限直连账户。</w:t>
      </w:r>
    </w:p>
    <w:p w14:paraId="153417FD" w14:textId="77777777" w:rsidR="004A7E42" w:rsidRDefault="004A7E42" w:rsidP="004A7E42">
      <w:pPr>
        <w:ind w:firstLine="420"/>
        <w:rPr>
          <w:rFonts w:ascii="宋体" w:hAnsi="宋体"/>
          <w:lang w:eastAsia="zh-CN"/>
        </w:rPr>
      </w:pPr>
      <w:r>
        <w:rPr>
          <w:rFonts w:ascii="宋体" w:hAnsi="宋体" w:hint="eastAsia"/>
          <w:lang w:eastAsia="zh-CN"/>
        </w:rPr>
        <w:t>勾选期初未达：初始化余额调节表时勾选期初银行未达账项使用。</w:t>
      </w:r>
    </w:p>
    <w:p w14:paraId="0A89123D" w14:textId="77777777" w:rsidR="004A7E42" w:rsidRDefault="004A7E42" w:rsidP="004A7E42">
      <w:pPr>
        <w:ind w:firstLine="420"/>
        <w:rPr>
          <w:rFonts w:ascii="宋体" w:hAnsi="宋体"/>
          <w:lang w:eastAsia="zh-CN"/>
        </w:rPr>
      </w:pPr>
      <w:r>
        <w:rPr>
          <w:rFonts w:ascii="宋体" w:hAnsi="宋体" w:hint="eastAsia"/>
          <w:lang w:eastAsia="zh-CN"/>
        </w:rPr>
        <w:t>导入：通过标准格式模板导入非直连账户的历史明细。自动生成导入期间内的每日余额。</w:t>
      </w:r>
      <w:r w:rsidRPr="009D5FD8">
        <w:rPr>
          <w:rFonts w:ascii="宋体" w:hAnsi="宋体" w:hint="eastAsia"/>
          <w:lang w:eastAsia="zh-CN"/>
        </w:rPr>
        <w:t>导入检查机制：期初余额+-模板首行借贷发生=首行余额，期初余额+-借贷发生=尾行余额，汇总检查，导入错误可删除重新导入，已核对或已对账或已记账或已生成无法删除。导入重复判断字段交易日期+交易时间+交易金额+余额一致则不允许导入。</w:t>
      </w:r>
    </w:p>
    <w:p w14:paraId="478D7305" w14:textId="77777777" w:rsidR="004A7E42" w:rsidRDefault="004A7E42" w:rsidP="004A7E42">
      <w:pPr>
        <w:ind w:firstLine="420"/>
        <w:rPr>
          <w:rFonts w:ascii="宋体" w:hAnsi="宋体"/>
          <w:lang w:eastAsia="zh-CN"/>
        </w:rPr>
      </w:pPr>
    </w:p>
    <w:p w14:paraId="18825DE3" w14:textId="77777777" w:rsidR="004A7E42" w:rsidRDefault="004A7E42" w:rsidP="004A7E42">
      <w:pPr>
        <w:ind w:firstLine="420"/>
        <w:rPr>
          <w:rFonts w:ascii="宋体" w:hAnsi="宋体"/>
          <w:lang w:eastAsia="zh-CN"/>
        </w:rPr>
      </w:pPr>
      <w:r>
        <w:rPr>
          <w:rFonts w:ascii="宋体" w:hAnsi="宋体" w:hint="eastAsia"/>
          <w:lang w:eastAsia="zh-CN"/>
        </w:rPr>
        <w:t>票据号修改：支票核销银行明细时补全银行明细的票据号使用。</w:t>
      </w:r>
    </w:p>
    <w:p w14:paraId="5C58837D" w14:textId="77777777" w:rsidR="004A7E42" w:rsidRDefault="004A7E42" w:rsidP="004A7E42">
      <w:pPr>
        <w:ind w:firstLine="420"/>
        <w:rPr>
          <w:rFonts w:ascii="Arial" w:hAnsi="Arial" w:cs="Arial"/>
          <w:color w:val="333333"/>
          <w:shd w:val="clear" w:color="auto" w:fill="FFFFFF"/>
          <w:lang w:eastAsia="zh-CN"/>
        </w:rPr>
      </w:pPr>
      <w:r>
        <w:rPr>
          <w:rFonts w:ascii="宋体" w:hAnsi="宋体" w:hint="eastAsia"/>
          <w:lang w:eastAsia="zh-CN"/>
        </w:rPr>
        <w:t>生成交易单：限逐笔明细生成，可选择的交易类型通过交易类型标识“是否明细生成”区分。生成来源是银行明细的交易单默认已支付已审批已核对，核对状态、核对批号、核对人、核对时间等核对信息都已生成并更新明细和交易，无需再次核对，可以直接记账。已对账或已记账或已生成状态不允许生成。</w:t>
      </w:r>
      <w:r>
        <w:rPr>
          <w:rFonts w:ascii="Arial" w:hAnsi="Arial" w:cs="Arial"/>
          <w:color w:val="333333"/>
          <w:shd w:val="clear" w:color="auto" w:fill="FFFFFF"/>
          <w:lang w:eastAsia="zh-CN"/>
        </w:rPr>
        <w:t> </w:t>
      </w:r>
      <w:r>
        <w:rPr>
          <w:rFonts w:ascii="Arial" w:hAnsi="Arial" w:cs="Arial"/>
          <w:color w:val="333333"/>
          <w:shd w:val="clear" w:color="auto" w:fill="FFFFFF"/>
          <w:lang w:eastAsia="zh-CN"/>
        </w:rPr>
        <w:t>生成交易单时，若为付款，则生成付款核对状态为已核对的付款交易单；若为收款，则生成收款核对状态为已核对的收款交易单。</w:t>
      </w:r>
      <w:r>
        <w:rPr>
          <w:rFonts w:ascii="Arial" w:hAnsi="Arial" w:cs="Arial" w:hint="eastAsia"/>
          <w:color w:val="333333"/>
          <w:shd w:val="clear" w:color="auto" w:fill="FFFFFF"/>
          <w:lang w:eastAsia="zh-CN"/>
        </w:rPr>
        <w:t>生成内部转账交易时限制只能生成付款并更新付款核对信息。如果历史明细的对账码字段不为</w:t>
      </w:r>
      <w:r>
        <w:rPr>
          <w:rFonts w:ascii="Arial" w:hAnsi="Arial" w:cs="Arial" w:hint="eastAsia"/>
          <w:color w:val="333333"/>
          <w:shd w:val="clear" w:color="auto" w:fill="FFFFFF"/>
          <w:lang w:eastAsia="zh-CN"/>
        </w:rPr>
        <w:t>14</w:t>
      </w:r>
      <w:r>
        <w:rPr>
          <w:rFonts w:ascii="Arial" w:hAnsi="Arial" w:cs="Arial" w:hint="eastAsia"/>
          <w:color w:val="333333"/>
          <w:shd w:val="clear" w:color="auto" w:fill="FFFFFF"/>
          <w:lang w:eastAsia="zh-CN"/>
        </w:rPr>
        <w:t>位的数字格式，则生成一个新的对账码更新明细和交易。</w:t>
      </w:r>
    </w:p>
    <w:p w14:paraId="4AB92AD3" w14:textId="77777777" w:rsidR="004A7E42" w:rsidRDefault="004A7E42" w:rsidP="004A7E42">
      <w:pPr>
        <w:ind w:firstLine="420"/>
        <w:rPr>
          <w:rFonts w:ascii="宋体" w:hAnsi="宋体"/>
          <w:lang w:eastAsia="zh-CN"/>
        </w:rPr>
      </w:pPr>
    </w:p>
    <w:p w14:paraId="30732500" w14:textId="77777777" w:rsidR="004A7E42" w:rsidRDefault="004A7E42" w:rsidP="004A7E42">
      <w:pPr>
        <w:ind w:firstLine="420"/>
        <w:rPr>
          <w:rFonts w:ascii="宋体" w:hAnsi="宋体"/>
          <w:lang w:eastAsia="zh-CN"/>
        </w:rPr>
      </w:pPr>
      <w:r>
        <w:rPr>
          <w:rFonts w:ascii="宋体" w:hAnsi="宋体" w:hint="eastAsia"/>
          <w:lang w:eastAsia="zh-CN"/>
        </w:rPr>
        <w:t>回单查看：查看银行明细关联的电子回单。需直连渠道支持，目前仅支持工行、招行。</w:t>
      </w:r>
    </w:p>
    <w:p w14:paraId="02DEAEBC" w14:textId="635AF4DC" w:rsidR="004A7E42" w:rsidRDefault="004A7E42" w:rsidP="002136C8">
      <w:pPr>
        <w:ind w:firstLine="420"/>
        <w:rPr>
          <w:rFonts w:ascii="宋体" w:hAnsi="宋体"/>
          <w:lang w:eastAsia="zh-CN"/>
        </w:rPr>
      </w:pPr>
      <w:commentRangeStart w:id="135"/>
      <w:r>
        <w:rPr>
          <w:rFonts w:ascii="宋体" w:hAnsi="宋体" w:hint="eastAsia"/>
          <w:lang w:eastAsia="zh-CN"/>
        </w:rPr>
        <w:t>需求描述</w:t>
      </w:r>
      <w:commentRangeEnd w:id="135"/>
      <w:r w:rsidR="001A54E5">
        <w:rPr>
          <w:rStyle w:val="af4"/>
          <w:rFonts w:ascii="Times New Roman" w:hAnsi="Times New Roman"/>
          <w:kern w:val="2"/>
        </w:rPr>
        <w:commentReference w:id="135"/>
      </w:r>
      <w:r>
        <w:rPr>
          <w:rFonts w:ascii="宋体" w:hAnsi="宋体" w:hint="eastAsia"/>
          <w:lang w:eastAsia="zh-CN"/>
        </w:rPr>
        <w:t>：</w:t>
      </w:r>
    </w:p>
    <w:p w14:paraId="41DC5620" w14:textId="4E67801C" w:rsidR="004A7E42" w:rsidRDefault="004A7E42" w:rsidP="004A7E42">
      <w:pPr>
        <w:ind w:firstLine="420"/>
        <w:rPr>
          <w:rFonts w:ascii="Arial" w:hAnsi="Arial" w:cs="Arial"/>
          <w:color w:val="333333"/>
          <w:shd w:val="clear" w:color="auto" w:fill="FFFFFF"/>
          <w:lang w:eastAsia="zh-CN"/>
        </w:rPr>
      </w:pPr>
      <w:r>
        <w:rPr>
          <w:rFonts w:ascii="宋体" w:hAnsi="宋体" w:hint="eastAsia"/>
          <w:lang w:eastAsia="zh-CN"/>
        </w:rPr>
        <w:t>线下交易，零星交易通过银行明细生成交易单：可批量勾选多笔明细生成同一类资金交易。生成来源是银行明细的交易单默认未支付未审批未核对，</w:t>
      </w:r>
      <w:r w:rsidR="00EA2A5F">
        <w:rPr>
          <w:rFonts w:ascii="Arial" w:hAnsi="Arial" w:cs="Arial"/>
          <w:color w:val="333333"/>
          <w:shd w:val="clear" w:color="auto" w:fill="FFFFFF"/>
          <w:lang w:eastAsia="zh-CN"/>
        </w:rPr>
        <w:t>需要进行送审，通过人工审批，人工确认支付状态，确认完成后自动生成对账码，并回写银行明细。</w:t>
      </w:r>
    </w:p>
    <w:p w14:paraId="3989744F" w14:textId="41A2F673" w:rsidR="00CB0C0E" w:rsidRDefault="00CB0C0E" w:rsidP="004A7E42">
      <w:pPr>
        <w:ind w:firstLine="420"/>
        <w:rPr>
          <w:rFonts w:ascii="Arial" w:hAnsi="Arial" w:cs="Arial"/>
          <w:color w:val="333333"/>
          <w:shd w:val="clear" w:color="auto" w:fill="FFFFFF"/>
          <w:lang w:eastAsia="zh-CN"/>
        </w:rPr>
      </w:pPr>
      <w:r>
        <w:rPr>
          <w:rFonts w:ascii="Arial" w:hAnsi="Arial" w:cs="Arial"/>
          <w:color w:val="333333"/>
          <w:shd w:val="clear" w:color="auto" w:fill="FFFFFF"/>
          <w:lang w:eastAsia="zh-CN"/>
        </w:rPr>
        <w:t>银行明细与流水关联关系</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通过自动任务根据交易时间</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金额</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账号</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户名</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对方户名</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账号信息进行关联</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检测出对应的数据信息打上核对批号</w:t>
      </w:r>
      <w:r>
        <w:rPr>
          <w:rFonts w:ascii="Arial" w:hAnsi="Arial" w:cs="Arial" w:hint="eastAsia"/>
          <w:color w:val="333333"/>
          <w:shd w:val="clear" w:color="auto" w:fill="FFFFFF"/>
          <w:lang w:eastAsia="zh-CN"/>
        </w:rPr>
        <w:t>。</w:t>
      </w:r>
    </w:p>
    <w:p w14:paraId="2EEAEC95" w14:textId="4B73D3DD" w:rsidR="00DB46F1" w:rsidRDefault="00DB46F1" w:rsidP="004A7E42">
      <w:pPr>
        <w:ind w:firstLine="420"/>
        <w:rPr>
          <w:rFonts w:ascii="Arial" w:hAnsi="Arial" w:cs="Arial"/>
          <w:color w:val="333333"/>
          <w:shd w:val="clear" w:color="auto" w:fill="FFFFFF"/>
          <w:lang w:eastAsia="zh-CN"/>
        </w:rPr>
      </w:pPr>
      <w:r>
        <w:rPr>
          <w:rFonts w:ascii="Arial" w:hAnsi="Arial" w:cs="Arial" w:hint="eastAsia"/>
          <w:color w:val="333333"/>
          <w:shd w:val="clear" w:color="auto" w:fill="FFFFFF"/>
          <w:lang w:eastAsia="zh-CN"/>
        </w:rPr>
        <w:t>资金系统银行明细需要同步给融汇通，由融汇通进行对账，对账完成后生成对账文件，由收付费系统去获取，资金系统传给融汇通的唯一流水号（</w:t>
      </w:r>
      <w:r>
        <w:rPr>
          <w:rFonts w:ascii="Arial" w:hAnsi="Arial" w:cs="Arial" w:hint="eastAsia"/>
          <w:color w:val="333333"/>
          <w:shd w:val="clear" w:color="auto" w:fill="FFFFFF"/>
          <w:lang w:eastAsia="zh-CN"/>
        </w:rPr>
        <w:t>URID</w:t>
      </w:r>
      <w:r>
        <w:rPr>
          <w:rFonts w:ascii="Arial" w:hAnsi="Arial" w:cs="Arial" w:hint="eastAsia"/>
          <w:color w:val="333333"/>
          <w:shd w:val="clear" w:color="auto" w:fill="FFFFFF"/>
          <w:lang w:eastAsia="zh-CN"/>
        </w:rPr>
        <w:t>）和传给收付费的唯一流水号（</w:t>
      </w:r>
      <w:r>
        <w:rPr>
          <w:rFonts w:ascii="Arial" w:hAnsi="Arial" w:cs="Arial" w:hint="eastAsia"/>
          <w:color w:val="333333"/>
          <w:shd w:val="clear" w:color="auto" w:fill="FFFFFF"/>
          <w:lang w:eastAsia="zh-CN"/>
        </w:rPr>
        <w:t>URID</w:t>
      </w:r>
      <w:r>
        <w:rPr>
          <w:rFonts w:ascii="Arial" w:hAnsi="Arial" w:cs="Arial" w:hint="eastAsia"/>
          <w:color w:val="333333"/>
          <w:shd w:val="clear" w:color="auto" w:fill="FFFFFF"/>
          <w:lang w:eastAsia="zh-CN"/>
        </w:rPr>
        <w:t>）要一致，保证收付费系统能从融汇通获取到对应的唯一流水号进行系统的自动对账。</w:t>
      </w:r>
    </w:p>
    <w:p w14:paraId="337099F4" w14:textId="77777777" w:rsidR="004A7E42" w:rsidRPr="004A7E42" w:rsidRDefault="004A7E42" w:rsidP="002136C8">
      <w:pPr>
        <w:ind w:firstLine="420"/>
        <w:rPr>
          <w:rFonts w:ascii="宋体" w:hAnsi="宋体"/>
          <w:lang w:eastAsia="zh-CN"/>
        </w:rPr>
      </w:pPr>
    </w:p>
    <w:p w14:paraId="0AC7956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25BC256E" w14:textId="25CACC52" w:rsidR="002136C8" w:rsidRPr="00D12323" w:rsidRDefault="002136C8" w:rsidP="002136C8">
      <w:pPr>
        <w:pStyle w:val="L-"/>
      </w:pPr>
      <w:r w:rsidRPr="00D12323">
        <w:rPr>
          <w:rFonts w:hint="eastAsia"/>
        </w:rPr>
        <w:t>图：</w:t>
      </w:r>
      <w:r>
        <w:rPr>
          <w:rFonts w:hint="eastAsia"/>
        </w:rPr>
        <w:t>3.4.</w:t>
      </w:r>
      <w:r w:rsidR="00B712AC">
        <w:t>1</w:t>
      </w:r>
      <w:r>
        <w:rPr>
          <w:rFonts w:hint="eastAsia"/>
        </w:rPr>
        <w:t>.3</w:t>
      </w:r>
      <w:r w:rsidR="00B712AC">
        <w:t>.2</w:t>
      </w:r>
      <w:r w:rsidRPr="00D12323">
        <w:rPr>
          <w:rFonts w:hint="eastAsia"/>
        </w:rPr>
        <w:t xml:space="preserve">-1 </w:t>
      </w:r>
      <w:r>
        <w:rPr>
          <w:rFonts w:hint="eastAsia"/>
        </w:rPr>
        <w:t xml:space="preserve"> </w:t>
      </w:r>
      <w:r>
        <w:rPr>
          <w:rFonts w:hint="eastAsia"/>
        </w:rPr>
        <w:t>直连账户</w:t>
      </w:r>
      <w:r>
        <w:rPr>
          <w:rFonts w:ascii="宋体" w:cs="宋体" w:hint="eastAsia"/>
          <w:color w:val="000000"/>
          <w:szCs w:val="22"/>
        </w:rPr>
        <w:t>流程图</w:t>
      </w:r>
    </w:p>
    <w:p w14:paraId="3DF4B498" w14:textId="77777777" w:rsidR="002136C8" w:rsidRDefault="002136C8" w:rsidP="002136C8">
      <w:r>
        <w:object w:dxaOrig="10449" w:dyaOrig="8040" w14:anchorId="02AF4D6B">
          <v:shape id="_x0000_i1029" type="#_x0000_t75" style="width:454pt;height:344.65pt" o:ole="">
            <v:imagedata r:id="rId71" o:title=""/>
          </v:shape>
          <o:OLEObject Type="Embed" ProgID="Visio.Drawing.11" ShapeID="_x0000_i1029" DrawAspect="Content" ObjectID="_1616598426" r:id="rId72"/>
        </w:object>
      </w:r>
    </w:p>
    <w:p w14:paraId="6FC0F791" w14:textId="0639272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.3</w:t>
      </w:r>
      <w:r w:rsidR="00B712AC">
        <w:t>.2</w:t>
      </w:r>
      <w:r w:rsidR="00B712AC">
        <w:rPr>
          <w:rFonts w:hint="eastAsia"/>
        </w:rPr>
        <w:t>-2</w:t>
      </w:r>
      <w:r w:rsidRPr="00D12323">
        <w:rPr>
          <w:rFonts w:hint="eastAsia"/>
        </w:rPr>
        <w:t xml:space="preserve"> </w:t>
      </w:r>
      <w:r>
        <w:rPr>
          <w:rFonts w:hint="eastAsia"/>
        </w:rPr>
        <w:t xml:space="preserve"> </w:t>
      </w:r>
      <w:r>
        <w:rPr>
          <w:rFonts w:hint="eastAsia"/>
        </w:rPr>
        <w:t>非连账户</w:t>
      </w:r>
      <w:r>
        <w:rPr>
          <w:rFonts w:ascii="宋体" w:cs="宋体" w:hint="eastAsia"/>
          <w:color w:val="000000"/>
          <w:szCs w:val="22"/>
        </w:rPr>
        <w:t>流程图</w:t>
      </w:r>
    </w:p>
    <w:p w14:paraId="58E67966" w14:textId="77777777" w:rsidR="002136C8" w:rsidRDefault="002136C8" w:rsidP="002136C8">
      <w:r>
        <w:object w:dxaOrig="9045" w:dyaOrig="5745" w14:anchorId="1A39A6AA">
          <v:shape id="_x0000_i1030" type="#_x0000_t75" style="width:453.35pt;height:4in" o:ole="">
            <v:imagedata r:id="rId73" o:title=""/>
          </v:shape>
          <o:OLEObject Type="Embed" ProgID="Visio.Drawing.11" ShapeID="_x0000_i1030" DrawAspect="Content" ObjectID="_1616598427" r:id="rId74"/>
        </w:object>
      </w:r>
    </w:p>
    <w:p w14:paraId="1CCC247C"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5EA06823" w14:textId="3CABD82C" w:rsidR="002136C8" w:rsidRPr="00D12323" w:rsidRDefault="002136C8" w:rsidP="002136C8">
      <w:pPr>
        <w:pStyle w:val="L-"/>
      </w:pPr>
      <w:r>
        <w:rPr>
          <w:rFonts w:hint="eastAsia"/>
        </w:rPr>
        <w:t>说明</w:t>
      </w:r>
      <w:r w:rsidRPr="00D12323">
        <w:rPr>
          <w:rFonts w:hint="eastAsia"/>
        </w:rPr>
        <w:t>：</w:t>
      </w:r>
      <w:r>
        <w:rPr>
          <w:rFonts w:hint="eastAsia"/>
        </w:rPr>
        <w:t>3.4.</w:t>
      </w:r>
      <w:r w:rsidR="00B712AC">
        <w:t>1</w:t>
      </w:r>
      <w:r>
        <w:rPr>
          <w:rFonts w:hint="eastAsia"/>
        </w:rPr>
        <w:t>.3</w:t>
      </w:r>
      <w:r w:rsidR="00B712AC">
        <w:t>.3</w:t>
      </w:r>
      <w:r w:rsidRPr="00D12323">
        <w:rPr>
          <w:rFonts w:hint="eastAsia"/>
        </w:rPr>
        <w:t>-</w:t>
      </w:r>
      <w:r w:rsidR="00B712AC">
        <w:t>1</w:t>
      </w:r>
      <w:r w:rsidRPr="00D12323">
        <w:rPr>
          <w:rFonts w:hint="eastAsia"/>
        </w:rPr>
        <w:t xml:space="preserve"> </w:t>
      </w:r>
      <w:r>
        <w:rPr>
          <w:rFonts w:hint="eastAsia"/>
        </w:rPr>
        <w:t xml:space="preserve"> </w:t>
      </w:r>
      <w:r>
        <w:rPr>
          <w:rFonts w:hint="eastAsia"/>
        </w:rPr>
        <w:t>直连账户明细流程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7AC5676D" w14:textId="77777777" w:rsidTr="002136C8">
        <w:trPr>
          <w:cantSplit/>
          <w:tblHeader/>
        </w:trPr>
        <w:tc>
          <w:tcPr>
            <w:tcW w:w="484" w:type="dxa"/>
            <w:shd w:val="clear" w:color="auto" w:fill="7C9BC1"/>
            <w:tcMar>
              <w:top w:w="58" w:type="dxa"/>
              <w:left w:w="58" w:type="dxa"/>
              <w:bottom w:w="58" w:type="dxa"/>
              <w:right w:w="58" w:type="dxa"/>
            </w:tcMar>
          </w:tcPr>
          <w:p w14:paraId="4AC7DE4E"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0A83D23"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013E49A6"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D9C285D"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27D95BDA" w14:textId="77777777" w:rsidTr="002136C8">
        <w:trPr>
          <w:cantSplit/>
          <w:trHeight w:val="483"/>
        </w:trPr>
        <w:tc>
          <w:tcPr>
            <w:tcW w:w="484" w:type="dxa"/>
            <w:shd w:val="clear" w:color="auto" w:fill="AECEE1"/>
            <w:tcMar>
              <w:top w:w="58" w:type="dxa"/>
              <w:left w:w="58" w:type="dxa"/>
              <w:bottom w:w="58" w:type="dxa"/>
              <w:right w:w="58" w:type="dxa"/>
            </w:tcMar>
            <w:vAlign w:val="center"/>
          </w:tcPr>
          <w:p w14:paraId="021DBEA2"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A26EE0B"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获取直连账户明细</w:t>
            </w:r>
          </w:p>
        </w:tc>
        <w:tc>
          <w:tcPr>
            <w:tcW w:w="3827" w:type="dxa"/>
            <w:shd w:val="clear" w:color="auto" w:fill="E3EEF5"/>
            <w:tcMar>
              <w:top w:w="58" w:type="dxa"/>
              <w:left w:w="58" w:type="dxa"/>
              <w:bottom w:w="58" w:type="dxa"/>
              <w:right w:w="58" w:type="dxa"/>
            </w:tcMar>
            <w:vAlign w:val="center"/>
          </w:tcPr>
          <w:p w14:paraId="528707BF"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获取直连账户明细：</w:t>
            </w:r>
          </w:p>
          <w:p w14:paraId="2140FC83" w14:textId="77777777" w:rsidR="002136C8" w:rsidRPr="00D225F6"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1、在ATS</w:t>
            </w:r>
            <w:r w:rsidRPr="00D225F6">
              <w:rPr>
                <w:rFonts w:ascii="宋体" w:hAnsi="宋体" w:cs="宋体" w:hint="eastAsia"/>
                <w:color w:val="000000"/>
                <w:sz w:val="20"/>
                <w:lang w:eastAsia="zh-CN"/>
              </w:rPr>
              <w:t>【账户</w:t>
            </w:r>
            <w:r>
              <w:rPr>
                <w:rFonts w:ascii="宋体" w:hAnsi="宋体" w:cs="宋体" w:hint="eastAsia"/>
                <w:color w:val="000000"/>
                <w:sz w:val="20"/>
                <w:lang w:eastAsia="zh-CN"/>
              </w:rPr>
              <w:t>明细</w:t>
            </w:r>
            <w:r w:rsidRPr="00D225F6">
              <w:rPr>
                <w:rFonts w:ascii="宋体" w:hAnsi="宋体" w:cs="宋体" w:hint="eastAsia"/>
                <w:color w:val="000000"/>
                <w:sz w:val="20"/>
                <w:lang w:eastAsia="zh-CN"/>
              </w:rPr>
              <w:t>】的界面中，点击【即时查询】按钮。在弹出的界面中，输入查</w:t>
            </w:r>
            <w:r>
              <w:rPr>
                <w:rFonts w:ascii="宋体" w:hAnsi="宋体" w:cs="宋体" w:hint="eastAsia"/>
                <w:color w:val="000000"/>
                <w:sz w:val="20"/>
                <w:lang w:eastAsia="zh-CN"/>
              </w:rPr>
              <w:t>询条件后，点击【即时查询】后，就能通过银企直联查询到该账户的明细</w:t>
            </w:r>
            <w:r w:rsidRPr="00D225F6">
              <w:rPr>
                <w:rFonts w:ascii="宋体" w:hAnsi="宋体" w:cs="宋体" w:hint="eastAsia"/>
                <w:color w:val="000000"/>
                <w:sz w:val="20"/>
                <w:lang w:eastAsia="zh-CN"/>
              </w:rPr>
              <w:t>信息；</w:t>
            </w:r>
          </w:p>
          <w:p w14:paraId="5523E410" w14:textId="77777777" w:rsidR="002136C8" w:rsidRPr="00F41C79" w:rsidRDefault="002136C8" w:rsidP="002136C8">
            <w:pPr>
              <w:jc w:val="both"/>
              <w:rPr>
                <w:rFonts w:ascii="宋体" w:hAnsi="宋体" w:cs="宋体"/>
                <w:color w:val="000000"/>
                <w:sz w:val="20"/>
                <w:lang w:eastAsia="zh-CN"/>
              </w:rPr>
            </w:pPr>
            <w:r w:rsidRPr="00D225F6">
              <w:rPr>
                <w:rFonts w:ascii="宋体" w:hAnsi="宋体" w:cs="宋体" w:hint="eastAsia"/>
                <w:color w:val="000000"/>
                <w:sz w:val="20"/>
                <w:lang w:eastAsia="zh-CN"/>
              </w:rPr>
              <w:t>2、通过任务：【获取银行账户</w:t>
            </w:r>
            <w:r>
              <w:rPr>
                <w:rFonts w:ascii="宋体" w:hAnsi="宋体" w:cs="宋体" w:hint="eastAsia"/>
                <w:color w:val="000000"/>
                <w:sz w:val="20"/>
                <w:lang w:eastAsia="zh-CN"/>
              </w:rPr>
              <w:t>历史明细</w:t>
            </w:r>
            <w:r w:rsidRPr="00D225F6">
              <w:rPr>
                <w:rFonts w:ascii="宋体" w:hAnsi="宋体" w:cs="宋体" w:hint="eastAsia"/>
                <w:color w:val="000000"/>
                <w:sz w:val="20"/>
                <w:lang w:eastAsia="zh-CN"/>
              </w:rPr>
              <w:t>】来获取直联银行</w:t>
            </w:r>
            <w:r>
              <w:rPr>
                <w:rFonts w:ascii="宋体" w:hAnsi="宋体" w:cs="宋体" w:hint="eastAsia"/>
                <w:color w:val="000000"/>
                <w:sz w:val="20"/>
                <w:lang w:eastAsia="zh-CN"/>
              </w:rPr>
              <w:t>账户明细</w:t>
            </w:r>
            <w:r w:rsidRPr="00D225F6">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CF115AC" w14:textId="77777777" w:rsidR="002136C8" w:rsidRPr="00F41C79" w:rsidRDefault="002136C8" w:rsidP="002136C8">
            <w:pPr>
              <w:jc w:val="both"/>
              <w:rPr>
                <w:rFonts w:ascii="宋体" w:hAnsi="宋体" w:cs="宋体"/>
                <w:color w:val="000000"/>
                <w:sz w:val="20"/>
                <w:lang w:eastAsia="zh-CN"/>
              </w:rPr>
            </w:pPr>
          </w:p>
        </w:tc>
      </w:tr>
    </w:tbl>
    <w:p w14:paraId="58A5710B" w14:textId="77777777" w:rsidR="002136C8" w:rsidRDefault="002136C8" w:rsidP="002136C8">
      <w:pPr>
        <w:rPr>
          <w:lang w:eastAsia="zh-CN"/>
        </w:rPr>
      </w:pPr>
    </w:p>
    <w:p w14:paraId="5DEE8B56" w14:textId="79A47DAD" w:rsidR="002136C8" w:rsidRPr="00D12323" w:rsidRDefault="002136C8" w:rsidP="002136C8">
      <w:pPr>
        <w:pStyle w:val="L-"/>
      </w:pPr>
      <w:r>
        <w:rPr>
          <w:rFonts w:hint="eastAsia"/>
        </w:rPr>
        <w:t>说明</w:t>
      </w:r>
      <w:r w:rsidRPr="00D12323">
        <w:rPr>
          <w:rFonts w:hint="eastAsia"/>
        </w:rPr>
        <w:t>：</w:t>
      </w:r>
      <w:r w:rsidR="00B712AC">
        <w:rPr>
          <w:rFonts w:hint="eastAsia"/>
        </w:rPr>
        <w:t>3.4.</w:t>
      </w:r>
      <w:r w:rsidR="00B712AC">
        <w:t>1</w:t>
      </w:r>
      <w:r w:rsidR="00B712AC">
        <w:rPr>
          <w:rFonts w:hint="eastAsia"/>
        </w:rPr>
        <w:t>.3</w:t>
      </w:r>
      <w:r w:rsidR="00B712AC">
        <w:t>.3</w:t>
      </w:r>
      <w:r w:rsidR="00B712AC" w:rsidRPr="00D12323">
        <w:rPr>
          <w:rFonts w:hint="eastAsia"/>
        </w:rPr>
        <w:t>-</w:t>
      </w:r>
      <w:r w:rsidR="00B712AC">
        <w:t>2</w:t>
      </w:r>
      <w:r w:rsidRPr="00D12323">
        <w:rPr>
          <w:rFonts w:hint="eastAsia"/>
        </w:rPr>
        <w:t xml:space="preserve"> </w:t>
      </w:r>
      <w:r>
        <w:rPr>
          <w:rFonts w:hint="eastAsia"/>
        </w:rPr>
        <w:t xml:space="preserve"> </w:t>
      </w:r>
      <w:r>
        <w:rPr>
          <w:rFonts w:hint="eastAsia"/>
        </w:rPr>
        <w:t>非直连账户</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6A1844FE" w14:textId="77777777" w:rsidTr="002136C8">
        <w:trPr>
          <w:cantSplit/>
          <w:tblHeader/>
        </w:trPr>
        <w:tc>
          <w:tcPr>
            <w:tcW w:w="484" w:type="dxa"/>
            <w:shd w:val="clear" w:color="auto" w:fill="7C9BC1"/>
            <w:tcMar>
              <w:top w:w="58" w:type="dxa"/>
              <w:left w:w="58" w:type="dxa"/>
              <w:bottom w:w="58" w:type="dxa"/>
              <w:right w:w="58" w:type="dxa"/>
            </w:tcMar>
          </w:tcPr>
          <w:p w14:paraId="23644201"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844D915"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448E7B9"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BEE9007"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5C3A1C5B" w14:textId="77777777" w:rsidTr="002136C8">
        <w:trPr>
          <w:cantSplit/>
          <w:trHeight w:val="483"/>
        </w:trPr>
        <w:tc>
          <w:tcPr>
            <w:tcW w:w="484" w:type="dxa"/>
            <w:shd w:val="clear" w:color="auto" w:fill="AECEE1"/>
            <w:tcMar>
              <w:top w:w="58" w:type="dxa"/>
              <w:left w:w="58" w:type="dxa"/>
              <w:bottom w:w="58" w:type="dxa"/>
              <w:right w:w="58" w:type="dxa"/>
            </w:tcMar>
            <w:vAlign w:val="center"/>
          </w:tcPr>
          <w:p w14:paraId="401BA60E"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FBE427F"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获取非直连账户明细</w:t>
            </w:r>
          </w:p>
        </w:tc>
        <w:tc>
          <w:tcPr>
            <w:tcW w:w="3827" w:type="dxa"/>
            <w:shd w:val="clear" w:color="auto" w:fill="E3EEF5"/>
            <w:tcMar>
              <w:top w:w="58" w:type="dxa"/>
              <w:left w:w="58" w:type="dxa"/>
              <w:bottom w:w="58" w:type="dxa"/>
              <w:right w:w="58" w:type="dxa"/>
            </w:tcMar>
            <w:vAlign w:val="center"/>
          </w:tcPr>
          <w:p w14:paraId="0BA7AB33" w14:textId="77777777" w:rsidR="002136C8" w:rsidRDefault="002136C8" w:rsidP="002136C8">
            <w:pPr>
              <w:jc w:val="both"/>
              <w:rPr>
                <w:rFonts w:ascii="宋体" w:hAnsi="宋体" w:cs="宋体"/>
                <w:color w:val="000000"/>
                <w:sz w:val="20"/>
                <w:lang w:eastAsia="zh-CN"/>
              </w:rPr>
            </w:pPr>
            <w:r w:rsidRPr="00090999">
              <w:rPr>
                <w:rFonts w:ascii="宋体" w:hAnsi="宋体" w:cs="宋体" w:hint="eastAsia"/>
                <w:color w:val="000000"/>
                <w:sz w:val="20"/>
                <w:lang w:eastAsia="zh-CN"/>
              </w:rPr>
              <w:t>财务人员通过从网银上下载银行对账单，或通过邮件接收银行对账单，或直接去银行取得银行对账单，然后通过一定的规则将银行对账单导入到ATS系统中</w:t>
            </w:r>
            <w:r w:rsidRPr="00F41C79">
              <w:rPr>
                <w:rFonts w:ascii="宋体" w:hAnsi="宋体" w:cs="宋体" w:hint="eastAsia"/>
                <w:color w:val="000000"/>
                <w:sz w:val="20"/>
                <w:lang w:eastAsia="zh-CN"/>
              </w:rPr>
              <w:t>。</w:t>
            </w:r>
          </w:p>
          <w:p w14:paraId="4109F30E" w14:textId="78A1334D" w:rsidR="00F43747" w:rsidRPr="00F41C79" w:rsidRDefault="00F43747" w:rsidP="002136C8">
            <w:pPr>
              <w:jc w:val="both"/>
              <w:rPr>
                <w:rFonts w:ascii="宋体" w:hAnsi="宋体" w:cs="宋体"/>
                <w:color w:val="000000"/>
                <w:sz w:val="20"/>
                <w:lang w:eastAsia="zh-CN"/>
              </w:rPr>
            </w:pPr>
            <w:r>
              <w:rPr>
                <w:rFonts w:ascii="宋体" w:hAnsi="宋体" w:cs="宋体"/>
                <w:color w:val="000000"/>
                <w:sz w:val="20"/>
                <w:lang w:eastAsia="zh-CN"/>
              </w:rPr>
              <w:t>导入非直连明细时系统会进行校验</w:t>
            </w:r>
            <w:r>
              <w:rPr>
                <w:rFonts w:ascii="宋体" w:hAnsi="宋体" w:cs="宋体" w:hint="eastAsia"/>
                <w:color w:val="000000"/>
                <w:sz w:val="20"/>
                <w:lang w:eastAsia="zh-CN"/>
              </w:rPr>
              <w:t>，期初余额加减发生不等于期末余额不让导入</w:t>
            </w:r>
          </w:p>
        </w:tc>
        <w:tc>
          <w:tcPr>
            <w:tcW w:w="1560" w:type="dxa"/>
            <w:shd w:val="clear" w:color="auto" w:fill="E3EEF5"/>
            <w:tcMar>
              <w:top w:w="58" w:type="dxa"/>
              <w:left w:w="58" w:type="dxa"/>
              <w:bottom w:w="58" w:type="dxa"/>
              <w:right w:w="58" w:type="dxa"/>
            </w:tcMar>
            <w:vAlign w:val="center"/>
          </w:tcPr>
          <w:p w14:paraId="35BE2FBC" w14:textId="7EB16F4A" w:rsidR="002136C8" w:rsidRPr="00F41C79" w:rsidRDefault="0081095D" w:rsidP="002136C8">
            <w:pPr>
              <w:jc w:val="both"/>
              <w:rPr>
                <w:rFonts w:ascii="宋体" w:hAnsi="宋体" w:cs="宋体"/>
                <w:color w:val="000000"/>
                <w:sz w:val="20"/>
                <w:lang w:eastAsia="zh-CN"/>
              </w:rPr>
            </w:pPr>
            <w:r w:rsidRPr="00DB1F2E">
              <w:rPr>
                <w:rFonts w:ascii="宋体" w:hAnsi="宋体" w:cs="宋体" w:hint="eastAsia"/>
                <w:color w:val="000000"/>
                <w:szCs w:val="21"/>
                <w:lang w:eastAsia="zh-CN"/>
              </w:rPr>
              <w:t>非直连账号余额无交易发生时</w:t>
            </w:r>
            <w:r>
              <w:rPr>
                <w:rFonts w:ascii="宋体" w:hAnsi="宋体" w:cs="宋体" w:hint="eastAsia"/>
                <w:color w:val="000000"/>
                <w:szCs w:val="21"/>
                <w:lang w:eastAsia="zh-CN"/>
              </w:rPr>
              <w:t>也</w:t>
            </w:r>
            <w:r w:rsidRPr="00DB1F2E">
              <w:rPr>
                <w:rFonts w:ascii="宋体" w:hAnsi="宋体" w:cs="宋体" w:hint="eastAsia"/>
                <w:color w:val="000000"/>
                <w:szCs w:val="21"/>
                <w:lang w:eastAsia="zh-CN"/>
              </w:rPr>
              <w:t>需要计算</w:t>
            </w:r>
          </w:p>
        </w:tc>
      </w:tr>
    </w:tbl>
    <w:p w14:paraId="3C5EBFD4" w14:textId="77777777" w:rsidR="002136C8" w:rsidRPr="006F6789" w:rsidRDefault="002136C8" w:rsidP="002136C8">
      <w:pPr>
        <w:rPr>
          <w:lang w:eastAsia="zh-CN"/>
        </w:rPr>
      </w:pPr>
    </w:p>
    <w:p w14:paraId="19F1E9A8"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42"/>
        <w:gridCol w:w="4678"/>
        <w:gridCol w:w="992"/>
      </w:tblGrid>
      <w:tr w:rsidR="002136C8" w:rsidRPr="00780EC6" w14:paraId="019CF30D"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709D8A00"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66C41623"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0B922B8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是否必填</w:t>
            </w:r>
          </w:p>
        </w:tc>
      </w:tr>
      <w:tr w:rsidR="002136C8" w:rsidRPr="00780EC6" w14:paraId="7042F85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4E9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C28552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明细关联的组织</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257757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16CE8928"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3E7A8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BEF51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明细对应的银行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2720223F"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05A08C2"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7074D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13EFD2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产生银行明细的账户</w:t>
            </w:r>
          </w:p>
        </w:tc>
        <w:tc>
          <w:tcPr>
            <w:tcW w:w="992" w:type="dxa"/>
            <w:tcBorders>
              <w:top w:val="single" w:sz="4" w:space="0" w:color="auto"/>
              <w:left w:val="nil"/>
              <w:bottom w:val="single" w:sz="4" w:space="0" w:color="auto"/>
              <w:right w:val="single" w:sz="4" w:space="0" w:color="auto"/>
            </w:tcBorders>
            <w:shd w:val="clear" w:color="auto" w:fill="auto"/>
            <w:vAlign w:val="center"/>
          </w:tcPr>
          <w:p w14:paraId="7882789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969480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0EDFB4"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A8E57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开户的银行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2C76ECD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E7B435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FC1BE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0C7B9C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对应的币种</w:t>
            </w:r>
          </w:p>
        </w:tc>
        <w:tc>
          <w:tcPr>
            <w:tcW w:w="992" w:type="dxa"/>
            <w:tcBorders>
              <w:top w:val="single" w:sz="4" w:space="0" w:color="auto"/>
              <w:left w:val="nil"/>
              <w:bottom w:val="single" w:sz="4" w:space="0" w:color="auto"/>
              <w:right w:val="single" w:sz="4" w:space="0" w:color="auto"/>
            </w:tcBorders>
            <w:shd w:val="clear" w:color="auto" w:fill="auto"/>
            <w:vAlign w:val="center"/>
          </w:tcPr>
          <w:p w14:paraId="592EABA2"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343282D"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D414A4"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828809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发生的日期</w:t>
            </w:r>
          </w:p>
        </w:tc>
        <w:tc>
          <w:tcPr>
            <w:tcW w:w="992" w:type="dxa"/>
            <w:tcBorders>
              <w:top w:val="single" w:sz="4" w:space="0" w:color="auto"/>
              <w:left w:val="nil"/>
              <w:bottom w:val="single" w:sz="4" w:space="0" w:color="auto"/>
              <w:right w:val="single" w:sz="4" w:space="0" w:color="auto"/>
            </w:tcBorders>
            <w:shd w:val="clear" w:color="auto" w:fill="auto"/>
            <w:vAlign w:val="center"/>
          </w:tcPr>
          <w:p w14:paraId="34D8FBD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23235F4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69067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起息日期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22AAF78"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开始计息的日期</w:t>
            </w:r>
          </w:p>
        </w:tc>
        <w:tc>
          <w:tcPr>
            <w:tcW w:w="992" w:type="dxa"/>
            <w:tcBorders>
              <w:top w:val="single" w:sz="4" w:space="0" w:color="auto"/>
              <w:left w:val="nil"/>
              <w:bottom w:val="single" w:sz="4" w:space="0" w:color="auto"/>
              <w:right w:val="single" w:sz="4" w:space="0" w:color="auto"/>
            </w:tcBorders>
            <w:shd w:val="clear" w:color="auto" w:fill="auto"/>
            <w:vAlign w:val="center"/>
          </w:tcPr>
          <w:p w14:paraId="4A9A7911"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6202CF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0B52C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当前日期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0728AC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当前的日期</w:t>
            </w:r>
          </w:p>
        </w:tc>
        <w:tc>
          <w:tcPr>
            <w:tcW w:w="992" w:type="dxa"/>
            <w:tcBorders>
              <w:top w:val="single" w:sz="4" w:space="0" w:color="auto"/>
              <w:left w:val="nil"/>
              <w:bottom w:val="single" w:sz="4" w:space="0" w:color="auto"/>
              <w:right w:val="single" w:sz="4" w:space="0" w:color="auto"/>
            </w:tcBorders>
            <w:shd w:val="clear" w:color="auto" w:fill="auto"/>
          </w:tcPr>
          <w:p w14:paraId="1542FE3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FF0000"/>
                <w:sz w:val="18"/>
                <w:szCs w:val="18"/>
              </w:rPr>
              <w:t>×</w:t>
            </w:r>
          </w:p>
        </w:tc>
      </w:tr>
      <w:tr w:rsidR="002136C8" w:rsidRPr="00780EC6" w14:paraId="69258C6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6B0D6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4ECF47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发生金额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016A615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F43747" w:rsidRPr="00780EC6" w14:paraId="33109B19"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E49046" w14:textId="1F1AD7BD" w:rsidR="00F43747" w:rsidRPr="00780EC6"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余额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B7F90F0" w14:textId="584FDB84" w:rsidR="00F43747" w:rsidRPr="00780EC6" w:rsidRDefault="00F43747"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该笔交易发生后的可用余额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47E83A47" w14:textId="3E3B7FEE" w:rsidR="00F43747" w:rsidRPr="00E46B81" w:rsidRDefault="00F43747"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16633DE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88ACB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657484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交易的类型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0D7D2E3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6FB451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4B017C"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84FD3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对应票据的类型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38F2001E"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9BF6153"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96FE3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BA362E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票据号码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66168A2A"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29EDC4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056E7E"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对方账户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16C9A3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收方账户的信息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3E65CE0F"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79A2AF68"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74A7DF"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对方名称</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D58CBF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收方名称</w:t>
            </w:r>
          </w:p>
        </w:tc>
        <w:tc>
          <w:tcPr>
            <w:tcW w:w="992" w:type="dxa"/>
            <w:tcBorders>
              <w:top w:val="single" w:sz="4" w:space="0" w:color="auto"/>
              <w:left w:val="nil"/>
              <w:bottom w:val="single" w:sz="4" w:space="0" w:color="auto"/>
              <w:right w:val="single" w:sz="4" w:space="0" w:color="auto"/>
            </w:tcBorders>
            <w:shd w:val="clear" w:color="auto" w:fill="auto"/>
            <w:vAlign w:val="center"/>
          </w:tcPr>
          <w:p w14:paraId="42956DD0"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531B544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3029B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BDDC0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11ADC997"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BA1126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7E4C3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用途</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A3EBAF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用途</w:t>
            </w:r>
          </w:p>
        </w:tc>
        <w:tc>
          <w:tcPr>
            <w:tcW w:w="992" w:type="dxa"/>
            <w:tcBorders>
              <w:top w:val="single" w:sz="4" w:space="0" w:color="auto"/>
              <w:left w:val="nil"/>
              <w:bottom w:val="single" w:sz="4" w:space="0" w:color="auto"/>
              <w:right w:val="single" w:sz="4" w:space="0" w:color="auto"/>
            </w:tcBorders>
            <w:shd w:val="clear" w:color="auto" w:fill="auto"/>
            <w:vAlign w:val="center"/>
          </w:tcPr>
          <w:p w14:paraId="139664AE"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EDA868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4A91F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附言（对账号）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CE873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对对账码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3E257A88"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A6A40E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66C73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61F4BC2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辅助说明信息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04E40396"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7E8F73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4976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25D757F"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创建操作员</w:t>
            </w:r>
          </w:p>
        </w:tc>
        <w:tc>
          <w:tcPr>
            <w:tcW w:w="992" w:type="dxa"/>
            <w:tcBorders>
              <w:top w:val="single" w:sz="4" w:space="0" w:color="auto"/>
              <w:left w:val="nil"/>
              <w:bottom w:val="single" w:sz="4" w:space="0" w:color="auto"/>
              <w:right w:val="single" w:sz="4" w:space="0" w:color="auto"/>
            </w:tcBorders>
            <w:shd w:val="clear" w:color="auto" w:fill="auto"/>
          </w:tcPr>
          <w:p w14:paraId="4671697F"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33B0EB5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61D1A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6B4BC2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创建的时间</w:t>
            </w:r>
          </w:p>
        </w:tc>
        <w:tc>
          <w:tcPr>
            <w:tcW w:w="992" w:type="dxa"/>
            <w:tcBorders>
              <w:top w:val="single" w:sz="4" w:space="0" w:color="auto"/>
              <w:left w:val="nil"/>
              <w:bottom w:val="single" w:sz="4" w:space="0" w:color="auto"/>
              <w:right w:val="single" w:sz="4" w:space="0" w:color="auto"/>
            </w:tcBorders>
            <w:shd w:val="clear" w:color="auto" w:fill="auto"/>
          </w:tcPr>
          <w:p w14:paraId="4EA1E3E7"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3C30961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40201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81C363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修改的从左预案</w:t>
            </w:r>
          </w:p>
        </w:tc>
        <w:tc>
          <w:tcPr>
            <w:tcW w:w="992" w:type="dxa"/>
            <w:tcBorders>
              <w:top w:val="single" w:sz="4" w:space="0" w:color="auto"/>
              <w:left w:val="nil"/>
              <w:bottom w:val="single" w:sz="4" w:space="0" w:color="auto"/>
              <w:right w:val="single" w:sz="4" w:space="0" w:color="auto"/>
            </w:tcBorders>
            <w:shd w:val="clear" w:color="auto" w:fill="auto"/>
          </w:tcPr>
          <w:p w14:paraId="5D590C0F"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588551E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FB70E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F277215"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修改的时间</w:t>
            </w:r>
          </w:p>
        </w:tc>
        <w:tc>
          <w:tcPr>
            <w:tcW w:w="992" w:type="dxa"/>
            <w:tcBorders>
              <w:top w:val="single" w:sz="4" w:space="0" w:color="auto"/>
              <w:left w:val="nil"/>
              <w:bottom w:val="single" w:sz="4" w:space="0" w:color="auto"/>
              <w:right w:val="single" w:sz="4" w:space="0" w:color="auto"/>
            </w:tcBorders>
            <w:shd w:val="clear" w:color="auto" w:fill="auto"/>
          </w:tcPr>
          <w:p w14:paraId="27508EDC"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2467D227"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A31B4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版本号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455A33E8"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版本的编号</w:t>
            </w:r>
          </w:p>
        </w:tc>
        <w:tc>
          <w:tcPr>
            <w:tcW w:w="992" w:type="dxa"/>
            <w:tcBorders>
              <w:top w:val="single" w:sz="4" w:space="0" w:color="auto"/>
              <w:left w:val="nil"/>
              <w:bottom w:val="single" w:sz="4" w:space="0" w:color="auto"/>
              <w:right w:val="single" w:sz="4" w:space="0" w:color="auto"/>
            </w:tcBorders>
            <w:shd w:val="clear" w:color="auto" w:fill="auto"/>
          </w:tcPr>
          <w:p w14:paraId="30861F34"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0F527119"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F5E7D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包含已导出标志</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DCC6D3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是否做过导出操作</w:t>
            </w:r>
          </w:p>
        </w:tc>
        <w:tc>
          <w:tcPr>
            <w:tcW w:w="992" w:type="dxa"/>
            <w:tcBorders>
              <w:top w:val="single" w:sz="4" w:space="0" w:color="auto"/>
              <w:left w:val="nil"/>
              <w:bottom w:val="single" w:sz="4" w:space="0" w:color="auto"/>
              <w:right w:val="single" w:sz="4" w:space="0" w:color="auto"/>
            </w:tcBorders>
            <w:shd w:val="clear" w:color="auto" w:fill="auto"/>
            <w:vAlign w:val="center"/>
          </w:tcPr>
          <w:p w14:paraId="46859FD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B69C34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C98C1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核对批号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70F6D0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对应的核对批号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45D65AE4"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68E934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747A1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对账批号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67BB5C5"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对应的对账批号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22F90702"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EB3384" w14:paraId="4110BC0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B58D98"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E05E8E4"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记账的批次号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23C46984"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0B69224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093E0B"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记账状态</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F9DF102"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记账的状态</w:t>
            </w:r>
          </w:p>
        </w:tc>
        <w:tc>
          <w:tcPr>
            <w:tcW w:w="992" w:type="dxa"/>
            <w:tcBorders>
              <w:top w:val="single" w:sz="4" w:space="0" w:color="auto"/>
              <w:left w:val="nil"/>
              <w:bottom w:val="single" w:sz="4" w:space="0" w:color="auto"/>
              <w:right w:val="single" w:sz="4" w:space="0" w:color="auto"/>
            </w:tcBorders>
            <w:shd w:val="clear" w:color="auto" w:fill="auto"/>
            <w:vAlign w:val="center"/>
          </w:tcPr>
          <w:p w14:paraId="3933985E"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7EA4CF34"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557069"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记账信息</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7C64BD3"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记账的错误或者成功信息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0D57DC22"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7FD7FDAE"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ADE95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记账确认时间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1DD745E"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记账时间</w:t>
            </w:r>
          </w:p>
        </w:tc>
        <w:tc>
          <w:tcPr>
            <w:tcW w:w="992" w:type="dxa"/>
            <w:tcBorders>
              <w:top w:val="single" w:sz="4" w:space="0" w:color="auto"/>
              <w:left w:val="nil"/>
              <w:bottom w:val="single" w:sz="4" w:space="0" w:color="auto"/>
              <w:right w:val="single" w:sz="4" w:space="0" w:color="auto"/>
            </w:tcBorders>
            <w:shd w:val="clear" w:color="auto" w:fill="auto"/>
            <w:vAlign w:val="center"/>
          </w:tcPr>
          <w:p w14:paraId="77C5F1BE"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bl>
    <w:p w14:paraId="1C2BFF90" w14:textId="77777777" w:rsidR="002136C8" w:rsidRDefault="002136C8" w:rsidP="002136C8"/>
    <w:p w14:paraId="5EF7FAD2"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6A5E3D60" w14:textId="45641727" w:rsidR="002136C8" w:rsidRPr="00D12323" w:rsidRDefault="002136C8" w:rsidP="002136C8">
      <w:pPr>
        <w:pStyle w:val="L-"/>
      </w:pPr>
      <w:r w:rsidRPr="00D12323">
        <w:rPr>
          <w:rFonts w:hint="eastAsia"/>
        </w:rPr>
        <w:t>图：</w:t>
      </w:r>
      <w:r>
        <w:rPr>
          <w:rFonts w:hint="eastAsia"/>
        </w:rPr>
        <w:t>3.4.</w:t>
      </w:r>
      <w:r w:rsidR="00B712AC">
        <w:t>1</w:t>
      </w:r>
      <w:r>
        <w:rPr>
          <w:rFonts w:hint="eastAsia"/>
        </w:rPr>
        <w:t>.3</w:t>
      </w:r>
      <w:r w:rsidR="00B712AC">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账户历史明细查看、操作页面</w:t>
      </w:r>
    </w:p>
    <w:p w14:paraId="3C658C14" w14:textId="77777777" w:rsidR="002136C8" w:rsidRDefault="00E75EE2" w:rsidP="002136C8">
      <w:r>
        <w:rPr>
          <w:noProof/>
          <w:lang w:eastAsia="zh-CN" w:bidi="ar-SA"/>
        </w:rPr>
        <w:drawing>
          <wp:inline distT="0" distB="0" distL="0" distR="0" wp14:anchorId="30BB825B" wp14:editId="2484A930">
            <wp:extent cx="5267325" cy="2838450"/>
            <wp:effectExtent l="0" t="0" r="9525" b="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1EBBACF1" w14:textId="77777777" w:rsidR="002136C8" w:rsidRDefault="002136C8" w:rsidP="002136C8"/>
    <w:p w14:paraId="20E64C94" w14:textId="0D217E4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.3</w:t>
      </w:r>
      <w:r w:rsidR="00B712AC">
        <w:t>.5</w:t>
      </w:r>
      <w:r w:rsidR="00B712AC" w:rsidRPr="00D12323">
        <w:rPr>
          <w:rFonts w:hint="eastAsia"/>
        </w:rPr>
        <w:t>-</w:t>
      </w:r>
      <w:r w:rsidR="00B712AC">
        <w:rPr>
          <w:rFonts w:hint="eastAsia"/>
        </w:rPr>
        <w:t>2</w:t>
      </w:r>
      <w:r>
        <w:rPr>
          <w:rFonts w:hint="eastAsia"/>
        </w:rPr>
        <w:t xml:space="preserve"> </w:t>
      </w:r>
      <w:r>
        <w:rPr>
          <w:rFonts w:hint="eastAsia"/>
        </w:rPr>
        <w:t>账户历史明细新增页面</w:t>
      </w:r>
    </w:p>
    <w:p w14:paraId="3E1497FE" w14:textId="77777777" w:rsidR="002136C8" w:rsidRDefault="00E75EE2" w:rsidP="002136C8">
      <w:r>
        <w:rPr>
          <w:noProof/>
          <w:lang w:eastAsia="zh-CN" w:bidi="ar-SA"/>
        </w:rPr>
        <w:drawing>
          <wp:inline distT="0" distB="0" distL="0" distR="0" wp14:anchorId="105B5EE5" wp14:editId="1C544379">
            <wp:extent cx="5276850" cy="2590800"/>
            <wp:effectExtent l="0" t="0" r="0" b="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3717B707" w14:textId="77777777" w:rsidR="002136C8" w:rsidRDefault="002136C8" w:rsidP="002136C8"/>
    <w:p w14:paraId="23D55386" w14:textId="77777777" w:rsidR="002136C8" w:rsidRDefault="002136C8" w:rsidP="007E69D1">
      <w:pPr>
        <w:pStyle w:val="40"/>
        <w:numPr>
          <w:ilvl w:val="3"/>
          <w:numId w:val="2"/>
        </w:numPr>
        <w:rPr>
          <w:lang w:eastAsia="zh-CN"/>
        </w:rPr>
      </w:pPr>
      <w:r>
        <w:rPr>
          <w:rFonts w:hint="eastAsia"/>
          <w:lang w:eastAsia="zh-CN"/>
        </w:rPr>
        <w:t>账户流水</w:t>
      </w:r>
    </w:p>
    <w:p w14:paraId="49F1F633" w14:textId="77777777" w:rsidR="002136C8" w:rsidRPr="002136C8" w:rsidRDefault="002136C8" w:rsidP="002136C8">
      <w:pPr>
        <w:pStyle w:val="aff6"/>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627ED70B"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370CBD01" w14:textId="77777777" w:rsidR="002136C8" w:rsidRPr="0023330C" w:rsidRDefault="002136C8" w:rsidP="002136C8">
      <w:pPr>
        <w:ind w:firstLine="420"/>
        <w:rPr>
          <w:rFonts w:ascii="宋体" w:hAnsi="宋体"/>
          <w:lang w:eastAsia="zh-CN"/>
        </w:rPr>
      </w:pPr>
      <w:r w:rsidRPr="00997E54">
        <w:rPr>
          <w:rFonts w:ascii="宋体" w:hAnsi="宋体" w:hint="eastAsia"/>
          <w:lang w:eastAsia="zh-CN"/>
        </w:rPr>
        <w:t>今日的明细就是账户流水，查询管理逻辑同明细，指令不同。而且流水是银行未过账的数据，银行都是晚上凌晨的时候进行过账，过账之后是经过确认的明细</w:t>
      </w:r>
      <w:r>
        <w:rPr>
          <w:rFonts w:ascii="宋体" w:hAnsi="宋体" w:hint="eastAsia"/>
          <w:lang w:eastAsia="zh-CN"/>
        </w:rPr>
        <w:t>。</w:t>
      </w:r>
    </w:p>
    <w:p w14:paraId="7EBB9A70"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7E20BB09" w14:textId="77777777" w:rsidR="002136C8" w:rsidRDefault="002136C8" w:rsidP="002136C8">
      <w:pPr>
        <w:ind w:left="420"/>
        <w:rPr>
          <w:lang w:eastAsia="zh-CN"/>
        </w:rPr>
      </w:pPr>
      <w:r>
        <w:rPr>
          <w:rFonts w:hint="eastAsia"/>
          <w:lang w:eastAsia="zh-CN"/>
        </w:rPr>
        <w:t>同直连历史明细。</w:t>
      </w:r>
    </w:p>
    <w:p w14:paraId="48B44E51"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82D519E" w14:textId="77777777" w:rsidR="002136C8" w:rsidRDefault="002136C8" w:rsidP="002136C8">
      <w:pPr>
        <w:ind w:left="420"/>
        <w:rPr>
          <w:lang w:eastAsia="zh-CN"/>
        </w:rPr>
      </w:pPr>
      <w:r>
        <w:rPr>
          <w:rFonts w:hint="eastAsia"/>
          <w:lang w:eastAsia="zh-CN"/>
        </w:rPr>
        <w:t>同直连历史明细。</w:t>
      </w:r>
    </w:p>
    <w:p w14:paraId="0DA0EC39"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19307AB" w14:textId="77777777" w:rsidR="002136C8" w:rsidRDefault="002136C8" w:rsidP="002136C8">
      <w:pPr>
        <w:ind w:left="420"/>
        <w:rPr>
          <w:lang w:eastAsia="zh-CN"/>
        </w:rPr>
      </w:pPr>
      <w:r>
        <w:rPr>
          <w:rFonts w:hint="eastAsia"/>
          <w:lang w:eastAsia="zh-CN"/>
        </w:rPr>
        <w:t>同直连历史明细。</w:t>
      </w:r>
    </w:p>
    <w:p w14:paraId="309A1778" w14:textId="77777777" w:rsidR="002136C8" w:rsidRDefault="002136C8" w:rsidP="002136C8">
      <w:pPr>
        <w:rPr>
          <w:lang w:eastAsia="zh-CN"/>
        </w:rPr>
      </w:pPr>
    </w:p>
    <w:p w14:paraId="2283233F"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BEBFAC3" w14:textId="55689B55" w:rsidR="002136C8" w:rsidRPr="00D12323" w:rsidRDefault="002136C8" w:rsidP="002136C8">
      <w:pPr>
        <w:pStyle w:val="L-"/>
      </w:pPr>
      <w:r w:rsidRPr="00D12323">
        <w:rPr>
          <w:rFonts w:hint="eastAsia"/>
        </w:rPr>
        <w:t>图：</w:t>
      </w:r>
      <w:r>
        <w:rPr>
          <w:rFonts w:hint="eastAsia"/>
        </w:rPr>
        <w:t>3.4.</w:t>
      </w:r>
      <w:r w:rsidR="00B712AC">
        <w:t>1</w:t>
      </w:r>
      <w:r>
        <w:rPr>
          <w:rFonts w:hint="eastAsia"/>
        </w:rPr>
        <w:t>.4</w:t>
      </w:r>
      <w:r w:rsidR="00DB66DC">
        <w:t>.5</w:t>
      </w:r>
      <w:r w:rsidRPr="00D12323">
        <w:rPr>
          <w:rFonts w:hint="eastAsia"/>
        </w:rPr>
        <w:t xml:space="preserve">-1 </w:t>
      </w:r>
      <w:r>
        <w:rPr>
          <w:rFonts w:hint="eastAsia"/>
        </w:rPr>
        <w:t xml:space="preserve"> </w:t>
      </w:r>
      <w:r>
        <w:rPr>
          <w:rFonts w:hint="eastAsia"/>
        </w:rPr>
        <w:t>账户流水查看界面</w:t>
      </w:r>
    </w:p>
    <w:p w14:paraId="46FFBA45" w14:textId="77777777" w:rsidR="002136C8" w:rsidRDefault="00E75EE2" w:rsidP="002136C8">
      <w:r>
        <w:rPr>
          <w:noProof/>
          <w:lang w:eastAsia="zh-CN" w:bidi="ar-SA"/>
        </w:rPr>
        <w:drawing>
          <wp:inline distT="0" distB="0" distL="0" distR="0" wp14:anchorId="67AD28FC" wp14:editId="790A35F1">
            <wp:extent cx="5267325" cy="2838450"/>
            <wp:effectExtent l="0" t="0" r="9525"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B99C214" w14:textId="77777777" w:rsidR="002136C8" w:rsidRDefault="002136C8" w:rsidP="002136C8"/>
    <w:p w14:paraId="34B77160" w14:textId="79743A1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.4</w:t>
      </w:r>
      <w:r w:rsidR="00B712AC">
        <w:t>.5</w:t>
      </w:r>
      <w:r w:rsidR="00B712AC">
        <w:rPr>
          <w:rFonts w:hint="eastAsia"/>
        </w:rPr>
        <w:t>-2</w:t>
      </w:r>
      <w:r>
        <w:rPr>
          <w:rFonts w:hint="eastAsia"/>
        </w:rPr>
        <w:t xml:space="preserve"> </w:t>
      </w:r>
      <w:r>
        <w:rPr>
          <w:rFonts w:hint="eastAsia"/>
        </w:rPr>
        <w:t>账户流水及时查询界面</w:t>
      </w:r>
    </w:p>
    <w:p w14:paraId="7C85503B" w14:textId="77777777" w:rsidR="002136C8" w:rsidRDefault="00E75EE2" w:rsidP="002136C8">
      <w:r>
        <w:rPr>
          <w:noProof/>
          <w:lang w:eastAsia="zh-CN" w:bidi="ar-SA"/>
        </w:rPr>
        <w:drawing>
          <wp:inline distT="0" distB="0" distL="0" distR="0" wp14:anchorId="17C45C0F" wp14:editId="630C6884">
            <wp:extent cx="5276850" cy="2914650"/>
            <wp:effectExtent l="0" t="0" r="0" b="0"/>
            <wp:docPr id="6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50" cy="2914650"/>
                    </a:xfrm>
                    <a:prstGeom prst="rect">
                      <a:avLst/>
                    </a:prstGeom>
                    <a:noFill/>
                    <a:ln>
                      <a:noFill/>
                    </a:ln>
                  </pic:spPr>
                </pic:pic>
              </a:graphicData>
            </a:graphic>
          </wp:inline>
        </w:drawing>
      </w:r>
    </w:p>
    <w:p w14:paraId="2163D7E7" w14:textId="77777777" w:rsidR="002136C8" w:rsidRDefault="002136C8" w:rsidP="002136C8"/>
    <w:p w14:paraId="0E5E8520" w14:textId="77777777" w:rsidR="002136C8" w:rsidRDefault="002136C8" w:rsidP="007E69D1">
      <w:pPr>
        <w:pStyle w:val="40"/>
        <w:numPr>
          <w:ilvl w:val="3"/>
          <w:numId w:val="2"/>
        </w:numPr>
        <w:rPr>
          <w:lang w:eastAsia="zh-CN"/>
        </w:rPr>
      </w:pPr>
      <w:r>
        <w:rPr>
          <w:rFonts w:hint="eastAsia"/>
          <w:lang w:eastAsia="zh-CN"/>
        </w:rPr>
        <w:t>电子台账</w:t>
      </w:r>
    </w:p>
    <w:p w14:paraId="5B25C5AF"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531DB918" w14:textId="77777777" w:rsidR="002136C8" w:rsidRPr="0023330C" w:rsidRDefault="002136C8" w:rsidP="002136C8">
      <w:pPr>
        <w:ind w:firstLine="420"/>
        <w:rPr>
          <w:rFonts w:ascii="宋体" w:hAnsi="宋体"/>
          <w:lang w:eastAsia="zh-CN"/>
        </w:rPr>
      </w:pPr>
      <w:r>
        <w:rPr>
          <w:rFonts w:ascii="宋体" w:hAnsi="宋体"/>
          <w:lang w:eastAsia="zh-CN"/>
        </w:rPr>
        <w:t>对证书</w:t>
      </w:r>
      <w:r>
        <w:rPr>
          <w:rFonts w:ascii="宋体" w:hAnsi="宋体" w:hint="eastAsia"/>
          <w:lang w:eastAsia="zh-CN"/>
        </w:rPr>
        <w:t>/秘钥、电子存单</w:t>
      </w:r>
      <w:r w:rsidR="006C7E7C">
        <w:rPr>
          <w:rFonts w:ascii="宋体" w:hAnsi="宋体" w:hint="eastAsia"/>
          <w:lang w:eastAsia="zh-CN"/>
        </w:rPr>
        <w:t>、合同</w:t>
      </w:r>
      <w:r>
        <w:rPr>
          <w:rFonts w:ascii="宋体" w:hAnsi="宋体" w:hint="eastAsia"/>
          <w:lang w:eastAsia="zh-CN"/>
        </w:rPr>
        <w:t>等进行电子台账式管理，并在到期前进行预警提醒。</w:t>
      </w:r>
    </w:p>
    <w:p w14:paraId="3652A47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1B7D0FED" w14:textId="77777777" w:rsidR="002136C8" w:rsidRDefault="002136C8" w:rsidP="002136C8">
      <w:pPr>
        <w:rPr>
          <w:lang w:eastAsia="zh-CN"/>
        </w:rPr>
      </w:pPr>
      <w:r>
        <w:rPr>
          <w:rFonts w:hint="eastAsia"/>
          <w:lang w:eastAsia="zh-CN"/>
        </w:rPr>
        <w:tab/>
      </w:r>
      <w:r>
        <w:rPr>
          <w:rFonts w:hint="eastAsia"/>
          <w:lang w:eastAsia="zh-CN"/>
        </w:rPr>
        <w:t>无</w:t>
      </w:r>
    </w:p>
    <w:p w14:paraId="27D8B9A3"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0566114" w14:textId="77777777" w:rsidR="002136C8" w:rsidRPr="0094396F" w:rsidRDefault="002136C8" w:rsidP="002136C8">
      <w:pPr>
        <w:rPr>
          <w:lang w:eastAsia="zh-CN"/>
        </w:rPr>
      </w:pPr>
      <w:r>
        <w:rPr>
          <w:rFonts w:hint="eastAsia"/>
          <w:lang w:eastAsia="zh-CN"/>
        </w:rPr>
        <w:tab/>
      </w:r>
      <w:r>
        <w:rPr>
          <w:rFonts w:hint="eastAsia"/>
          <w:lang w:eastAsia="zh-CN"/>
        </w:rPr>
        <w:t>无</w:t>
      </w:r>
    </w:p>
    <w:p w14:paraId="4CD72551"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8330" w:type="dxa"/>
        <w:tblLook w:val="04A0" w:firstRow="1" w:lastRow="0" w:firstColumn="1" w:lastColumn="0" w:noHBand="0" w:noVBand="1"/>
      </w:tblPr>
      <w:tblGrid>
        <w:gridCol w:w="1110"/>
        <w:gridCol w:w="1720"/>
        <w:gridCol w:w="4082"/>
        <w:gridCol w:w="1418"/>
      </w:tblGrid>
      <w:tr w:rsidR="002136C8" w14:paraId="3F2B2DF4" w14:textId="77777777" w:rsidTr="002136C8">
        <w:trPr>
          <w:trHeight w:val="300"/>
        </w:trPr>
        <w:tc>
          <w:tcPr>
            <w:tcW w:w="1110" w:type="dxa"/>
            <w:tcBorders>
              <w:top w:val="single" w:sz="8" w:space="0" w:color="auto"/>
              <w:left w:val="single" w:sz="4" w:space="0" w:color="auto"/>
              <w:bottom w:val="nil"/>
              <w:right w:val="single" w:sz="8" w:space="0" w:color="auto"/>
            </w:tcBorders>
            <w:shd w:val="clear" w:color="auto" w:fill="B6DDE8"/>
            <w:noWrap/>
            <w:vAlign w:val="center"/>
            <w:hideMark/>
          </w:tcPr>
          <w:p w14:paraId="74BF613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台账类型</w:t>
            </w:r>
          </w:p>
        </w:tc>
        <w:tc>
          <w:tcPr>
            <w:tcW w:w="1720" w:type="dxa"/>
            <w:tcBorders>
              <w:top w:val="single" w:sz="8" w:space="0" w:color="auto"/>
              <w:left w:val="nil"/>
              <w:bottom w:val="single" w:sz="8" w:space="0" w:color="auto"/>
              <w:right w:val="single" w:sz="8" w:space="0" w:color="auto"/>
            </w:tcBorders>
            <w:shd w:val="clear" w:color="auto" w:fill="B6DDE8"/>
            <w:noWrap/>
            <w:vAlign w:val="center"/>
            <w:hideMark/>
          </w:tcPr>
          <w:p w14:paraId="6D01CEE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082" w:type="dxa"/>
            <w:tcBorders>
              <w:top w:val="single" w:sz="8" w:space="0" w:color="auto"/>
              <w:left w:val="nil"/>
              <w:bottom w:val="single" w:sz="8" w:space="0" w:color="auto"/>
              <w:right w:val="single" w:sz="8" w:space="0" w:color="auto"/>
            </w:tcBorders>
            <w:shd w:val="clear" w:color="auto" w:fill="B6DDE8"/>
            <w:noWrap/>
            <w:vAlign w:val="center"/>
            <w:hideMark/>
          </w:tcPr>
          <w:p w14:paraId="796A5B4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418" w:type="dxa"/>
            <w:tcBorders>
              <w:top w:val="single" w:sz="8" w:space="0" w:color="auto"/>
              <w:left w:val="nil"/>
              <w:bottom w:val="single" w:sz="8" w:space="0" w:color="auto"/>
              <w:right w:val="single" w:sz="8" w:space="0" w:color="auto"/>
            </w:tcBorders>
            <w:shd w:val="clear" w:color="auto" w:fill="B6DDE8"/>
            <w:vAlign w:val="center"/>
            <w:hideMark/>
          </w:tcPr>
          <w:p w14:paraId="003CFFBA"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非空项</w:t>
            </w:r>
          </w:p>
        </w:tc>
      </w:tr>
      <w:tr w:rsidR="002136C8" w14:paraId="3894250A" w14:textId="77777777" w:rsidTr="002136C8">
        <w:trPr>
          <w:trHeight w:val="300"/>
        </w:trPr>
        <w:tc>
          <w:tcPr>
            <w:tcW w:w="1110" w:type="dxa"/>
            <w:vMerge w:val="restart"/>
            <w:tcBorders>
              <w:top w:val="nil"/>
              <w:left w:val="single" w:sz="4" w:space="0" w:color="auto"/>
              <w:bottom w:val="single" w:sz="8" w:space="0" w:color="000000"/>
              <w:right w:val="single" w:sz="8" w:space="0" w:color="auto"/>
            </w:tcBorders>
            <w:noWrap/>
            <w:vAlign w:val="center"/>
            <w:hideMark/>
          </w:tcPr>
          <w:p w14:paraId="768EC9FF"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公共</w:t>
            </w:r>
          </w:p>
        </w:tc>
        <w:tc>
          <w:tcPr>
            <w:tcW w:w="1720" w:type="dxa"/>
            <w:tcBorders>
              <w:top w:val="nil"/>
              <w:left w:val="nil"/>
              <w:bottom w:val="single" w:sz="8" w:space="0" w:color="auto"/>
              <w:right w:val="single" w:sz="8" w:space="0" w:color="auto"/>
            </w:tcBorders>
            <w:noWrap/>
            <w:vAlign w:val="center"/>
            <w:hideMark/>
          </w:tcPr>
          <w:p w14:paraId="5EE83A7D"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编号</w:t>
            </w:r>
          </w:p>
        </w:tc>
        <w:tc>
          <w:tcPr>
            <w:tcW w:w="4082" w:type="dxa"/>
            <w:tcBorders>
              <w:top w:val="nil"/>
              <w:left w:val="nil"/>
              <w:bottom w:val="single" w:sz="8" w:space="0" w:color="auto"/>
              <w:right w:val="single" w:sz="8" w:space="0" w:color="auto"/>
            </w:tcBorders>
            <w:noWrap/>
            <w:vAlign w:val="center"/>
            <w:hideMark/>
          </w:tcPr>
          <w:p w14:paraId="0E18BB2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编号信息</w:t>
            </w:r>
          </w:p>
        </w:tc>
        <w:tc>
          <w:tcPr>
            <w:tcW w:w="1418" w:type="dxa"/>
            <w:tcBorders>
              <w:top w:val="nil"/>
              <w:left w:val="nil"/>
              <w:bottom w:val="single" w:sz="8" w:space="0" w:color="auto"/>
              <w:right w:val="single" w:sz="8" w:space="0" w:color="auto"/>
            </w:tcBorders>
            <w:vAlign w:val="center"/>
            <w:hideMark/>
          </w:tcPr>
          <w:p w14:paraId="65D1B185"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BDC533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65DD5CA"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78DF621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名称</w:t>
            </w:r>
          </w:p>
        </w:tc>
        <w:tc>
          <w:tcPr>
            <w:tcW w:w="4082" w:type="dxa"/>
            <w:tcBorders>
              <w:top w:val="nil"/>
              <w:left w:val="nil"/>
              <w:bottom w:val="single" w:sz="8" w:space="0" w:color="auto"/>
              <w:right w:val="single" w:sz="8" w:space="0" w:color="auto"/>
            </w:tcBorders>
            <w:noWrap/>
            <w:vAlign w:val="center"/>
            <w:hideMark/>
          </w:tcPr>
          <w:p w14:paraId="2CC3505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合同、协议等名称</w:t>
            </w:r>
          </w:p>
        </w:tc>
        <w:tc>
          <w:tcPr>
            <w:tcW w:w="1418" w:type="dxa"/>
            <w:tcBorders>
              <w:top w:val="nil"/>
              <w:left w:val="nil"/>
              <w:bottom w:val="single" w:sz="8" w:space="0" w:color="auto"/>
              <w:right w:val="single" w:sz="8" w:space="0" w:color="auto"/>
            </w:tcBorders>
            <w:vAlign w:val="center"/>
            <w:hideMark/>
          </w:tcPr>
          <w:p w14:paraId="5BEF069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306F5B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E70B9E5"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55987575"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台账类型</w:t>
            </w:r>
          </w:p>
        </w:tc>
        <w:tc>
          <w:tcPr>
            <w:tcW w:w="4082" w:type="dxa"/>
            <w:tcBorders>
              <w:top w:val="nil"/>
              <w:left w:val="nil"/>
              <w:bottom w:val="single" w:sz="8" w:space="0" w:color="auto"/>
              <w:right w:val="single" w:sz="8" w:space="0" w:color="auto"/>
            </w:tcBorders>
            <w:noWrap/>
            <w:vAlign w:val="center"/>
            <w:hideMark/>
          </w:tcPr>
          <w:p w14:paraId="54DEFF97"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合同/协议、定期存单、印鉴管理、</w:t>
            </w:r>
            <w:r w:rsidRPr="006F77F6">
              <w:rPr>
                <w:rFonts w:ascii="微软雅黑" w:eastAsia="微软雅黑" w:hAnsi="微软雅黑" w:cs="宋体" w:hint="eastAsia"/>
                <w:color w:val="000000"/>
                <w:sz w:val="18"/>
                <w:szCs w:val="18"/>
                <w:lang w:eastAsia="zh-CN"/>
              </w:rPr>
              <w:t>证书/密钥</w:t>
            </w:r>
          </w:p>
        </w:tc>
        <w:tc>
          <w:tcPr>
            <w:tcW w:w="1418" w:type="dxa"/>
            <w:tcBorders>
              <w:top w:val="nil"/>
              <w:left w:val="nil"/>
              <w:bottom w:val="single" w:sz="8" w:space="0" w:color="auto"/>
              <w:right w:val="single" w:sz="8" w:space="0" w:color="auto"/>
            </w:tcBorders>
            <w:vAlign w:val="center"/>
            <w:hideMark/>
          </w:tcPr>
          <w:p w14:paraId="0A0027E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676A3A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7D0E88C2"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1A17BA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 </w:t>
            </w:r>
          </w:p>
        </w:tc>
        <w:tc>
          <w:tcPr>
            <w:tcW w:w="4082" w:type="dxa"/>
            <w:tcBorders>
              <w:top w:val="nil"/>
              <w:left w:val="nil"/>
              <w:bottom w:val="single" w:sz="8" w:space="0" w:color="auto"/>
              <w:right w:val="single" w:sz="8" w:space="0" w:color="auto"/>
            </w:tcBorders>
            <w:noWrap/>
            <w:vAlign w:val="center"/>
            <w:hideMark/>
          </w:tcPr>
          <w:p w14:paraId="1B119534"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所在的组织 </w:t>
            </w:r>
          </w:p>
        </w:tc>
        <w:tc>
          <w:tcPr>
            <w:tcW w:w="1418" w:type="dxa"/>
            <w:tcBorders>
              <w:top w:val="nil"/>
              <w:left w:val="nil"/>
              <w:bottom w:val="single" w:sz="8" w:space="0" w:color="auto"/>
              <w:right w:val="single" w:sz="8" w:space="0" w:color="auto"/>
            </w:tcBorders>
            <w:vAlign w:val="center"/>
            <w:hideMark/>
          </w:tcPr>
          <w:p w14:paraId="0C95B61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797D11E" w14:textId="77777777" w:rsidTr="002136C8">
        <w:trPr>
          <w:trHeight w:val="300"/>
        </w:trPr>
        <w:tc>
          <w:tcPr>
            <w:tcW w:w="1110" w:type="dxa"/>
            <w:vMerge w:val="restart"/>
            <w:tcBorders>
              <w:top w:val="nil"/>
              <w:left w:val="single" w:sz="4" w:space="0" w:color="auto"/>
              <w:bottom w:val="single" w:sz="8" w:space="0" w:color="000000"/>
              <w:right w:val="single" w:sz="8" w:space="0" w:color="auto"/>
            </w:tcBorders>
            <w:noWrap/>
            <w:vAlign w:val="center"/>
            <w:hideMark/>
          </w:tcPr>
          <w:p w14:paraId="7070688C"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定期存款</w:t>
            </w:r>
          </w:p>
        </w:tc>
        <w:tc>
          <w:tcPr>
            <w:tcW w:w="1720" w:type="dxa"/>
            <w:tcBorders>
              <w:top w:val="nil"/>
              <w:left w:val="nil"/>
              <w:bottom w:val="single" w:sz="8" w:space="0" w:color="auto"/>
              <w:right w:val="single" w:sz="8" w:space="0" w:color="auto"/>
            </w:tcBorders>
            <w:noWrap/>
            <w:vAlign w:val="center"/>
            <w:hideMark/>
          </w:tcPr>
          <w:p w14:paraId="2367B5E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存款银行</w:t>
            </w:r>
          </w:p>
        </w:tc>
        <w:tc>
          <w:tcPr>
            <w:tcW w:w="4082" w:type="dxa"/>
            <w:tcBorders>
              <w:top w:val="nil"/>
              <w:left w:val="nil"/>
              <w:bottom w:val="single" w:sz="8" w:space="0" w:color="auto"/>
              <w:right w:val="single" w:sz="8" w:space="0" w:color="auto"/>
            </w:tcBorders>
            <w:noWrap/>
            <w:vAlign w:val="center"/>
            <w:hideMark/>
          </w:tcPr>
          <w:p w14:paraId="5CB9255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定期存单账户的银行</w:t>
            </w:r>
          </w:p>
        </w:tc>
        <w:tc>
          <w:tcPr>
            <w:tcW w:w="1418" w:type="dxa"/>
            <w:tcBorders>
              <w:top w:val="nil"/>
              <w:left w:val="nil"/>
              <w:bottom w:val="single" w:sz="8" w:space="0" w:color="auto"/>
              <w:right w:val="single" w:sz="8" w:space="0" w:color="auto"/>
            </w:tcBorders>
            <w:vAlign w:val="center"/>
            <w:hideMark/>
          </w:tcPr>
          <w:p w14:paraId="45D9978D"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0AA3A1F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63E3E06"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CDE22A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存款开户行</w:t>
            </w:r>
          </w:p>
        </w:tc>
        <w:tc>
          <w:tcPr>
            <w:tcW w:w="4082" w:type="dxa"/>
            <w:tcBorders>
              <w:top w:val="nil"/>
              <w:left w:val="nil"/>
              <w:bottom w:val="single" w:sz="8" w:space="0" w:color="auto"/>
              <w:right w:val="single" w:sz="8" w:space="0" w:color="auto"/>
            </w:tcBorders>
            <w:noWrap/>
            <w:vAlign w:val="center"/>
            <w:hideMark/>
          </w:tcPr>
          <w:p w14:paraId="30E43C88"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定期存单账户的开户行</w:t>
            </w:r>
          </w:p>
        </w:tc>
        <w:tc>
          <w:tcPr>
            <w:tcW w:w="1418" w:type="dxa"/>
            <w:tcBorders>
              <w:top w:val="nil"/>
              <w:left w:val="nil"/>
              <w:bottom w:val="single" w:sz="8" w:space="0" w:color="auto"/>
              <w:right w:val="single" w:sz="8" w:space="0" w:color="auto"/>
            </w:tcBorders>
            <w:vAlign w:val="center"/>
            <w:hideMark/>
          </w:tcPr>
          <w:p w14:paraId="3EF2FB68"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85E54FE"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28A659D"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526917C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存款账户</w:t>
            </w:r>
          </w:p>
        </w:tc>
        <w:tc>
          <w:tcPr>
            <w:tcW w:w="4082" w:type="dxa"/>
            <w:tcBorders>
              <w:top w:val="nil"/>
              <w:left w:val="nil"/>
              <w:bottom w:val="single" w:sz="8" w:space="0" w:color="auto"/>
              <w:right w:val="single" w:sz="8" w:space="0" w:color="auto"/>
            </w:tcBorders>
            <w:noWrap/>
            <w:vAlign w:val="center"/>
            <w:hideMark/>
          </w:tcPr>
          <w:p w14:paraId="24C2A5D5"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定期存单账户的银行账户</w:t>
            </w:r>
          </w:p>
        </w:tc>
        <w:tc>
          <w:tcPr>
            <w:tcW w:w="1418" w:type="dxa"/>
            <w:tcBorders>
              <w:top w:val="nil"/>
              <w:left w:val="nil"/>
              <w:bottom w:val="single" w:sz="8" w:space="0" w:color="auto"/>
              <w:right w:val="single" w:sz="8" w:space="0" w:color="auto"/>
            </w:tcBorders>
            <w:vAlign w:val="center"/>
            <w:hideMark/>
          </w:tcPr>
          <w:p w14:paraId="5A60A31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4BEEC54"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5EF7CB9"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2F90A6FD"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存款单位名称</w:t>
            </w:r>
          </w:p>
        </w:tc>
        <w:tc>
          <w:tcPr>
            <w:tcW w:w="4082" w:type="dxa"/>
            <w:tcBorders>
              <w:top w:val="nil"/>
              <w:left w:val="nil"/>
              <w:bottom w:val="single" w:sz="8" w:space="0" w:color="auto"/>
              <w:right w:val="single" w:sz="8" w:space="0" w:color="auto"/>
            </w:tcBorders>
            <w:noWrap/>
            <w:vAlign w:val="center"/>
            <w:hideMark/>
          </w:tcPr>
          <w:p w14:paraId="5B63135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定期存款账户的名称</w:t>
            </w:r>
          </w:p>
        </w:tc>
        <w:tc>
          <w:tcPr>
            <w:tcW w:w="1418" w:type="dxa"/>
            <w:tcBorders>
              <w:top w:val="nil"/>
              <w:left w:val="nil"/>
              <w:bottom w:val="single" w:sz="8" w:space="0" w:color="auto"/>
              <w:right w:val="single" w:sz="8" w:space="0" w:color="auto"/>
            </w:tcBorders>
            <w:vAlign w:val="center"/>
            <w:hideMark/>
          </w:tcPr>
          <w:p w14:paraId="02E921B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69EA9D5"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B7D289C"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B8BCE33"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082" w:type="dxa"/>
            <w:tcBorders>
              <w:top w:val="nil"/>
              <w:left w:val="nil"/>
              <w:bottom w:val="single" w:sz="8" w:space="0" w:color="auto"/>
              <w:right w:val="single" w:sz="8" w:space="0" w:color="auto"/>
            </w:tcBorders>
            <w:noWrap/>
            <w:vAlign w:val="center"/>
            <w:hideMark/>
          </w:tcPr>
          <w:p w14:paraId="7D72592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1418" w:type="dxa"/>
            <w:tcBorders>
              <w:top w:val="nil"/>
              <w:left w:val="nil"/>
              <w:bottom w:val="single" w:sz="8" w:space="0" w:color="auto"/>
              <w:right w:val="single" w:sz="8" w:space="0" w:color="auto"/>
            </w:tcBorders>
            <w:vAlign w:val="center"/>
            <w:hideMark/>
          </w:tcPr>
          <w:p w14:paraId="26D3638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E11DC01"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FE61E27"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1A1FACD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付方开户行</w:t>
            </w:r>
          </w:p>
        </w:tc>
        <w:tc>
          <w:tcPr>
            <w:tcW w:w="4082" w:type="dxa"/>
            <w:tcBorders>
              <w:top w:val="nil"/>
              <w:left w:val="nil"/>
              <w:bottom w:val="single" w:sz="8" w:space="0" w:color="auto"/>
              <w:right w:val="single" w:sz="8" w:space="0" w:color="auto"/>
            </w:tcBorders>
            <w:noWrap/>
            <w:vAlign w:val="center"/>
            <w:hideMark/>
          </w:tcPr>
          <w:p w14:paraId="4C36727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付方银行的开户行</w:t>
            </w:r>
          </w:p>
        </w:tc>
        <w:tc>
          <w:tcPr>
            <w:tcW w:w="1418" w:type="dxa"/>
            <w:tcBorders>
              <w:top w:val="nil"/>
              <w:left w:val="nil"/>
              <w:bottom w:val="single" w:sz="8" w:space="0" w:color="auto"/>
              <w:right w:val="single" w:sz="8" w:space="0" w:color="auto"/>
            </w:tcBorders>
            <w:vAlign w:val="center"/>
            <w:hideMark/>
          </w:tcPr>
          <w:p w14:paraId="5FD15E0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30AE9A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0E3216EA"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2A5CEEC"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082" w:type="dxa"/>
            <w:tcBorders>
              <w:top w:val="nil"/>
              <w:left w:val="nil"/>
              <w:bottom w:val="single" w:sz="8" w:space="0" w:color="auto"/>
              <w:right w:val="single" w:sz="8" w:space="0" w:color="auto"/>
            </w:tcBorders>
            <w:noWrap/>
            <w:vAlign w:val="center"/>
            <w:hideMark/>
          </w:tcPr>
          <w:p w14:paraId="1E000B41"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付方银行账户</w:t>
            </w:r>
          </w:p>
        </w:tc>
        <w:tc>
          <w:tcPr>
            <w:tcW w:w="1418" w:type="dxa"/>
            <w:tcBorders>
              <w:top w:val="nil"/>
              <w:left w:val="nil"/>
              <w:bottom w:val="single" w:sz="8" w:space="0" w:color="auto"/>
              <w:right w:val="single" w:sz="8" w:space="0" w:color="auto"/>
            </w:tcBorders>
            <w:vAlign w:val="center"/>
            <w:hideMark/>
          </w:tcPr>
          <w:p w14:paraId="02BC761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063FE52D"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4B3A131"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1A3B8B4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082" w:type="dxa"/>
            <w:tcBorders>
              <w:top w:val="nil"/>
              <w:left w:val="nil"/>
              <w:bottom w:val="single" w:sz="8" w:space="0" w:color="auto"/>
              <w:right w:val="single" w:sz="8" w:space="0" w:color="auto"/>
            </w:tcBorders>
            <w:noWrap/>
            <w:vAlign w:val="center"/>
            <w:hideMark/>
          </w:tcPr>
          <w:p w14:paraId="795AD84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1418" w:type="dxa"/>
            <w:tcBorders>
              <w:top w:val="nil"/>
              <w:left w:val="nil"/>
              <w:bottom w:val="single" w:sz="8" w:space="0" w:color="auto"/>
              <w:right w:val="single" w:sz="8" w:space="0" w:color="auto"/>
            </w:tcBorders>
            <w:vAlign w:val="center"/>
            <w:hideMark/>
          </w:tcPr>
          <w:p w14:paraId="2D28833F"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9108BE6"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C47A84B"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441020E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存款金额</w:t>
            </w:r>
          </w:p>
        </w:tc>
        <w:tc>
          <w:tcPr>
            <w:tcW w:w="4082" w:type="dxa"/>
            <w:tcBorders>
              <w:top w:val="nil"/>
              <w:left w:val="nil"/>
              <w:bottom w:val="single" w:sz="8" w:space="0" w:color="auto"/>
              <w:right w:val="single" w:sz="8" w:space="0" w:color="auto"/>
            </w:tcBorders>
            <w:noWrap/>
            <w:vAlign w:val="center"/>
            <w:hideMark/>
          </w:tcPr>
          <w:p w14:paraId="39CA5D9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定期存单的金额</w:t>
            </w:r>
          </w:p>
        </w:tc>
        <w:tc>
          <w:tcPr>
            <w:tcW w:w="1418" w:type="dxa"/>
            <w:tcBorders>
              <w:top w:val="nil"/>
              <w:left w:val="nil"/>
              <w:bottom w:val="single" w:sz="8" w:space="0" w:color="auto"/>
              <w:right w:val="single" w:sz="8" w:space="0" w:color="auto"/>
            </w:tcBorders>
            <w:vAlign w:val="center"/>
            <w:hideMark/>
          </w:tcPr>
          <w:p w14:paraId="2374208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7C46C69"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AD3BA84"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7A72A21"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存单编号</w:t>
            </w:r>
          </w:p>
        </w:tc>
        <w:tc>
          <w:tcPr>
            <w:tcW w:w="4082" w:type="dxa"/>
            <w:tcBorders>
              <w:top w:val="nil"/>
              <w:left w:val="nil"/>
              <w:bottom w:val="single" w:sz="8" w:space="0" w:color="auto"/>
              <w:right w:val="single" w:sz="8" w:space="0" w:color="auto"/>
            </w:tcBorders>
            <w:noWrap/>
            <w:vAlign w:val="center"/>
            <w:hideMark/>
          </w:tcPr>
          <w:p w14:paraId="2307F51A"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定期存款存单编号</w:t>
            </w:r>
          </w:p>
        </w:tc>
        <w:tc>
          <w:tcPr>
            <w:tcW w:w="1418" w:type="dxa"/>
            <w:tcBorders>
              <w:top w:val="nil"/>
              <w:left w:val="nil"/>
              <w:bottom w:val="single" w:sz="8" w:space="0" w:color="auto"/>
              <w:right w:val="single" w:sz="8" w:space="0" w:color="auto"/>
            </w:tcBorders>
            <w:vAlign w:val="center"/>
            <w:hideMark/>
          </w:tcPr>
          <w:p w14:paraId="0352BA5E"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62FE14B"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57FBDD4"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70A25C02"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计算频率</w:t>
            </w:r>
          </w:p>
        </w:tc>
        <w:tc>
          <w:tcPr>
            <w:tcW w:w="4082" w:type="dxa"/>
            <w:tcBorders>
              <w:top w:val="single" w:sz="8" w:space="0" w:color="auto"/>
              <w:left w:val="nil"/>
              <w:bottom w:val="single" w:sz="8" w:space="0" w:color="auto"/>
              <w:right w:val="single" w:sz="8" w:space="0" w:color="auto"/>
            </w:tcBorders>
            <w:noWrap/>
            <w:vAlign w:val="center"/>
            <w:hideMark/>
          </w:tcPr>
          <w:p w14:paraId="1FB0AB72"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一年、半年、季、月、天</w:t>
            </w:r>
          </w:p>
        </w:tc>
        <w:tc>
          <w:tcPr>
            <w:tcW w:w="1418" w:type="dxa"/>
            <w:tcBorders>
              <w:top w:val="single" w:sz="8" w:space="0" w:color="auto"/>
              <w:left w:val="nil"/>
              <w:bottom w:val="single" w:sz="8" w:space="0" w:color="auto"/>
              <w:right w:val="single" w:sz="8" w:space="0" w:color="auto"/>
            </w:tcBorders>
            <w:vAlign w:val="center"/>
            <w:hideMark/>
          </w:tcPr>
          <w:p w14:paraId="57ADEB7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58FF4ED"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35E2CDA4"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58F7ECC9"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年华收益率</w:t>
            </w:r>
          </w:p>
        </w:tc>
        <w:tc>
          <w:tcPr>
            <w:tcW w:w="4082" w:type="dxa"/>
            <w:tcBorders>
              <w:top w:val="single" w:sz="8" w:space="0" w:color="auto"/>
              <w:left w:val="nil"/>
              <w:bottom w:val="single" w:sz="8" w:space="0" w:color="auto"/>
              <w:right w:val="single" w:sz="8" w:space="0" w:color="auto"/>
            </w:tcBorders>
            <w:noWrap/>
            <w:vAlign w:val="center"/>
            <w:hideMark/>
          </w:tcPr>
          <w:p w14:paraId="3A43BD8D"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利率</w:t>
            </w:r>
          </w:p>
        </w:tc>
        <w:tc>
          <w:tcPr>
            <w:tcW w:w="1418" w:type="dxa"/>
            <w:tcBorders>
              <w:top w:val="single" w:sz="8" w:space="0" w:color="auto"/>
              <w:left w:val="nil"/>
              <w:bottom w:val="single" w:sz="8" w:space="0" w:color="auto"/>
              <w:right w:val="single" w:sz="8" w:space="0" w:color="auto"/>
            </w:tcBorders>
            <w:vAlign w:val="center"/>
            <w:hideMark/>
          </w:tcPr>
          <w:p w14:paraId="53CB9E9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3684289"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3EB3FB6B"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19C1111D"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存期</w:t>
            </w:r>
          </w:p>
        </w:tc>
        <w:tc>
          <w:tcPr>
            <w:tcW w:w="4082" w:type="dxa"/>
            <w:tcBorders>
              <w:top w:val="single" w:sz="8" w:space="0" w:color="auto"/>
              <w:left w:val="nil"/>
              <w:bottom w:val="single" w:sz="8" w:space="0" w:color="auto"/>
              <w:right w:val="single" w:sz="8" w:space="0" w:color="auto"/>
            </w:tcBorders>
            <w:noWrap/>
            <w:vAlign w:val="center"/>
            <w:hideMark/>
          </w:tcPr>
          <w:p w14:paraId="1EBA45D3"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存款时间</w:t>
            </w:r>
          </w:p>
        </w:tc>
        <w:tc>
          <w:tcPr>
            <w:tcW w:w="1418" w:type="dxa"/>
            <w:tcBorders>
              <w:top w:val="single" w:sz="8" w:space="0" w:color="auto"/>
              <w:left w:val="nil"/>
              <w:bottom w:val="single" w:sz="8" w:space="0" w:color="auto"/>
              <w:right w:val="single" w:sz="8" w:space="0" w:color="auto"/>
            </w:tcBorders>
            <w:vAlign w:val="center"/>
            <w:hideMark/>
          </w:tcPr>
          <w:p w14:paraId="6B1583A5"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6CA297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1CD4355"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7A9CEB3E"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存款类型</w:t>
            </w:r>
          </w:p>
        </w:tc>
        <w:tc>
          <w:tcPr>
            <w:tcW w:w="4082" w:type="dxa"/>
            <w:tcBorders>
              <w:top w:val="single" w:sz="8" w:space="0" w:color="auto"/>
              <w:left w:val="nil"/>
              <w:bottom w:val="single" w:sz="8" w:space="0" w:color="auto"/>
              <w:right w:val="single" w:sz="8" w:space="0" w:color="auto"/>
            </w:tcBorders>
            <w:noWrap/>
            <w:vAlign w:val="center"/>
            <w:hideMark/>
          </w:tcPr>
          <w:p w14:paraId="70F9A1C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定期存款存款类型</w:t>
            </w:r>
          </w:p>
        </w:tc>
        <w:tc>
          <w:tcPr>
            <w:tcW w:w="1418" w:type="dxa"/>
            <w:tcBorders>
              <w:top w:val="single" w:sz="8" w:space="0" w:color="auto"/>
              <w:left w:val="nil"/>
              <w:bottom w:val="single" w:sz="8" w:space="0" w:color="auto"/>
              <w:right w:val="single" w:sz="8" w:space="0" w:color="auto"/>
            </w:tcBorders>
            <w:vAlign w:val="center"/>
            <w:hideMark/>
          </w:tcPr>
          <w:p w14:paraId="33C0640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FC8E8F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4A4F080"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6AB428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 xml:space="preserve">存款起息日期 </w:t>
            </w:r>
          </w:p>
        </w:tc>
        <w:tc>
          <w:tcPr>
            <w:tcW w:w="4082" w:type="dxa"/>
            <w:tcBorders>
              <w:top w:val="single" w:sz="8" w:space="0" w:color="auto"/>
              <w:left w:val="nil"/>
              <w:bottom w:val="single" w:sz="8" w:space="0" w:color="auto"/>
              <w:right w:val="single" w:sz="8" w:space="0" w:color="auto"/>
            </w:tcBorders>
            <w:noWrap/>
            <w:vAlign w:val="center"/>
            <w:hideMark/>
          </w:tcPr>
          <w:p w14:paraId="732421B0"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定期存款起息日期</w:t>
            </w:r>
          </w:p>
        </w:tc>
        <w:tc>
          <w:tcPr>
            <w:tcW w:w="1418" w:type="dxa"/>
            <w:tcBorders>
              <w:top w:val="single" w:sz="8" w:space="0" w:color="auto"/>
              <w:left w:val="nil"/>
              <w:bottom w:val="single" w:sz="8" w:space="0" w:color="auto"/>
              <w:right w:val="single" w:sz="8" w:space="0" w:color="auto"/>
            </w:tcBorders>
            <w:vAlign w:val="center"/>
            <w:hideMark/>
          </w:tcPr>
          <w:p w14:paraId="4C2D4550"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041F29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99D98C7"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DFAF6B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付息方式</w:t>
            </w:r>
          </w:p>
        </w:tc>
        <w:tc>
          <w:tcPr>
            <w:tcW w:w="4082" w:type="dxa"/>
            <w:tcBorders>
              <w:top w:val="single" w:sz="8" w:space="0" w:color="auto"/>
              <w:left w:val="nil"/>
              <w:bottom w:val="single" w:sz="8" w:space="0" w:color="auto"/>
              <w:right w:val="single" w:sz="8" w:space="0" w:color="auto"/>
            </w:tcBorders>
            <w:noWrap/>
            <w:vAlign w:val="center"/>
            <w:hideMark/>
          </w:tcPr>
          <w:p w14:paraId="6FD79DF3" w14:textId="77777777" w:rsidR="002136C8" w:rsidRPr="00F14B35" w:rsidRDefault="002136C8" w:rsidP="002136C8">
            <w:pPr>
              <w:rPr>
                <w:rFonts w:ascii="微软雅黑" w:eastAsia="微软雅黑" w:hAnsi="微软雅黑" w:cs="宋体"/>
                <w:sz w:val="18"/>
                <w:szCs w:val="18"/>
                <w:lang w:eastAsia="zh-CN"/>
              </w:rPr>
            </w:pPr>
            <w:r w:rsidRPr="00F14B35">
              <w:rPr>
                <w:rFonts w:ascii="微软雅黑" w:eastAsia="微软雅黑" w:hAnsi="微软雅黑" w:cs="宋体" w:hint="eastAsia"/>
                <w:sz w:val="18"/>
                <w:szCs w:val="18"/>
                <w:lang w:eastAsia="zh-CN"/>
              </w:rPr>
              <w:t>定期存款支付利息（年结/到期）</w:t>
            </w:r>
          </w:p>
        </w:tc>
        <w:tc>
          <w:tcPr>
            <w:tcW w:w="1418" w:type="dxa"/>
            <w:tcBorders>
              <w:top w:val="single" w:sz="8" w:space="0" w:color="auto"/>
              <w:left w:val="nil"/>
              <w:bottom w:val="single" w:sz="8" w:space="0" w:color="auto"/>
              <w:right w:val="single" w:sz="8" w:space="0" w:color="auto"/>
            </w:tcBorders>
            <w:vAlign w:val="center"/>
            <w:hideMark/>
          </w:tcPr>
          <w:p w14:paraId="3DD35A74"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3987CE9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D05BFD7"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509D5B2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是否邮件提醒</w:t>
            </w:r>
          </w:p>
        </w:tc>
        <w:tc>
          <w:tcPr>
            <w:tcW w:w="4082" w:type="dxa"/>
            <w:tcBorders>
              <w:top w:val="single" w:sz="8" w:space="0" w:color="auto"/>
              <w:left w:val="nil"/>
              <w:bottom w:val="single" w:sz="8" w:space="0" w:color="auto"/>
              <w:right w:val="single" w:sz="8" w:space="0" w:color="auto"/>
            </w:tcBorders>
            <w:noWrap/>
            <w:vAlign w:val="center"/>
            <w:hideMark/>
          </w:tcPr>
          <w:p w14:paraId="3FBF6613"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存款到期是否发送邮件提醒</w:t>
            </w:r>
          </w:p>
        </w:tc>
        <w:tc>
          <w:tcPr>
            <w:tcW w:w="1418" w:type="dxa"/>
            <w:tcBorders>
              <w:top w:val="single" w:sz="8" w:space="0" w:color="auto"/>
              <w:left w:val="nil"/>
              <w:bottom w:val="single" w:sz="8" w:space="0" w:color="auto"/>
              <w:right w:val="single" w:sz="8" w:space="0" w:color="auto"/>
            </w:tcBorders>
            <w:vAlign w:val="center"/>
            <w:hideMark/>
          </w:tcPr>
          <w:p w14:paraId="2CBBBE7F"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50AB62B"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A0CBF56"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4615093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是否有效</w:t>
            </w:r>
          </w:p>
        </w:tc>
        <w:tc>
          <w:tcPr>
            <w:tcW w:w="4082" w:type="dxa"/>
            <w:tcBorders>
              <w:top w:val="single" w:sz="8" w:space="0" w:color="auto"/>
              <w:left w:val="nil"/>
              <w:bottom w:val="single" w:sz="8" w:space="0" w:color="auto"/>
              <w:right w:val="single" w:sz="8" w:space="0" w:color="auto"/>
            </w:tcBorders>
            <w:noWrap/>
            <w:vAlign w:val="center"/>
            <w:hideMark/>
          </w:tcPr>
          <w:p w14:paraId="300FDEB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是否有效的标识</w:t>
            </w:r>
          </w:p>
        </w:tc>
        <w:tc>
          <w:tcPr>
            <w:tcW w:w="1418" w:type="dxa"/>
            <w:tcBorders>
              <w:top w:val="single" w:sz="8" w:space="0" w:color="auto"/>
              <w:left w:val="nil"/>
              <w:bottom w:val="single" w:sz="8" w:space="0" w:color="auto"/>
              <w:right w:val="single" w:sz="8" w:space="0" w:color="auto"/>
            </w:tcBorders>
            <w:vAlign w:val="center"/>
            <w:hideMark/>
          </w:tcPr>
          <w:p w14:paraId="6BE115B5"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63328C71"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76FB5B5F"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23ED3DD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4082" w:type="dxa"/>
            <w:tcBorders>
              <w:top w:val="single" w:sz="8" w:space="0" w:color="auto"/>
              <w:left w:val="nil"/>
              <w:bottom w:val="single" w:sz="8" w:space="0" w:color="auto"/>
              <w:right w:val="single" w:sz="8" w:space="0" w:color="auto"/>
            </w:tcBorders>
            <w:noWrap/>
            <w:vAlign w:val="center"/>
            <w:hideMark/>
          </w:tcPr>
          <w:p w14:paraId="5F6AB53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备注字段</w:t>
            </w:r>
          </w:p>
        </w:tc>
        <w:tc>
          <w:tcPr>
            <w:tcW w:w="1418" w:type="dxa"/>
            <w:tcBorders>
              <w:top w:val="single" w:sz="8" w:space="0" w:color="auto"/>
              <w:left w:val="nil"/>
              <w:bottom w:val="single" w:sz="8" w:space="0" w:color="auto"/>
              <w:right w:val="single" w:sz="8" w:space="0" w:color="auto"/>
            </w:tcBorders>
            <w:vAlign w:val="center"/>
            <w:hideMark/>
          </w:tcPr>
          <w:p w14:paraId="1BB75487"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34C613C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542BD3E"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C62C67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附件上载</w:t>
            </w:r>
          </w:p>
        </w:tc>
        <w:tc>
          <w:tcPr>
            <w:tcW w:w="4082" w:type="dxa"/>
            <w:tcBorders>
              <w:top w:val="single" w:sz="8" w:space="0" w:color="auto"/>
              <w:left w:val="nil"/>
              <w:bottom w:val="single" w:sz="8" w:space="0" w:color="auto"/>
              <w:right w:val="single" w:sz="8" w:space="0" w:color="auto"/>
            </w:tcBorders>
            <w:noWrap/>
            <w:vAlign w:val="center"/>
            <w:hideMark/>
          </w:tcPr>
          <w:p w14:paraId="4464C65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电子附件上传</w:t>
            </w:r>
          </w:p>
        </w:tc>
        <w:tc>
          <w:tcPr>
            <w:tcW w:w="1418" w:type="dxa"/>
            <w:tcBorders>
              <w:top w:val="single" w:sz="8" w:space="0" w:color="auto"/>
              <w:left w:val="nil"/>
              <w:bottom w:val="single" w:sz="8" w:space="0" w:color="auto"/>
              <w:right w:val="single" w:sz="8" w:space="0" w:color="auto"/>
            </w:tcBorders>
            <w:vAlign w:val="center"/>
            <w:hideMark/>
          </w:tcPr>
          <w:p w14:paraId="691A65F3"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bl>
    <w:p w14:paraId="2DF0FCAD"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11A54B7" w14:textId="06888DEA" w:rsidR="002136C8" w:rsidRPr="00D12323" w:rsidRDefault="002136C8" w:rsidP="002136C8">
      <w:pPr>
        <w:pStyle w:val="L-"/>
      </w:pPr>
      <w:r w:rsidRPr="00D12323">
        <w:rPr>
          <w:rFonts w:hint="eastAsia"/>
        </w:rPr>
        <w:t>图：</w:t>
      </w:r>
      <w:r>
        <w:rPr>
          <w:rFonts w:hint="eastAsia"/>
        </w:rPr>
        <w:t>3.4.</w:t>
      </w:r>
      <w:r w:rsidR="00B712AC">
        <w:t>1</w:t>
      </w:r>
      <w:r>
        <w:rPr>
          <w:rFonts w:hint="eastAsia"/>
        </w:rPr>
        <w:t>.</w:t>
      </w:r>
      <w:r w:rsidR="00B712AC">
        <w:t>5.</w:t>
      </w:r>
      <w:r>
        <w:rPr>
          <w:rFonts w:hint="eastAsia"/>
        </w:rPr>
        <w:t>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电子台账查看、操作页面</w:t>
      </w:r>
    </w:p>
    <w:p w14:paraId="3A30981E" w14:textId="77777777" w:rsidR="002136C8" w:rsidRPr="0094396F" w:rsidRDefault="006C7E7C" w:rsidP="002136C8">
      <w:r>
        <w:rPr>
          <w:noProof/>
          <w:lang w:eastAsia="zh-CN" w:bidi="ar-SA"/>
        </w:rPr>
        <w:drawing>
          <wp:inline distT="0" distB="0" distL="0" distR="0" wp14:anchorId="6E126B37" wp14:editId="53A7FFF6">
            <wp:extent cx="5278120" cy="23882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388235"/>
                    </a:xfrm>
                    <a:prstGeom prst="rect">
                      <a:avLst/>
                    </a:prstGeom>
                  </pic:spPr>
                </pic:pic>
              </a:graphicData>
            </a:graphic>
          </wp:inline>
        </w:drawing>
      </w:r>
      <w:r>
        <w:rPr>
          <w:noProof/>
          <w:lang w:eastAsia="zh-CN" w:bidi="ar-SA"/>
        </w:rPr>
        <w:t xml:space="preserve"> </w:t>
      </w:r>
      <w:r w:rsidR="00E75EE2">
        <w:rPr>
          <w:noProof/>
          <w:lang w:eastAsia="zh-CN" w:bidi="ar-SA"/>
        </w:rPr>
        <w:drawing>
          <wp:inline distT="0" distB="0" distL="0" distR="0" wp14:anchorId="6F135841" wp14:editId="542DB84A">
            <wp:extent cx="5267325" cy="2828925"/>
            <wp:effectExtent l="0" t="0" r="9525" b="9525"/>
            <wp:docPr id="6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7548941B" w14:textId="77777777" w:rsidR="002136C8" w:rsidRDefault="002136C8" w:rsidP="002136C8">
      <w:pPr>
        <w:pStyle w:val="30"/>
        <w:numPr>
          <w:ilvl w:val="2"/>
          <w:numId w:val="2"/>
        </w:numPr>
        <w:rPr>
          <w:lang w:eastAsia="zh-CN"/>
        </w:rPr>
      </w:pPr>
      <w:bookmarkStart w:id="136" w:name="_Toc517685574"/>
      <w:bookmarkStart w:id="137" w:name="_Toc4183067"/>
      <w:r>
        <w:rPr>
          <w:rFonts w:hint="eastAsia"/>
          <w:lang w:eastAsia="zh-CN"/>
        </w:rPr>
        <w:t>资金调拨</w:t>
      </w:r>
      <w:bookmarkEnd w:id="136"/>
      <w:bookmarkEnd w:id="137"/>
    </w:p>
    <w:p w14:paraId="7C66CE82" w14:textId="77777777" w:rsidR="002136C8" w:rsidRDefault="002136C8" w:rsidP="007E69D1">
      <w:pPr>
        <w:pStyle w:val="40"/>
        <w:numPr>
          <w:ilvl w:val="3"/>
          <w:numId w:val="2"/>
        </w:numPr>
        <w:rPr>
          <w:lang w:eastAsia="zh-CN"/>
        </w:rPr>
      </w:pPr>
      <w:r>
        <w:rPr>
          <w:rFonts w:hint="eastAsia"/>
          <w:lang w:eastAsia="zh-CN"/>
        </w:rPr>
        <w:t>资金申请单</w:t>
      </w:r>
    </w:p>
    <w:p w14:paraId="0F0D576D" w14:textId="77777777" w:rsidR="002136C8" w:rsidRPr="007E69D1" w:rsidRDefault="002136C8" w:rsidP="00714F45">
      <w:pPr>
        <w:pStyle w:val="3"/>
      </w:pPr>
      <w:r w:rsidRPr="007E69D1">
        <w:rPr>
          <w:rFonts w:hint="eastAsia"/>
        </w:rPr>
        <w:t>业务描述</w:t>
      </w:r>
    </w:p>
    <w:p w14:paraId="0DDFB05D" w14:textId="77777777" w:rsidR="002136C8" w:rsidRDefault="002136C8" w:rsidP="002136C8">
      <w:pPr>
        <w:ind w:firstLine="420"/>
        <w:rPr>
          <w:lang w:eastAsia="zh-CN"/>
        </w:rPr>
      </w:pPr>
      <w:r w:rsidRPr="002136C8">
        <w:rPr>
          <w:rFonts w:ascii="宋体" w:hAnsi="宋体" w:hint="eastAsia"/>
          <w:lang w:eastAsia="zh-CN"/>
        </w:rPr>
        <w:t>下级公司有资金使用需求时，需向上级公司发起申请，审批通过后才可向下级公司拨付资金。</w:t>
      </w:r>
    </w:p>
    <w:p w14:paraId="597DA95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44D73CDC" w14:textId="6281561C" w:rsidR="002136C8" w:rsidRPr="00D12323" w:rsidRDefault="002136C8" w:rsidP="002136C8">
      <w:pPr>
        <w:pStyle w:val="L-"/>
      </w:pPr>
      <w:r w:rsidRPr="00D12323">
        <w:rPr>
          <w:rFonts w:hint="eastAsia"/>
        </w:rPr>
        <w:t>图：</w:t>
      </w:r>
      <w:r>
        <w:rPr>
          <w:rFonts w:hint="eastAsia"/>
        </w:rPr>
        <w:t>3.4.</w:t>
      </w:r>
      <w:r w:rsidR="00B712AC">
        <w:t>2</w:t>
      </w:r>
      <w:r>
        <w:rPr>
          <w:rFonts w:hint="eastAsia"/>
        </w:rPr>
        <w:t>.1</w:t>
      </w:r>
      <w:r w:rsidR="00B712AC">
        <w:t>.2</w:t>
      </w:r>
      <w:r w:rsidRPr="00D12323">
        <w:rPr>
          <w:rFonts w:hint="eastAsia"/>
        </w:rPr>
        <w:t xml:space="preserve">-1 </w:t>
      </w:r>
      <w:r>
        <w:rPr>
          <w:rFonts w:hint="eastAsia"/>
        </w:rPr>
        <w:t xml:space="preserve"> </w:t>
      </w:r>
      <w:r>
        <w:rPr>
          <w:rFonts w:hint="eastAsia"/>
        </w:rPr>
        <w:t>资金申请</w:t>
      </w:r>
      <w:r>
        <w:rPr>
          <w:rFonts w:ascii="宋体" w:cs="宋体" w:hint="eastAsia"/>
          <w:color w:val="000000"/>
          <w:szCs w:val="22"/>
        </w:rPr>
        <w:t>流程图</w:t>
      </w:r>
    </w:p>
    <w:p w14:paraId="1046A93A" w14:textId="77777777" w:rsidR="002136C8" w:rsidRDefault="00E75EE2" w:rsidP="002136C8">
      <w:pPr>
        <w:ind w:left="840" w:firstLine="420"/>
      </w:pPr>
      <w:r>
        <w:rPr>
          <w:noProof/>
          <w:lang w:eastAsia="zh-CN" w:bidi="ar-SA"/>
        </w:rPr>
        <w:drawing>
          <wp:inline distT="0" distB="0" distL="0" distR="0" wp14:anchorId="7903C054" wp14:editId="1FF6415E">
            <wp:extent cx="3228975" cy="3000375"/>
            <wp:effectExtent l="0" t="0" r="0" b="952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8975" cy="3000375"/>
                    </a:xfrm>
                    <a:prstGeom prst="rect">
                      <a:avLst/>
                    </a:prstGeom>
                    <a:noFill/>
                    <a:ln>
                      <a:noFill/>
                    </a:ln>
                  </pic:spPr>
                </pic:pic>
              </a:graphicData>
            </a:graphic>
          </wp:inline>
        </w:drawing>
      </w:r>
    </w:p>
    <w:p w14:paraId="01D6DFBB"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2B51AB41" w14:textId="61250A27" w:rsidR="002136C8" w:rsidRPr="00D12323" w:rsidRDefault="002136C8" w:rsidP="002136C8">
      <w:pPr>
        <w:pStyle w:val="L-"/>
      </w:pPr>
      <w:r>
        <w:rPr>
          <w:rFonts w:hint="eastAsia"/>
        </w:rPr>
        <w:t>说明</w:t>
      </w:r>
      <w:r w:rsidRPr="00D12323">
        <w:rPr>
          <w:rFonts w:hint="eastAsia"/>
        </w:rPr>
        <w:t>：</w:t>
      </w:r>
      <w:r>
        <w:rPr>
          <w:rFonts w:hint="eastAsia"/>
        </w:rPr>
        <w:t>3.4.</w:t>
      </w:r>
      <w:r w:rsidR="00B712AC">
        <w:t>2</w:t>
      </w:r>
      <w:r>
        <w:rPr>
          <w:rFonts w:hint="eastAsia"/>
        </w:rPr>
        <w:t>.1</w:t>
      </w:r>
      <w:r w:rsidR="00B712AC">
        <w:t>.3</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直连账户余额流程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56133CC7" w14:textId="77777777" w:rsidTr="002136C8">
        <w:trPr>
          <w:cantSplit/>
          <w:tblHeader/>
        </w:trPr>
        <w:tc>
          <w:tcPr>
            <w:tcW w:w="484" w:type="dxa"/>
            <w:shd w:val="clear" w:color="auto" w:fill="7C9BC1"/>
            <w:tcMar>
              <w:top w:w="58" w:type="dxa"/>
              <w:left w:w="58" w:type="dxa"/>
              <w:bottom w:w="58" w:type="dxa"/>
              <w:right w:w="58" w:type="dxa"/>
            </w:tcMar>
          </w:tcPr>
          <w:p w14:paraId="7723976E"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B755E5C"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0B1AB97"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B109439"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15E1DF6E" w14:textId="77777777" w:rsidTr="002136C8">
        <w:trPr>
          <w:cantSplit/>
          <w:trHeight w:val="483"/>
        </w:trPr>
        <w:tc>
          <w:tcPr>
            <w:tcW w:w="484" w:type="dxa"/>
            <w:shd w:val="clear" w:color="auto" w:fill="AECEE1"/>
            <w:tcMar>
              <w:top w:w="58" w:type="dxa"/>
              <w:left w:w="58" w:type="dxa"/>
              <w:bottom w:w="58" w:type="dxa"/>
              <w:right w:w="58" w:type="dxa"/>
            </w:tcMar>
            <w:vAlign w:val="center"/>
          </w:tcPr>
          <w:p w14:paraId="3B0F719D"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A866D46"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申请人新建资金申请单</w:t>
            </w:r>
          </w:p>
        </w:tc>
        <w:tc>
          <w:tcPr>
            <w:tcW w:w="3827" w:type="dxa"/>
            <w:shd w:val="clear" w:color="auto" w:fill="E3EEF5"/>
            <w:tcMar>
              <w:top w:w="58" w:type="dxa"/>
              <w:left w:w="58" w:type="dxa"/>
              <w:bottom w:w="58" w:type="dxa"/>
              <w:right w:w="58" w:type="dxa"/>
            </w:tcMar>
            <w:vAlign w:val="center"/>
          </w:tcPr>
          <w:p w14:paraId="721AFD14"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申请人在ATS中新建资金申请单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06BE2A0" w14:textId="77777777" w:rsidR="002136C8" w:rsidRPr="00F41C79" w:rsidRDefault="002136C8" w:rsidP="002136C8">
            <w:pPr>
              <w:jc w:val="both"/>
              <w:rPr>
                <w:rFonts w:ascii="宋体" w:hAnsi="宋体" w:cs="宋体"/>
                <w:color w:val="000000"/>
                <w:sz w:val="20"/>
                <w:lang w:eastAsia="zh-CN"/>
              </w:rPr>
            </w:pPr>
          </w:p>
        </w:tc>
      </w:tr>
      <w:tr w:rsidR="002136C8" w:rsidRPr="00300621" w14:paraId="0FD83747" w14:textId="77777777" w:rsidTr="002136C8">
        <w:trPr>
          <w:cantSplit/>
          <w:trHeight w:val="483"/>
        </w:trPr>
        <w:tc>
          <w:tcPr>
            <w:tcW w:w="484" w:type="dxa"/>
            <w:shd w:val="clear" w:color="auto" w:fill="AECEE1"/>
            <w:tcMar>
              <w:top w:w="58" w:type="dxa"/>
              <w:left w:w="58" w:type="dxa"/>
              <w:bottom w:w="58" w:type="dxa"/>
              <w:right w:w="58" w:type="dxa"/>
            </w:tcMar>
            <w:vAlign w:val="center"/>
          </w:tcPr>
          <w:p w14:paraId="1545477F" w14:textId="77777777" w:rsidR="002136C8" w:rsidRPr="005D789A" w:rsidRDefault="002136C8" w:rsidP="002136C8">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1DD48005"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修改</w:t>
            </w:r>
            <w:r>
              <w:rPr>
                <w:rFonts w:ascii="宋体" w:hAnsi="宋体" w:cs="宋体"/>
                <w:color w:val="000000"/>
                <w:sz w:val="20"/>
                <w:lang w:eastAsia="zh-CN"/>
              </w:rPr>
              <w:t>资金申请单</w:t>
            </w:r>
          </w:p>
        </w:tc>
        <w:tc>
          <w:tcPr>
            <w:tcW w:w="3827" w:type="dxa"/>
            <w:shd w:val="clear" w:color="auto" w:fill="E3EEF5"/>
            <w:tcMar>
              <w:top w:w="58" w:type="dxa"/>
              <w:left w:w="58" w:type="dxa"/>
              <w:bottom w:w="58" w:type="dxa"/>
              <w:right w:w="58" w:type="dxa"/>
            </w:tcMar>
            <w:vAlign w:val="center"/>
          </w:tcPr>
          <w:p w14:paraId="7C401216"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修改</w:t>
            </w:r>
            <w:r>
              <w:rPr>
                <w:rFonts w:ascii="宋体" w:hAnsi="宋体" w:cs="宋体"/>
                <w:color w:val="000000"/>
                <w:sz w:val="20"/>
                <w:lang w:eastAsia="zh-CN"/>
              </w:rPr>
              <w:t>资金申请单</w:t>
            </w:r>
            <w:r>
              <w:rPr>
                <w:rFonts w:ascii="宋体" w:hAnsi="宋体" w:cs="宋体" w:hint="eastAsia"/>
                <w:color w:val="000000"/>
                <w:sz w:val="20"/>
                <w:lang w:eastAsia="zh-CN"/>
              </w:rPr>
              <w:t>：</w:t>
            </w:r>
          </w:p>
          <w:p w14:paraId="4102C0C4"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A4320">
              <w:rPr>
                <w:rFonts w:ascii="宋体" w:hAnsi="宋体" w:cs="宋体" w:hint="eastAsia"/>
                <w:color w:val="000000"/>
                <w:sz w:val="20"/>
                <w:lang w:eastAsia="zh-CN"/>
              </w:rPr>
              <w:t>只有未送审、未作废的单据可以修改；</w:t>
            </w:r>
          </w:p>
        </w:tc>
        <w:tc>
          <w:tcPr>
            <w:tcW w:w="1560" w:type="dxa"/>
            <w:shd w:val="clear" w:color="auto" w:fill="E3EEF5"/>
            <w:tcMar>
              <w:top w:w="58" w:type="dxa"/>
              <w:left w:w="58" w:type="dxa"/>
              <w:bottom w:w="58" w:type="dxa"/>
              <w:right w:w="58" w:type="dxa"/>
            </w:tcMar>
            <w:vAlign w:val="center"/>
          </w:tcPr>
          <w:p w14:paraId="21A9F2E6" w14:textId="77777777" w:rsidR="002136C8" w:rsidRPr="00F41C79" w:rsidRDefault="002136C8" w:rsidP="002136C8">
            <w:pPr>
              <w:jc w:val="both"/>
              <w:rPr>
                <w:rFonts w:ascii="宋体" w:hAnsi="宋体" w:cs="宋体"/>
                <w:color w:val="000000"/>
                <w:sz w:val="20"/>
                <w:lang w:eastAsia="zh-CN"/>
              </w:rPr>
            </w:pPr>
          </w:p>
        </w:tc>
      </w:tr>
      <w:tr w:rsidR="002136C8" w:rsidRPr="00300621" w14:paraId="18E12583" w14:textId="77777777" w:rsidTr="002136C8">
        <w:trPr>
          <w:cantSplit/>
          <w:trHeight w:val="483"/>
        </w:trPr>
        <w:tc>
          <w:tcPr>
            <w:tcW w:w="484" w:type="dxa"/>
            <w:shd w:val="clear" w:color="auto" w:fill="AECEE1"/>
            <w:tcMar>
              <w:top w:w="58" w:type="dxa"/>
              <w:left w:w="58" w:type="dxa"/>
              <w:bottom w:w="58" w:type="dxa"/>
              <w:right w:w="58" w:type="dxa"/>
            </w:tcMar>
            <w:vAlign w:val="center"/>
          </w:tcPr>
          <w:p w14:paraId="74CD4A79" w14:textId="77777777" w:rsidR="002136C8" w:rsidRPr="005D789A" w:rsidRDefault="002136C8" w:rsidP="002136C8">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2AF0031"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作废</w:t>
            </w:r>
            <w:r>
              <w:rPr>
                <w:rFonts w:ascii="宋体" w:hAnsi="宋体" w:cs="宋体"/>
                <w:color w:val="000000"/>
                <w:sz w:val="20"/>
                <w:lang w:eastAsia="zh-CN"/>
              </w:rPr>
              <w:t>资金申请单</w:t>
            </w:r>
          </w:p>
        </w:tc>
        <w:tc>
          <w:tcPr>
            <w:tcW w:w="3827" w:type="dxa"/>
            <w:shd w:val="clear" w:color="auto" w:fill="E3EEF5"/>
            <w:tcMar>
              <w:top w:w="58" w:type="dxa"/>
              <w:left w:w="58" w:type="dxa"/>
              <w:bottom w:w="58" w:type="dxa"/>
              <w:right w:w="58" w:type="dxa"/>
            </w:tcMar>
            <w:vAlign w:val="center"/>
          </w:tcPr>
          <w:p w14:paraId="0EA71193"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作废</w:t>
            </w:r>
            <w:r>
              <w:rPr>
                <w:rFonts w:ascii="宋体" w:hAnsi="宋体" w:cs="宋体"/>
                <w:color w:val="000000"/>
                <w:sz w:val="20"/>
                <w:lang w:eastAsia="zh-CN"/>
              </w:rPr>
              <w:t>资金申请单</w:t>
            </w:r>
            <w:r>
              <w:rPr>
                <w:rFonts w:ascii="宋体" w:hAnsi="宋体" w:cs="宋体" w:hint="eastAsia"/>
                <w:color w:val="000000"/>
                <w:sz w:val="20"/>
                <w:lang w:eastAsia="zh-CN"/>
              </w:rPr>
              <w:t>：</w:t>
            </w:r>
          </w:p>
          <w:p w14:paraId="3A59E99B"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A4320">
              <w:rPr>
                <w:rFonts w:ascii="宋体" w:hAnsi="宋体" w:cs="宋体" w:hint="eastAsia"/>
                <w:color w:val="000000"/>
                <w:sz w:val="20"/>
                <w:lang w:eastAsia="zh-CN"/>
              </w:rPr>
              <w:t>未送审、未作废的单据可以</w:t>
            </w:r>
            <w:r>
              <w:rPr>
                <w:rFonts w:ascii="宋体" w:hAnsi="宋体" w:cs="宋体" w:hint="eastAsia"/>
                <w:color w:val="000000"/>
                <w:sz w:val="20"/>
                <w:lang w:eastAsia="zh-CN"/>
              </w:rPr>
              <w:t>作废</w:t>
            </w:r>
            <w:r w:rsidRPr="00DA4320">
              <w:rPr>
                <w:rFonts w:ascii="宋体" w:hAnsi="宋体" w:cs="宋体" w:hint="eastAsia"/>
                <w:color w:val="000000"/>
                <w:sz w:val="20"/>
                <w:lang w:eastAsia="zh-CN"/>
              </w:rPr>
              <w:t>；</w:t>
            </w:r>
          </w:p>
          <w:p w14:paraId="2663A871"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2、已审批、未清算的</w:t>
            </w:r>
            <w:r w:rsidRPr="00DA4320">
              <w:rPr>
                <w:rFonts w:ascii="宋体" w:hAnsi="宋体" w:cs="宋体" w:hint="eastAsia"/>
                <w:color w:val="000000"/>
                <w:sz w:val="20"/>
                <w:lang w:eastAsia="zh-CN"/>
              </w:rPr>
              <w:t>单据可以</w:t>
            </w:r>
            <w:r>
              <w:rPr>
                <w:rFonts w:ascii="宋体" w:hAnsi="宋体" w:cs="宋体" w:hint="eastAsia"/>
                <w:color w:val="000000"/>
                <w:sz w:val="20"/>
                <w:lang w:eastAsia="zh-CN"/>
              </w:rPr>
              <w:t>作废</w:t>
            </w:r>
            <w:r w:rsidRPr="00DA4320">
              <w:rPr>
                <w:rFonts w:ascii="宋体" w:hAnsi="宋体" w:cs="宋体" w:hint="eastAsia"/>
                <w:color w:val="000000"/>
                <w:sz w:val="20"/>
                <w:lang w:eastAsia="zh-CN"/>
              </w:rPr>
              <w:t>；</w:t>
            </w:r>
          </w:p>
          <w:p w14:paraId="5841B551" w14:textId="77777777" w:rsidR="002136C8" w:rsidRPr="00DA4320"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3、</w:t>
            </w:r>
            <w:r w:rsidRPr="00DA4320">
              <w:rPr>
                <w:rFonts w:ascii="宋体" w:hAnsi="宋体" w:cs="宋体" w:hint="eastAsia"/>
                <w:color w:val="000000"/>
                <w:sz w:val="20"/>
                <w:lang w:eastAsia="zh-CN"/>
              </w:rPr>
              <w:t>已清算的资金申请单不能作废；</w:t>
            </w:r>
          </w:p>
          <w:p w14:paraId="6BD5BC17" w14:textId="77777777" w:rsidR="002136C8" w:rsidRDefault="002136C8" w:rsidP="002136C8">
            <w:pPr>
              <w:jc w:val="both"/>
              <w:rPr>
                <w:rFonts w:ascii="宋体" w:hAnsi="宋体" w:cs="宋体"/>
                <w:color w:val="000000"/>
                <w:sz w:val="20"/>
                <w:lang w:eastAsia="zh-CN"/>
              </w:rPr>
            </w:pPr>
            <w:r w:rsidRPr="00DA4320">
              <w:rPr>
                <w:rFonts w:ascii="宋体" w:hAnsi="宋体" w:cs="宋体" w:hint="eastAsia"/>
                <w:color w:val="000000"/>
                <w:sz w:val="20"/>
                <w:lang w:eastAsia="zh-CN"/>
              </w:rPr>
              <w:t>4、审批中的资金申请单不能作废；</w:t>
            </w:r>
          </w:p>
        </w:tc>
        <w:tc>
          <w:tcPr>
            <w:tcW w:w="1560" w:type="dxa"/>
            <w:shd w:val="clear" w:color="auto" w:fill="E3EEF5"/>
            <w:tcMar>
              <w:top w:w="58" w:type="dxa"/>
              <w:left w:w="58" w:type="dxa"/>
              <w:bottom w:w="58" w:type="dxa"/>
              <w:right w:w="58" w:type="dxa"/>
            </w:tcMar>
            <w:vAlign w:val="center"/>
          </w:tcPr>
          <w:p w14:paraId="019DAC21" w14:textId="77777777" w:rsidR="002136C8" w:rsidRPr="00F41C79" w:rsidRDefault="002136C8" w:rsidP="002136C8">
            <w:pPr>
              <w:jc w:val="both"/>
              <w:rPr>
                <w:rFonts w:ascii="宋体" w:hAnsi="宋体" w:cs="宋体"/>
                <w:color w:val="000000"/>
                <w:sz w:val="20"/>
                <w:lang w:eastAsia="zh-CN"/>
              </w:rPr>
            </w:pPr>
          </w:p>
        </w:tc>
      </w:tr>
      <w:tr w:rsidR="002136C8" w:rsidRPr="00300621" w14:paraId="66DB3D27" w14:textId="77777777" w:rsidTr="002136C8">
        <w:trPr>
          <w:cantSplit/>
          <w:trHeight w:val="483"/>
        </w:trPr>
        <w:tc>
          <w:tcPr>
            <w:tcW w:w="484" w:type="dxa"/>
            <w:shd w:val="clear" w:color="auto" w:fill="AECEE1"/>
            <w:tcMar>
              <w:top w:w="58" w:type="dxa"/>
              <w:left w:w="58" w:type="dxa"/>
              <w:bottom w:w="58" w:type="dxa"/>
              <w:right w:w="58" w:type="dxa"/>
            </w:tcMar>
            <w:vAlign w:val="center"/>
          </w:tcPr>
          <w:p w14:paraId="1068DCEC" w14:textId="77777777" w:rsidR="002136C8" w:rsidRPr="005D789A" w:rsidRDefault="002136C8" w:rsidP="002136C8">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21F00FE8" w14:textId="77777777" w:rsidR="002136C8" w:rsidRDefault="002136C8" w:rsidP="002136C8">
            <w:pPr>
              <w:jc w:val="both"/>
              <w:rPr>
                <w:rFonts w:ascii="宋体" w:hAnsi="宋体" w:cs="宋体"/>
                <w:color w:val="000000"/>
                <w:sz w:val="20"/>
              </w:rPr>
            </w:pPr>
            <w:r>
              <w:rPr>
                <w:rFonts w:ascii="宋体" w:hAnsi="宋体" w:cs="宋体"/>
                <w:color w:val="000000"/>
                <w:sz w:val="20"/>
              </w:rPr>
              <w:t>清算资金申请单</w:t>
            </w:r>
          </w:p>
        </w:tc>
        <w:tc>
          <w:tcPr>
            <w:tcW w:w="3827" w:type="dxa"/>
            <w:shd w:val="clear" w:color="auto" w:fill="E3EEF5"/>
            <w:tcMar>
              <w:top w:w="58" w:type="dxa"/>
              <w:left w:w="58" w:type="dxa"/>
              <w:bottom w:w="58" w:type="dxa"/>
              <w:right w:w="58" w:type="dxa"/>
            </w:tcMar>
            <w:vAlign w:val="center"/>
          </w:tcPr>
          <w:p w14:paraId="119F0206"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清算资金申请单</w:t>
            </w:r>
            <w:r>
              <w:rPr>
                <w:rFonts w:ascii="宋体" w:hAnsi="宋体" w:cs="宋体" w:hint="eastAsia"/>
                <w:color w:val="000000"/>
                <w:sz w:val="20"/>
                <w:lang w:eastAsia="zh-CN"/>
              </w:rPr>
              <w:t>：</w:t>
            </w:r>
          </w:p>
          <w:p w14:paraId="1C1D6DFF" w14:textId="77777777" w:rsidR="002136C8" w:rsidRPr="00DE5553"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E5553">
              <w:rPr>
                <w:rFonts w:ascii="宋体" w:hAnsi="宋体" w:cs="宋体" w:hint="eastAsia"/>
                <w:color w:val="000000"/>
                <w:sz w:val="20"/>
                <w:lang w:eastAsia="zh-CN"/>
              </w:rPr>
              <w:t>审批通过的资金申请单可以进行任务清算和手工清算；</w:t>
            </w:r>
          </w:p>
          <w:p w14:paraId="3011883F" w14:textId="77777777" w:rsidR="002136C8" w:rsidRPr="007C458D" w:rsidRDefault="002136C8" w:rsidP="002136C8">
            <w:pPr>
              <w:jc w:val="both"/>
              <w:rPr>
                <w:rFonts w:ascii="宋体" w:hAnsi="宋体" w:cs="宋体"/>
                <w:color w:val="000000"/>
                <w:sz w:val="20"/>
                <w:lang w:eastAsia="zh-CN"/>
              </w:rPr>
            </w:pPr>
            <w:r w:rsidRPr="00DE5553">
              <w:rPr>
                <w:rFonts w:ascii="宋体" w:hAnsi="宋体" w:cs="宋体" w:hint="eastAsia"/>
                <w:color w:val="000000"/>
                <w:sz w:val="20"/>
                <w:lang w:eastAsia="zh-CN"/>
              </w:rPr>
              <w:t>2、资金清算需要可以设置下拨规则；</w:t>
            </w:r>
          </w:p>
        </w:tc>
        <w:tc>
          <w:tcPr>
            <w:tcW w:w="1560" w:type="dxa"/>
            <w:shd w:val="clear" w:color="auto" w:fill="E3EEF5"/>
            <w:tcMar>
              <w:top w:w="58" w:type="dxa"/>
              <w:left w:w="58" w:type="dxa"/>
              <w:bottom w:w="58" w:type="dxa"/>
              <w:right w:w="58" w:type="dxa"/>
            </w:tcMar>
            <w:vAlign w:val="center"/>
          </w:tcPr>
          <w:p w14:paraId="2BA4A85A"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下拨规则详见</w:t>
            </w:r>
            <w:r>
              <w:rPr>
                <w:rFonts w:ascii="宋体" w:hAnsi="宋体" w:cs="宋体" w:hint="eastAsia"/>
                <w:color w:val="000000"/>
                <w:sz w:val="20"/>
                <w:lang w:eastAsia="zh-CN"/>
              </w:rPr>
              <w:t>：4.2 基础数据收集模板</w:t>
            </w:r>
          </w:p>
        </w:tc>
      </w:tr>
    </w:tbl>
    <w:p w14:paraId="03C5E90F"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64"/>
        <w:gridCol w:w="4632"/>
        <w:gridCol w:w="992"/>
      </w:tblGrid>
      <w:tr w:rsidR="002136C8" w14:paraId="7DADCF1E"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5A8AA53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632" w:type="dxa"/>
            <w:tcBorders>
              <w:top w:val="single" w:sz="4" w:space="0" w:color="auto"/>
              <w:left w:val="nil"/>
              <w:bottom w:val="single" w:sz="4" w:space="0" w:color="auto"/>
              <w:right w:val="single" w:sz="4" w:space="0" w:color="auto"/>
            </w:tcBorders>
            <w:shd w:val="clear" w:color="auto" w:fill="B6DDE8"/>
            <w:noWrap/>
            <w:vAlign w:val="bottom"/>
            <w:hideMark/>
          </w:tcPr>
          <w:p w14:paraId="13EFF9E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7852059A" w14:textId="77777777" w:rsidR="002136C8" w:rsidRDefault="002136C8" w:rsidP="002136C8">
            <w:pPr>
              <w:spacing w:before="100" w:beforeAutospacing="1" w:after="100" w:afterAutospacing="1"/>
              <w:jc w:val="center"/>
              <w:rPr>
                <w:rFonts w:ascii="微软雅黑" w:eastAsia="微软雅黑" w:hAnsi="微软雅黑" w:cs="宋体"/>
                <w:bCs/>
                <w:color w:val="000000"/>
                <w:sz w:val="18"/>
                <w:szCs w:val="18"/>
              </w:rPr>
            </w:pPr>
            <w:r>
              <w:rPr>
                <w:rFonts w:ascii="微软雅黑" w:eastAsia="微软雅黑" w:hAnsi="微软雅黑" w:cs="宋体" w:hint="eastAsia"/>
                <w:bCs/>
                <w:color w:val="000000"/>
                <w:sz w:val="18"/>
                <w:szCs w:val="18"/>
              </w:rPr>
              <w:t>是否必填</w:t>
            </w:r>
          </w:p>
        </w:tc>
      </w:tr>
      <w:tr w:rsidR="002136C8" w14:paraId="4F1A1054"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0FEF9A9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申请类型</w:t>
            </w:r>
          </w:p>
        </w:tc>
        <w:tc>
          <w:tcPr>
            <w:tcW w:w="4632" w:type="dxa"/>
            <w:tcBorders>
              <w:top w:val="single" w:sz="4" w:space="0" w:color="auto"/>
              <w:left w:val="nil"/>
              <w:bottom w:val="single" w:sz="4" w:space="0" w:color="auto"/>
              <w:right w:val="single" w:sz="4" w:space="0" w:color="auto"/>
            </w:tcBorders>
            <w:noWrap/>
            <w:vAlign w:val="bottom"/>
            <w:hideMark/>
          </w:tcPr>
          <w:p w14:paraId="7609C9C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申请单的类型</w:t>
            </w:r>
          </w:p>
        </w:tc>
        <w:tc>
          <w:tcPr>
            <w:tcW w:w="992" w:type="dxa"/>
            <w:tcBorders>
              <w:top w:val="single" w:sz="4" w:space="0" w:color="auto"/>
              <w:left w:val="nil"/>
              <w:bottom w:val="single" w:sz="4" w:space="0" w:color="auto"/>
              <w:right w:val="single" w:sz="4" w:space="0" w:color="auto"/>
            </w:tcBorders>
            <w:vAlign w:val="center"/>
            <w:hideMark/>
          </w:tcPr>
          <w:p w14:paraId="708F937D"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4B6C60B"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5F1525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w:t>
            </w:r>
            <w:r w:rsidRPr="00DC516E">
              <w:rPr>
                <w:rFonts w:ascii="微软雅黑" w:eastAsia="微软雅黑" w:hAnsi="微软雅黑" w:cs="宋体" w:hint="eastAsia"/>
                <w:color w:val="000000"/>
                <w:sz w:val="18"/>
                <w:szCs w:val="18"/>
              </w:rPr>
              <w:t>组织</w:t>
            </w:r>
          </w:p>
        </w:tc>
        <w:tc>
          <w:tcPr>
            <w:tcW w:w="4632" w:type="dxa"/>
            <w:tcBorders>
              <w:top w:val="single" w:sz="4" w:space="0" w:color="auto"/>
              <w:left w:val="nil"/>
              <w:bottom w:val="single" w:sz="4" w:space="0" w:color="auto"/>
              <w:right w:val="single" w:sz="4" w:space="0" w:color="auto"/>
            </w:tcBorders>
            <w:noWrap/>
            <w:vAlign w:val="bottom"/>
            <w:hideMark/>
          </w:tcPr>
          <w:p w14:paraId="05F095B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组织的名称</w:t>
            </w:r>
          </w:p>
        </w:tc>
        <w:tc>
          <w:tcPr>
            <w:tcW w:w="992" w:type="dxa"/>
            <w:tcBorders>
              <w:top w:val="single" w:sz="4" w:space="0" w:color="auto"/>
              <w:left w:val="nil"/>
              <w:bottom w:val="single" w:sz="4" w:space="0" w:color="auto"/>
              <w:right w:val="single" w:sz="4" w:space="0" w:color="auto"/>
            </w:tcBorders>
            <w:vAlign w:val="center"/>
            <w:hideMark/>
          </w:tcPr>
          <w:p w14:paraId="79AB891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58C8A76A"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2D85E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申请日期</w:t>
            </w:r>
          </w:p>
        </w:tc>
        <w:tc>
          <w:tcPr>
            <w:tcW w:w="4632" w:type="dxa"/>
            <w:tcBorders>
              <w:top w:val="single" w:sz="4" w:space="0" w:color="auto"/>
              <w:left w:val="nil"/>
              <w:bottom w:val="single" w:sz="4" w:space="0" w:color="auto"/>
              <w:right w:val="single" w:sz="4" w:space="0" w:color="auto"/>
            </w:tcBorders>
            <w:noWrap/>
            <w:vAlign w:val="bottom"/>
            <w:hideMark/>
          </w:tcPr>
          <w:p w14:paraId="31B016C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申请时的日期</w:t>
            </w:r>
          </w:p>
        </w:tc>
        <w:tc>
          <w:tcPr>
            <w:tcW w:w="992" w:type="dxa"/>
            <w:tcBorders>
              <w:top w:val="single" w:sz="4" w:space="0" w:color="auto"/>
              <w:left w:val="nil"/>
              <w:bottom w:val="single" w:sz="4" w:space="0" w:color="auto"/>
              <w:right w:val="single" w:sz="4" w:space="0" w:color="auto"/>
            </w:tcBorders>
            <w:vAlign w:val="center"/>
            <w:hideMark/>
          </w:tcPr>
          <w:p w14:paraId="4B67663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0186DA6"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24CB752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w:t>
            </w:r>
          </w:p>
        </w:tc>
        <w:tc>
          <w:tcPr>
            <w:tcW w:w="4632" w:type="dxa"/>
            <w:tcBorders>
              <w:top w:val="single" w:sz="4" w:space="0" w:color="auto"/>
              <w:left w:val="nil"/>
              <w:bottom w:val="single" w:sz="4" w:space="0" w:color="auto"/>
              <w:right w:val="single" w:sz="4" w:space="0" w:color="auto"/>
            </w:tcBorders>
            <w:noWrap/>
            <w:vAlign w:val="bottom"/>
            <w:hideMark/>
          </w:tcPr>
          <w:p w14:paraId="2C597B3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申请账户的银行</w:t>
            </w:r>
          </w:p>
        </w:tc>
        <w:tc>
          <w:tcPr>
            <w:tcW w:w="992" w:type="dxa"/>
            <w:tcBorders>
              <w:top w:val="single" w:sz="4" w:space="0" w:color="auto"/>
              <w:left w:val="nil"/>
              <w:bottom w:val="single" w:sz="4" w:space="0" w:color="auto"/>
              <w:right w:val="single" w:sz="4" w:space="0" w:color="auto"/>
            </w:tcBorders>
            <w:vAlign w:val="center"/>
            <w:hideMark/>
          </w:tcPr>
          <w:p w14:paraId="7FD882A2"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FF0000"/>
                <w:sz w:val="18"/>
                <w:szCs w:val="18"/>
              </w:rPr>
              <w:t>×</w:t>
            </w:r>
          </w:p>
        </w:tc>
      </w:tr>
      <w:tr w:rsidR="002136C8" w14:paraId="0448689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433494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开户行</w:t>
            </w:r>
          </w:p>
        </w:tc>
        <w:tc>
          <w:tcPr>
            <w:tcW w:w="4632" w:type="dxa"/>
            <w:tcBorders>
              <w:top w:val="single" w:sz="4" w:space="0" w:color="auto"/>
              <w:left w:val="nil"/>
              <w:bottom w:val="single" w:sz="4" w:space="0" w:color="auto"/>
              <w:right w:val="single" w:sz="4" w:space="0" w:color="auto"/>
            </w:tcBorders>
            <w:noWrap/>
            <w:vAlign w:val="bottom"/>
            <w:hideMark/>
          </w:tcPr>
          <w:p w14:paraId="2E8E153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申请账户所在银行的开户行</w:t>
            </w:r>
          </w:p>
        </w:tc>
        <w:tc>
          <w:tcPr>
            <w:tcW w:w="992" w:type="dxa"/>
            <w:tcBorders>
              <w:top w:val="single" w:sz="4" w:space="0" w:color="auto"/>
              <w:left w:val="nil"/>
              <w:bottom w:val="single" w:sz="4" w:space="0" w:color="auto"/>
              <w:right w:val="single" w:sz="4" w:space="0" w:color="auto"/>
            </w:tcBorders>
            <w:vAlign w:val="center"/>
            <w:hideMark/>
          </w:tcPr>
          <w:p w14:paraId="1BCF8C5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FF0000"/>
                <w:sz w:val="18"/>
                <w:szCs w:val="18"/>
              </w:rPr>
              <w:t>×</w:t>
            </w:r>
          </w:p>
        </w:tc>
      </w:tr>
      <w:tr w:rsidR="002136C8" w14:paraId="443940AB"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8E0063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账户用途</w:t>
            </w:r>
          </w:p>
        </w:tc>
        <w:tc>
          <w:tcPr>
            <w:tcW w:w="4632" w:type="dxa"/>
            <w:tcBorders>
              <w:top w:val="single" w:sz="4" w:space="0" w:color="auto"/>
              <w:left w:val="nil"/>
              <w:bottom w:val="single" w:sz="4" w:space="0" w:color="auto"/>
              <w:right w:val="single" w:sz="4" w:space="0" w:color="auto"/>
            </w:tcBorders>
            <w:noWrap/>
            <w:vAlign w:val="bottom"/>
            <w:hideMark/>
          </w:tcPr>
          <w:p w14:paraId="755A9A9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账户的用途（费用户、支出户）</w:t>
            </w:r>
          </w:p>
        </w:tc>
        <w:tc>
          <w:tcPr>
            <w:tcW w:w="992" w:type="dxa"/>
            <w:tcBorders>
              <w:top w:val="single" w:sz="4" w:space="0" w:color="auto"/>
              <w:left w:val="nil"/>
              <w:bottom w:val="single" w:sz="4" w:space="0" w:color="auto"/>
              <w:right w:val="single" w:sz="4" w:space="0" w:color="auto"/>
            </w:tcBorders>
            <w:vAlign w:val="center"/>
            <w:hideMark/>
          </w:tcPr>
          <w:p w14:paraId="2FEA2279" w14:textId="3ED70F78" w:rsidR="002136C8" w:rsidRDefault="006C2867"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56FB303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372A94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银行账户</w:t>
            </w:r>
          </w:p>
        </w:tc>
        <w:tc>
          <w:tcPr>
            <w:tcW w:w="4632" w:type="dxa"/>
            <w:tcBorders>
              <w:top w:val="single" w:sz="4" w:space="0" w:color="auto"/>
              <w:left w:val="nil"/>
              <w:bottom w:val="single" w:sz="4" w:space="0" w:color="auto"/>
              <w:right w:val="single" w:sz="4" w:space="0" w:color="auto"/>
            </w:tcBorders>
            <w:noWrap/>
            <w:vAlign w:val="bottom"/>
            <w:hideMark/>
          </w:tcPr>
          <w:p w14:paraId="40D3E0E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所在银行的账户</w:t>
            </w:r>
          </w:p>
        </w:tc>
        <w:tc>
          <w:tcPr>
            <w:tcW w:w="992" w:type="dxa"/>
            <w:tcBorders>
              <w:top w:val="single" w:sz="4" w:space="0" w:color="auto"/>
              <w:left w:val="nil"/>
              <w:bottom w:val="single" w:sz="4" w:space="0" w:color="auto"/>
              <w:right w:val="single" w:sz="4" w:space="0" w:color="auto"/>
            </w:tcBorders>
            <w:vAlign w:val="center"/>
            <w:hideMark/>
          </w:tcPr>
          <w:p w14:paraId="1B66EF68"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81796AD"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7D747F3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申请金额</w:t>
            </w:r>
          </w:p>
        </w:tc>
        <w:tc>
          <w:tcPr>
            <w:tcW w:w="4632" w:type="dxa"/>
            <w:tcBorders>
              <w:top w:val="single" w:sz="4" w:space="0" w:color="auto"/>
              <w:left w:val="nil"/>
              <w:bottom w:val="single" w:sz="4" w:space="0" w:color="auto"/>
              <w:right w:val="single" w:sz="4" w:space="0" w:color="auto"/>
            </w:tcBorders>
            <w:noWrap/>
            <w:vAlign w:val="bottom"/>
            <w:hideMark/>
          </w:tcPr>
          <w:p w14:paraId="79427D9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下拨金额的数目</w:t>
            </w:r>
          </w:p>
        </w:tc>
        <w:tc>
          <w:tcPr>
            <w:tcW w:w="992" w:type="dxa"/>
            <w:tcBorders>
              <w:top w:val="single" w:sz="4" w:space="0" w:color="auto"/>
              <w:left w:val="nil"/>
              <w:bottom w:val="single" w:sz="4" w:space="0" w:color="auto"/>
              <w:right w:val="single" w:sz="4" w:space="0" w:color="auto"/>
            </w:tcBorders>
            <w:vAlign w:val="center"/>
            <w:hideMark/>
          </w:tcPr>
          <w:p w14:paraId="06D9AEE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251FA4C"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BFC64F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代付金额</w:t>
            </w:r>
          </w:p>
        </w:tc>
        <w:tc>
          <w:tcPr>
            <w:tcW w:w="4632" w:type="dxa"/>
            <w:tcBorders>
              <w:top w:val="single" w:sz="4" w:space="0" w:color="auto"/>
              <w:left w:val="nil"/>
              <w:bottom w:val="single" w:sz="4" w:space="0" w:color="auto"/>
              <w:right w:val="single" w:sz="4" w:space="0" w:color="auto"/>
            </w:tcBorders>
            <w:noWrap/>
            <w:vAlign w:val="bottom"/>
            <w:hideMark/>
          </w:tcPr>
          <w:p w14:paraId="4CBACDDF"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需要总部集中金额的数目</w:t>
            </w:r>
          </w:p>
        </w:tc>
        <w:tc>
          <w:tcPr>
            <w:tcW w:w="992" w:type="dxa"/>
            <w:tcBorders>
              <w:top w:val="single" w:sz="4" w:space="0" w:color="auto"/>
              <w:left w:val="nil"/>
              <w:bottom w:val="single" w:sz="4" w:space="0" w:color="auto"/>
              <w:right w:val="single" w:sz="4" w:space="0" w:color="auto"/>
            </w:tcBorders>
            <w:vAlign w:val="center"/>
            <w:hideMark/>
          </w:tcPr>
          <w:p w14:paraId="3578B20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2CE4EE8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4DFC34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632" w:type="dxa"/>
            <w:tcBorders>
              <w:top w:val="single" w:sz="4" w:space="0" w:color="auto"/>
              <w:left w:val="nil"/>
              <w:bottom w:val="single" w:sz="4" w:space="0" w:color="auto"/>
              <w:right w:val="single" w:sz="4" w:space="0" w:color="auto"/>
            </w:tcBorders>
            <w:noWrap/>
            <w:vAlign w:val="bottom"/>
            <w:hideMark/>
          </w:tcPr>
          <w:p w14:paraId="5F6FC0E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计划项目的名称</w:t>
            </w:r>
          </w:p>
        </w:tc>
        <w:tc>
          <w:tcPr>
            <w:tcW w:w="992" w:type="dxa"/>
            <w:tcBorders>
              <w:top w:val="single" w:sz="4" w:space="0" w:color="auto"/>
              <w:left w:val="nil"/>
              <w:bottom w:val="single" w:sz="4" w:space="0" w:color="auto"/>
              <w:right w:val="single" w:sz="4" w:space="0" w:color="auto"/>
            </w:tcBorders>
            <w:vAlign w:val="center"/>
            <w:hideMark/>
          </w:tcPr>
          <w:p w14:paraId="5D47F73E"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A170529"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59E6A5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资金用途</w:t>
            </w:r>
          </w:p>
        </w:tc>
        <w:tc>
          <w:tcPr>
            <w:tcW w:w="4632" w:type="dxa"/>
            <w:tcBorders>
              <w:top w:val="single" w:sz="4" w:space="0" w:color="auto"/>
              <w:left w:val="nil"/>
              <w:bottom w:val="single" w:sz="4" w:space="0" w:color="auto"/>
              <w:right w:val="single" w:sz="4" w:space="0" w:color="auto"/>
            </w:tcBorders>
            <w:noWrap/>
            <w:vAlign w:val="bottom"/>
            <w:hideMark/>
          </w:tcPr>
          <w:p w14:paraId="096223D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992" w:type="dxa"/>
            <w:tcBorders>
              <w:top w:val="single" w:sz="4" w:space="0" w:color="auto"/>
              <w:left w:val="nil"/>
              <w:bottom w:val="single" w:sz="4" w:space="0" w:color="auto"/>
              <w:right w:val="single" w:sz="4" w:space="0" w:color="auto"/>
            </w:tcBorders>
            <w:vAlign w:val="center"/>
            <w:hideMark/>
          </w:tcPr>
          <w:p w14:paraId="15048961"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A140912"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102DD5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申请原因</w:t>
            </w:r>
          </w:p>
        </w:tc>
        <w:tc>
          <w:tcPr>
            <w:tcW w:w="4632" w:type="dxa"/>
            <w:tcBorders>
              <w:top w:val="single" w:sz="4" w:space="0" w:color="auto"/>
              <w:left w:val="nil"/>
              <w:bottom w:val="single" w:sz="4" w:space="0" w:color="auto"/>
              <w:right w:val="single" w:sz="4" w:space="0" w:color="auto"/>
            </w:tcBorders>
            <w:noWrap/>
            <w:vAlign w:val="bottom"/>
            <w:hideMark/>
          </w:tcPr>
          <w:p w14:paraId="4959078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992" w:type="dxa"/>
            <w:tcBorders>
              <w:top w:val="single" w:sz="4" w:space="0" w:color="auto"/>
              <w:left w:val="nil"/>
              <w:bottom w:val="single" w:sz="4" w:space="0" w:color="auto"/>
              <w:right w:val="single" w:sz="4" w:space="0" w:color="auto"/>
            </w:tcBorders>
            <w:vAlign w:val="center"/>
            <w:hideMark/>
          </w:tcPr>
          <w:p w14:paraId="7782A580"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bl>
    <w:p w14:paraId="1DACF532"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0F474A18" w14:textId="1D33DC4A" w:rsidR="002136C8" w:rsidRPr="00D12323" w:rsidRDefault="002136C8" w:rsidP="002136C8">
      <w:pPr>
        <w:pStyle w:val="L-"/>
      </w:pPr>
      <w:r w:rsidRPr="00D12323">
        <w:rPr>
          <w:rFonts w:hint="eastAsia"/>
        </w:rPr>
        <w:t>图：</w:t>
      </w:r>
      <w:r>
        <w:rPr>
          <w:rFonts w:hint="eastAsia"/>
        </w:rPr>
        <w:t>3.4.</w:t>
      </w:r>
      <w:r w:rsidR="00B712AC">
        <w:t>2</w:t>
      </w:r>
      <w:r>
        <w:rPr>
          <w:rFonts w:hint="eastAsia"/>
        </w:rPr>
        <w:t>.1</w:t>
      </w:r>
      <w:r w:rsidR="00DB66DC">
        <w:rPr>
          <w:rFonts w:hint="eastAsia"/>
        </w:rPr>
        <w:t>.5</w:t>
      </w:r>
      <w:r w:rsidRPr="00D12323">
        <w:rPr>
          <w:rFonts w:hint="eastAsia"/>
        </w:rPr>
        <w:t>-</w:t>
      </w:r>
      <w:r w:rsidR="00B712AC">
        <w:t>1</w:t>
      </w:r>
      <w:r w:rsidRPr="00D12323">
        <w:rPr>
          <w:rFonts w:hint="eastAsia"/>
        </w:rPr>
        <w:t xml:space="preserve"> </w:t>
      </w:r>
      <w:r>
        <w:rPr>
          <w:rFonts w:hint="eastAsia"/>
        </w:rPr>
        <w:t xml:space="preserve"> </w:t>
      </w:r>
      <w:r>
        <w:rPr>
          <w:rFonts w:hint="eastAsia"/>
        </w:rPr>
        <w:t>资金申请单查看、操作页面</w:t>
      </w:r>
    </w:p>
    <w:p w14:paraId="3CF246C5" w14:textId="77777777" w:rsidR="002136C8" w:rsidRDefault="00E75EE2" w:rsidP="002136C8">
      <w:r>
        <w:rPr>
          <w:noProof/>
          <w:lang w:eastAsia="zh-CN" w:bidi="ar-SA"/>
        </w:rPr>
        <w:drawing>
          <wp:inline distT="0" distB="0" distL="0" distR="0" wp14:anchorId="45366786" wp14:editId="532E583E">
            <wp:extent cx="5276850" cy="2495550"/>
            <wp:effectExtent l="0" t="0" r="0" b="0"/>
            <wp:docPr id="7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14:paraId="3591DB6B" w14:textId="77777777" w:rsidR="002136C8" w:rsidRDefault="002136C8" w:rsidP="002136C8"/>
    <w:p w14:paraId="379B6845" w14:textId="7CC1755B"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2</w:t>
      </w:r>
      <w:r>
        <w:rPr>
          <w:rFonts w:hint="eastAsia"/>
        </w:rPr>
        <w:t xml:space="preserve"> </w:t>
      </w:r>
      <w:r>
        <w:rPr>
          <w:rFonts w:hint="eastAsia"/>
        </w:rPr>
        <w:t>资金申请单新增页面</w:t>
      </w:r>
    </w:p>
    <w:p w14:paraId="5FFBF515" w14:textId="77777777" w:rsidR="002136C8" w:rsidRDefault="00E75EE2" w:rsidP="002136C8">
      <w:r>
        <w:rPr>
          <w:noProof/>
          <w:lang w:eastAsia="zh-CN" w:bidi="ar-SA"/>
        </w:rPr>
        <w:drawing>
          <wp:inline distT="0" distB="0" distL="0" distR="0" wp14:anchorId="33FC3730" wp14:editId="6DDDFF28">
            <wp:extent cx="5276850" cy="2581275"/>
            <wp:effectExtent l="0" t="0" r="0" b="9525"/>
            <wp:docPr id="7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14:paraId="5FF6148C" w14:textId="77777777" w:rsidR="002136C8" w:rsidRDefault="002136C8" w:rsidP="002136C8"/>
    <w:p w14:paraId="7E7F2A9A" w14:textId="7B054179"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3</w:t>
      </w:r>
      <w:r>
        <w:rPr>
          <w:rFonts w:hint="eastAsia"/>
        </w:rPr>
        <w:t xml:space="preserve"> </w:t>
      </w:r>
      <w:r>
        <w:rPr>
          <w:rFonts w:hint="eastAsia"/>
        </w:rPr>
        <w:t>资金申请单清算历史页面</w:t>
      </w:r>
    </w:p>
    <w:p w14:paraId="6F925DCA" w14:textId="77777777" w:rsidR="002136C8" w:rsidRDefault="00E75EE2" w:rsidP="002136C8">
      <w:r>
        <w:rPr>
          <w:noProof/>
          <w:lang w:eastAsia="zh-CN" w:bidi="ar-SA"/>
        </w:rPr>
        <w:drawing>
          <wp:inline distT="0" distB="0" distL="0" distR="0" wp14:anchorId="78928FBF" wp14:editId="29A19A15">
            <wp:extent cx="5276850" cy="2581275"/>
            <wp:effectExtent l="0" t="0" r="0" b="9525"/>
            <wp:docPr id="7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14:paraId="5D24F45C" w14:textId="77777777" w:rsidR="002136C8" w:rsidRDefault="002136C8" w:rsidP="002136C8"/>
    <w:p w14:paraId="6DBF4F80" w14:textId="5F564556"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4</w:t>
      </w:r>
      <w:r w:rsidRPr="00D12323">
        <w:rPr>
          <w:rFonts w:hint="eastAsia"/>
        </w:rPr>
        <w:t xml:space="preserve"> </w:t>
      </w:r>
      <w:r>
        <w:rPr>
          <w:rFonts w:hint="eastAsia"/>
        </w:rPr>
        <w:t xml:space="preserve"> </w:t>
      </w:r>
      <w:r>
        <w:rPr>
          <w:rFonts w:hint="eastAsia"/>
        </w:rPr>
        <w:t>资金申请单明细查看页面</w:t>
      </w:r>
    </w:p>
    <w:p w14:paraId="5F59D8C9" w14:textId="77777777" w:rsidR="002136C8" w:rsidRDefault="00E75EE2" w:rsidP="002136C8">
      <w:r>
        <w:rPr>
          <w:noProof/>
          <w:lang w:eastAsia="zh-CN" w:bidi="ar-SA"/>
        </w:rPr>
        <w:drawing>
          <wp:inline distT="0" distB="0" distL="0" distR="0" wp14:anchorId="37A0EFAC" wp14:editId="34175D5F">
            <wp:extent cx="5267325" cy="2457450"/>
            <wp:effectExtent l="0" t="0" r="9525" b="0"/>
            <wp:docPr id="7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14DE7775" w14:textId="5B793CBE" w:rsidR="00780347" w:rsidRDefault="004C2251" w:rsidP="00780347">
      <w:pPr>
        <w:pStyle w:val="40"/>
        <w:numPr>
          <w:ilvl w:val="3"/>
          <w:numId w:val="2"/>
        </w:numPr>
        <w:rPr>
          <w:lang w:eastAsia="zh-CN"/>
        </w:rPr>
      </w:pPr>
      <w:r>
        <w:rPr>
          <w:lang w:eastAsia="zh-CN"/>
        </w:rPr>
        <w:t>自动划拨</w:t>
      </w:r>
    </w:p>
    <w:p w14:paraId="35996E37" w14:textId="77777777" w:rsidR="00780347" w:rsidRPr="007E69D1" w:rsidRDefault="00780347" w:rsidP="00780347">
      <w:pPr>
        <w:pStyle w:val="5"/>
        <w:numPr>
          <w:ilvl w:val="4"/>
          <w:numId w:val="2"/>
        </w:numPr>
        <w:rPr>
          <w:lang w:eastAsia="zh-CN"/>
        </w:rPr>
      </w:pPr>
      <w:r w:rsidRPr="007E69D1">
        <w:rPr>
          <w:rFonts w:hint="eastAsia"/>
          <w:lang w:eastAsia="zh-CN"/>
        </w:rPr>
        <w:t>业务描述</w:t>
      </w:r>
    </w:p>
    <w:p w14:paraId="5A25FBFC" w14:textId="70800094" w:rsidR="00780347" w:rsidRDefault="004C2251" w:rsidP="00780347">
      <w:pPr>
        <w:ind w:firstLine="420"/>
        <w:rPr>
          <w:lang w:eastAsia="zh-CN"/>
        </w:rPr>
      </w:pPr>
      <w:r>
        <w:rPr>
          <w:rFonts w:hint="eastAsia"/>
          <w:lang w:eastAsia="zh-CN"/>
        </w:rPr>
        <w:t>支出户增加最低留存额限制，低于此额度，系统自动补足</w:t>
      </w:r>
    </w:p>
    <w:p w14:paraId="7E40E1BD" w14:textId="77777777" w:rsidR="002F0106" w:rsidRPr="007E69D1" w:rsidRDefault="002F0106" w:rsidP="002F0106">
      <w:pPr>
        <w:pStyle w:val="5"/>
        <w:numPr>
          <w:ilvl w:val="4"/>
          <w:numId w:val="2"/>
        </w:numPr>
        <w:rPr>
          <w:lang w:eastAsia="zh-CN"/>
        </w:rPr>
      </w:pPr>
      <w:r w:rsidRPr="007E69D1">
        <w:rPr>
          <w:rFonts w:hint="eastAsia"/>
          <w:lang w:eastAsia="zh-CN"/>
        </w:rPr>
        <w:t>流程说明</w:t>
      </w:r>
    </w:p>
    <w:p w14:paraId="1A20FEC8" w14:textId="2C7C99F4" w:rsidR="002F0106" w:rsidRPr="00D12323" w:rsidRDefault="002F0106" w:rsidP="002F0106">
      <w:pPr>
        <w:pStyle w:val="L-"/>
      </w:pPr>
      <w:r>
        <w:rPr>
          <w:rFonts w:hint="eastAsia"/>
        </w:rPr>
        <w:t>说明</w:t>
      </w:r>
      <w:r w:rsidRPr="00D12323">
        <w:rPr>
          <w:rFonts w:hint="eastAsia"/>
        </w:rPr>
        <w:t>：</w:t>
      </w:r>
      <w:r>
        <w:rPr>
          <w:rFonts w:hint="eastAsia"/>
        </w:rPr>
        <w:t>3.4.</w:t>
      </w:r>
      <w:r w:rsidR="00B712AC">
        <w:t>2.2</w:t>
      </w:r>
      <w:r>
        <w:rPr>
          <w:rFonts w:hint="eastAsia"/>
        </w:rPr>
        <w:t>.</w:t>
      </w:r>
      <w:r w:rsidR="00B57DA9">
        <w:t>2</w:t>
      </w:r>
      <w:r w:rsidRPr="00D12323">
        <w:rPr>
          <w:rFonts w:hint="eastAsia"/>
        </w:rPr>
        <w:t>-</w:t>
      </w:r>
      <w:r w:rsidR="00B57DA9">
        <w:t>1</w:t>
      </w:r>
      <w:r w:rsidRPr="00D12323">
        <w:rPr>
          <w:rFonts w:hint="eastAsia"/>
        </w:rPr>
        <w:t xml:space="preserve"> </w:t>
      </w:r>
      <w:r>
        <w:rPr>
          <w:rFonts w:hint="eastAsia"/>
        </w:rPr>
        <w:t xml:space="preserve"> </w:t>
      </w:r>
      <w:r>
        <w:rPr>
          <w:rFonts w:hint="eastAsia"/>
        </w:rPr>
        <w:t>主动下拨流程说明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F0106" w:rsidRPr="00300621" w14:paraId="22EE0516" w14:textId="77777777" w:rsidTr="00664BC0">
        <w:trPr>
          <w:cantSplit/>
          <w:tblHeader/>
        </w:trPr>
        <w:tc>
          <w:tcPr>
            <w:tcW w:w="484" w:type="dxa"/>
            <w:shd w:val="clear" w:color="auto" w:fill="7C9BC1"/>
            <w:tcMar>
              <w:top w:w="58" w:type="dxa"/>
              <w:left w:w="58" w:type="dxa"/>
              <w:bottom w:w="58" w:type="dxa"/>
              <w:right w:w="58" w:type="dxa"/>
            </w:tcMar>
          </w:tcPr>
          <w:p w14:paraId="7EDB0084" w14:textId="77777777" w:rsidR="002F0106" w:rsidRPr="00300621" w:rsidRDefault="002F0106" w:rsidP="00664BC0">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2AFBB32" w14:textId="77777777" w:rsidR="002F0106" w:rsidRPr="00300621" w:rsidRDefault="002F0106" w:rsidP="00664BC0">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AAD2EBB" w14:textId="77777777" w:rsidR="002F0106" w:rsidRPr="00300621" w:rsidRDefault="002F0106" w:rsidP="00664BC0">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E66CF1" w14:textId="77777777" w:rsidR="002F0106" w:rsidRPr="00300621" w:rsidRDefault="002F0106" w:rsidP="00664BC0">
            <w:pPr>
              <w:pStyle w:val="Cap1"/>
              <w:ind w:firstLineChars="100" w:firstLine="200"/>
              <w:jc w:val="both"/>
              <w:rPr>
                <w:szCs w:val="18"/>
              </w:rPr>
            </w:pPr>
            <w:r w:rsidRPr="00300621">
              <w:rPr>
                <w:rFonts w:hint="eastAsia"/>
                <w:szCs w:val="18"/>
              </w:rPr>
              <w:t>备注</w:t>
            </w:r>
          </w:p>
        </w:tc>
      </w:tr>
      <w:tr w:rsidR="002F0106" w:rsidRPr="00300621" w14:paraId="66FB8B86" w14:textId="77777777" w:rsidTr="00664BC0">
        <w:trPr>
          <w:cantSplit/>
          <w:trHeight w:val="483"/>
        </w:trPr>
        <w:tc>
          <w:tcPr>
            <w:tcW w:w="484" w:type="dxa"/>
            <w:shd w:val="clear" w:color="auto" w:fill="AECEE1"/>
            <w:tcMar>
              <w:top w:w="58" w:type="dxa"/>
              <w:left w:w="58" w:type="dxa"/>
              <w:bottom w:w="58" w:type="dxa"/>
              <w:right w:w="58" w:type="dxa"/>
            </w:tcMar>
            <w:vAlign w:val="center"/>
          </w:tcPr>
          <w:p w14:paraId="2045E4ED" w14:textId="77777777" w:rsidR="002F0106" w:rsidRPr="005D789A" w:rsidRDefault="002F0106" w:rsidP="00664BC0">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346C2576" w14:textId="79A32499" w:rsidR="002F0106" w:rsidRPr="00F41C79"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维护</w:t>
            </w:r>
            <w:r w:rsidR="00F478D0">
              <w:rPr>
                <w:rFonts w:ascii="宋体" w:hAnsi="宋体" w:cs="宋体" w:hint="eastAsia"/>
                <w:color w:val="000000"/>
                <w:sz w:val="20"/>
                <w:lang w:eastAsia="zh-CN"/>
              </w:rPr>
              <w:t>划拨</w:t>
            </w:r>
            <w:r>
              <w:rPr>
                <w:rFonts w:ascii="宋体" w:hAnsi="宋体" w:cs="宋体"/>
                <w:color w:val="000000"/>
                <w:sz w:val="20"/>
                <w:lang w:eastAsia="zh-CN"/>
              </w:rPr>
              <w:t>账户与补足账户对应关系</w:t>
            </w:r>
          </w:p>
        </w:tc>
        <w:tc>
          <w:tcPr>
            <w:tcW w:w="3827" w:type="dxa"/>
            <w:shd w:val="clear" w:color="auto" w:fill="E3EEF5"/>
            <w:tcMar>
              <w:top w:w="58" w:type="dxa"/>
              <w:left w:w="58" w:type="dxa"/>
              <w:bottom w:w="58" w:type="dxa"/>
              <w:right w:w="58" w:type="dxa"/>
            </w:tcMar>
            <w:vAlign w:val="center"/>
          </w:tcPr>
          <w:p w14:paraId="33E5FB65" w14:textId="02C00516" w:rsidR="002F0106" w:rsidRPr="00F41C79"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在</w:t>
            </w:r>
            <w:r>
              <w:rPr>
                <w:rFonts w:ascii="宋体" w:hAnsi="宋体" w:cs="宋体"/>
                <w:color w:val="000000"/>
                <w:sz w:val="20"/>
                <w:lang w:eastAsia="zh-CN"/>
              </w:rPr>
              <w:t>内外值转换维护</w:t>
            </w:r>
            <w:r w:rsidR="00F478D0">
              <w:rPr>
                <w:rFonts w:ascii="宋体" w:hAnsi="宋体" w:cs="宋体" w:hint="eastAsia"/>
                <w:color w:val="000000"/>
                <w:sz w:val="20"/>
                <w:lang w:eastAsia="zh-CN"/>
              </w:rPr>
              <w:t>划拨</w:t>
            </w:r>
            <w:r>
              <w:rPr>
                <w:rFonts w:ascii="宋体" w:hAnsi="宋体" w:cs="宋体"/>
                <w:color w:val="000000"/>
                <w:sz w:val="20"/>
                <w:lang w:eastAsia="zh-CN"/>
              </w:rPr>
              <w:t>账户与补足账户对应关系</w:t>
            </w:r>
          </w:p>
        </w:tc>
        <w:tc>
          <w:tcPr>
            <w:tcW w:w="1560" w:type="dxa"/>
            <w:shd w:val="clear" w:color="auto" w:fill="E3EEF5"/>
            <w:tcMar>
              <w:top w:w="58" w:type="dxa"/>
              <w:left w:w="58" w:type="dxa"/>
              <w:bottom w:w="58" w:type="dxa"/>
              <w:right w:w="58" w:type="dxa"/>
            </w:tcMar>
            <w:vAlign w:val="center"/>
          </w:tcPr>
          <w:p w14:paraId="18EA1385" w14:textId="77777777" w:rsidR="002F0106" w:rsidRPr="00F41C79" w:rsidRDefault="002F0106" w:rsidP="00664BC0">
            <w:pPr>
              <w:jc w:val="both"/>
              <w:rPr>
                <w:rFonts w:ascii="宋体" w:hAnsi="宋体" w:cs="宋体"/>
                <w:color w:val="000000"/>
                <w:sz w:val="20"/>
                <w:lang w:eastAsia="zh-CN"/>
              </w:rPr>
            </w:pPr>
          </w:p>
        </w:tc>
      </w:tr>
      <w:tr w:rsidR="002F0106" w:rsidRPr="00300621" w14:paraId="05E35F21" w14:textId="77777777" w:rsidTr="00664BC0">
        <w:trPr>
          <w:cantSplit/>
          <w:trHeight w:val="483"/>
        </w:trPr>
        <w:tc>
          <w:tcPr>
            <w:tcW w:w="484" w:type="dxa"/>
            <w:shd w:val="clear" w:color="auto" w:fill="AECEE1"/>
            <w:tcMar>
              <w:top w:w="58" w:type="dxa"/>
              <w:left w:w="58" w:type="dxa"/>
              <w:bottom w:w="58" w:type="dxa"/>
              <w:right w:w="58" w:type="dxa"/>
            </w:tcMar>
            <w:vAlign w:val="center"/>
          </w:tcPr>
          <w:p w14:paraId="5B2490B2" w14:textId="77777777" w:rsidR="002F0106" w:rsidRPr="005D789A" w:rsidRDefault="002F0106" w:rsidP="00664BC0">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4CFEC4F" w14:textId="77777777" w:rsidR="002F0106"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维护</w:t>
            </w:r>
            <w:r>
              <w:rPr>
                <w:rFonts w:ascii="宋体" w:hAnsi="宋体" w:cs="宋体"/>
                <w:color w:val="000000"/>
                <w:sz w:val="20"/>
                <w:lang w:eastAsia="zh-CN"/>
              </w:rPr>
              <w:t>补足账户的余额限制</w:t>
            </w:r>
          </w:p>
        </w:tc>
        <w:tc>
          <w:tcPr>
            <w:tcW w:w="3827" w:type="dxa"/>
            <w:shd w:val="clear" w:color="auto" w:fill="E3EEF5"/>
            <w:tcMar>
              <w:top w:w="58" w:type="dxa"/>
              <w:left w:w="58" w:type="dxa"/>
              <w:bottom w:w="58" w:type="dxa"/>
              <w:right w:w="58" w:type="dxa"/>
            </w:tcMar>
            <w:vAlign w:val="center"/>
          </w:tcPr>
          <w:p w14:paraId="57A95EE6" w14:textId="1B8FC814" w:rsidR="002F0106" w:rsidRDefault="002F0106">
            <w:pPr>
              <w:jc w:val="both"/>
              <w:rPr>
                <w:rFonts w:ascii="宋体" w:hAnsi="宋体" w:cs="宋体"/>
                <w:color w:val="000000"/>
                <w:sz w:val="20"/>
                <w:lang w:eastAsia="zh-CN"/>
              </w:rPr>
            </w:pPr>
            <w:r>
              <w:rPr>
                <w:rFonts w:ascii="宋体" w:hAnsi="宋体" w:cs="宋体" w:hint="eastAsia"/>
                <w:color w:val="000000"/>
                <w:sz w:val="20"/>
                <w:lang w:eastAsia="zh-CN"/>
              </w:rPr>
              <w:t>维护</w:t>
            </w:r>
            <w:r w:rsidR="004C2251">
              <w:rPr>
                <w:rFonts w:ascii="宋体" w:hAnsi="宋体" w:cs="宋体"/>
                <w:color w:val="000000"/>
                <w:sz w:val="20"/>
                <w:lang w:eastAsia="zh-CN"/>
              </w:rPr>
              <w:t>支出户的最低留存额限额</w:t>
            </w:r>
          </w:p>
        </w:tc>
        <w:tc>
          <w:tcPr>
            <w:tcW w:w="1560" w:type="dxa"/>
            <w:shd w:val="clear" w:color="auto" w:fill="E3EEF5"/>
            <w:tcMar>
              <w:top w:w="58" w:type="dxa"/>
              <w:left w:w="58" w:type="dxa"/>
              <w:bottom w:w="58" w:type="dxa"/>
              <w:right w:w="58" w:type="dxa"/>
            </w:tcMar>
            <w:vAlign w:val="center"/>
          </w:tcPr>
          <w:p w14:paraId="17AA9358" w14:textId="77777777" w:rsidR="002F0106" w:rsidRPr="00F41C79" w:rsidRDefault="002F0106" w:rsidP="00664BC0">
            <w:pPr>
              <w:jc w:val="both"/>
              <w:rPr>
                <w:rFonts w:ascii="宋体" w:hAnsi="宋体" w:cs="宋体"/>
                <w:color w:val="000000"/>
                <w:sz w:val="20"/>
                <w:lang w:eastAsia="zh-CN"/>
              </w:rPr>
            </w:pPr>
          </w:p>
        </w:tc>
      </w:tr>
      <w:tr w:rsidR="002F0106" w:rsidRPr="00300621" w14:paraId="14ADD21B" w14:textId="77777777" w:rsidTr="00664BC0">
        <w:trPr>
          <w:cantSplit/>
          <w:trHeight w:val="483"/>
        </w:trPr>
        <w:tc>
          <w:tcPr>
            <w:tcW w:w="484" w:type="dxa"/>
            <w:shd w:val="clear" w:color="auto" w:fill="AECEE1"/>
            <w:tcMar>
              <w:top w:w="58" w:type="dxa"/>
              <w:left w:w="58" w:type="dxa"/>
              <w:bottom w:w="58" w:type="dxa"/>
              <w:right w:w="58" w:type="dxa"/>
            </w:tcMar>
            <w:vAlign w:val="center"/>
          </w:tcPr>
          <w:p w14:paraId="7EC52563" w14:textId="77777777" w:rsidR="002F0106" w:rsidRPr="005D789A" w:rsidRDefault="002F0106" w:rsidP="00664BC0">
            <w:pPr>
              <w:pStyle w:val="Cap2"/>
              <w:jc w:val="center"/>
              <w:rPr>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6C385434" w14:textId="75FB6BC0" w:rsidR="002F0106" w:rsidRDefault="002F0106" w:rsidP="00664BC0">
            <w:pPr>
              <w:jc w:val="both"/>
              <w:rPr>
                <w:rFonts w:ascii="宋体" w:hAnsi="宋体" w:cs="宋体"/>
                <w:color w:val="000000"/>
                <w:sz w:val="20"/>
              </w:rPr>
            </w:pPr>
            <w:r>
              <w:rPr>
                <w:rFonts w:ascii="宋体" w:hAnsi="宋体" w:cs="宋体" w:hint="eastAsia"/>
                <w:color w:val="000000"/>
                <w:sz w:val="20"/>
                <w:lang w:eastAsia="zh-CN"/>
              </w:rPr>
              <w:t>主动</w:t>
            </w:r>
            <w:r w:rsidR="004C2251">
              <w:rPr>
                <w:rFonts w:ascii="宋体" w:hAnsi="宋体" w:cs="宋体" w:hint="eastAsia"/>
                <w:color w:val="000000"/>
                <w:sz w:val="20"/>
                <w:lang w:eastAsia="zh-CN"/>
              </w:rPr>
              <w:t>划拨</w:t>
            </w:r>
            <w:r>
              <w:rPr>
                <w:rFonts w:ascii="宋体" w:hAnsi="宋体" w:cs="宋体"/>
                <w:color w:val="000000"/>
                <w:sz w:val="20"/>
              </w:rPr>
              <w:t>交易单</w:t>
            </w:r>
          </w:p>
        </w:tc>
        <w:tc>
          <w:tcPr>
            <w:tcW w:w="3827" w:type="dxa"/>
            <w:shd w:val="clear" w:color="auto" w:fill="E3EEF5"/>
            <w:tcMar>
              <w:top w:w="58" w:type="dxa"/>
              <w:left w:w="58" w:type="dxa"/>
              <w:bottom w:w="58" w:type="dxa"/>
              <w:right w:w="58" w:type="dxa"/>
            </w:tcMar>
            <w:vAlign w:val="center"/>
          </w:tcPr>
          <w:p w14:paraId="480337DD" w14:textId="77777777" w:rsidR="002F0106" w:rsidRPr="00DE5553"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1、获取最新的账号余额</w:t>
            </w:r>
          </w:p>
          <w:p w14:paraId="3E83058F" w14:textId="49619657" w:rsidR="002F0106" w:rsidRPr="007C458D" w:rsidRDefault="002F0106" w:rsidP="00664BC0">
            <w:pPr>
              <w:jc w:val="both"/>
              <w:rPr>
                <w:rFonts w:ascii="宋体" w:hAnsi="宋体" w:cs="宋体"/>
                <w:color w:val="000000"/>
                <w:sz w:val="20"/>
                <w:lang w:eastAsia="zh-CN"/>
              </w:rPr>
            </w:pPr>
            <w:r w:rsidRPr="00DE5553">
              <w:rPr>
                <w:rFonts w:ascii="宋体" w:hAnsi="宋体" w:cs="宋体" w:hint="eastAsia"/>
                <w:color w:val="000000"/>
                <w:sz w:val="20"/>
                <w:lang w:eastAsia="zh-CN"/>
              </w:rPr>
              <w:t>2、</w:t>
            </w:r>
            <w:r>
              <w:rPr>
                <w:rFonts w:ascii="宋体" w:hAnsi="宋体" w:cs="宋体" w:hint="eastAsia"/>
                <w:color w:val="000000"/>
                <w:sz w:val="20"/>
                <w:lang w:eastAsia="zh-CN"/>
              </w:rPr>
              <w:t>运行</w:t>
            </w:r>
            <w:r w:rsidR="004C2251">
              <w:rPr>
                <w:rFonts w:ascii="宋体" w:hAnsi="宋体" w:cs="宋体" w:hint="eastAsia"/>
                <w:color w:val="000000"/>
                <w:sz w:val="20"/>
                <w:lang w:eastAsia="zh-CN"/>
              </w:rPr>
              <w:t>自动拨付</w:t>
            </w:r>
            <w:r>
              <w:rPr>
                <w:rFonts w:ascii="宋体" w:hAnsi="宋体" w:cs="宋体" w:hint="eastAsia"/>
                <w:color w:val="000000"/>
                <w:sz w:val="20"/>
                <w:lang w:eastAsia="zh-CN"/>
              </w:rPr>
              <w:t>任务，根据最新余额检测需要拨付给补足账户的金额，自动生成交易单进行补足。</w:t>
            </w:r>
          </w:p>
        </w:tc>
        <w:tc>
          <w:tcPr>
            <w:tcW w:w="1560" w:type="dxa"/>
            <w:shd w:val="clear" w:color="auto" w:fill="E3EEF5"/>
            <w:tcMar>
              <w:top w:w="58" w:type="dxa"/>
              <w:left w:w="58" w:type="dxa"/>
              <w:bottom w:w="58" w:type="dxa"/>
              <w:right w:w="58" w:type="dxa"/>
            </w:tcMar>
            <w:vAlign w:val="center"/>
          </w:tcPr>
          <w:p w14:paraId="4379047C" w14:textId="77777777" w:rsidR="002F0106" w:rsidRPr="00F41C79" w:rsidRDefault="002F0106" w:rsidP="00664BC0">
            <w:pPr>
              <w:jc w:val="both"/>
              <w:rPr>
                <w:rFonts w:ascii="宋体" w:hAnsi="宋体" w:cs="宋体"/>
                <w:color w:val="000000"/>
                <w:sz w:val="20"/>
                <w:lang w:eastAsia="zh-CN"/>
              </w:rPr>
            </w:pPr>
          </w:p>
        </w:tc>
      </w:tr>
    </w:tbl>
    <w:p w14:paraId="6B620D1A" w14:textId="77777777" w:rsidR="002F0106" w:rsidRDefault="002F0106" w:rsidP="002F0106">
      <w:pPr>
        <w:pStyle w:val="40"/>
        <w:numPr>
          <w:ilvl w:val="3"/>
          <w:numId w:val="2"/>
        </w:numPr>
        <w:rPr>
          <w:lang w:eastAsia="zh-CN"/>
        </w:rPr>
      </w:pPr>
      <w:r>
        <w:rPr>
          <w:rFonts w:hint="eastAsia"/>
          <w:lang w:eastAsia="zh-CN"/>
        </w:rPr>
        <w:t>投资划款（主动）</w:t>
      </w:r>
    </w:p>
    <w:p w14:paraId="2B9DA099" w14:textId="77777777" w:rsidR="002F0106" w:rsidRPr="007E69D1" w:rsidRDefault="002F0106" w:rsidP="002F0106">
      <w:pPr>
        <w:pStyle w:val="5"/>
        <w:numPr>
          <w:ilvl w:val="4"/>
          <w:numId w:val="2"/>
        </w:numPr>
        <w:rPr>
          <w:lang w:eastAsia="zh-CN"/>
        </w:rPr>
      </w:pPr>
      <w:r w:rsidRPr="007E69D1">
        <w:rPr>
          <w:rFonts w:hint="eastAsia"/>
          <w:lang w:eastAsia="zh-CN"/>
        </w:rPr>
        <w:t>业务描述</w:t>
      </w:r>
    </w:p>
    <w:p w14:paraId="5926D4B0" w14:textId="668F4D98" w:rsidR="002F0106" w:rsidRDefault="002F0106" w:rsidP="002F0106">
      <w:pPr>
        <w:ind w:firstLine="420"/>
        <w:rPr>
          <w:lang w:eastAsia="zh-CN"/>
        </w:rPr>
      </w:pPr>
      <w:r>
        <w:rPr>
          <w:rFonts w:ascii="宋体" w:hAnsi="宋体" w:hint="eastAsia"/>
          <w:lang w:eastAsia="zh-CN"/>
        </w:rPr>
        <w:t>当</w:t>
      </w:r>
      <w:r w:rsidR="002516AE">
        <w:rPr>
          <w:rFonts w:ascii="宋体" w:hAnsi="宋体" w:hint="eastAsia"/>
          <w:lang w:eastAsia="zh-CN"/>
        </w:rPr>
        <w:t>总部归集户账号余额大于设置的某个限制时，需要将超过限额的部分</w:t>
      </w:r>
      <w:r>
        <w:rPr>
          <w:rFonts w:ascii="宋体" w:hAnsi="宋体" w:hint="eastAsia"/>
          <w:lang w:eastAsia="zh-CN"/>
        </w:rPr>
        <w:t>拨付给投资账号。</w:t>
      </w:r>
    </w:p>
    <w:p w14:paraId="41BA4C3D" w14:textId="77777777" w:rsidR="002F0106" w:rsidRPr="007E69D1" w:rsidRDefault="002F0106" w:rsidP="002F0106">
      <w:pPr>
        <w:pStyle w:val="5"/>
        <w:numPr>
          <w:ilvl w:val="4"/>
          <w:numId w:val="2"/>
        </w:numPr>
        <w:rPr>
          <w:lang w:eastAsia="zh-CN"/>
        </w:rPr>
      </w:pPr>
      <w:r w:rsidRPr="007E69D1">
        <w:rPr>
          <w:rFonts w:hint="eastAsia"/>
          <w:lang w:eastAsia="zh-CN"/>
        </w:rPr>
        <w:t>流程说明</w:t>
      </w:r>
    </w:p>
    <w:p w14:paraId="230B9402" w14:textId="21D3324B" w:rsidR="002F0106" w:rsidRPr="00D12323" w:rsidRDefault="002F0106" w:rsidP="002F0106">
      <w:pPr>
        <w:pStyle w:val="L-"/>
      </w:pPr>
      <w:r>
        <w:rPr>
          <w:rFonts w:hint="eastAsia"/>
        </w:rPr>
        <w:t>说明</w:t>
      </w:r>
      <w:r w:rsidRPr="00D12323">
        <w:rPr>
          <w:rFonts w:hint="eastAsia"/>
        </w:rPr>
        <w:t>：</w:t>
      </w:r>
      <w:r>
        <w:rPr>
          <w:rFonts w:hint="eastAsia"/>
        </w:rPr>
        <w:t>3.4.</w:t>
      </w:r>
      <w:r w:rsidR="00B712AC">
        <w:t>3</w:t>
      </w:r>
      <w:r>
        <w:rPr>
          <w:rFonts w:hint="eastAsia"/>
        </w:rPr>
        <w:t>.</w:t>
      </w:r>
      <w:r w:rsidR="00B57DA9">
        <w:t>3</w:t>
      </w:r>
      <w:r w:rsidR="00B712AC">
        <w:t>.2</w:t>
      </w:r>
      <w:r w:rsidRPr="00D12323">
        <w:rPr>
          <w:rFonts w:hint="eastAsia"/>
        </w:rPr>
        <w:t>-</w:t>
      </w:r>
      <w:r w:rsidR="00B57DA9">
        <w:t>1</w:t>
      </w:r>
      <w:r w:rsidRPr="00D12323">
        <w:rPr>
          <w:rFonts w:hint="eastAsia"/>
        </w:rPr>
        <w:t xml:space="preserve"> </w:t>
      </w:r>
      <w:r>
        <w:rPr>
          <w:rFonts w:hint="eastAsia"/>
        </w:rPr>
        <w:t xml:space="preserve"> </w:t>
      </w:r>
      <w:r w:rsidR="004035EF">
        <w:rPr>
          <w:rFonts w:hint="eastAsia"/>
        </w:rPr>
        <w:t>投资主动划拨</w:t>
      </w: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F0106" w:rsidRPr="00300621" w14:paraId="603C9E90" w14:textId="77777777" w:rsidTr="00664BC0">
        <w:trPr>
          <w:cantSplit/>
          <w:tblHeader/>
        </w:trPr>
        <w:tc>
          <w:tcPr>
            <w:tcW w:w="484" w:type="dxa"/>
            <w:shd w:val="clear" w:color="auto" w:fill="7C9BC1"/>
            <w:tcMar>
              <w:top w:w="58" w:type="dxa"/>
              <w:left w:w="58" w:type="dxa"/>
              <w:bottom w:w="58" w:type="dxa"/>
              <w:right w:w="58" w:type="dxa"/>
            </w:tcMar>
          </w:tcPr>
          <w:p w14:paraId="0E39CE05" w14:textId="77777777" w:rsidR="002F0106" w:rsidRPr="00300621" w:rsidRDefault="002F0106" w:rsidP="00664BC0">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AA15F9F" w14:textId="77777777" w:rsidR="002F0106" w:rsidRPr="00300621" w:rsidRDefault="002F0106" w:rsidP="00664BC0">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BDE2D60" w14:textId="77777777" w:rsidR="002F0106" w:rsidRPr="00300621" w:rsidRDefault="002F0106" w:rsidP="00664BC0">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57FBB2E" w14:textId="77777777" w:rsidR="002F0106" w:rsidRPr="00300621" w:rsidRDefault="002F0106" w:rsidP="00664BC0">
            <w:pPr>
              <w:pStyle w:val="Cap1"/>
              <w:ind w:firstLineChars="100" w:firstLine="200"/>
              <w:jc w:val="both"/>
              <w:rPr>
                <w:szCs w:val="18"/>
              </w:rPr>
            </w:pPr>
            <w:r w:rsidRPr="00300621">
              <w:rPr>
                <w:rFonts w:hint="eastAsia"/>
                <w:szCs w:val="18"/>
              </w:rPr>
              <w:t>备注</w:t>
            </w:r>
          </w:p>
        </w:tc>
      </w:tr>
      <w:tr w:rsidR="002F0106" w:rsidRPr="00300621" w14:paraId="37EDE741" w14:textId="77777777" w:rsidTr="00664BC0">
        <w:trPr>
          <w:cantSplit/>
          <w:trHeight w:val="483"/>
        </w:trPr>
        <w:tc>
          <w:tcPr>
            <w:tcW w:w="484" w:type="dxa"/>
            <w:shd w:val="clear" w:color="auto" w:fill="AECEE1"/>
            <w:tcMar>
              <w:top w:w="58" w:type="dxa"/>
              <w:left w:w="58" w:type="dxa"/>
              <w:bottom w:w="58" w:type="dxa"/>
              <w:right w:w="58" w:type="dxa"/>
            </w:tcMar>
            <w:vAlign w:val="center"/>
          </w:tcPr>
          <w:p w14:paraId="109BE5C3" w14:textId="77777777" w:rsidR="002F0106" w:rsidRPr="005D789A" w:rsidRDefault="002F0106" w:rsidP="00664BC0">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7CA2F73" w14:textId="1C77D640" w:rsidR="002F0106" w:rsidRPr="00F41C79" w:rsidRDefault="001C3B2F" w:rsidP="002F0106">
            <w:pPr>
              <w:jc w:val="both"/>
              <w:rPr>
                <w:rFonts w:ascii="宋体" w:hAnsi="宋体" w:cs="宋体"/>
                <w:color w:val="000000"/>
                <w:sz w:val="20"/>
                <w:lang w:eastAsia="zh-CN"/>
              </w:rPr>
            </w:pPr>
            <w:r>
              <w:rPr>
                <w:rFonts w:ascii="宋体" w:hAnsi="宋体" w:cs="宋体" w:hint="eastAsia"/>
                <w:color w:val="000000"/>
                <w:sz w:val="20"/>
                <w:lang w:eastAsia="zh-CN"/>
              </w:rPr>
              <w:t>手工录入投资划拨交易</w:t>
            </w:r>
          </w:p>
        </w:tc>
        <w:tc>
          <w:tcPr>
            <w:tcW w:w="3827" w:type="dxa"/>
            <w:shd w:val="clear" w:color="auto" w:fill="E3EEF5"/>
            <w:tcMar>
              <w:top w:w="58" w:type="dxa"/>
              <w:left w:w="58" w:type="dxa"/>
              <w:bottom w:w="58" w:type="dxa"/>
              <w:right w:w="58" w:type="dxa"/>
            </w:tcMar>
            <w:vAlign w:val="center"/>
          </w:tcPr>
          <w:p w14:paraId="328B1ECD" w14:textId="4502A7AE" w:rsidR="002F0106" w:rsidRPr="00F41C79"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在资金交易-付款交易单-选择投资划拨交易类型进行单据新建，收方的账号改为手工录入或者下拉选择</w:t>
            </w:r>
          </w:p>
        </w:tc>
        <w:tc>
          <w:tcPr>
            <w:tcW w:w="1560" w:type="dxa"/>
            <w:shd w:val="clear" w:color="auto" w:fill="E3EEF5"/>
            <w:tcMar>
              <w:top w:w="58" w:type="dxa"/>
              <w:left w:w="58" w:type="dxa"/>
              <w:bottom w:w="58" w:type="dxa"/>
              <w:right w:w="58" w:type="dxa"/>
            </w:tcMar>
            <w:vAlign w:val="center"/>
          </w:tcPr>
          <w:p w14:paraId="1E297804" w14:textId="77777777" w:rsidR="002F0106" w:rsidRPr="00F41C79" w:rsidRDefault="002F0106" w:rsidP="00664BC0">
            <w:pPr>
              <w:jc w:val="both"/>
              <w:rPr>
                <w:rFonts w:ascii="宋体" w:hAnsi="宋体" w:cs="宋体"/>
                <w:color w:val="000000"/>
                <w:sz w:val="20"/>
                <w:lang w:eastAsia="zh-CN"/>
              </w:rPr>
            </w:pPr>
          </w:p>
        </w:tc>
      </w:tr>
      <w:tr w:rsidR="002F0106" w:rsidRPr="00300621" w14:paraId="24DDC771" w14:textId="77777777" w:rsidTr="00664BC0">
        <w:trPr>
          <w:cantSplit/>
          <w:trHeight w:val="483"/>
        </w:trPr>
        <w:tc>
          <w:tcPr>
            <w:tcW w:w="484" w:type="dxa"/>
            <w:shd w:val="clear" w:color="auto" w:fill="AECEE1"/>
            <w:tcMar>
              <w:top w:w="58" w:type="dxa"/>
              <w:left w:w="58" w:type="dxa"/>
              <w:bottom w:w="58" w:type="dxa"/>
              <w:right w:w="58" w:type="dxa"/>
            </w:tcMar>
            <w:vAlign w:val="center"/>
          </w:tcPr>
          <w:p w14:paraId="3CCD6C20" w14:textId="77777777" w:rsidR="002F0106" w:rsidRPr="005D789A" w:rsidRDefault="002F0106" w:rsidP="00664BC0">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FB9D45A" w14:textId="12C7BDC0"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 xml:space="preserve"> 送审、审批</w:t>
            </w:r>
          </w:p>
        </w:tc>
        <w:tc>
          <w:tcPr>
            <w:tcW w:w="3827" w:type="dxa"/>
            <w:shd w:val="clear" w:color="auto" w:fill="E3EEF5"/>
            <w:tcMar>
              <w:top w:w="58" w:type="dxa"/>
              <w:left w:w="58" w:type="dxa"/>
              <w:bottom w:w="58" w:type="dxa"/>
              <w:right w:w="58" w:type="dxa"/>
            </w:tcMar>
            <w:vAlign w:val="center"/>
          </w:tcPr>
          <w:p w14:paraId="07145A8A" w14:textId="63D1428F"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手工进行送审，按金额分级审批</w:t>
            </w:r>
          </w:p>
        </w:tc>
        <w:tc>
          <w:tcPr>
            <w:tcW w:w="1560" w:type="dxa"/>
            <w:shd w:val="clear" w:color="auto" w:fill="E3EEF5"/>
            <w:tcMar>
              <w:top w:w="58" w:type="dxa"/>
              <w:left w:w="58" w:type="dxa"/>
              <w:bottom w:w="58" w:type="dxa"/>
              <w:right w:w="58" w:type="dxa"/>
            </w:tcMar>
            <w:vAlign w:val="center"/>
          </w:tcPr>
          <w:p w14:paraId="32E20B71" w14:textId="77777777" w:rsidR="002F0106" w:rsidRPr="00F41C79" w:rsidRDefault="002F0106" w:rsidP="00664BC0">
            <w:pPr>
              <w:jc w:val="both"/>
              <w:rPr>
                <w:rFonts w:ascii="宋体" w:hAnsi="宋体" w:cs="宋体"/>
                <w:color w:val="000000"/>
                <w:sz w:val="20"/>
                <w:lang w:eastAsia="zh-CN"/>
              </w:rPr>
            </w:pPr>
          </w:p>
        </w:tc>
      </w:tr>
      <w:tr w:rsidR="002F0106" w:rsidRPr="00300621" w14:paraId="22289CCA" w14:textId="77777777" w:rsidTr="00664BC0">
        <w:trPr>
          <w:cantSplit/>
          <w:trHeight w:val="483"/>
        </w:trPr>
        <w:tc>
          <w:tcPr>
            <w:tcW w:w="484" w:type="dxa"/>
            <w:shd w:val="clear" w:color="auto" w:fill="AECEE1"/>
            <w:tcMar>
              <w:top w:w="58" w:type="dxa"/>
              <w:left w:w="58" w:type="dxa"/>
              <w:bottom w:w="58" w:type="dxa"/>
              <w:right w:w="58" w:type="dxa"/>
            </w:tcMar>
            <w:vAlign w:val="center"/>
          </w:tcPr>
          <w:p w14:paraId="6B390846" w14:textId="77777777" w:rsidR="002F0106" w:rsidRPr="005D789A" w:rsidRDefault="002F0106" w:rsidP="00664BC0">
            <w:pPr>
              <w:pStyle w:val="Cap2"/>
              <w:jc w:val="center"/>
              <w:rPr>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05FF578D" w14:textId="69CAB1DD"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预警、支付</w:t>
            </w:r>
          </w:p>
        </w:tc>
        <w:tc>
          <w:tcPr>
            <w:tcW w:w="3827" w:type="dxa"/>
            <w:shd w:val="clear" w:color="auto" w:fill="E3EEF5"/>
            <w:tcMar>
              <w:top w:w="58" w:type="dxa"/>
              <w:left w:w="58" w:type="dxa"/>
              <w:bottom w:w="58" w:type="dxa"/>
              <w:right w:w="58" w:type="dxa"/>
            </w:tcMar>
            <w:vAlign w:val="center"/>
          </w:tcPr>
          <w:p w14:paraId="72A672ED" w14:textId="7693DDBD" w:rsidR="002F0106" w:rsidRPr="001C3B2F" w:rsidRDefault="001C3B2F" w:rsidP="001C3B2F">
            <w:pPr>
              <w:jc w:val="both"/>
              <w:rPr>
                <w:rFonts w:ascii="宋体" w:hAnsi="宋体" w:cs="宋体"/>
                <w:color w:val="000000"/>
                <w:sz w:val="20"/>
                <w:lang w:eastAsia="zh-CN"/>
              </w:rPr>
            </w:pPr>
            <w:r w:rsidRPr="001C3B2F">
              <w:rPr>
                <w:rFonts w:ascii="宋体" w:hAnsi="宋体" w:cs="宋体" w:hint="eastAsia"/>
                <w:color w:val="000000"/>
                <w:sz w:val="20"/>
                <w:lang w:eastAsia="zh-CN"/>
              </w:rPr>
              <w:t>进行重复支付预警检测</w:t>
            </w:r>
          </w:p>
          <w:p w14:paraId="1B8F0F7F" w14:textId="1FA1F09E" w:rsidR="001C3B2F" w:rsidRPr="001C3B2F" w:rsidRDefault="001C3B2F" w:rsidP="001C3B2F">
            <w:pPr>
              <w:jc w:val="both"/>
              <w:rPr>
                <w:rFonts w:ascii="宋体" w:hAnsi="宋体" w:cs="宋体"/>
                <w:color w:val="000000"/>
                <w:sz w:val="20"/>
                <w:lang w:eastAsia="zh-CN"/>
              </w:rPr>
            </w:pPr>
            <w:r w:rsidRPr="001C3B2F">
              <w:rPr>
                <w:rFonts w:ascii="宋体" w:hAnsi="宋体" w:cs="宋体"/>
                <w:color w:val="000000"/>
                <w:sz w:val="20"/>
                <w:lang w:eastAsia="zh-CN"/>
              </w:rPr>
              <w:t>检测通过交易可进行支付</w:t>
            </w:r>
          </w:p>
        </w:tc>
        <w:tc>
          <w:tcPr>
            <w:tcW w:w="1560" w:type="dxa"/>
            <w:shd w:val="clear" w:color="auto" w:fill="E3EEF5"/>
            <w:tcMar>
              <w:top w:w="58" w:type="dxa"/>
              <w:left w:w="58" w:type="dxa"/>
              <w:bottom w:w="58" w:type="dxa"/>
              <w:right w:w="58" w:type="dxa"/>
            </w:tcMar>
            <w:vAlign w:val="center"/>
          </w:tcPr>
          <w:p w14:paraId="5A524B89" w14:textId="77777777" w:rsidR="002F0106" w:rsidRPr="00F41C79" w:rsidRDefault="002F0106" w:rsidP="006C7E7C">
            <w:pPr>
              <w:jc w:val="both"/>
              <w:rPr>
                <w:rFonts w:ascii="宋体" w:hAnsi="宋体" w:cs="宋体"/>
                <w:color w:val="000000"/>
                <w:sz w:val="20"/>
                <w:lang w:eastAsia="zh-CN"/>
              </w:rPr>
            </w:pPr>
          </w:p>
        </w:tc>
      </w:tr>
    </w:tbl>
    <w:p w14:paraId="0B13B8F1" w14:textId="2BC80C28" w:rsidR="006C7E7C" w:rsidRDefault="00496534" w:rsidP="006C7E7C">
      <w:pPr>
        <w:pStyle w:val="40"/>
        <w:numPr>
          <w:ilvl w:val="3"/>
          <w:numId w:val="2"/>
        </w:numPr>
        <w:rPr>
          <w:lang w:eastAsia="zh-CN"/>
        </w:rPr>
      </w:pPr>
      <w:r>
        <w:rPr>
          <w:rFonts w:hint="eastAsia"/>
          <w:lang w:eastAsia="zh-CN"/>
        </w:rPr>
        <w:t>虚拟商户</w:t>
      </w:r>
      <w:r w:rsidR="006C7E7C">
        <w:rPr>
          <w:rFonts w:hint="eastAsia"/>
          <w:lang w:eastAsia="zh-CN"/>
        </w:rPr>
        <w:t>充值及提现</w:t>
      </w:r>
    </w:p>
    <w:p w14:paraId="0EAABAF0" w14:textId="77777777" w:rsidR="006C7E7C" w:rsidRDefault="006C7E7C" w:rsidP="006C7E7C">
      <w:pPr>
        <w:pStyle w:val="5"/>
        <w:numPr>
          <w:ilvl w:val="4"/>
          <w:numId w:val="2"/>
        </w:numPr>
        <w:rPr>
          <w:lang w:eastAsia="zh-CN"/>
        </w:rPr>
      </w:pPr>
      <w:r w:rsidRPr="007E69D1">
        <w:rPr>
          <w:rFonts w:hint="eastAsia"/>
          <w:lang w:eastAsia="zh-CN"/>
        </w:rPr>
        <w:t>业务描述</w:t>
      </w:r>
    </w:p>
    <w:p w14:paraId="46D2444E" w14:textId="77777777" w:rsidR="006C7E7C" w:rsidRDefault="006C7E7C" w:rsidP="006C7E7C">
      <w:pPr>
        <w:ind w:left="991"/>
        <w:rPr>
          <w:lang w:eastAsia="zh-CN"/>
        </w:rPr>
      </w:pPr>
      <w:r>
        <w:rPr>
          <w:rFonts w:hint="eastAsia"/>
          <w:lang w:eastAsia="zh-CN"/>
        </w:rPr>
        <w:t>第三方账号需要代付资金时，需要对相应的商户号进行主动充值，资金系统需调用第三方充值接口，对相应商户号进行充值</w:t>
      </w:r>
    </w:p>
    <w:p w14:paraId="0B934A3E" w14:textId="77777777" w:rsidR="006C7E7C" w:rsidRPr="006C7E7C" w:rsidRDefault="006C7E7C" w:rsidP="006C7E7C">
      <w:pPr>
        <w:ind w:left="991"/>
        <w:rPr>
          <w:lang w:eastAsia="zh-CN"/>
        </w:rPr>
      </w:pPr>
      <w:r>
        <w:rPr>
          <w:lang w:eastAsia="zh-CN"/>
        </w:rPr>
        <w:t>第三方渠道协助保险公司完成资金代收及相应付款资金退回到商户后</w:t>
      </w:r>
      <w:r>
        <w:rPr>
          <w:rFonts w:hint="eastAsia"/>
          <w:lang w:eastAsia="zh-CN"/>
        </w:rPr>
        <w:t>，</w:t>
      </w:r>
      <w:r>
        <w:rPr>
          <w:lang w:eastAsia="zh-CN"/>
        </w:rPr>
        <w:t>需要将相应资金提现到保险公司相应实体账号</w:t>
      </w:r>
    </w:p>
    <w:p w14:paraId="2C93E133" w14:textId="77777777" w:rsidR="006C7E7C" w:rsidRPr="007E69D1" w:rsidRDefault="006C7E7C" w:rsidP="006C7E7C">
      <w:pPr>
        <w:pStyle w:val="5"/>
        <w:numPr>
          <w:ilvl w:val="4"/>
          <w:numId w:val="2"/>
        </w:numPr>
        <w:rPr>
          <w:lang w:eastAsia="zh-CN"/>
        </w:rPr>
      </w:pPr>
      <w:r w:rsidRPr="007E69D1">
        <w:rPr>
          <w:rFonts w:hint="eastAsia"/>
          <w:lang w:eastAsia="zh-CN"/>
        </w:rPr>
        <w:t>流程说明</w:t>
      </w:r>
    </w:p>
    <w:p w14:paraId="40332F9A" w14:textId="57045773" w:rsidR="006C7E7C" w:rsidRPr="00D12323" w:rsidRDefault="006C7E7C" w:rsidP="006C7E7C">
      <w:pPr>
        <w:pStyle w:val="L-"/>
      </w:pPr>
      <w:r>
        <w:rPr>
          <w:rFonts w:hint="eastAsia"/>
        </w:rPr>
        <w:t>说明</w:t>
      </w:r>
      <w:r w:rsidRPr="00D12323">
        <w:rPr>
          <w:rFonts w:hint="eastAsia"/>
        </w:rPr>
        <w:t>：</w:t>
      </w:r>
      <w:r>
        <w:rPr>
          <w:rFonts w:hint="eastAsia"/>
        </w:rPr>
        <w:t>3.4.</w:t>
      </w:r>
      <w:r w:rsidR="00B712AC">
        <w:t>2.4</w:t>
      </w:r>
      <w:r>
        <w:rPr>
          <w:rFonts w:hint="eastAsia"/>
        </w:rPr>
        <w:t>.</w:t>
      </w:r>
      <w:r w:rsidR="00B712AC">
        <w:t>2</w:t>
      </w:r>
      <w:r w:rsidRPr="00D12323">
        <w:rPr>
          <w:rFonts w:hint="eastAsia"/>
        </w:rPr>
        <w:t>-</w:t>
      </w:r>
      <w:r w:rsidR="00B57DA9">
        <w:t>1</w:t>
      </w:r>
      <w:r w:rsidRPr="00D12323">
        <w:rPr>
          <w:rFonts w:hint="eastAsia"/>
        </w:rPr>
        <w:t xml:space="preserve"> </w:t>
      </w:r>
      <w:r>
        <w:rPr>
          <w:rFonts w:hint="eastAsia"/>
        </w:rPr>
        <w:t xml:space="preserve"> </w:t>
      </w:r>
      <w:r w:rsidR="004035EF">
        <w:rPr>
          <w:rFonts w:hint="eastAsia"/>
        </w:rPr>
        <w:t>充值提现</w:t>
      </w: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6C7E7C" w:rsidRPr="00300621" w14:paraId="3D8FEADE" w14:textId="77777777" w:rsidTr="00664BC0">
        <w:trPr>
          <w:cantSplit/>
          <w:tblHeader/>
        </w:trPr>
        <w:tc>
          <w:tcPr>
            <w:tcW w:w="484" w:type="dxa"/>
            <w:shd w:val="clear" w:color="auto" w:fill="7C9BC1"/>
            <w:tcMar>
              <w:top w:w="58" w:type="dxa"/>
              <w:left w:w="58" w:type="dxa"/>
              <w:bottom w:w="58" w:type="dxa"/>
              <w:right w:w="58" w:type="dxa"/>
            </w:tcMar>
          </w:tcPr>
          <w:p w14:paraId="06B60B21" w14:textId="77777777" w:rsidR="006C7E7C" w:rsidRPr="00300621" w:rsidRDefault="006C7E7C" w:rsidP="00664BC0">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0D59ED9" w14:textId="77777777" w:rsidR="006C7E7C" w:rsidRPr="00300621" w:rsidRDefault="006C7E7C" w:rsidP="00664BC0">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E3BA499" w14:textId="77777777" w:rsidR="006C7E7C" w:rsidRPr="00300621" w:rsidRDefault="006C7E7C" w:rsidP="00664BC0">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1268383" w14:textId="77777777" w:rsidR="006C7E7C" w:rsidRPr="00300621" w:rsidRDefault="006C7E7C" w:rsidP="00664BC0">
            <w:pPr>
              <w:pStyle w:val="Cap1"/>
              <w:ind w:firstLineChars="100" w:firstLine="200"/>
              <w:jc w:val="both"/>
              <w:rPr>
                <w:szCs w:val="18"/>
              </w:rPr>
            </w:pPr>
            <w:r w:rsidRPr="00300621">
              <w:rPr>
                <w:rFonts w:hint="eastAsia"/>
                <w:szCs w:val="18"/>
              </w:rPr>
              <w:t>备注</w:t>
            </w:r>
          </w:p>
        </w:tc>
      </w:tr>
      <w:tr w:rsidR="006C7E7C" w:rsidRPr="00300621" w14:paraId="43BE9D22" w14:textId="77777777" w:rsidTr="00664BC0">
        <w:trPr>
          <w:cantSplit/>
          <w:trHeight w:val="483"/>
        </w:trPr>
        <w:tc>
          <w:tcPr>
            <w:tcW w:w="484" w:type="dxa"/>
            <w:shd w:val="clear" w:color="auto" w:fill="AECEE1"/>
            <w:tcMar>
              <w:top w:w="58" w:type="dxa"/>
              <w:left w:w="58" w:type="dxa"/>
              <w:bottom w:w="58" w:type="dxa"/>
              <w:right w:w="58" w:type="dxa"/>
            </w:tcMar>
            <w:vAlign w:val="center"/>
          </w:tcPr>
          <w:p w14:paraId="55321BEB" w14:textId="77777777" w:rsidR="006C7E7C" w:rsidRPr="005D789A" w:rsidRDefault="006C7E7C" w:rsidP="00664BC0">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E65E06E" w14:textId="77777777" w:rsidR="006C7E7C" w:rsidRPr="00F41C79" w:rsidRDefault="006C7E7C" w:rsidP="006C7E7C">
            <w:pPr>
              <w:jc w:val="both"/>
              <w:rPr>
                <w:rFonts w:ascii="宋体" w:hAnsi="宋体" w:cs="宋体"/>
                <w:color w:val="000000"/>
                <w:sz w:val="20"/>
                <w:lang w:eastAsia="zh-CN"/>
              </w:rPr>
            </w:pPr>
            <w:r>
              <w:rPr>
                <w:rFonts w:ascii="宋体" w:hAnsi="宋体" w:cs="宋体" w:hint="eastAsia"/>
                <w:color w:val="000000"/>
                <w:sz w:val="20"/>
                <w:lang w:eastAsia="zh-CN"/>
              </w:rPr>
              <w:t>维护对应渠道线路、指令、结算方式</w:t>
            </w:r>
          </w:p>
        </w:tc>
        <w:tc>
          <w:tcPr>
            <w:tcW w:w="3827" w:type="dxa"/>
            <w:shd w:val="clear" w:color="auto" w:fill="E3EEF5"/>
            <w:tcMar>
              <w:top w:w="58" w:type="dxa"/>
              <w:left w:w="58" w:type="dxa"/>
              <w:bottom w:w="58" w:type="dxa"/>
              <w:right w:w="58" w:type="dxa"/>
            </w:tcMar>
            <w:vAlign w:val="center"/>
          </w:tcPr>
          <w:p w14:paraId="255FE8E7" w14:textId="77777777" w:rsidR="006C7E7C" w:rsidRPr="00F41C79"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维护对应渠道线路、指令、结算方式</w:t>
            </w:r>
          </w:p>
        </w:tc>
        <w:tc>
          <w:tcPr>
            <w:tcW w:w="1560" w:type="dxa"/>
            <w:shd w:val="clear" w:color="auto" w:fill="E3EEF5"/>
            <w:tcMar>
              <w:top w:w="58" w:type="dxa"/>
              <w:left w:w="58" w:type="dxa"/>
              <w:bottom w:w="58" w:type="dxa"/>
              <w:right w:w="58" w:type="dxa"/>
            </w:tcMar>
            <w:vAlign w:val="center"/>
          </w:tcPr>
          <w:p w14:paraId="6B76B304" w14:textId="77777777" w:rsidR="006C7E7C" w:rsidRPr="00F41C79" w:rsidRDefault="006C7E7C" w:rsidP="00664BC0">
            <w:pPr>
              <w:jc w:val="both"/>
              <w:rPr>
                <w:rFonts w:ascii="宋体" w:hAnsi="宋体" w:cs="宋体"/>
                <w:color w:val="000000"/>
                <w:sz w:val="20"/>
                <w:lang w:eastAsia="zh-CN"/>
              </w:rPr>
            </w:pPr>
          </w:p>
        </w:tc>
      </w:tr>
      <w:tr w:rsidR="006C7E7C" w:rsidRPr="00300621" w14:paraId="25AE403B" w14:textId="77777777" w:rsidTr="00664BC0">
        <w:trPr>
          <w:cantSplit/>
          <w:trHeight w:val="483"/>
        </w:trPr>
        <w:tc>
          <w:tcPr>
            <w:tcW w:w="484" w:type="dxa"/>
            <w:shd w:val="clear" w:color="auto" w:fill="AECEE1"/>
            <w:tcMar>
              <w:top w:w="58" w:type="dxa"/>
              <w:left w:w="58" w:type="dxa"/>
              <w:bottom w:w="58" w:type="dxa"/>
              <w:right w:w="58" w:type="dxa"/>
            </w:tcMar>
            <w:vAlign w:val="center"/>
          </w:tcPr>
          <w:p w14:paraId="029F04C9" w14:textId="77777777" w:rsidR="006C7E7C" w:rsidRPr="005D789A" w:rsidRDefault="006C7E7C" w:rsidP="00664BC0">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98747EC" w14:textId="33E45749" w:rsidR="006C7E7C"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付款交易单-</w:t>
            </w:r>
            <w:r w:rsidR="002A1922">
              <w:rPr>
                <w:rFonts w:ascii="宋体" w:hAnsi="宋体" w:cs="宋体" w:hint="eastAsia"/>
                <w:color w:val="000000"/>
                <w:sz w:val="20"/>
                <w:lang w:eastAsia="zh-CN"/>
              </w:rPr>
              <w:t>新建充值</w:t>
            </w:r>
            <w:r>
              <w:rPr>
                <w:rFonts w:ascii="宋体" w:hAnsi="宋体" w:cs="宋体" w:hint="eastAsia"/>
                <w:color w:val="000000"/>
                <w:sz w:val="20"/>
                <w:lang w:eastAsia="zh-CN"/>
              </w:rPr>
              <w:t>交易单</w:t>
            </w:r>
          </w:p>
        </w:tc>
        <w:tc>
          <w:tcPr>
            <w:tcW w:w="3827" w:type="dxa"/>
            <w:shd w:val="clear" w:color="auto" w:fill="E3EEF5"/>
            <w:tcMar>
              <w:top w:w="58" w:type="dxa"/>
              <w:left w:w="58" w:type="dxa"/>
              <w:bottom w:w="58" w:type="dxa"/>
              <w:right w:w="58" w:type="dxa"/>
            </w:tcMar>
            <w:vAlign w:val="center"/>
          </w:tcPr>
          <w:p w14:paraId="45DEE55B" w14:textId="39953163" w:rsidR="006C7E7C"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充值：付方信美账号，收方：</w:t>
            </w:r>
            <w:r w:rsidR="002A1922">
              <w:rPr>
                <w:rFonts w:ascii="宋体" w:hAnsi="宋体" w:cs="宋体" w:hint="eastAsia"/>
                <w:color w:val="000000"/>
                <w:sz w:val="20"/>
                <w:lang w:eastAsia="zh-CN"/>
              </w:rPr>
              <w:t>第三方商户号</w:t>
            </w:r>
          </w:p>
        </w:tc>
        <w:tc>
          <w:tcPr>
            <w:tcW w:w="1560" w:type="dxa"/>
            <w:shd w:val="clear" w:color="auto" w:fill="E3EEF5"/>
            <w:tcMar>
              <w:top w:w="58" w:type="dxa"/>
              <w:left w:w="58" w:type="dxa"/>
              <w:bottom w:w="58" w:type="dxa"/>
              <w:right w:w="58" w:type="dxa"/>
            </w:tcMar>
            <w:vAlign w:val="center"/>
          </w:tcPr>
          <w:p w14:paraId="13119C84" w14:textId="77777777" w:rsidR="006C7E7C" w:rsidRPr="00F41C79" w:rsidRDefault="006C7E7C" w:rsidP="00664BC0">
            <w:pPr>
              <w:jc w:val="both"/>
              <w:rPr>
                <w:rFonts w:ascii="宋体" w:hAnsi="宋体" w:cs="宋体"/>
                <w:color w:val="000000"/>
                <w:sz w:val="20"/>
                <w:lang w:eastAsia="zh-CN"/>
              </w:rPr>
            </w:pPr>
          </w:p>
        </w:tc>
      </w:tr>
      <w:tr w:rsidR="002A1922" w:rsidRPr="00300621" w14:paraId="70E8BDE0" w14:textId="77777777" w:rsidTr="00664BC0">
        <w:trPr>
          <w:cantSplit/>
          <w:trHeight w:val="483"/>
        </w:trPr>
        <w:tc>
          <w:tcPr>
            <w:tcW w:w="484" w:type="dxa"/>
            <w:shd w:val="clear" w:color="auto" w:fill="AECEE1"/>
            <w:tcMar>
              <w:top w:w="58" w:type="dxa"/>
              <w:left w:w="58" w:type="dxa"/>
              <w:bottom w:w="58" w:type="dxa"/>
              <w:right w:w="58" w:type="dxa"/>
            </w:tcMar>
            <w:vAlign w:val="center"/>
          </w:tcPr>
          <w:p w14:paraId="6B82498E" w14:textId="04F7FC78" w:rsidR="002A1922" w:rsidRDefault="002A1922" w:rsidP="00664BC0">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04CC107" w14:textId="50EF2BFF" w:rsidR="002A1922" w:rsidRDefault="002A1922" w:rsidP="00664BC0">
            <w:pPr>
              <w:jc w:val="both"/>
              <w:rPr>
                <w:rFonts w:ascii="宋体" w:hAnsi="宋体" w:cs="宋体"/>
                <w:color w:val="000000"/>
                <w:sz w:val="20"/>
                <w:lang w:eastAsia="zh-CN"/>
              </w:rPr>
            </w:pPr>
            <w:r>
              <w:rPr>
                <w:rFonts w:ascii="宋体" w:hAnsi="宋体" w:cs="宋体" w:hint="eastAsia"/>
                <w:color w:val="000000"/>
                <w:sz w:val="20"/>
                <w:lang w:eastAsia="zh-CN"/>
              </w:rPr>
              <w:t>付款交易单-新建提现交易单</w:t>
            </w:r>
          </w:p>
        </w:tc>
        <w:tc>
          <w:tcPr>
            <w:tcW w:w="3827" w:type="dxa"/>
            <w:shd w:val="clear" w:color="auto" w:fill="E3EEF5"/>
            <w:tcMar>
              <w:top w:w="58" w:type="dxa"/>
              <w:left w:w="58" w:type="dxa"/>
              <w:bottom w:w="58" w:type="dxa"/>
              <w:right w:w="58" w:type="dxa"/>
            </w:tcMar>
            <w:vAlign w:val="center"/>
          </w:tcPr>
          <w:p w14:paraId="1B95E783" w14:textId="2EB254DE" w:rsidR="002A1922" w:rsidRDefault="002A1922" w:rsidP="00664BC0">
            <w:pPr>
              <w:jc w:val="both"/>
              <w:rPr>
                <w:rFonts w:ascii="宋体" w:hAnsi="宋体" w:cs="宋体"/>
                <w:color w:val="000000"/>
                <w:sz w:val="20"/>
                <w:lang w:eastAsia="zh-CN"/>
              </w:rPr>
            </w:pPr>
            <w:r>
              <w:rPr>
                <w:rFonts w:ascii="宋体" w:hAnsi="宋体" w:cs="宋体" w:hint="eastAsia"/>
                <w:color w:val="000000"/>
                <w:sz w:val="20"/>
                <w:lang w:eastAsia="zh-CN"/>
              </w:rPr>
              <w:t>提现：付方第三方商户号 收方：信美账号</w:t>
            </w:r>
          </w:p>
        </w:tc>
        <w:tc>
          <w:tcPr>
            <w:tcW w:w="1560" w:type="dxa"/>
            <w:shd w:val="clear" w:color="auto" w:fill="E3EEF5"/>
            <w:tcMar>
              <w:top w:w="58" w:type="dxa"/>
              <w:left w:w="58" w:type="dxa"/>
              <w:bottom w:w="58" w:type="dxa"/>
              <w:right w:w="58" w:type="dxa"/>
            </w:tcMar>
            <w:vAlign w:val="center"/>
          </w:tcPr>
          <w:p w14:paraId="60DF4862" w14:textId="77777777" w:rsidR="002A1922" w:rsidRPr="00F41C79" w:rsidRDefault="002A1922" w:rsidP="00664BC0">
            <w:pPr>
              <w:jc w:val="both"/>
              <w:rPr>
                <w:rFonts w:ascii="宋体" w:hAnsi="宋体" w:cs="宋体"/>
                <w:color w:val="000000"/>
                <w:sz w:val="20"/>
                <w:lang w:eastAsia="zh-CN"/>
              </w:rPr>
            </w:pPr>
          </w:p>
        </w:tc>
      </w:tr>
    </w:tbl>
    <w:p w14:paraId="0C05BC42" w14:textId="77777777" w:rsidR="001B6477" w:rsidRDefault="001B6477" w:rsidP="001B6477">
      <w:pPr>
        <w:pStyle w:val="af9"/>
        <w:rPr>
          <w:lang w:eastAsia="zh-CN"/>
        </w:rPr>
      </w:pPr>
      <w:r>
        <w:rPr>
          <w:lang w:eastAsia="zh-CN"/>
        </w:rPr>
        <w:t>备注</w:t>
      </w:r>
      <w:r>
        <w:rPr>
          <w:rFonts w:hint="eastAsia"/>
          <w:lang w:eastAsia="zh-CN"/>
        </w:rPr>
        <w:t>：不支持接口充值的第三方机构，按以下两种方式处理：</w:t>
      </w:r>
    </w:p>
    <w:p w14:paraId="5313EDDE" w14:textId="77777777" w:rsidR="001B6477" w:rsidRDefault="001B6477" w:rsidP="001B6477">
      <w:pPr>
        <w:pStyle w:val="af9"/>
        <w:rPr>
          <w:lang w:eastAsia="zh-CN"/>
        </w:rPr>
      </w:pPr>
      <w:r>
        <w:rPr>
          <w:rFonts w:hint="eastAsia"/>
          <w:lang w:eastAsia="zh-CN"/>
        </w:rPr>
        <w:t>1</w:t>
      </w:r>
      <w:r>
        <w:rPr>
          <w:lang w:eastAsia="zh-CN"/>
        </w:rPr>
        <w:t>.</w:t>
      </w:r>
      <w:r>
        <w:rPr>
          <w:rFonts w:hint="eastAsia"/>
          <w:lang w:eastAsia="zh-CN"/>
        </w:rPr>
        <w:t>支付宝：网页充值，支持打印付款单，单据注明需充值的账号；</w:t>
      </w:r>
    </w:p>
    <w:p w14:paraId="1AFBAE82" w14:textId="172645C2" w:rsidR="001B6477" w:rsidRPr="001B6477" w:rsidRDefault="001B6477" w:rsidP="001B6477">
      <w:pPr>
        <w:pStyle w:val="af9"/>
        <w:rPr>
          <w:lang w:eastAsia="zh-CN"/>
        </w:rPr>
      </w:pPr>
      <w:r>
        <w:rPr>
          <w:rFonts w:hint="eastAsia"/>
          <w:lang w:eastAsia="zh-CN"/>
        </w:rPr>
        <w:t>2</w:t>
      </w:r>
      <w:r>
        <w:rPr>
          <w:lang w:eastAsia="zh-CN"/>
        </w:rPr>
        <w:t>.</w:t>
      </w:r>
      <w:r>
        <w:rPr>
          <w:rFonts w:hint="eastAsia"/>
          <w:lang w:eastAsia="zh-CN"/>
        </w:rPr>
        <w:t>腾付通、通联：维护备付金账号，通过银企直联直接付费到备付金账户，摘要需特殊处理</w:t>
      </w:r>
    </w:p>
    <w:p w14:paraId="25B7BB11" w14:textId="59F568F4" w:rsidR="006E0D45" w:rsidRPr="001B6477" w:rsidRDefault="006E0D45" w:rsidP="006E0D45">
      <w:pPr>
        <w:rPr>
          <w:lang w:eastAsia="zh-CN"/>
        </w:rPr>
      </w:pPr>
    </w:p>
    <w:p w14:paraId="7B62FE4B" w14:textId="496A4767" w:rsidR="00496534" w:rsidRDefault="00496534" w:rsidP="00496534">
      <w:pPr>
        <w:pStyle w:val="40"/>
        <w:numPr>
          <w:ilvl w:val="3"/>
          <w:numId w:val="2"/>
        </w:numPr>
        <w:rPr>
          <w:lang w:eastAsia="zh-CN"/>
        </w:rPr>
      </w:pPr>
      <w:r>
        <w:rPr>
          <w:rFonts w:hint="eastAsia"/>
          <w:lang w:eastAsia="zh-CN"/>
        </w:rPr>
        <w:t>备付金充值</w:t>
      </w:r>
    </w:p>
    <w:p w14:paraId="1FC27CA2" w14:textId="77777777" w:rsidR="00496534" w:rsidRDefault="00496534" w:rsidP="00496534">
      <w:pPr>
        <w:pStyle w:val="5"/>
        <w:numPr>
          <w:ilvl w:val="4"/>
          <w:numId w:val="2"/>
        </w:numPr>
        <w:rPr>
          <w:lang w:eastAsia="zh-CN"/>
        </w:rPr>
      </w:pPr>
      <w:r w:rsidRPr="007E69D1">
        <w:rPr>
          <w:rFonts w:hint="eastAsia"/>
          <w:lang w:eastAsia="zh-CN"/>
        </w:rPr>
        <w:t>业务描述</w:t>
      </w:r>
    </w:p>
    <w:p w14:paraId="280B88B9" w14:textId="2B26A858" w:rsidR="00496534" w:rsidRPr="007E69D1" w:rsidRDefault="00496534" w:rsidP="00496534">
      <w:pPr>
        <w:ind w:left="991"/>
        <w:rPr>
          <w:lang w:eastAsia="zh-CN"/>
        </w:rPr>
      </w:pPr>
      <w:r>
        <w:rPr>
          <w:rFonts w:hint="eastAsia"/>
          <w:lang w:eastAsia="zh-CN"/>
        </w:rPr>
        <w:t>第三方账号需要代付资金时，需要对相应的商户号进行备份金充值，</w:t>
      </w:r>
      <w:r w:rsidR="001C3B2F">
        <w:rPr>
          <w:rFonts w:hint="eastAsia"/>
          <w:lang w:eastAsia="zh-CN"/>
        </w:rPr>
        <w:t>需收付费将支付总金额推送给资金系统，资金系统根据信息生成一笔备份金充值交易</w:t>
      </w:r>
    </w:p>
    <w:p w14:paraId="5D88EB74" w14:textId="0AB7D922" w:rsidR="00496534" w:rsidRPr="00D12323" w:rsidRDefault="00496534" w:rsidP="00496534">
      <w:pPr>
        <w:pStyle w:val="L-"/>
      </w:pPr>
      <w:r>
        <w:rPr>
          <w:rFonts w:hint="eastAsia"/>
        </w:rPr>
        <w:t>说明</w:t>
      </w:r>
      <w:r w:rsidRPr="00D12323">
        <w:rPr>
          <w:rFonts w:hint="eastAsia"/>
        </w:rPr>
        <w:t>：</w:t>
      </w:r>
      <w:r>
        <w:rPr>
          <w:rFonts w:hint="eastAsia"/>
        </w:rPr>
        <w:t>3.4.</w:t>
      </w:r>
      <w:r w:rsidR="00B712AC">
        <w:t>2</w:t>
      </w:r>
      <w:r>
        <w:rPr>
          <w:rFonts w:hint="eastAsia"/>
        </w:rPr>
        <w:t>.</w:t>
      </w:r>
      <w:r w:rsidR="00B57DA9">
        <w:t>5</w:t>
      </w:r>
      <w:r w:rsidR="00B712AC">
        <w:t>.1</w:t>
      </w:r>
      <w:r w:rsidRPr="00D12323">
        <w:rPr>
          <w:rFonts w:hint="eastAsia"/>
        </w:rPr>
        <w:t>-</w:t>
      </w:r>
      <w:r w:rsidR="00B57DA9">
        <w:t>1</w:t>
      </w:r>
      <w:r w:rsidRPr="00D12323">
        <w:rPr>
          <w:rFonts w:hint="eastAsia"/>
        </w:rPr>
        <w:t xml:space="preserve"> </w:t>
      </w:r>
      <w:r>
        <w:rPr>
          <w:rFonts w:hint="eastAsia"/>
        </w:rPr>
        <w:t xml:space="preserve"> </w:t>
      </w:r>
      <w:r w:rsidR="001C3B2F">
        <w:rPr>
          <w:rFonts w:hint="eastAsia"/>
        </w:rPr>
        <w:t>备份金充值</w:t>
      </w:r>
      <w:r>
        <w:rPr>
          <w:rFonts w:hint="eastAsia"/>
        </w:rPr>
        <w:t>流程说明</w:t>
      </w:r>
    </w:p>
    <w:p w14:paraId="757F7848" w14:textId="77777777" w:rsidR="00496534" w:rsidRDefault="00496534" w:rsidP="00496534">
      <w:pPr>
        <w:ind w:firstLine="420"/>
        <w:rPr>
          <w:rFonts w:ascii="宋体" w:hAnsi="宋体"/>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1C3B2F" w:rsidRPr="00300621" w14:paraId="53346F4C" w14:textId="77777777" w:rsidTr="00AF24A3">
        <w:trPr>
          <w:cantSplit/>
          <w:tblHeader/>
        </w:trPr>
        <w:tc>
          <w:tcPr>
            <w:tcW w:w="484" w:type="dxa"/>
            <w:shd w:val="clear" w:color="auto" w:fill="7C9BC1"/>
            <w:tcMar>
              <w:top w:w="58" w:type="dxa"/>
              <w:left w:w="58" w:type="dxa"/>
              <w:bottom w:w="58" w:type="dxa"/>
              <w:right w:w="58" w:type="dxa"/>
            </w:tcMar>
          </w:tcPr>
          <w:p w14:paraId="18357315" w14:textId="77777777" w:rsidR="001C3B2F" w:rsidRPr="00300621" w:rsidRDefault="001C3B2F" w:rsidP="00AF24A3">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58CAA25" w14:textId="77777777" w:rsidR="001C3B2F" w:rsidRPr="00300621" w:rsidRDefault="001C3B2F" w:rsidP="00AF24A3">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0682C27" w14:textId="77777777" w:rsidR="001C3B2F" w:rsidRPr="00300621" w:rsidRDefault="001C3B2F" w:rsidP="00AF24A3">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7729E6D" w14:textId="77777777" w:rsidR="001C3B2F" w:rsidRPr="00300621" w:rsidRDefault="001C3B2F" w:rsidP="00AF24A3">
            <w:pPr>
              <w:pStyle w:val="Cap1"/>
              <w:ind w:firstLineChars="100" w:firstLine="200"/>
              <w:jc w:val="both"/>
              <w:rPr>
                <w:szCs w:val="18"/>
              </w:rPr>
            </w:pPr>
            <w:r w:rsidRPr="00300621">
              <w:rPr>
                <w:rFonts w:hint="eastAsia"/>
                <w:szCs w:val="18"/>
              </w:rPr>
              <w:t>备注</w:t>
            </w:r>
          </w:p>
        </w:tc>
      </w:tr>
      <w:tr w:rsidR="001C3B2F" w:rsidRPr="00300621" w14:paraId="11958651" w14:textId="77777777" w:rsidTr="00AF24A3">
        <w:trPr>
          <w:cantSplit/>
          <w:trHeight w:val="483"/>
        </w:trPr>
        <w:tc>
          <w:tcPr>
            <w:tcW w:w="484" w:type="dxa"/>
            <w:shd w:val="clear" w:color="auto" w:fill="AECEE1"/>
            <w:tcMar>
              <w:top w:w="58" w:type="dxa"/>
              <w:left w:w="58" w:type="dxa"/>
              <w:bottom w:w="58" w:type="dxa"/>
              <w:right w:w="58" w:type="dxa"/>
            </w:tcMar>
            <w:vAlign w:val="center"/>
          </w:tcPr>
          <w:p w14:paraId="1D9E9D30" w14:textId="77777777" w:rsidR="001C3B2F" w:rsidRPr="005D789A" w:rsidRDefault="001C3B2F" w:rsidP="00AF24A3">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9010776" w14:textId="36F42F50" w:rsidR="001C3B2F" w:rsidRPr="00F41C79" w:rsidRDefault="001C3B2F" w:rsidP="00AF24A3">
            <w:pPr>
              <w:jc w:val="both"/>
              <w:rPr>
                <w:rFonts w:ascii="宋体" w:hAnsi="宋体" w:cs="宋体"/>
                <w:color w:val="000000"/>
                <w:sz w:val="20"/>
                <w:lang w:eastAsia="zh-CN"/>
              </w:rPr>
            </w:pPr>
            <w:r>
              <w:rPr>
                <w:rFonts w:ascii="宋体" w:hAnsi="宋体" w:cs="宋体"/>
                <w:color w:val="000000"/>
                <w:sz w:val="20"/>
                <w:lang w:eastAsia="zh-CN"/>
              </w:rPr>
              <w:t>备份金数据汇总</w:t>
            </w:r>
          </w:p>
        </w:tc>
        <w:tc>
          <w:tcPr>
            <w:tcW w:w="3827" w:type="dxa"/>
            <w:shd w:val="clear" w:color="auto" w:fill="E3EEF5"/>
            <w:tcMar>
              <w:top w:w="58" w:type="dxa"/>
              <w:left w:w="58" w:type="dxa"/>
              <w:bottom w:w="58" w:type="dxa"/>
              <w:right w:w="58" w:type="dxa"/>
            </w:tcMar>
            <w:vAlign w:val="center"/>
          </w:tcPr>
          <w:p w14:paraId="67882F94" w14:textId="0BBC945E" w:rsidR="001C3B2F" w:rsidRPr="00F41C79"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收付费系统汇总当前所有批次，通过第三方支付的，需要提前准备备付金的交易数据总金额</w:t>
            </w:r>
          </w:p>
        </w:tc>
        <w:tc>
          <w:tcPr>
            <w:tcW w:w="1560" w:type="dxa"/>
            <w:shd w:val="clear" w:color="auto" w:fill="E3EEF5"/>
            <w:tcMar>
              <w:top w:w="58" w:type="dxa"/>
              <w:left w:w="58" w:type="dxa"/>
              <w:bottom w:w="58" w:type="dxa"/>
              <w:right w:w="58" w:type="dxa"/>
            </w:tcMar>
            <w:vAlign w:val="center"/>
          </w:tcPr>
          <w:p w14:paraId="6E962850" w14:textId="77777777" w:rsidR="001C3B2F" w:rsidRPr="00F41C79" w:rsidRDefault="001C3B2F" w:rsidP="00AF24A3">
            <w:pPr>
              <w:jc w:val="both"/>
              <w:rPr>
                <w:rFonts w:ascii="宋体" w:hAnsi="宋体" w:cs="宋体"/>
                <w:color w:val="000000"/>
                <w:sz w:val="20"/>
                <w:lang w:eastAsia="zh-CN"/>
              </w:rPr>
            </w:pPr>
          </w:p>
        </w:tc>
      </w:tr>
      <w:tr w:rsidR="001C3B2F" w:rsidRPr="00300621" w14:paraId="4716C504" w14:textId="77777777" w:rsidTr="00AF24A3">
        <w:trPr>
          <w:cantSplit/>
          <w:trHeight w:val="483"/>
        </w:trPr>
        <w:tc>
          <w:tcPr>
            <w:tcW w:w="484" w:type="dxa"/>
            <w:shd w:val="clear" w:color="auto" w:fill="AECEE1"/>
            <w:tcMar>
              <w:top w:w="58" w:type="dxa"/>
              <w:left w:w="58" w:type="dxa"/>
              <w:bottom w:w="58" w:type="dxa"/>
              <w:right w:w="58" w:type="dxa"/>
            </w:tcMar>
            <w:vAlign w:val="center"/>
          </w:tcPr>
          <w:p w14:paraId="304E91A4" w14:textId="77777777" w:rsidR="001C3B2F" w:rsidRPr="005D789A" w:rsidRDefault="001C3B2F" w:rsidP="00AF24A3">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51360D9B" w14:textId="55F5174F"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推送备付金总金额到资金系统</w:t>
            </w:r>
          </w:p>
        </w:tc>
        <w:tc>
          <w:tcPr>
            <w:tcW w:w="3827" w:type="dxa"/>
            <w:shd w:val="clear" w:color="auto" w:fill="E3EEF5"/>
            <w:tcMar>
              <w:top w:w="58" w:type="dxa"/>
              <w:left w:w="58" w:type="dxa"/>
              <w:bottom w:w="58" w:type="dxa"/>
              <w:right w:w="58" w:type="dxa"/>
            </w:tcMar>
            <w:vAlign w:val="center"/>
          </w:tcPr>
          <w:p w14:paraId="21B4C2A9" w14:textId="2EE2CA63"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按渠道或商户号将代付渠道的交易总金额推送到资金系统</w:t>
            </w:r>
          </w:p>
        </w:tc>
        <w:tc>
          <w:tcPr>
            <w:tcW w:w="1560" w:type="dxa"/>
            <w:shd w:val="clear" w:color="auto" w:fill="E3EEF5"/>
            <w:tcMar>
              <w:top w:w="58" w:type="dxa"/>
              <w:left w:w="58" w:type="dxa"/>
              <w:bottom w:w="58" w:type="dxa"/>
              <w:right w:w="58" w:type="dxa"/>
            </w:tcMar>
            <w:vAlign w:val="center"/>
          </w:tcPr>
          <w:p w14:paraId="2E9C8E95" w14:textId="77777777" w:rsidR="001C3B2F" w:rsidRPr="00F41C79" w:rsidRDefault="001C3B2F" w:rsidP="00AF24A3">
            <w:pPr>
              <w:jc w:val="both"/>
              <w:rPr>
                <w:rFonts w:ascii="宋体" w:hAnsi="宋体" w:cs="宋体"/>
                <w:color w:val="000000"/>
                <w:sz w:val="20"/>
                <w:lang w:eastAsia="zh-CN"/>
              </w:rPr>
            </w:pPr>
          </w:p>
        </w:tc>
      </w:tr>
      <w:tr w:rsidR="001C3B2F" w:rsidRPr="00300621" w14:paraId="05812A4B" w14:textId="77777777" w:rsidTr="00AF24A3">
        <w:trPr>
          <w:cantSplit/>
          <w:trHeight w:val="483"/>
        </w:trPr>
        <w:tc>
          <w:tcPr>
            <w:tcW w:w="484" w:type="dxa"/>
            <w:shd w:val="clear" w:color="auto" w:fill="AECEE1"/>
            <w:tcMar>
              <w:top w:w="58" w:type="dxa"/>
              <w:left w:w="58" w:type="dxa"/>
              <w:bottom w:w="58" w:type="dxa"/>
              <w:right w:w="58" w:type="dxa"/>
            </w:tcMar>
            <w:vAlign w:val="center"/>
          </w:tcPr>
          <w:p w14:paraId="4F9110F4" w14:textId="77777777" w:rsidR="001C3B2F" w:rsidRDefault="001C3B2F" w:rsidP="00AF24A3">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B444D11" w14:textId="196321A9"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资金系统抽取数据进行支付</w:t>
            </w:r>
          </w:p>
        </w:tc>
        <w:tc>
          <w:tcPr>
            <w:tcW w:w="3827" w:type="dxa"/>
            <w:shd w:val="clear" w:color="auto" w:fill="E3EEF5"/>
            <w:tcMar>
              <w:top w:w="58" w:type="dxa"/>
              <w:left w:w="58" w:type="dxa"/>
              <w:bottom w:w="58" w:type="dxa"/>
              <w:right w:w="58" w:type="dxa"/>
            </w:tcMar>
            <w:vAlign w:val="center"/>
          </w:tcPr>
          <w:p w14:paraId="564D3248" w14:textId="4C50F2E5" w:rsidR="001C3B2F" w:rsidRDefault="001C3B2F" w:rsidP="00AF24A3">
            <w:pPr>
              <w:jc w:val="both"/>
              <w:rPr>
                <w:rFonts w:ascii="宋体" w:hAnsi="宋体" w:cs="宋体"/>
                <w:color w:val="000000"/>
                <w:sz w:val="20"/>
                <w:lang w:eastAsia="zh-CN"/>
              </w:rPr>
            </w:pPr>
            <w:commentRangeStart w:id="138"/>
            <w:r>
              <w:rPr>
                <w:rFonts w:ascii="宋体" w:hAnsi="宋体" w:cs="宋体" w:hint="eastAsia"/>
                <w:color w:val="000000"/>
                <w:sz w:val="20"/>
                <w:lang w:eastAsia="zh-CN"/>
              </w:rPr>
              <w:t>资金系统抽取收付费推送的备付金交易总金额，生成相应的收付款单，交易单，财务人员进行审核，完成审核后进行重复预警检测，检测通过后可进行支付</w:t>
            </w:r>
            <w:commentRangeEnd w:id="138"/>
            <w:r w:rsidR="00EF77D1">
              <w:rPr>
                <w:rStyle w:val="af4"/>
                <w:rFonts w:ascii="Times New Roman" w:hAnsi="Times New Roman"/>
                <w:kern w:val="2"/>
              </w:rPr>
              <w:commentReference w:id="138"/>
            </w:r>
          </w:p>
        </w:tc>
        <w:tc>
          <w:tcPr>
            <w:tcW w:w="1560" w:type="dxa"/>
            <w:shd w:val="clear" w:color="auto" w:fill="E3EEF5"/>
            <w:tcMar>
              <w:top w:w="58" w:type="dxa"/>
              <w:left w:w="58" w:type="dxa"/>
              <w:bottom w:w="58" w:type="dxa"/>
              <w:right w:w="58" w:type="dxa"/>
            </w:tcMar>
            <w:vAlign w:val="center"/>
          </w:tcPr>
          <w:p w14:paraId="6A8EDB55" w14:textId="77777777" w:rsidR="001C3B2F" w:rsidRPr="00F41C79" w:rsidRDefault="001C3B2F" w:rsidP="00AF24A3">
            <w:pPr>
              <w:jc w:val="both"/>
              <w:rPr>
                <w:rFonts w:ascii="宋体" w:hAnsi="宋体" w:cs="宋体"/>
                <w:color w:val="000000"/>
                <w:sz w:val="20"/>
                <w:lang w:eastAsia="zh-CN"/>
              </w:rPr>
            </w:pPr>
          </w:p>
        </w:tc>
      </w:tr>
    </w:tbl>
    <w:p w14:paraId="3636650F" w14:textId="77777777" w:rsidR="00496534" w:rsidRPr="001C3B2F" w:rsidRDefault="00496534" w:rsidP="00496534">
      <w:pPr>
        <w:rPr>
          <w:rFonts w:ascii="宋体" w:hAnsi="宋体"/>
          <w:lang w:eastAsia="zh-CN"/>
        </w:rPr>
      </w:pPr>
    </w:p>
    <w:p w14:paraId="5FCFB083" w14:textId="77777777" w:rsidR="00496534" w:rsidRDefault="00496534" w:rsidP="00496534">
      <w:pPr>
        <w:rPr>
          <w:lang w:val="fr-CA" w:eastAsia="zh-CN"/>
        </w:rPr>
      </w:pPr>
    </w:p>
    <w:p w14:paraId="5D48A157" w14:textId="77777777" w:rsidR="00496534" w:rsidRDefault="00496534" w:rsidP="00496534">
      <w:pPr>
        <w:rPr>
          <w:lang w:eastAsia="zh-CN"/>
        </w:rPr>
      </w:pPr>
    </w:p>
    <w:p w14:paraId="466260AB" w14:textId="77777777" w:rsidR="00496534" w:rsidRPr="00782C83" w:rsidRDefault="00496534" w:rsidP="00496534">
      <w:pPr>
        <w:rPr>
          <w:lang w:val="fr-CA" w:eastAsia="zh-CN"/>
        </w:rPr>
      </w:pPr>
    </w:p>
    <w:p w14:paraId="7CD01204" w14:textId="77777777" w:rsidR="002136C8" w:rsidRPr="006C7E7C" w:rsidRDefault="002136C8" w:rsidP="002136C8">
      <w:pPr>
        <w:rPr>
          <w:lang w:eastAsia="zh-CN"/>
        </w:rPr>
      </w:pPr>
    </w:p>
    <w:p w14:paraId="55500F0D" w14:textId="2868EBFC" w:rsidR="002136C8" w:rsidRDefault="00AF24A3" w:rsidP="002136C8">
      <w:pPr>
        <w:pStyle w:val="30"/>
        <w:numPr>
          <w:ilvl w:val="2"/>
          <w:numId w:val="2"/>
        </w:numPr>
        <w:rPr>
          <w:lang w:eastAsia="zh-CN"/>
        </w:rPr>
      </w:pPr>
      <w:bookmarkStart w:id="139" w:name="_Toc4183068"/>
      <w:r>
        <w:rPr>
          <w:rFonts w:hint="eastAsia"/>
          <w:lang w:eastAsia="zh-CN"/>
        </w:rPr>
        <w:t>资金交易</w:t>
      </w:r>
      <w:bookmarkEnd w:id="139"/>
    </w:p>
    <w:p w14:paraId="7B5E3944" w14:textId="77777777" w:rsidR="002136C8" w:rsidRPr="006213F3" w:rsidRDefault="002136C8" w:rsidP="006213F3">
      <w:pPr>
        <w:pStyle w:val="2"/>
      </w:pPr>
      <w:r w:rsidRPr="006213F3">
        <w:rPr>
          <w:rFonts w:hint="eastAsia"/>
        </w:rPr>
        <w:t>付款申请单</w:t>
      </w:r>
    </w:p>
    <w:p w14:paraId="68C7D3D8" w14:textId="77777777" w:rsidR="002136C8" w:rsidRPr="007E69D1" w:rsidRDefault="002136C8" w:rsidP="006213F3">
      <w:pPr>
        <w:pStyle w:val="3"/>
      </w:pPr>
      <w:r w:rsidRPr="007E69D1">
        <w:rPr>
          <w:rFonts w:hint="eastAsia"/>
        </w:rPr>
        <w:t>业务描述</w:t>
      </w:r>
    </w:p>
    <w:p w14:paraId="55170645" w14:textId="77777777" w:rsidR="002136C8" w:rsidRPr="00EF0520" w:rsidRDefault="002136C8" w:rsidP="002136C8">
      <w:pPr>
        <w:ind w:firstLine="420"/>
        <w:rPr>
          <w:rFonts w:ascii="宋体" w:hAnsi="宋体"/>
          <w:lang w:eastAsia="zh-CN"/>
        </w:rPr>
      </w:pPr>
      <w:r w:rsidRPr="00EF0520">
        <w:rPr>
          <w:rFonts w:ascii="宋体" w:hAnsi="宋体" w:hint="eastAsia"/>
          <w:lang w:eastAsia="zh-CN"/>
        </w:rPr>
        <w:t>外部系统导入付款申请信息，通过任务导入到资金管理系统，形成付款申请信息。此信息可自动任务和操作人员手工干预生成相应的资金交易信息完成付款处理</w:t>
      </w:r>
      <w:r>
        <w:rPr>
          <w:rFonts w:ascii="宋体" w:hAnsi="宋体" w:hint="eastAsia"/>
          <w:lang w:eastAsia="zh-CN"/>
        </w:rPr>
        <w:t>。</w:t>
      </w:r>
    </w:p>
    <w:p w14:paraId="6F58681E"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2D9F4C0C" w14:textId="62A0E54B" w:rsidR="002136C8" w:rsidRPr="00D12323" w:rsidRDefault="002136C8" w:rsidP="002136C8">
      <w:pPr>
        <w:pStyle w:val="L-"/>
      </w:pPr>
      <w:r w:rsidRPr="00D12323">
        <w:rPr>
          <w:rFonts w:hint="eastAsia"/>
        </w:rPr>
        <w:t>图：</w:t>
      </w:r>
      <w:r>
        <w:rPr>
          <w:rFonts w:hint="eastAsia"/>
        </w:rPr>
        <w:t>3.4.</w:t>
      </w:r>
      <w:r w:rsidR="00B712AC">
        <w:t>3</w:t>
      </w:r>
      <w:r>
        <w:rPr>
          <w:rFonts w:hint="eastAsia"/>
        </w:rPr>
        <w:t>.1</w:t>
      </w:r>
      <w:r w:rsidR="00B712AC">
        <w:t>.2</w:t>
      </w:r>
      <w:r w:rsidRPr="00D12323">
        <w:rPr>
          <w:rFonts w:hint="eastAsia"/>
        </w:rPr>
        <w:t xml:space="preserve">-1 </w:t>
      </w:r>
      <w:r>
        <w:rPr>
          <w:rFonts w:hint="eastAsia"/>
        </w:rPr>
        <w:t xml:space="preserve"> </w:t>
      </w:r>
      <w:r>
        <w:rPr>
          <w:rFonts w:hint="eastAsia"/>
        </w:rPr>
        <w:t>付款申请单</w:t>
      </w:r>
      <w:r>
        <w:rPr>
          <w:rFonts w:ascii="宋体" w:cs="宋体" w:hint="eastAsia"/>
          <w:color w:val="000000"/>
          <w:szCs w:val="22"/>
        </w:rPr>
        <w:t>流程图</w:t>
      </w:r>
    </w:p>
    <w:p w14:paraId="533539A8" w14:textId="77777777" w:rsidR="002136C8" w:rsidRPr="008B12B5" w:rsidRDefault="002136C8" w:rsidP="002136C8">
      <w:pPr>
        <w:jc w:val="center"/>
      </w:pPr>
      <w:r>
        <w:object w:dxaOrig="7113" w:dyaOrig="8966" w14:anchorId="57CC88CF">
          <v:shape id="_x0000_i1031" type="#_x0000_t75" style="width:353.35pt;height:446.65pt" o:ole="">
            <v:imagedata r:id="rId86" o:title=""/>
          </v:shape>
          <o:OLEObject Type="Embed" ProgID="Visio.Drawing.11" ShapeID="_x0000_i1031" DrawAspect="Content" ObjectID="_1616598428" r:id="rId87"/>
        </w:object>
      </w:r>
    </w:p>
    <w:p w14:paraId="3BF1BEF1"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4370662" w14:textId="77777777" w:rsidR="002136C8" w:rsidRPr="008B12B5" w:rsidRDefault="002136C8" w:rsidP="002136C8">
      <w:r>
        <w:rPr>
          <w:rFonts w:hint="eastAsia"/>
        </w:rPr>
        <w:tab/>
      </w:r>
      <w:r>
        <w:rPr>
          <w:rFonts w:hint="eastAsia"/>
        </w:rPr>
        <w:t>无</w:t>
      </w:r>
    </w:p>
    <w:p w14:paraId="0DFCA77C"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8253" w:type="dxa"/>
        <w:jc w:val="center"/>
        <w:tblLayout w:type="fixed"/>
        <w:tblLook w:val="04A0" w:firstRow="1" w:lastRow="0" w:firstColumn="1" w:lastColumn="0" w:noHBand="0" w:noVBand="1"/>
      </w:tblPr>
      <w:tblGrid>
        <w:gridCol w:w="2394"/>
        <w:gridCol w:w="4323"/>
        <w:gridCol w:w="1536"/>
      </w:tblGrid>
      <w:tr w:rsidR="002136C8" w14:paraId="7441575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30B1F74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323" w:type="dxa"/>
            <w:tcBorders>
              <w:top w:val="single" w:sz="4" w:space="0" w:color="auto"/>
              <w:left w:val="nil"/>
              <w:bottom w:val="single" w:sz="4" w:space="0" w:color="auto"/>
              <w:right w:val="single" w:sz="4" w:space="0" w:color="auto"/>
            </w:tcBorders>
            <w:shd w:val="clear" w:color="auto" w:fill="B6DDE8"/>
            <w:noWrap/>
            <w:vAlign w:val="bottom"/>
            <w:hideMark/>
          </w:tcPr>
          <w:p w14:paraId="3667E6E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536" w:type="dxa"/>
            <w:tcBorders>
              <w:top w:val="single" w:sz="4" w:space="0" w:color="auto"/>
              <w:left w:val="nil"/>
              <w:bottom w:val="single" w:sz="4" w:space="0" w:color="auto"/>
              <w:right w:val="single" w:sz="4" w:space="0" w:color="auto"/>
            </w:tcBorders>
            <w:shd w:val="clear" w:color="auto" w:fill="B6DDE8"/>
            <w:vAlign w:val="bottom"/>
            <w:hideMark/>
          </w:tcPr>
          <w:p w14:paraId="4B115D9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可否为空</w:t>
            </w:r>
          </w:p>
        </w:tc>
      </w:tr>
      <w:tr w:rsidR="002136C8" w14:paraId="1305B17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9C119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单据号</w:t>
            </w:r>
          </w:p>
        </w:tc>
        <w:tc>
          <w:tcPr>
            <w:tcW w:w="4323" w:type="dxa"/>
            <w:tcBorders>
              <w:top w:val="single" w:sz="4" w:space="0" w:color="auto"/>
              <w:left w:val="nil"/>
              <w:bottom w:val="single" w:sz="4" w:space="0" w:color="auto"/>
              <w:right w:val="single" w:sz="4" w:space="0" w:color="auto"/>
            </w:tcBorders>
            <w:noWrap/>
            <w:vAlign w:val="bottom"/>
            <w:hideMark/>
          </w:tcPr>
          <w:p w14:paraId="4FFDE17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单据的号码，自动生成　</w:t>
            </w:r>
          </w:p>
        </w:tc>
        <w:tc>
          <w:tcPr>
            <w:tcW w:w="1536" w:type="dxa"/>
            <w:tcBorders>
              <w:top w:val="single" w:sz="4" w:space="0" w:color="auto"/>
              <w:left w:val="nil"/>
              <w:bottom w:val="single" w:sz="4" w:space="0" w:color="auto"/>
              <w:right w:val="single" w:sz="4" w:space="0" w:color="auto"/>
            </w:tcBorders>
            <w:vAlign w:val="bottom"/>
            <w:hideMark/>
          </w:tcPr>
          <w:p w14:paraId="59BF17E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494B9B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C752DC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w:t>
            </w:r>
          </w:p>
        </w:tc>
        <w:tc>
          <w:tcPr>
            <w:tcW w:w="4323" w:type="dxa"/>
            <w:tcBorders>
              <w:top w:val="single" w:sz="4" w:space="0" w:color="auto"/>
              <w:left w:val="nil"/>
              <w:bottom w:val="single" w:sz="4" w:space="0" w:color="auto"/>
              <w:right w:val="single" w:sz="4" w:space="0" w:color="auto"/>
            </w:tcBorders>
            <w:noWrap/>
            <w:vAlign w:val="bottom"/>
            <w:hideMark/>
          </w:tcPr>
          <w:p w14:paraId="166A943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组织的名称　</w:t>
            </w:r>
          </w:p>
        </w:tc>
        <w:tc>
          <w:tcPr>
            <w:tcW w:w="1536" w:type="dxa"/>
            <w:tcBorders>
              <w:top w:val="single" w:sz="4" w:space="0" w:color="auto"/>
              <w:left w:val="nil"/>
              <w:bottom w:val="single" w:sz="4" w:space="0" w:color="auto"/>
              <w:right w:val="single" w:sz="4" w:space="0" w:color="auto"/>
            </w:tcBorders>
            <w:vAlign w:val="bottom"/>
            <w:hideMark/>
          </w:tcPr>
          <w:p w14:paraId="11C6040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C61A38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8A648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4323" w:type="dxa"/>
            <w:tcBorders>
              <w:top w:val="single" w:sz="4" w:space="0" w:color="auto"/>
              <w:left w:val="nil"/>
              <w:bottom w:val="single" w:sz="4" w:space="0" w:color="auto"/>
              <w:right w:val="single" w:sz="4" w:space="0" w:color="auto"/>
            </w:tcBorders>
            <w:noWrap/>
            <w:vAlign w:val="bottom"/>
            <w:hideMark/>
          </w:tcPr>
          <w:p w14:paraId="6E3A086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交易的类型　</w:t>
            </w:r>
          </w:p>
        </w:tc>
        <w:tc>
          <w:tcPr>
            <w:tcW w:w="1536" w:type="dxa"/>
            <w:tcBorders>
              <w:top w:val="single" w:sz="4" w:space="0" w:color="auto"/>
              <w:left w:val="nil"/>
              <w:bottom w:val="single" w:sz="4" w:space="0" w:color="auto"/>
              <w:right w:val="single" w:sz="4" w:space="0" w:color="auto"/>
            </w:tcBorders>
            <w:vAlign w:val="bottom"/>
            <w:hideMark/>
          </w:tcPr>
          <w:p w14:paraId="43609C8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443A0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8CAA27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w:t>
            </w:r>
          </w:p>
        </w:tc>
        <w:tc>
          <w:tcPr>
            <w:tcW w:w="4323" w:type="dxa"/>
            <w:tcBorders>
              <w:top w:val="single" w:sz="4" w:space="0" w:color="auto"/>
              <w:left w:val="nil"/>
              <w:bottom w:val="single" w:sz="4" w:space="0" w:color="auto"/>
              <w:right w:val="single" w:sz="4" w:space="0" w:color="auto"/>
            </w:tcBorders>
            <w:noWrap/>
            <w:vAlign w:val="bottom"/>
            <w:hideMark/>
          </w:tcPr>
          <w:p w14:paraId="10C7B35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结算的方式　</w:t>
            </w:r>
          </w:p>
        </w:tc>
        <w:tc>
          <w:tcPr>
            <w:tcW w:w="1536" w:type="dxa"/>
            <w:tcBorders>
              <w:top w:val="single" w:sz="4" w:space="0" w:color="auto"/>
              <w:left w:val="nil"/>
              <w:bottom w:val="single" w:sz="4" w:space="0" w:color="auto"/>
              <w:right w:val="single" w:sz="4" w:space="0" w:color="auto"/>
            </w:tcBorders>
            <w:vAlign w:val="bottom"/>
            <w:hideMark/>
          </w:tcPr>
          <w:p w14:paraId="5837805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F25A5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16615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支付类型</w:t>
            </w:r>
          </w:p>
        </w:tc>
        <w:tc>
          <w:tcPr>
            <w:tcW w:w="4323" w:type="dxa"/>
            <w:tcBorders>
              <w:top w:val="single" w:sz="4" w:space="0" w:color="auto"/>
              <w:left w:val="nil"/>
              <w:bottom w:val="single" w:sz="4" w:space="0" w:color="auto"/>
              <w:right w:val="single" w:sz="4" w:space="0" w:color="auto"/>
            </w:tcBorders>
            <w:noWrap/>
            <w:vAlign w:val="bottom"/>
            <w:hideMark/>
          </w:tcPr>
          <w:p w14:paraId="144840B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支付的类型　</w:t>
            </w:r>
          </w:p>
        </w:tc>
        <w:tc>
          <w:tcPr>
            <w:tcW w:w="1536" w:type="dxa"/>
            <w:tcBorders>
              <w:top w:val="single" w:sz="4" w:space="0" w:color="auto"/>
              <w:left w:val="nil"/>
              <w:bottom w:val="single" w:sz="4" w:space="0" w:color="auto"/>
              <w:right w:val="single" w:sz="4" w:space="0" w:color="auto"/>
            </w:tcBorders>
            <w:vAlign w:val="bottom"/>
            <w:hideMark/>
          </w:tcPr>
          <w:p w14:paraId="32E7514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588E70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238B2A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对接系统</w:t>
            </w:r>
          </w:p>
        </w:tc>
        <w:tc>
          <w:tcPr>
            <w:tcW w:w="4323" w:type="dxa"/>
            <w:tcBorders>
              <w:top w:val="single" w:sz="4" w:space="0" w:color="auto"/>
              <w:left w:val="nil"/>
              <w:bottom w:val="single" w:sz="4" w:space="0" w:color="auto"/>
              <w:right w:val="single" w:sz="4" w:space="0" w:color="auto"/>
            </w:tcBorders>
            <w:noWrap/>
            <w:vAlign w:val="bottom"/>
            <w:hideMark/>
          </w:tcPr>
          <w:p w14:paraId="242B1B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直联对接的系统　</w:t>
            </w:r>
          </w:p>
        </w:tc>
        <w:tc>
          <w:tcPr>
            <w:tcW w:w="1536" w:type="dxa"/>
            <w:tcBorders>
              <w:top w:val="single" w:sz="4" w:space="0" w:color="auto"/>
              <w:left w:val="nil"/>
              <w:bottom w:val="single" w:sz="4" w:space="0" w:color="auto"/>
              <w:right w:val="single" w:sz="4" w:space="0" w:color="auto"/>
            </w:tcBorders>
            <w:vAlign w:val="bottom"/>
            <w:hideMark/>
          </w:tcPr>
          <w:p w14:paraId="24D3344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524E7E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014A91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原始单据号</w:t>
            </w:r>
          </w:p>
        </w:tc>
        <w:tc>
          <w:tcPr>
            <w:tcW w:w="4323" w:type="dxa"/>
            <w:tcBorders>
              <w:top w:val="single" w:sz="4" w:space="0" w:color="auto"/>
              <w:left w:val="nil"/>
              <w:bottom w:val="single" w:sz="4" w:space="0" w:color="auto"/>
              <w:right w:val="single" w:sz="4" w:space="0" w:color="auto"/>
            </w:tcBorders>
            <w:noWrap/>
            <w:vAlign w:val="bottom"/>
            <w:hideMark/>
          </w:tcPr>
          <w:p w14:paraId="33A819F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原始单据的号码　</w:t>
            </w:r>
          </w:p>
        </w:tc>
        <w:tc>
          <w:tcPr>
            <w:tcW w:w="1536" w:type="dxa"/>
            <w:tcBorders>
              <w:top w:val="single" w:sz="4" w:space="0" w:color="auto"/>
              <w:left w:val="nil"/>
              <w:bottom w:val="single" w:sz="4" w:space="0" w:color="auto"/>
              <w:right w:val="single" w:sz="4" w:space="0" w:color="auto"/>
            </w:tcBorders>
            <w:vAlign w:val="bottom"/>
            <w:hideMark/>
          </w:tcPr>
          <w:p w14:paraId="52F8280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7D06B3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3E1E58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来源批号</w:t>
            </w:r>
          </w:p>
        </w:tc>
        <w:tc>
          <w:tcPr>
            <w:tcW w:w="4323" w:type="dxa"/>
            <w:tcBorders>
              <w:top w:val="single" w:sz="4" w:space="0" w:color="auto"/>
              <w:left w:val="nil"/>
              <w:bottom w:val="single" w:sz="4" w:space="0" w:color="auto"/>
              <w:right w:val="single" w:sz="4" w:space="0" w:color="auto"/>
            </w:tcBorders>
            <w:noWrap/>
            <w:vAlign w:val="bottom"/>
            <w:hideMark/>
          </w:tcPr>
          <w:p w14:paraId="4C2E7C7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来源的批号　</w:t>
            </w:r>
          </w:p>
        </w:tc>
        <w:tc>
          <w:tcPr>
            <w:tcW w:w="1536" w:type="dxa"/>
            <w:tcBorders>
              <w:top w:val="single" w:sz="4" w:space="0" w:color="auto"/>
              <w:left w:val="nil"/>
              <w:bottom w:val="single" w:sz="4" w:space="0" w:color="auto"/>
              <w:right w:val="single" w:sz="4" w:space="0" w:color="auto"/>
            </w:tcBorders>
            <w:vAlign w:val="bottom"/>
            <w:hideMark/>
          </w:tcPr>
          <w:p w14:paraId="2E6A1C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C0DC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1AE07F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直联支付方式</w:t>
            </w:r>
          </w:p>
        </w:tc>
        <w:tc>
          <w:tcPr>
            <w:tcW w:w="4323" w:type="dxa"/>
            <w:tcBorders>
              <w:top w:val="single" w:sz="4" w:space="0" w:color="auto"/>
              <w:left w:val="nil"/>
              <w:bottom w:val="single" w:sz="4" w:space="0" w:color="auto"/>
              <w:right w:val="single" w:sz="4" w:space="0" w:color="auto"/>
            </w:tcBorders>
            <w:noWrap/>
            <w:vAlign w:val="bottom"/>
            <w:hideMark/>
          </w:tcPr>
          <w:p w14:paraId="1C74EA5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直联支付的方式　</w:t>
            </w:r>
          </w:p>
        </w:tc>
        <w:tc>
          <w:tcPr>
            <w:tcW w:w="1536" w:type="dxa"/>
            <w:tcBorders>
              <w:top w:val="single" w:sz="4" w:space="0" w:color="auto"/>
              <w:left w:val="nil"/>
              <w:bottom w:val="single" w:sz="4" w:space="0" w:color="auto"/>
              <w:right w:val="single" w:sz="4" w:space="0" w:color="auto"/>
            </w:tcBorders>
            <w:vAlign w:val="bottom"/>
            <w:hideMark/>
          </w:tcPr>
          <w:p w14:paraId="4C4F1A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C65EA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C9F5A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直联线路代码</w:t>
            </w:r>
          </w:p>
        </w:tc>
        <w:tc>
          <w:tcPr>
            <w:tcW w:w="4323" w:type="dxa"/>
            <w:tcBorders>
              <w:top w:val="single" w:sz="4" w:space="0" w:color="auto"/>
              <w:left w:val="nil"/>
              <w:bottom w:val="single" w:sz="4" w:space="0" w:color="auto"/>
              <w:right w:val="single" w:sz="4" w:space="0" w:color="auto"/>
            </w:tcBorders>
            <w:noWrap/>
            <w:vAlign w:val="bottom"/>
            <w:hideMark/>
          </w:tcPr>
          <w:p w14:paraId="14E186F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直联线路的代码　</w:t>
            </w:r>
          </w:p>
        </w:tc>
        <w:tc>
          <w:tcPr>
            <w:tcW w:w="1536" w:type="dxa"/>
            <w:tcBorders>
              <w:top w:val="single" w:sz="4" w:space="0" w:color="auto"/>
              <w:left w:val="nil"/>
              <w:bottom w:val="single" w:sz="4" w:space="0" w:color="auto"/>
              <w:right w:val="single" w:sz="4" w:space="0" w:color="auto"/>
            </w:tcBorders>
            <w:vAlign w:val="bottom"/>
            <w:hideMark/>
          </w:tcPr>
          <w:p w14:paraId="2B04A62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3BAF35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CCFBE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4323" w:type="dxa"/>
            <w:tcBorders>
              <w:top w:val="single" w:sz="4" w:space="0" w:color="auto"/>
              <w:left w:val="nil"/>
              <w:bottom w:val="single" w:sz="4" w:space="0" w:color="auto"/>
              <w:right w:val="single" w:sz="4" w:space="0" w:color="auto"/>
            </w:tcBorders>
            <w:noWrap/>
            <w:vAlign w:val="bottom"/>
            <w:hideMark/>
          </w:tcPr>
          <w:p w14:paraId="68C0721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资金的类别　</w:t>
            </w:r>
          </w:p>
        </w:tc>
        <w:tc>
          <w:tcPr>
            <w:tcW w:w="1536" w:type="dxa"/>
            <w:tcBorders>
              <w:top w:val="single" w:sz="4" w:space="0" w:color="auto"/>
              <w:left w:val="nil"/>
              <w:bottom w:val="single" w:sz="4" w:space="0" w:color="auto"/>
              <w:right w:val="single" w:sz="4" w:space="0" w:color="auto"/>
            </w:tcBorders>
            <w:vAlign w:val="bottom"/>
            <w:hideMark/>
          </w:tcPr>
          <w:p w14:paraId="39E57B6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F3B2FB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616CFF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323" w:type="dxa"/>
            <w:tcBorders>
              <w:top w:val="single" w:sz="4" w:space="0" w:color="auto"/>
              <w:left w:val="nil"/>
              <w:bottom w:val="single" w:sz="4" w:space="0" w:color="auto"/>
              <w:right w:val="single" w:sz="4" w:space="0" w:color="auto"/>
            </w:tcBorders>
            <w:noWrap/>
            <w:vAlign w:val="bottom"/>
            <w:hideMark/>
          </w:tcPr>
          <w:p w14:paraId="5434EB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计划项目的名称　</w:t>
            </w:r>
          </w:p>
        </w:tc>
        <w:tc>
          <w:tcPr>
            <w:tcW w:w="1536" w:type="dxa"/>
            <w:tcBorders>
              <w:top w:val="single" w:sz="4" w:space="0" w:color="auto"/>
              <w:left w:val="nil"/>
              <w:bottom w:val="single" w:sz="4" w:space="0" w:color="auto"/>
              <w:right w:val="single" w:sz="4" w:space="0" w:color="auto"/>
            </w:tcBorders>
            <w:vAlign w:val="bottom"/>
            <w:hideMark/>
          </w:tcPr>
          <w:p w14:paraId="0D37C2D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E1DFA0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CA339E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支票号</w:t>
            </w:r>
          </w:p>
        </w:tc>
        <w:tc>
          <w:tcPr>
            <w:tcW w:w="4323" w:type="dxa"/>
            <w:tcBorders>
              <w:top w:val="single" w:sz="4" w:space="0" w:color="auto"/>
              <w:left w:val="nil"/>
              <w:bottom w:val="single" w:sz="4" w:space="0" w:color="auto"/>
              <w:right w:val="single" w:sz="4" w:space="0" w:color="auto"/>
            </w:tcBorders>
            <w:noWrap/>
            <w:vAlign w:val="bottom"/>
            <w:hideMark/>
          </w:tcPr>
          <w:p w14:paraId="6CF04CD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支票的号码　</w:t>
            </w:r>
          </w:p>
        </w:tc>
        <w:tc>
          <w:tcPr>
            <w:tcW w:w="1536" w:type="dxa"/>
            <w:tcBorders>
              <w:top w:val="single" w:sz="4" w:space="0" w:color="auto"/>
              <w:left w:val="nil"/>
              <w:bottom w:val="single" w:sz="4" w:space="0" w:color="auto"/>
              <w:right w:val="single" w:sz="4" w:space="0" w:color="auto"/>
            </w:tcBorders>
            <w:vAlign w:val="bottom"/>
            <w:hideMark/>
          </w:tcPr>
          <w:p w14:paraId="59C1E29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023BC3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F0E4D4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4323" w:type="dxa"/>
            <w:tcBorders>
              <w:top w:val="single" w:sz="4" w:space="0" w:color="auto"/>
              <w:left w:val="nil"/>
              <w:bottom w:val="single" w:sz="4" w:space="0" w:color="auto"/>
              <w:right w:val="single" w:sz="4" w:space="0" w:color="auto"/>
            </w:tcBorders>
            <w:noWrap/>
            <w:vAlign w:val="bottom"/>
            <w:hideMark/>
          </w:tcPr>
          <w:p w14:paraId="42B6F87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账户对应的币种　</w:t>
            </w:r>
          </w:p>
        </w:tc>
        <w:tc>
          <w:tcPr>
            <w:tcW w:w="1536" w:type="dxa"/>
            <w:tcBorders>
              <w:top w:val="single" w:sz="4" w:space="0" w:color="auto"/>
              <w:left w:val="nil"/>
              <w:bottom w:val="single" w:sz="4" w:space="0" w:color="auto"/>
              <w:right w:val="single" w:sz="4" w:space="0" w:color="auto"/>
            </w:tcBorders>
            <w:vAlign w:val="bottom"/>
            <w:hideMark/>
          </w:tcPr>
          <w:p w14:paraId="006650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A9AA4F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5F7874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支付金额</w:t>
            </w:r>
          </w:p>
        </w:tc>
        <w:tc>
          <w:tcPr>
            <w:tcW w:w="4323" w:type="dxa"/>
            <w:tcBorders>
              <w:top w:val="single" w:sz="4" w:space="0" w:color="auto"/>
              <w:left w:val="nil"/>
              <w:bottom w:val="single" w:sz="4" w:space="0" w:color="auto"/>
              <w:right w:val="single" w:sz="4" w:space="0" w:color="auto"/>
            </w:tcBorders>
            <w:noWrap/>
            <w:vAlign w:val="bottom"/>
            <w:hideMark/>
          </w:tcPr>
          <w:p w14:paraId="240EABF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支付的金额　</w:t>
            </w:r>
          </w:p>
        </w:tc>
        <w:tc>
          <w:tcPr>
            <w:tcW w:w="1536" w:type="dxa"/>
            <w:tcBorders>
              <w:top w:val="single" w:sz="4" w:space="0" w:color="auto"/>
              <w:left w:val="nil"/>
              <w:bottom w:val="single" w:sz="4" w:space="0" w:color="auto"/>
              <w:right w:val="single" w:sz="4" w:space="0" w:color="auto"/>
            </w:tcBorders>
            <w:vAlign w:val="bottom"/>
            <w:hideMark/>
          </w:tcPr>
          <w:p w14:paraId="61E789B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F79589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B78B1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导入日期</w:t>
            </w:r>
          </w:p>
        </w:tc>
        <w:tc>
          <w:tcPr>
            <w:tcW w:w="4323" w:type="dxa"/>
            <w:tcBorders>
              <w:top w:val="single" w:sz="4" w:space="0" w:color="auto"/>
              <w:left w:val="nil"/>
              <w:bottom w:val="single" w:sz="4" w:space="0" w:color="auto"/>
              <w:right w:val="single" w:sz="4" w:space="0" w:color="auto"/>
            </w:tcBorders>
            <w:noWrap/>
            <w:vAlign w:val="bottom"/>
            <w:hideMark/>
          </w:tcPr>
          <w:p w14:paraId="4160F3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导入时的日期　</w:t>
            </w:r>
          </w:p>
        </w:tc>
        <w:tc>
          <w:tcPr>
            <w:tcW w:w="1536" w:type="dxa"/>
            <w:tcBorders>
              <w:top w:val="single" w:sz="4" w:space="0" w:color="auto"/>
              <w:left w:val="nil"/>
              <w:bottom w:val="single" w:sz="4" w:space="0" w:color="auto"/>
              <w:right w:val="single" w:sz="4" w:space="0" w:color="auto"/>
            </w:tcBorders>
            <w:vAlign w:val="bottom"/>
            <w:hideMark/>
          </w:tcPr>
          <w:p w14:paraId="3F6E8F3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8E9E32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D48A5B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323" w:type="dxa"/>
            <w:tcBorders>
              <w:top w:val="single" w:sz="4" w:space="0" w:color="auto"/>
              <w:left w:val="nil"/>
              <w:bottom w:val="single" w:sz="4" w:space="0" w:color="auto"/>
              <w:right w:val="single" w:sz="4" w:space="0" w:color="auto"/>
            </w:tcBorders>
            <w:noWrap/>
            <w:vAlign w:val="bottom"/>
            <w:hideMark/>
          </w:tcPr>
          <w:p w14:paraId="270A704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付方的银行账户　</w:t>
            </w:r>
          </w:p>
        </w:tc>
        <w:tc>
          <w:tcPr>
            <w:tcW w:w="1536" w:type="dxa"/>
            <w:tcBorders>
              <w:top w:val="single" w:sz="4" w:space="0" w:color="auto"/>
              <w:left w:val="nil"/>
              <w:bottom w:val="single" w:sz="4" w:space="0" w:color="auto"/>
              <w:right w:val="single" w:sz="4" w:space="0" w:color="auto"/>
            </w:tcBorders>
            <w:vAlign w:val="bottom"/>
            <w:hideMark/>
          </w:tcPr>
          <w:p w14:paraId="5681B42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3F984A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FBC7A4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4323" w:type="dxa"/>
            <w:tcBorders>
              <w:top w:val="single" w:sz="4" w:space="0" w:color="auto"/>
              <w:left w:val="nil"/>
              <w:bottom w:val="single" w:sz="4" w:space="0" w:color="auto"/>
              <w:right w:val="single" w:sz="4" w:space="0" w:color="auto"/>
            </w:tcBorders>
            <w:noWrap/>
            <w:vAlign w:val="bottom"/>
            <w:hideMark/>
          </w:tcPr>
          <w:p w14:paraId="0CACD71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付方银行账户的名称　</w:t>
            </w:r>
          </w:p>
        </w:tc>
        <w:tc>
          <w:tcPr>
            <w:tcW w:w="1536" w:type="dxa"/>
            <w:tcBorders>
              <w:top w:val="single" w:sz="4" w:space="0" w:color="auto"/>
              <w:left w:val="nil"/>
              <w:bottom w:val="single" w:sz="4" w:space="0" w:color="auto"/>
              <w:right w:val="single" w:sz="4" w:space="0" w:color="auto"/>
            </w:tcBorders>
            <w:vAlign w:val="bottom"/>
            <w:hideMark/>
          </w:tcPr>
          <w:p w14:paraId="5DC404D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9770E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66262B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1770F55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付方银行的区域代码　</w:t>
            </w:r>
          </w:p>
        </w:tc>
        <w:tc>
          <w:tcPr>
            <w:tcW w:w="1536" w:type="dxa"/>
            <w:tcBorders>
              <w:top w:val="single" w:sz="4" w:space="0" w:color="auto"/>
              <w:left w:val="nil"/>
              <w:bottom w:val="single" w:sz="4" w:space="0" w:color="auto"/>
              <w:right w:val="single" w:sz="4" w:space="0" w:color="auto"/>
            </w:tcBorders>
            <w:vAlign w:val="bottom"/>
            <w:hideMark/>
          </w:tcPr>
          <w:p w14:paraId="6381110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09CABE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766315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w:t>
            </w:r>
          </w:p>
        </w:tc>
        <w:tc>
          <w:tcPr>
            <w:tcW w:w="4323" w:type="dxa"/>
            <w:tcBorders>
              <w:top w:val="single" w:sz="4" w:space="0" w:color="auto"/>
              <w:left w:val="nil"/>
              <w:bottom w:val="single" w:sz="4" w:space="0" w:color="auto"/>
              <w:right w:val="single" w:sz="4" w:space="0" w:color="auto"/>
            </w:tcBorders>
            <w:noWrap/>
            <w:vAlign w:val="bottom"/>
            <w:hideMark/>
          </w:tcPr>
          <w:p w14:paraId="467F2A7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付方银行所在的区域　</w:t>
            </w:r>
          </w:p>
        </w:tc>
        <w:tc>
          <w:tcPr>
            <w:tcW w:w="1536" w:type="dxa"/>
            <w:tcBorders>
              <w:top w:val="single" w:sz="4" w:space="0" w:color="auto"/>
              <w:left w:val="nil"/>
              <w:bottom w:val="single" w:sz="4" w:space="0" w:color="auto"/>
              <w:right w:val="single" w:sz="4" w:space="0" w:color="auto"/>
            </w:tcBorders>
            <w:vAlign w:val="bottom"/>
            <w:hideMark/>
          </w:tcPr>
          <w:p w14:paraId="178D3E5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BF3CF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57A934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付方银行开户行</w:t>
            </w:r>
          </w:p>
        </w:tc>
        <w:tc>
          <w:tcPr>
            <w:tcW w:w="4323" w:type="dxa"/>
            <w:tcBorders>
              <w:top w:val="single" w:sz="4" w:space="0" w:color="auto"/>
              <w:left w:val="nil"/>
              <w:bottom w:val="single" w:sz="4" w:space="0" w:color="auto"/>
              <w:right w:val="single" w:sz="4" w:space="0" w:color="auto"/>
            </w:tcBorders>
            <w:noWrap/>
            <w:vAlign w:val="bottom"/>
            <w:hideMark/>
          </w:tcPr>
          <w:p w14:paraId="3A71020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付方银行的开户行　</w:t>
            </w:r>
          </w:p>
        </w:tc>
        <w:tc>
          <w:tcPr>
            <w:tcW w:w="1536" w:type="dxa"/>
            <w:tcBorders>
              <w:top w:val="single" w:sz="4" w:space="0" w:color="auto"/>
              <w:left w:val="nil"/>
              <w:bottom w:val="single" w:sz="4" w:space="0" w:color="auto"/>
              <w:right w:val="single" w:sz="4" w:space="0" w:color="auto"/>
            </w:tcBorders>
            <w:vAlign w:val="bottom"/>
            <w:hideMark/>
          </w:tcPr>
          <w:p w14:paraId="1C66B9D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28D38C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361124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323" w:type="dxa"/>
            <w:tcBorders>
              <w:top w:val="single" w:sz="4" w:space="0" w:color="auto"/>
              <w:left w:val="nil"/>
              <w:bottom w:val="single" w:sz="4" w:space="0" w:color="auto"/>
              <w:right w:val="single" w:sz="4" w:space="0" w:color="auto"/>
            </w:tcBorders>
            <w:noWrap/>
            <w:vAlign w:val="bottom"/>
            <w:hideMark/>
          </w:tcPr>
          <w:p w14:paraId="7E05ED9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付方银行的名称　</w:t>
            </w:r>
          </w:p>
        </w:tc>
        <w:tc>
          <w:tcPr>
            <w:tcW w:w="1536" w:type="dxa"/>
            <w:tcBorders>
              <w:top w:val="single" w:sz="4" w:space="0" w:color="auto"/>
              <w:left w:val="nil"/>
              <w:bottom w:val="single" w:sz="4" w:space="0" w:color="auto"/>
              <w:right w:val="single" w:sz="4" w:space="0" w:color="auto"/>
            </w:tcBorders>
            <w:vAlign w:val="bottom"/>
            <w:hideMark/>
          </w:tcPr>
          <w:p w14:paraId="44790A4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C95A43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C776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付款日期</w:t>
            </w:r>
          </w:p>
        </w:tc>
        <w:tc>
          <w:tcPr>
            <w:tcW w:w="4323" w:type="dxa"/>
            <w:tcBorders>
              <w:top w:val="single" w:sz="4" w:space="0" w:color="auto"/>
              <w:left w:val="nil"/>
              <w:bottom w:val="single" w:sz="4" w:space="0" w:color="auto"/>
              <w:right w:val="single" w:sz="4" w:space="0" w:color="auto"/>
            </w:tcBorders>
            <w:noWrap/>
            <w:vAlign w:val="bottom"/>
            <w:hideMark/>
          </w:tcPr>
          <w:p w14:paraId="3511F2F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付款的日期　</w:t>
            </w:r>
          </w:p>
        </w:tc>
        <w:tc>
          <w:tcPr>
            <w:tcW w:w="1536" w:type="dxa"/>
            <w:tcBorders>
              <w:top w:val="single" w:sz="4" w:space="0" w:color="auto"/>
              <w:left w:val="nil"/>
              <w:bottom w:val="single" w:sz="4" w:space="0" w:color="auto"/>
              <w:right w:val="single" w:sz="4" w:space="0" w:color="auto"/>
            </w:tcBorders>
            <w:vAlign w:val="bottom"/>
            <w:hideMark/>
          </w:tcPr>
          <w:p w14:paraId="0CA3A24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7DED31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3C96F5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付方组织</w:t>
            </w:r>
          </w:p>
        </w:tc>
        <w:tc>
          <w:tcPr>
            <w:tcW w:w="4323" w:type="dxa"/>
            <w:tcBorders>
              <w:top w:val="single" w:sz="4" w:space="0" w:color="auto"/>
              <w:left w:val="nil"/>
              <w:bottom w:val="single" w:sz="4" w:space="0" w:color="auto"/>
              <w:right w:val="single" w:sz="4" w:space="0" w:color="auto"/>
            </w:tcBorders>
            <w:noWrap/>
            <w:vAlign w:val="bottom"/>
            <w:hideMark/>
          </w:tcPr>
          <w:p w14:paraId="31C1B15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付方组织的名称　</w:t>
            </w:r>
          </w:p>
        </w:tc>
        <w:tc>
          <w:tcPr>
            <w:tcW w:w="1536" w:type="dxa"/>
            <w:tcBorders>
              <w:top w:val="single" w:sz="4" w:space="0" w:color="auto"/>
              <w:left w:val="nil"/>
              <w:bottom w:val="single" w:sz="4" w:space="0" w:color="auto"/>
              <w:right w:val="single" w:sz="4" w:space="0" w:color="auto"/>
            </w:tcBorders>
            <w:vAlign w:val="bottom"/>
            <w:hideMark/>
          </w:tcPr>
          <w:p w14:paraId="6EBCB0F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56346E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A54287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323" w:type="dxa"/>
            <w:tcBorders>
              <w:top w:val="single" w:sz="4" w:space="0" w:color="auto"/>
              <w:left w:val="nil"/>
              <w:bottom w:val="single" w:sz="4" w:space="0" w:color="auto"/>
              <w:right w:val="single" w:sz="4" w:space="0" w:color="auto"/>
            </w:tcBorders>
            <w:noWrap/>
            <w:vAlign w:val="bottom"/>
            <w:hideMark/>
          </w:tcPr>
          <w:p w14:paraId="29A034C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付方的名称　</w:t>
            </w:r>
          </w:p>
        </w:tc>
        <w:tc>
          <w:tcPr>
            <w:tcW w:w="1536" w:type="dxa"/>
            <w:tcBorders>
              <w:top w:val="single" w:sz="4" w:space="0" w:color="auto"/>
              <w:left w:val="nil"/>
              <w:bottom w:val="single" w:sz="4" w:space="0" w:color="auto"/>
              <w:right w:val="single" w:sz="4" w:space="0" w:color="auto"/>
            </w:tcBorders>
            <w:vAlign w:val="bottom"/>
            <w:hideMark/>
          </w:tcPr>
          <w:p w14:paraId="02161D0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7B690E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CA3740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付方对象类型</w:t>
            </w:r>
          </w:p>
        </w:tc>
        <w:tc>
          <w:tcPr>
            <w:tcW w:w="4323" w:type="dxa"/>
            <w:tcBorders>
              <w:top w:val="single" w:sz="4" w:space="0" w:color="auto"/>
              <w:left w:val="nil"/>
              <w:bottom w:val="single" w:sz="4" w:space="0" w:color="auto"/>
              <w:right w:val="single" w:sz="4" w:space="0" w:color="auto"/>
            </w:tcBorders>
            <w:noWrap/>
            <w:vAlign w:val="bottom"/>
            <w:hideMark/>
          </w:tcPr>
          <w:p w14:paraId="55A6B07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付方对象的类型　</w:t>
            </w:r>
          </w:p>
        </w:tc>
        <w:tc>
          <w:tcPr>
            <w:tcW w:w="1536" w:type="dxa"/>
            <w:tcBorders>
              <w:top w:val="single" w:sz="4" w:space="0" w:color="auto"/>
              <w:left w:val="nil"/>
              <w:bottom w:val="single" w:sz="4" w:space="0" w:color="auto"/>
              <w:right w:val="single" w:sz="4" w:space="0" w:color="auto"/>
            </w:tcBorders>
            <w:vAlign w:val="bottom"/>
            <w:hideMark/>
          </w:tcPr>
          <w:p w14:paraId="76CCBE8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C36D5C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1E1763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已付金额</w:t>
            </w:r>
          </w:p>
        </w:tc>
        <w:tc>
          <w:tcPr>
            <w:tcW w:w="4323" w:type="dxa"/>
            <w:tcBorders>
              <w:top w:val="single" w:sz="4" w:space="0" w:color="auto"/>
              <w:left w:val="nil"/>
              <w:bottom w:val="single" w:sz="4" w:space="0" w:color="auto"/>
              <w:right w:val="single" w:sz="4" w:space="0" w:color="auto"/>
            </w:tcBorders>
            <w:noWrap/>
            <w:vAlign w:val="bottom"/>
            <w:hideMark/>
          </w:tcPr>
          <w:p w14:paraId="6181BBD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已付金额的数目　</w:t>
            </w:r>
          </w:p>
        </w:tc>
        <w:tc>
          <w:tcPr>
            <w:tcW w:w="1536" w:type="dxa"/>
            <w:tcBorders>
              <w:top w:val="single" w:sz="4" w:space="0" w:color="auto"/>
              <w:left w:val="nil"/>
              <w:bottom w:val="single" w:sz="4" w:space="0" w:color="auto"/>
              <w:right w:val="single" w:sz="4" w:space="0" w:color="auto"/>
            </w:tcBorders>
            <w:vAlign w:val="bottom"/>
            <w:hideMark/>
          </w:tcPr>
          <w:p w14:paraId="4910952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8141B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EB420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w:t>
            </w:r>
          </w:p>
        </w:tc>
        <w:tc>
          <w:tcPr>
            <w:tcW w:w="4323" w:type="dxa"/>
            <w:tcBorders>
              <w:top w:val="single" w:sz="4" w:space="0" w:color="auto"/>
              <w:left w:val="nil"/>
              <w:bottom w:val="single" w:sz="4" w:space="0" w:color="auto"/>
              <w:right w:val="single" w:sz="4" w:space="0" w:color="auto"/>
            </w:tcBorders>
            <w:noWrap/>
            <w:vAlign w:val="bottom"/>
            <w:hideMark/>
          </w:tcPr>
          <w:p w14:paraId="5F54016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收方的银行账户　</w:t>
            </w:r>
          </w:p>
        </w:tc>
        <w:tc>
          <w:tcPr>
            <w:tcW w:w="1536" w:type="dxa"/>
            <w:tcBorders>
              <w:top w:val="single" w:sz="4" w:space="0" w:color="auto"/>
              <w:left w:val="nil"/>
              <w:bottom w:val="single" w:sz="4" w:space="0" w:color="auto"/>
              <w:right w:val="single" w:sz="4" w:space="0" w:color="auto"/>
            </w:tcBorders>
            <w:vAlign w:val="bottom"/>
            <w:hideMark/>
          </w:tcPr>
          <w:p w14:paraId="34C682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E7AE5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C3452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收方账户名称</w:t>
            </w:r>
          </w:p>
        </w:tc>
        <w:tc>
          <w:tcPr>
            <w:tcW w:w="4323" w:type="dxa"/>
            <w:tcBorders>
              <w:top w:val="single" w:sz="4" w:space="0" w:color="auto"/>
              <w:left w:val="nil"/>
              <w:bottom w:val="single" w:sz="4" w:space="0" w:color="auto"/>
              <w:right w:val="single" w:sz="4" w:space="0" w:color="auto"/>
            </w:tcBorders>
            <w:noWrap/>
            <w:vAlign w:val="bottom"/>
            <w:hideMark/>
          </w:tcPr>
          <w:p w14:paraId="0141A991" w14:textId="3FD16F88"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w:t>
            </w:r>
            <w:r w:rsidR="002C093D">
              <w:rPr>
                <w:rFonts w:ascii="微软雅黑" w:eastAsia="微软雅黑" w:hAnsi="微软雅黑" w:cs="宋体" w:hint="eastAsia"/>
                <w:color w:val="000000"/>
                <w:sz w:val="18"/>
                <w:szCs w:val="18"/>
                <w:lang w:eastAsia="zh-CN"/>
              </w:rPr>
              <w:t>方</w:t>
            </w:r>
            <w:r>
              <w:rPr>
                <w:rFonts w:ascii="微软雅黑" w:eastAsia="微软雅黑" w:hAnsi="微软雅黑" w:cs="宋体" w:hint="eastAsia"/>
                <w:color w:val="000000"/>
                <w:sz w:val="18"/>
                <w:szCs w:val="18"/>
              </w:rPr>
              <w:t xml:space="preserve">账户的名称　</w:t>
            </w:r>
          </w:p>
        </w:tc>
        <w:tc>
          <w:tcPr>
            <w:tcW w:w="1536" w:type="dxa"/>
            <w:tcBorders>
              <w:top w:val="single" w:sz="4" w:space="0" w:color="auto"/>
              <w:left w:val="nil"/>
              <w:bottom w:val="single" w:sz="4" w:space="0" w:color="auto"/>
              <w:right w:val="single" w:sz="4" w:space="0" w:color="auto"/>
            </w:tcBorders>
            <w:vAlign w:val="bottom"/>
            <w:hideMark/>
          </w:tcPr>
          <w:p w14:paraId="4F12C77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AAA1DA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BB0A6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72DDBFF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收方银行区域的代码　</w:t>
            </w:r>
          </w:p>
        </w:tc>
        <w:tc>
          <w:tcPr>
            <w:tcW w:w="1536" w:type="dxa"/>
            <w:tcBorders>
              <w:top w:val="single" w:sz="4" w:space="0" w:color="auto"/>
              <w:left w:val="nil"/>
              <w:bottom w:val="single" w:sz="4" w:space="0" w:color="auto"/>
              <w:right w:val="single" w:sz="4" w:space="0" w:color="auto"/>
            </w:tcBorders>
            <w:vAlign w:val="bottom"/>
            <w:hideMark/>
          </w:tcPr>
          <w:p w14:paraId="40196E5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81070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B41402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w:t>
            </w:r>
          </w:p>
        </w:tc>
        <w:tc>
          <w:tcPr>
            <w:tcW w:w="4323" w:type="dxa"/>
            <w:tcBorders>
              <w:top w:val="single" w:sz="4" w:space="0" w:color="auto"/>
              <w:left w:val="nil"/>
              <w:bottom w:val="single" w:sz="4" w:space="0" w:color="auto"/>
              <w:right w:val="single" w:sz="4" w:space="0" w:color="auto"/>
            </w:tcBorders>
            <w:noWrap/>
            <w:vAlign w:val="bottom"/>
            <w:hideMark/>
          </w:tcPr>
          <w:p w14:paraId="7147DF6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收方银行所在的区域　</w:t>
            </w:r>
          </w:p>
        </w:tc>
        <w:tc>
          <w:tcPr>
            <w:tcW w:w="1536" w:type="dxa"/>
            <w:tcBorders>
              <w:top w:val="single" w:sz="4" w:space="0" w:color="auto"/>
              <w:left w:val="nil"/>
              <w:bottom w:val="single" w:sz="4" w:space="0" w:color="auto"/>
              <w:right w:val="single" w:sz="4" w:space="0" w:color="auto"/>
            </w:tcBorders>
            <w:vAlign w:val="bottom"/>
            <w:hideMark/>
          </w:tcPr>
          <w:p w14:paraId="6D516EB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C432C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9ADC7D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收方银行开户行</w:t>
            </w:r>
          </w:p>
        </w:tc>
        <w:tc>
          <w:tcPr>
            <w:tcW w:w="4323" w:type="dxa"/>
            <w:tcBorders>
              <w:top w:val="single" w:sz="4" w:space="0" w:color="auto"/>
              <w:left w:val="nil"/>
              <w:bottom w:val="single" w:sz="4" w:space="0" w:color="auto"/>
              <w:right w:val="single" w:sz="4" w:space="0" w:color="auto"/>
            </w:tcBorders>
            <w:noWrap/>
            <w:vAlign w:val="bottom"/>
            <w:hideMark/>
          </w:tcPr>
          <w:p w14:paraId="7AD794F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收方银行的开户行　</w:t>
            </w:r>
          </w:p>
        </w:tc>
        <w:tc>
          <w:tcPr>
            <w:tcW w:w="1536" w:type="dxa"/>
            <w:tcBorders>
              <w:top w:val="single" w:sz="4" w:space="0" w:color="auto"/>
              <w:left w:val="nil"/>
              <w:bottom w:val="single" w:sz="4" w:space="0" w:color="auto"/>
              <w:right w:val="single" w:sz="4" w:space="0" w:color="auto"/>
            </w:tcBorders>
            <w:vAlign w:val="bottom"/>
            <w:hideMark/>
          </w:tcPr>
          <w:p w14:paraId="3B7A7AC2"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rPr>
              <w:t>是</w:t>
            </w:r>
          </w:p>
        </w:tc>
      </w:tr>
      <w:tr w:rsidR="002136C8" w14:paraId="677C370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5DCCF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w:t>
            </w:r>
          </w:p>
        </w:tc>
        <w:tc>
          <w:tcPr>
            <w:tcW w:w="4323" w:type="dxa"/>
            <w:tcBorders>
              <w:top w:val="single" w:sz="4" w:space="0" w:color="auto"/>
              <w:left w:val="nil"/>
              <w:bottom w:val="single" w:sz="4" w:space="0" w:color="auto"/>
              <w:right w:val="single" w:sz="4" w:space="0" w:color="auto"/>
            </w:tcBorders>
            <w:noWrap/>
            <w:vAlign w:val="bottom"/>
            <w:hideMark/>
          </w:tcPr>
          <w:p w14:paraId="12FE94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收方银行的名称　</w:t>
            </w:r>
          </w:p>
        </w:tc>
        <w:tc>
          <w:tcPr>
            <w:tcW w:w="1536" w:type="dxa"/>
            <w:tcBorders>
              <w:top w:val="single" w:sz="4" w:space="0" w:color="auto"/>
              <w:left w:val="nil"/>
              <w:bottom w:val="single" w:sz="4" w:space="0" w:color="auto"/>
              <w:right w:val="single" w:sz="4" w:space="0" w:color="auto"/>
            </w:tcBorders>
            <w:vAlign w:val="bottom"/>
            <w:hideMark/>
          </w:tcPr>
          <w:p w14:paraId="4B8C7BF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rPr>
              <w:t>是</w:t>
            </w:r>
          </w:p>
        </w:tc>
      </w:tr>
      <w:tr w:rsidR="002136C8" w14:paraId="3351108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356E2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收方币种</w:t>
            </w:r>
          </w:p>
        </w:tc>
        <w:tc>
          <w:tcPr>
            <w:tcW w:w="4323" w:type="dxa"/>
            <w:tcBorders>
              <w:top w:val="single" w:sz="4" w:space="0" w:color="auto"/>
              <w:left w:val="nil"/>
              <w:bottom w:val="single" w:sz="4" w:space="0" w:color="auto"/>
              <w:right w:val="single" w:sz="4" w:space="0" w:color="auto"/>
            </w:tcBorders>
            <w:noWrap/>
            <w:vAlign w:val="bottom"/>
            <w:hideMark/>
          </w:tcPr>
          <w:p w14:paraId="5738565E"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收方账户对应的币种　</w:t>
            </w:r>
          </w:p>
        </w:tc>
        <w:tc>
          <w:tcPr>
            <w:tcW w:w="1536" w:type="dxa"/>
            <w:tcBorders>
              <w:top w:val="single" w:sz="4" w:space="0" w:color="auto"/>
              <w:left w:val="nil"/>
              <w:bottom w:val="single" w:sz="4" w:space="0" w:color="auto"/>
              <w:right w:val="single" w:sz="4" w:space="0" w:color="auto"/>
            </w:tcBorders>
            <w:vAlign w:val="bottom"/>
            <w:hideMark/>
          </w:tcPr>
          <w:p w14:paraId="275642E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8533F1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7F2D9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w:t>
            </w:r>
          </w:p>
        </w:tc>
        <w:tc>
          <w:tcPr>
            <w:tcW w:w="4323" w:type="dxa"/>
            <w:tcBorders>
              <w:top w:val="single" w:sz="4" w:space="0" w:color="auto"/>
              <w:left w:val="nil"/>
              <w:bottom w:val="single" w:sz="4" w:space="0" w:color="auto"/>
              <w:right w:val="single" w:sz="4" w:space="0" w:color="auto"/>
            </w:tcBorders>
            <w:noWrap/>
            <w:vAlign w:val="bottom"/>
            <w:hideMark/>
          </w:tcPr>
          <w:p w14:paraId="4A7C321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收方组织的名称</w:t>
            </w:r>
          </w:p>
        </w:tc>
        <w:tc>
          <w:tcPr>
            <w:tcW w:w="1536" w:type="dxa"/>
            <w:tcBorders>
              <w:top w:val="single" w:sz="4" w:space="0" w:color="auto"/>
              <w:left w:val="nil"/>
              <w:bottom w:val="single" w:sz="4" w:space="0" w:color="auto"/>
              <w:right w:val="single" w:sz="4" w:space="0" w:color="auto"/>
            </w:tcBorders>
            <w:vAlign w:val="bottom"/>
            <w:hideMark/>
          </w:tcPr>
          <w:p w14:paraId="199B5D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FABD9F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CA9810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收方金额</w:t>
            </w:r>
          </w:p>
        </w:tc>
        <w:tc>
          <w:tcPr>
            <w:tcW w:w="4323" w:type="dxa"/>
            <w:tcBorders>
              <w:top w:val="single" w:sz="4" w:space="0" w:color="auto"/>
              <w:left w:val="nil"/>
              <w:bottom w:val="single" w:sz="4" w:space="0" w:color="auto"/>
              <w:right w:val="single" w:sz="4" w:space="0" w:color="auto"/>
            </w:tcBorders>
            <w:noWrap/>
            <w:vAlign w:val="bottom"/>
            <w:hideMark/>
          </w:tcPr>
          <w:p w14:paraId="7DC87BB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收方金额的数目　</w:t>
            </w:r>
          </w:p>
        </w:tc>
        <w:tc>
          <w:tcPr>
            <w:tcW w:w="1536" w:type="dxa"/>
            <w:tcBorders>
              <w:top w:val="single" w:sz="4" w:space="0" w:color="auto"/>
              <w:left w:val="nil"/>
              <w:bottom w:val="single" w:sz="4" w:space="0" w:color="auto"/>
              <w:right w:val="single" w:sz="4" w:space="0" w:color="auto"/>
            </w:tcBorders>
            <w:vAlign w:val="bottom"/>
            <w:hideMark/>
          </w:tcPr>
          <w:p w14:paraId="0F3E9A2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233BB4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D70F1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收方名称</w:t>
            </w:r>
          </w:p>
        </w:tc>
        <w:tc>
          <w:tcPr>
            <w:tcW w:w="4323" w:type="dxa"/>
            <w:tcBorders>
              <w:top w:val="single" w:sz="4" w:space="0" w:color="auto"/>
              <w:left w:val="nil"/>
              <w:bottom w:val="single" w:sz="4" w:space="0" w:color="auto"/>
              <w:right w:val="single" w:sz="4" w:space="0" w:color="auto"/>
            </w:tcBorders>
            <w:noWrap/>
            <w:vAlign w:val="bottom"/>
            <w:hideMark/>
          </w:tcPr>
          <w:p w14:paraId="0B69A35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收方的名称　</w:t>
            </w:r>
          </w:p>
        </w:tc>
        <w:tc>
          <w:tcPr>
            <w:tcW w:w="1536" w:type="dxa"/>
            <w:tcBorders>
              <w:top w:val="single" w:sz="4" w:space="0" w:color="auto"/>
              <w:left w:val="nil"/>
              <w:bottom w:val="single" w:sz="4" w:space="0" w:color="auto"/>
              <w:right w:val="single" w:sz="4" w:space="0" w:color="auto"/>
            </w:tcBorders>
            <w:vAlign w:val="bottom"/>
            <w:hideMark/>
          </w:tcPr>
          <w:p w14:paraId="6EAD1C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145D38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A5479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收方对象类型</w:t>
            </w:r>
          </w:p>
        </w:tc>
        <w:tc>
          <w:tcPr>
            <w:tcW w:w="4323" w:type="dxa"/>
            <w:tcBorders>
              <w:top w:val="single" w:sz="4" w:space="0" w:color="auto"/>
              <w:left w:val="nil"/>
              <w:bottom w:val="single" w:sz="4" w:space="0" w:color="auto"/>
              <w:right w:val="single" w:sz="4" w:space="0" w:color="auto"/>
            </w:tcBorders>
            <w:noWrap/>
            <w:vAlign w:val="bottom"/>
            <w:hideMark/>
          </w:tcPr>
          <w:p w14:paraId="00B79AA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收方对象的类型　</w:t>
            </w:r>
          </w:p>
        </w:tc>
        <w:tc>
          <w:tcPr>
            <w:tcW w:w="1536" w:type="dxa"/>
            <w:tcBorders>
              <w:top w:val="single" w:sz="4" w:space="0" w:color="auto"/>
              <w:left w:val="nil"/>
              <w:bottom w:val="single" w:sz="4" w:space="0" w:color="auto"/>
              <w:right w:val="single" w:sz="4" w:space="0" w:color="auto"/>
            </w:tcBorders>
            <w:vAlign w:val="bottom"/>
            <w:hideMark/>
          </w:tcPr>
          <w:p w14:paraId="1EB42D9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07C65A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D1711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审批状态</w:t>
            </w:r>
          </w:p>
        </w:tc>
        <w:tc>
          <w:tcPr>
            <w:tcW w:w="4323" w:type="dxa"/>
            <w:tcBorders>
              <w:top w:val="single" w:sz="4" w:space="0" w:color="auto"/>
              <w:left w:val="nil"/>
              <w:bottom w:val="single" w:sz="4" w:space="0" w:color="auto"/>
              <w:right w:val="single" w:sz="4" w:space="0" w:color="auto"/>
            </w:tcBorders>
            <w:noWrap/>
            <w:vAlign w:val="bottom"/>
            <w:hideMark/>
          </w:tcPr>
          <w:p w14:paraId="73EC95F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是否已审批　</w:t>
            </w:r>
          </w:p>
        </w:tc>
        <w:tc>
          <w:tcPr>
            <w:tcW w:w="1536" w:type="dxa"/>
            <w:tcBorders>
              <w:top w:val="single" w:sz="4" w:space="0" w:color="auto"/>
              <w:left w:val="nil"/>
              <w:bottom w:val="single" w:sz="4" w:space="0" w:color="auto"/>
              <w:right w:val="single" w:sz="4" w:space="0" w:color="auto"/>
            </w:tcBorders>
            <w:vAlign w:val="bottom"/>
            <w:hideMark/>
          </w:tcPr>
          <w:p w14:paraId="5643576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D9650E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53A4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终止状态</w:t>
            </w:r>
          </w:p>
        </w:tc>
        <w:tc>
          <w:tcPr>
            <w:tcW w:w="4323" w:type="dxa"/>
            <w:tcBorders>
              <w:top w:val="single" w:sz="4" w:space="0" w:color="auto"/>
              <w:left w:val="nil"/>
              <w:bottom w:val="single" w:sz="4" w:space="0" w:color="auto"/>
              <w:right w:val="single" w:sz="4" w:space="0" w:color="auto"/>
            </w:tcBorders>
            <w:noWrap/>
            <w:vAlign w:val="bottom"/>
            <w:hideMark/>
          </w:tcPr>
          <w:p w14:paraId="76CF737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是否已终止　</w:t>
            </w:r>
          </w:p>
        </w:tc>
        <w:tc>
          <w:tcPr>
            <w:tcW w:w="1536" w:type="dxa"/>
            <w:tcBorders>
              <w:top w:val="single" w:sz="4" w:space="0" w:color="auto"/>
              <w:left w:val="nil"/>
              <w:bottom w:val="single" w:sz="4" w:space="0" w:color="auto"/>
              <w:right w:val="single" w:sz="4" w:space="0" w:color="auto"/>
            </w:tcBorders>
            <w:vAlign w:val="bottom"/>
            <w:hideMark/>
          </w:tcPr>
          <w:p w14:paraId="0F8DCA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FE215E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AAB57F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作废状态</w:t>
            </w:r>
          </w:p>
        </w:tc>
        <w:tc>
          <w:tcPr>
            <w:tcW w:w="4323" w:type="dxa"/>
            <w:tcBorders>
              <w:top w:val="single" w:sz="4" w:space="0" w:color="auto"/>
              <w:left w:val="nil"/>
              <w:bottom w:val="single" w:sz="4" w:space="0" w:color="auto"/>
              <w:right w:val="single" w:sz="4" w:space="0" w:color="auto"/>
            </w:tcBorders>
            <w:noWrap/>
            <w:vAlign w:val="bottom"/>
            <w:hideMark/>
          </w:tcPr>
          <w:p w14:paraId="3A5B27C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是否作废　</w:t>
            </w:r>
          </w:p>
        </w:tc>
        <w:tc>
          <w:tcPr>
            <w:tcW w:w="1536" w:type="dxa"/>
            <w:tcBorders>
              <w:top w:val="single" w:sz="4" w:space="0" w:color="auto"/>
              <w:left w:val="nil"/>
              <w:bottom w:val="single" w:sz="4" w:space="0" w:color="auto"/>
              <w:right w:val="single" w:sz="4" w:space="0" w:color="auto"/>
            </w:tcBorders>
            <w:vAlign w:val="bottom"/>
            <w:hideMark/>
          </w:tcPr>
          <w:p w14:paraId="5610DC5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FFF377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6E208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w:t>
            </w:r>
          </w:p>
        </w:tc>
        <w:tc>
          <w:tcPr>
            <w:tcW w:w="4323" w:type="dxa"/>
            <w:tcBorders>
              <w:top w:val="single" w:sz="4" w:space="0" w:color="auto"/>
              <w:left w:val="nil"/>
              <w:bottom w:val="single" w:sz="4" w:space="0" w:color="auto"/>
              <w:right w:val="single" w:sz="4" w:space="0" w:color="auto"/>
            </w:tcBorders>
            <w:noWrap/>
            <w:vAlign w:val="bottom"/>
            <w:hideMark/>
          </w:tcPr>
          <w:p w14:paraId="3EE2689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返盘的信息是否已成功</w:t>
            </w:r>
          </w:p>
        </w:tc>
        <w:tc>
          <w:tcPr>
            <w:tcW w:w="1536" w:type="dxa"/>
            <w:tcBorders>
              <w:top w:val="single" w:sz="4" w:space="0" w:color="auto"/>
              <w:left w:val="nil"/>
              <w:bottom w:val="single" w:sz="4" w:space="0" w:color="auto"/>
              <w:right w:val="single" w:sz="4" w:space="0" w:color="auto"/>
            </w:tcBorders>
            <w:vAlign w:val="bottom"/>
            <w:hideMark/>
          </w:tcPr>
          <w:p w14:paraId="0ED3D7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A80E1E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D00CF7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w:t>
            </w:r>
          </w:p>
        </w:tc>
        <w:tc>
          <w:tcPr>
            <w:tcW w:w="4323" w:type="dxa"/>
            <w:tcBorders>
              <w:top w:val="single" w:sz="4" w:space="0" w:color="auto"/>
              <w:left w:val="nil"/>
              <w:bottom w:val="single" w:sz="4" w:space="0" w:color="auto"/>
              <w:right w:val="single" w:sz="4" w:space="0" w:color="auto"/>
            </w:tcBorders>
            <w:noWrap/>
            <w:vAlign w:val="bottom"/>
            <w:hideMark/>
          </w:tcPr>
          <w:p w14:paraId="1324CBD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是否已支付</w:t>
            </w:r>
          </w:p>
        </w:tc>
        <w:tc>
          <w:tcPr>
            <w:tcW w:w="1536" w:type="dxa"/>
            <w:tcBorders>
              <w:top w:val="single" w:sz="4" w:space="0" w:color="auto"/>
              <w:left w:val="nil"/>
              <w:bottom w:val="single" w:sz="4" w:space="0" w:color="auto"/>
              <w:right w:val="single" w:sz="4" w:space="0" w:color="auto"/>
            </w:tcBorders>
            <w:vAlign w:val="bottom"/>
            <w:hideMark/>
          </w:tcPr>
          <w:p w14:paraId="05AD0A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A429E1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D662E9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w:t>
            </w:r>
          </w:p>
        </w:tc>
        <w:tc>
          <w:tcPr>
            <w:tcW w:w="4323" w:type="dxa"/>
            <w:tcBorders>
              <w:top w:val="single" w:sz="4" w:space="0" w:color="auto"/>
              <w:left w:val="nil"/>
              <w:bottom w:val="single" w:sz="4" w:space="0" w:color="auto"/>
              <w:right w:val="single" w:sz="4" w:space="0" w:color="auto"/>
            </w:tcBorders>
            <w:noWrap/>
            <w:vAlign w:val="bottom"/>
            <w:hideMark/>
          </w:tcPr>
          <w:p w14:paraId="7415ECA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支付的信息　</w:t>
            </w:r>
          </w:p>
        </w:tc>
        <w:tc>
          <w:tcPr>
            <w:tcW w:w="1536" w:type="dxa"/>
            <w:tcBorders>
              <w:top w:val="single" w:sz="4" w:space="0" w:color="auto"/>
              <w:left w:val="nil"/>
              <w:bottom w:val="single" w:sz="4" w:space="0" w:color="auto"/>
              <w:right w:val="single" w:sz="4" w:space="0" w:color="auto"/>
            </w:tcBorders>
            <w:vAlign w:val="bottom"/>
            <w:hideMark/>
          </w:tcPr>
          <w:p w14:paraId="0824E3C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DB08C1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8B686B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支付信息码</w:t>
            </w:r>
          </w:p>
        </w:tc>
        <w:tc>
          <w:tcPr>
            <w:tcW w:w="4323" w:type="dxa"/>
            <w:tcBorders>
              <w:top w:val="single" w:sz="4" w:space="0" w:color="auto"/>
              <w:left w:val="nil"/>
              <w:bottom w:val="single" w:sz="4" w:space="0" w:color="auto"/>
              <w:right w:val="single" w:sz="4" w:space="0" w:color="auto"/>
            </w:tcBorders>
            <w:noWrap/>
            <w:vAlign w:val="bottom"/>
            <w:hideMark/>
          </w:tcPr>
          <w:p w14:paraId="4D5A9EC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支付信息的代码　</w:t>
            </w:r>
          </w:p>
        </w:tc>
        <w:tc>
          <w:tcPr>
            <w:tcW w:w="1536" w:type="dxa"/>
            <w:tcBorders>
              <w:top w:val="single" w:sz="4" w:space="0" w:color="auto"/>
              <w:left w:val="nil"/>
              <w:bottom w:val="single" w:sz="4" w:space="0" w:color="auto"/>
              <w:right w:val="single" w:sz="4" w:space="0" w:color="auto"/>
            </w:tcBorders>
            <w:vAlign w:val="bottom"/>
            <w:hideMark/>
          </w:tcPr>
          <w:p w14:paraId="2889132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584053D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8FC49A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支付状态确认日期</w:t>
            </w:r>
          </w:p>
        </w:tc>
        <w:tc>
          <w:tcPr>
            <w:tcW w:w="4323" w:type="dxa"/>
            <w:tcBorders>
              <w:top w:val="single" w:sz="4" w:space="0" w:color="auto"/>
              <w:left w:val="nil"/>
              <w:bottom w:val="single" w:sz="4" w:space="0" w:color="auto"/>
              <w:right w:val="single" w:sz="4" w:space="0" w:color="auto"/>
            </w:tcBorders>
            <w:noWrap/>
            <w:vAlign w:val="bottom"/>
            <w:hideMark/>
          </w:tcPr>
          <w:p w14:paraId="31A2044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是否已支付的状态确认　</w:t>
            </w:r>
          </w:p>
        </w:tc>
        <w:tc>
          <w:tcPr>
            <w:tcW w:w="1536" w:type="dxa"/>
            <w:tcBorders>
              <w:top w:val="single" w:sz="4" w:space="0" w:color="auto"/>
              <w:left w:val="nil"/>
              <w:bottom w:val="single" w:sz="4" w:space="0" w:color="auto"/>
              <w:right w:val="single" w:sz="4" w:space="0" w:color="auto"/>
            </w:tcBorders>
            <w:vAlign w:val="bottom"/>
            <w:hideMark/>
          </w:tcPr>
          <w:p w14:paraId="2F89E5C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C7C497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6DE1FF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返盘状态确认时间</w:t>
            </w:r>
          </w:p>
        </w:tc>
        <w:tc>
          <w:tcPr>
            <w:tcW w:w="4323" w:type="dxa"/>
            <w:tcBorders>
              <w:top w:val="single" w:sz="4" w:space="0" w:color="auto"/>
              <w:left w:val="nil"/>
              <w:bottom w:val="single" w:sz="4" w:space="0" w:color="auto"/>
              <w:right w:val="single" w:sz="4" w:space="0" w:color="auto"/>
            </w:tcBorders>
            <w:noWrap/>
            <w:vAlign w:val="bottom"/>
            <w:hideMark/>
          </w:tcPr>
          <w:p w14:paraId="027C7EE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返盘状态确认的时间　</w:t>
            </w:r>
          </w:p>
        </w:tc>
        <w:tc>
          <w:tcPr>
            <w:tcW w:w="1536" w:type="dxa"/>
            <w:tcBorders>
              <w:top w:val="single" w:sz="4" w:space="0" w:color="auto"/>
              <w:left w:val="nil"/>
              <w:bottom w:val="single" w:sz="4" w:space="0" w:color="auto"/>
              <w:right w:val="single" w:sz="4" w:space="0" w:color="auto"/>
            </w:tcBorders>
            <w:vAlign w:val="bottom"/>
            <w:hideMark/>
          </w:tcPr>
          <w:p w14:paraId="7D1C29C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3F4376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71AEFE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资金交易生成状态</w:t>
            </w:r>
          </w:p>
        </w:tc>
        <w:tc>
          <w:tcPr>
            <w:tcW w:w="4323" w:type="dxa"/>
            <w:tcBorders>
              <w:top w:val="single" w:sz="4" w:space="0" w:color="auto"/>
              <w:left w:val="nil"/>
              <w:bottom w:val="single" w:sz="4" w:space="0" w:color="auto"/>
              <w:right w:val="single" w:sz="4" w:space="0" w:color="auto"/>
            </w:tcBorders>
            <w:noWrap/>
            <w:vAlign w:val="bottom"/>
            <w:hideMark/>
          </w:tcPr>
          <w:p w14:paraId="2F719DE6"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资金交易生成的状态　</w:t>
            </w:r>
          </w:p>
        </w:tc>
        <w:tc>
          <w:tcPr>
            <w:tcW w:w="1536" w:type="dxa"/>
            <w:tcBorders>
              <w:top w:val="single" w:sz="4" w:space="0" w:color="auto"/>
              <w:left w:val="nil"/>
              <w:bottom w:val="single" w:sz="4" w:space="0" w:color="auto"/>
              <w:right w:val="single" w:sz="4" w:space="0" w:color="auto"/>
            </w:tcBorders>
            <w:vAlign w:val="bottom"/>
            <w:hideMark/>
          </w:tcPr>
          <w:p w14:paraId="34C350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D8450D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AFF7D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06828CD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5960B17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B356B2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81ED7B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资金交易生成失败原因</w:t>
            </w:r>
          </w:p>
        </w:tc>
        <w:tc>
          <w:tcPr>
            <w:tcW w:w="4323" w:type="dxa"/>
            <w:tcBorders>
              <w:top w:val="single" w:sz="4" w:space="0" w:color="auto"/>
              <w:left w:val="nil"/>
              <w:bottom w:val="single" w:sz="4" w:space="0" w:color="auto"/>
              <w:right w:val="single" w:sz="4" w:space="0" w:color="auto"/>
            </w:tcBorders>
            <w:noWrap/>
            <w:vAlign w:val="bottom"/>
            <w:hideMark/>
          </w:tcPr>
          <w:p w14:paraId="224698E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资金交易生成失败的原因　</w:t>
            </w:r>
          </w:p>
        </w:tc>
        <w:tc>
          <w:tcPr>
            <w:tcW w:w="1536" w:type="dxa"/>
            <w:tcBorders>
              <w:top w:val="single" w:sz="4" w:space="0" w:color="auto"/>
              <w:left w:val="nil"/>
              <w:bottom w:val="single" w:sz="4" w:space="0" w:color="auto"/>
              <w:right w:val="single" w:sz="4" w:space="0" w:color="auto"/>
            </w:tcBorders>
            <w:vAlign w:val="bottom"/>
            <w:hideMark/>
          </w:tcPr>
          <w:p w14:paraId="096538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59841BD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B5BA8A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资金申请生成状态</w:t>
            </w:r>
          </w:p>
        </w:tc>
        <w:tc>
          <w:tcPr>
            <w:tcW w:w="4323" w:type="dxa"/>
            <w:tcBorders>
              <w:top w:val="single" w:sz="4" w:space="0" w:color="auto"/>
              <w:left w:val="nil"/>
              <w:bottom w:val="single" w:sz="4" w:space="0" w:color="auto"/>
              <w:right w:val="single" w:sz="4" w:space="0" w:color="auto"/>
            </w:tcBorders>
            <w:noWrap/>
            <w:vAlign w:val="bottom"/>
            <w:hideMark/>
          </w:tcPr>
          <w:p w14:paraId="2661FC7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资金申请生成的状态　</w:t>
            </w:r>
          </w:p>
        </w:tc>
        <w:tc>
          <w:tcPr>
            <w:tcW w:w="1536" w:type="dxa"/>
            <w:tcBorders>
              <w:top w:val="single" w:sz="4" w:space="0" w:color="auto"/>
              <w:left w:val="nil"/>
              <w:bottom w:val="single" w:sz="4" w:space="0" w:color="auto"/>
              <w:right w:val="single" w:sz="4" w:space="0" w:color="auto"/>
            </w:tcBorders>
            <w:vAlign w:val="bottom"/>
            <w:hideMark/>
          </w:tcPr>
          <w:p w14:paraId="181E328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F66060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C2DAC1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3F2F36FC"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115D327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10989C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8020B9D"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资金申请生成失败原因</w:t>
            </w:r>
          </w:p>
        </w:tc>
        <w:tc>
          <w:tcPr>
            <w:tcW w:w="4323" w:type="dxa"/>
            <w:tcBorders>
              <w:top w:val="single" w:sz="4" w:space="0" w:color="auto"/>
              <w:left w:val="nil"/>
              <w:bottom w:val="single" w:sz="4" w:space="0" w:color="auto"/>
              <w:right w:val="single" w:sz="4" w:space="0" w:color="auto"/>
            </w:tcBorders>
            <w:noWrap/>
            <w:vAlign w:val="bottom"/>
            <w:hideMark/>
          </w:tcPr>
          <w:p w14:paraId="11847468"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资金申请生成失败的原因</w:t>
            </w:r>
          </w:p>
        </w:tc>
        <w:tc>
          <w:tcPr>
            <w:tcW w:w="1536" w:type="dxa"/>
            <w:tcBorders>
              <w:top w:val="single" w:sz="4" w:space="0" w:color="auto"/>
              <w:left w:val="nil"/>
              <w:bottom w:val="single" w:sz="4" w:space="0" w:color="auto"/>
              <w:right w:val="single" w:sz="4" w:space="0" w:color="auto"/>
            </w:tcBorders>
            <w:vAlign w:val="bottom"/>
            <w:hideMark/>
          </w:tcPr>
          <w:p w14:paraId="2172829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B3C0F7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5F7F28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4323" w:type="dxa"/>
            <w:tcBorders>
              <w:top w:val="single" w:sz="4" w:space="0" w:color="auto"/>
              <w:left w:val="nil"/>
              <w:bottom w:val="single" w:sz="4" w:space="0" w:color="auto"/>
              <w:right w:val="single" w:sz="4" w:space="0" w:color="auto"/>
            </w:tcBorders>
            <w:noWrap/>
            <w:vAlign w:val="bottom"/>
            <w:hideMark/>
          </w:tcPr>
          <w:p w14:paraId="342037A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有什么用途</w:t>
            </w:r>
          </w:p>
        </w:tc>
        <w:tc>
          <w:tcPr>
            <w:tcW w:w="1536" w:type="dxa"/>
            <w:tcBorders>
              <w:top w:val="single" w:sz="4" w:space="0" w:color="auto"/>
              <w:left w:val="nil"/>
              <w:bottom w:val="single" w:sz="4" w:space="0" w:color="auto"/>
              <w:right w:val="single" w:sz="4" w:space="0" w:color="auto"/>
            </w:tcBorders>
            <w:vAlign w:val="bottom"/>
            <w:hideMark/>
          </w:tcPr>
          <w:p w14:paraId="5304D3B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172552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A293FB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2B7E050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1C94BF0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0916668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A3A780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601CDA0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4DE5EF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E36CCA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B66F05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代收付用途</w:t>
            </w:r>
          </w:p>
        </w:tc>
        <w:tc>
          <w:tcPr>
            <w:tcW w:w="4323" w:type="dxa"/>
            <w:tcBorders>
              <w:top w:val="single" w:sz="4" w:space="0" w:color="auto"/>
              <w:left w:val="nil"/>
              <w:bottom w:val="single" w:sz="4" w:space="0" w:color="auto"/>
              <w:right w:val="single" w:sz="4" w:space="0" w:color="auto"/>
            </w:tcBorders>
            <w:noWrap/>
            <w:vAlign w:val="bottom"/>
            <w:hideMark/>
          </w:tcPr>
          <w:p w14:paraId="771F7AD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代收代付的用途</w:t>
            </w:r>
          </w:p>
        </w:tc>
        <w:tc>
          <w:tcPr>
            <w:tcW w:w="1536" w:type="dxa"/>
            <w:tcBorders>
              <w:top w:val="single" w:sz="4" w:space="0" w:color="auto"/>
              <w:left w:val="nil"/>
              <w:bottom w:val="single" w:sz="4" w:space="0" w:color="auto"/>
              <w:right w:val="single" w:sz="4" w:space="0" w:color="auto"/>
            </w:tcBorders>
            <w:vAlign w:val="bottom"/>
            <w:hideMark/>
          </w:tcPr>
          <w:p w14:paraId="0DB89B9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bl>
    <w:p w14:paraId="1755C463" w14:textId="77777777" w:rsidR="002136C8" w:rsidRPr="005D61BE" w:rsidRDefault="002136C8" w:rsidP="002136C8"/>
    <w:p w14:paraId="505BD9EA" w14:textId="77777777" w:rsidR="002136C8" w:rsidRDefault="002136C8" w:rsidP="002136C8">
      <w:pPr>
        <w:widowControl w:val="0"/>
        <w:numPr>
          <w:ilvl w:val="1"/>
          <w:numId w:val="24"/>
        </w:numPr>
        <w:tabs>
          <w:tab w:val="clear" w:pos="1440"/>
          <w:tab w:val="num" w:pos="780"/>
        </w:tabs>
        <w:spacing w:line="360" w:lineRule="auto"/>
        <w:ind w:left="786"/>
        <w:jc w:val="both"/>
        <w:rPr>
          <w:lang w:eastAsia="zh-CN"/>
        </w:rPr>
      </w:pPr>
      <w:r>
        <w:rPr>
          <w:rFonts w:hint="eastAsia"/>
          <w:lang w:eastAsia="zh-CN"/>
        </w:rPr>
        <w:t>功能说明：导入付款申请单，并做审批、生成交易单等处理</w:t>
      </w:r>
    </w:p>
    <w:p w14:paraId="6EC3B894" w14:textId="77777777" w:rsidR="002136C8" w:rsidRDefault="002136C8" w:rsidP="002136C8">
      <w:pPr>
        <w:widowControl w:val="0"/>
        <w:numPr>
          <w:ilvl w:val="1"/>
          <w:numId w:val="24"/>
        </w:numPr>
        <w:tabs>
          <w:tab w:val="clear" w:pos="1440"/>
          <w:tab w:val="num" w:pos="780"/>
        </w:tabs>
        <w:spacing w:line="360" w:lineRule="auto"/>
        <w:ind w:left="786"/>
        <w:jc w:val="both"/>
      </w:pPr>
      <w:r>
        <w:rPr>
          <w:rFonts w:hint="eastAsia"/>
        </w:rPr>
        <w:t>相关操作</w:t>
      </w:r>
    </w:p>
    <w:p w14:paraId="658CE60C"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pPr>
      <w:r>
        <w:rPr>
          <w:rFonts w:hint="eastAsia"/>
        </w:rPr>
        <w:t>查询</w:t>
      </w:r>
      <w:r w:rsidRPr="00CF5557">
        <w:rPr>
          <w:rFonts w:hint="eastAsia"/>
        </w:rPr>
        <w:t>：</w:t>
      </w:r>
      <w:r w:rsidRPr="00CF5557">
        <w:t xml:space="preserve"> </w:t>
      </w:r>
    </w:p>
    <w:p w14:paraId="696243EE"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pPr>
      <w:r>
        <w:rPr>
          <w:rFonts w:hint="eastAsia"/>
        </w:rPr>
        <w:t>退回</w:t>
      </w:r>
      <w:r w:rsidRPr="00CF5557">
        <w:rPr>
          <w:rFonts w:hint="eastAsia"/>
        </w:rPr>
        <w:t>：作废申请单</w:t>
      </w:r>
    </w:p>
    <w:p w14:paraId="79D4FF0A"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批量修改：批量修改申请单中的信息</w:t>
      </w:r>
    </w:p>
    <w:p w14:paraId="7B490CF4"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生成资金交易单：根据申请单信息生成资金交易单</w:t>
      </w:r>
    </w:p>
    <w:p w14:paraId="3C82E341" w14:textId="77777777" w:rsidR="002136C8"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返盘</w:t>
      </w:r>
      <w:r w:rsidRPr="00CF5557">
        <w:rPr>
          <w:rFonts w:hint="eastAsia"/>
          <w:lang w:eastAsia="zh-CN"/>
        </w:rPr>
        <w:t>:</w:t>
      </w:r>
      <w:r w:rsidRPr="00CF5557">
        <w:rPr>
          <w:rFonts w:hint="eastAsia"/>
          <w:lang w:eastAsia="zh-CN"/>
        </w:rPr>
        <w:t>将申请单中的信息回填至外部系统</w:t>
      </w:r>
    </w:p>
    <w:p w14:paraId="0454FCC6" w14:textId="77777777" w:rsidR="002136C8" w:rsidRPr="007E69D1" w:rsidRDefault="002136C8" w:rsidP="00BA4D5F">
      <w:pPr>
        <w:pStyle w:val="5"/>
        <w:numPr>
          <w:ilvl w:val="4"/>
          <w:numId w:val="2"/>
        </w:numPr>
        <w:rPr>
          <w:lang w:eastAsia="zh-CN"/>
        </w:rPr>
      </w:pPr>
      <w:r w:rsidRPr="007E69D1">
        <w:rPr>
          <w:rFonts w:hint="eastAsia"/>
          <w:lang w:eastAsia="zh-CN"/>
        </w:rPr>
        <w:t>用户界面</w:t>
      </w:r>
    </w:p>
    <w:p w14:paraId="4B71E855" w14:textId="74E9A241" w:rsidR="002136C8" w:rsidRPr="00D12323" w:rsidRDefault="002136C8" w:rsidP="002136C8">
      <w:pPr>
        <w:pStyle w:val="L-"/>
      </w:pPr>
      <w:r w:rsidRPr="00D12323">
        <w:rPr>
          <w:rFonts w:hint="eastAsia"/>
        </w:rPr>
        <w:t>图：</w:t>
      </w:r>
      <w:r>
        <w:rPr>
          <w:rFonts w:hint="eastAsia"/>
        </w:rPr>
        <w:t>3.4.</w:t>
      </w:r>
      <w:r w:rsidR="00B712AC">
        <w:t>3</w:t>
      </w:r>
      <w:r>
        <w:rPr>
          <w:rFonts w:hint="eastAsia"/>
        </w:rPr>
        <w:t>.1</w:t>
      </w:r>
      <w:r w:rsidR="00B712AC">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付款申请单汇总查看页面</w:t>
      </w:r>
    </w:p>
    <w:p w14:paraId="6BEAEBC1" w14:textId="77777777" w:rsidR="002136C8" w:rsidRDefault="00E75EE2" w:rsidP="002136C8">
      <w:r>
        <w:rPr>
          <w:noProof/>
          <w:lang w:eastAsia="zh-CN" w:bidi="ar-SA"/>
        </w:rPr>
        <w:drawing>
          <wp:inline distT="0" distB="0" distL="0" distR="0" wp14:anchorId="5CA95B6B" wp14:editId="6824F920">
            <wp:extent cx="5267325" cy="2838450"/>
            <wp:effectExtent l="0" t="0" r="9525" b="0"/>
            <wp:docPr id="7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2E633404" w14:textId="77777777" w:rsidR="002136C8" w:rsidRDefault="002136C8" w:rsidP="002136C8"/>
    <w:p w14:paraId="2ECF3C52" w14:textId="6BDFD52C"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.1</w:t>
      </w:r>
      <w:r w:rsidR="00B712AC">
        <w:t>.5</w:t>
      </w:r>
      <w:r w:rsidR="00B712AC" w:rsidRPr="00D12323">
        <w:rPr>
          <w:rFonts w:hint="eastAsia"/>
        </w:rPr>
        <w:t>-</w:t>
      </w:r>
      <w:r w:rsidR="00B712AC">
        <w:rPr>
          <w:rFonts w:hint="eastAsia"/>
        </w:rPr>
        <w:t>2</w:t>
      </w:r>
      <w:r>
        <w:rPr>
          <w:rFonts w:hint="eastAsia"/>
        </w:rPr>
        <w:t xml:space="preserve"> </w:t>
      </w:r>
      <w:r>
        <w:rPr>
          <w:rFonts w:hint="eastAsia"/>
        </w:rPr>
        <w:t>付款申请单明细查看页面</w:t>
      </w:r>
    </w:p>
    <w:p w14:paraId="5F49D879" w14:textId="77777777" w:rsidR="002136C8" w:rsidRDefault="00E75EE2" w:rsidP="002136C8">
      <w:r>
        <w:rPr>
          <w:noProof/>
          <w:lang w:eastAsia="zh-CN" w:bidi="ar-SA"/>
        </w:rPr>
        <w:drawing>
          <wp:inline distT="0" distB="0" distL="0" distR="0" wp14:anchorId="6D7637FC" wp14:editId="6B4EA5F2">
            <wp:extent cx="5267325" cy="2838450"/>
            <wp:effectExtent l="0" t="0" r="9525" b="0"/>
            <wp:docPr id="7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1A0D950" w14:textId="796969C4" w:rsidR="00AF24A3" w:rsidRPr="00831024" w:rsidRDefault="00AF24A3" w:rsidP="006213F3">
      <w:pPr>
        <w:pStyle w:val="2"/>
      </w:pPr>
      <w:bookmarkStart w:id="140" w:name="_Toc517685591"/>
      <w:r w:rsidRPr="006213F3">
        <w:rPr>
          <w:rFonts w:hint="eastAsia"/>
        </w:rPr>
        <w:t>付款</w:t>
      </w:r>
      <w:bookmarkEnd w:id="140"/>
      <w:r w:rsidRPr="00831024">
        <w:rPr>
          <w:rFonts w:hint="eastAsia"/>
        </w:rPr>
        <w:t>交易</w:t>
      </w:r>
    </w:p>
    <w:p w14:paraId="02BD99FF" w14:textId="77777777" w:rsidR="00AF24A3" w:rsidRPr="00F83107" w:rsidRDefault="00AF24A3" w:rsidP="006213F3">
      <w:pPr>
        <w:pStyle w:val="3"/>
      </w:pPr>
      <w:bookmarkStart w:id="141" w:name="_Toc517685593"/>
      <w:r w:rsidRPr="00F83107">
        <w:rPr>
          <w:rFonts w:hint="eastAsia"/>
        </w:rPr>
        <w:t>直连</w:t>
      </w:r>
      <w:r w:rsidRPr="00F83107">
        <w:rPr>
          <w:rStyle w:val="41"/>
          <w:rFonts w:hint="eastAsia"/>
          <w:b/>
          <w:i w:val="0"/>
        </w:rPr>
        <w:t>付款</w:t>
      </w:r>
      <w:bookmarkEnd w:id="141"/>
    </w:p>
    <w:p w14:paraId="3EC98D80" w14:textId="52FF1DF9" w:rsidR="00AF24A3" w:rsidRDefault="00AF24A3" w:rsidP="00F83107">
      <w:pPr>
        <w:pStyle w:val="6"/>
        <w:numPr>
          <w:ilvl w:val="5"/>
          <w:numId w:val="2"/>
        </w:numPr>
        <w:rPr>
          <w:lang w:eastAsia="zh-CN"/>
        </w:rPr>
      </w:pPr>
      <w:r>
        <w:rPr>
          <w:rFonts w:hint="eastAsia"/>
          <w:lang w:eastAsia="zh-CN"/>
        </w:rPr>
        <w:t>业务描述</w:t>
      </w:r>
    </w:p>
    <w:p w14:paraId="55463461" w14:textId="77777777" w:rsidR="00AF24A3" w:rsidRDefault="00AF24A3" w:rsidP="00BA4D5F">
      <w:pPr>
        <w:ind w:firstLine="420"/>
        <w:rPr>
          <w:lang w:eastAsia="zh-CN"/>
        </w:rPr>
      </w:pPr>
      <w:r>
        <w:rPr>
          <w:rFonts w:hint="eastAsia"/>
          <w:lang w:eastAsia="zh-CN"/>
        </w:rPr>
        <w:t>用于前端系统过来的业务付款数据，资金系统进行实际付款动作，得到付款结果后，返回给前端系统，同时前端系统进行账务处理。</w:t>
      </w:r>
    </w:p>
    <w:p w14:paraId="015445A8" w14:textId="77777777" w:rsidR="00AF24A3" w:rsidRDefault="00AF24A3" w:rsidP="00BA4D5F">
      <w:pPr>
        <w:ind w:firstLine="420"/>
        <w:rPr>
          <w:lang w:eastAsia="zh-CN"/>
        </w:rPr>
      </w:pPr>
      <w:r>
        <w:rPr>
          <w:rFonts w:hint="eastAsia"/>
          <w:lang w:eastAsia="zh-CN"/>
        </w:rPr>
        <w:t>这里需要在资金系统完成退票流程和退票状态返回给前端系统，这里不做说明，统一在退票流程中说明。</w:t>
      </w:r>
    </w:p>
    <w:p w14:paraId="1900FE66" w14:textId="77777777" w:rsidR="00AF24A3" w:rsidRDefault="00AF24A3" w:rsidP="00BA4D5F">
      <w:pPr>
        <w:ind w:firstLine="420"/>
        <w:rPr>
          <w:lang w:eastAsia="zh-CN"/>
        </w:rPr>
      </w:pPr>
      <w:r>
        <w:rPr>
          <w:lang w:eastAsia="zh-CN"/>
        </w:rPr>
        <w:t>需求描述</w:t>
      </w:r>
      <w:r>
        <w:rPr>
          <w:lang w:eastAsia="zh-CN"/>
        </w:rPr>
        <w:t>:</w:t>
      </w:r>
    </w:p>
    <w:p w14:paraId="562C43A8" w14:textId="77777777" w:rsidR="00AF24A3" w:rsidRDefault="00AF24A3" w:rsidP="00BA4D5F">
      <w:pPr>
        <w:ind w:firstLine="420"/>
        <w:rPr>
          <w:rFonts w:ascii="宋体" w:hAnsi="宋体" w:cs="宋体"/>
          <w:color w:val="000000"/>
          <w:szCs w:val="21"/>
          <w:lang w:eastAsia="zh-CN"/>
        </w:rPr>
      </w:pPr>
      <w:r w:rsidRPr="00DB1F2E">
        <w:rPr>
          <w:rFonts w:ascii="宋体" w:hAnsi="宋体" w:cs="宋体" w:hint="eastAsia"/>
          <w:color w:val="000000"/>
          <w:szCs w:val="21"/>
          <w:lang w:eastAsia="zh-CN"/>
        </w:rPr>
        <w:t>付款交易单的打印需支持批量打印</w:t>
      </w:r>
      <w:r>
        <w:rPr>
          <w:rFonts w:ascii="宋体" w:hAnsi="宋体" w:cs="宋体" w:hint="eastAsia"/>
          <w:color w:val="000000"/>
          <w:szCs w:val="21"/>
          <w:lang w:eastAsia="zh-CN"/>
        </w:rPr>
        <w:t>，选中多条交易单进行批量打印。</w:t>
      </w:r>
    </w:p>
    <w:p w14:paraId="7374CD31" w14:textId="77777777" w:rsidR="00FF00BB" w:rsidRPr="00231D6D" w:rsidRDefault="001B6477" w:rsidP="00BA4D5F">
      <w:pPr>
        <w:ind w:firstLine="420"/>
        <w:rPr>
          <w:lang w:eastAsia="zh-CN"/>
        </w:rPr>
      </w:pPr>
      <w:r>
        <w:rPr>
          <w:lang w:eastAsia="zh-CN"/>
        </w:rPr>
        <w:object w:dxaOrig="1534" w:dyaOrig="1117" w14:anchorId="62F0C0F7">
          <v:shape id="_x0000_i1032" type="#_x0000_t75" style="width:77.35pt;height:56pt" o:ole="">
            <v:imagedata r:id="rId90" o:title=""/>
          </v:shape>
          <o:OLEObject Type="Embed" ProgID="Excel.Sheet.8" ShapeID="_x0000_i1032" DrawAspect="Icon" ObjectID="_1616598429" r:id="rId91"/>
        </w:object>
      </w:r>
    </w:p>
    <w:p w14:paraId="7B2C56A3" w14:textId="77777777" w:rsidR="00AF24A3" w:rsidRDefault="00AF24A3" w:rsidP="00F83107">
      <w:pPr>
        <w:pStyle w:val="6"/>
        <w:numPr>
          <w:ilvl w:val="5"/>
          <w:numId w:val="2"/>
        </w:numPr>
        <w:rPr>
          <w:lang w:eastAsia="zh-CN"/>
        </w:rPr>
      </w:pPr>
      <w:r>
        <w:rPr>
          <w:rFonts w:hint="eastAsia"/>
          <w:lang w:eastAsia="zh-CN"/>
        </w:rPr>
        <w:t>业务流程</w:t>
      </w:r>
    </w:p>
    <w:p w14:paraId="6F04A233" w14:textId="10D4F0FD"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2</w:t>
      </w:r>
      <w:r>
        <w:t>.</w:t>
      </w:r>
      <w:r w:rsidR="00B712AC">
        <w:t>1.</w:t>
      </w:r>
      <w:r>
        <w:t>2</w:t>
      </w:r>
      <w:r w:rsidRPr="00D12323">
        <w:rPr>
          <w:rFonts w:hint="eastAsia"/>
        </w:rPr>
        <w:t xml:space="preserve">-1 </w:t>
      </w:r>
      <w:r>
        <w:rPr>
          <w:rFonts w:hint="eastAsia"/>
        </w:rPr>
        <w:t xml:space="preserve"> </w:t>
      </w:r>
      <w:r>
        <w:rPr>
          <w:rFonts w:hint="eastAsia"/>
        </w:rPr>
        <w:t>直连批量付款</w:t>
      </w:r>
      <w:r>
        <w:rPr>
          <w:rFonts w:ascii="宋体" w:cs="宋体" w:hint="eastAsia"/>
          <w:color w:val="000000"/>
          <w:szCs w:val="22"/>
        </w:rPr>
        <w:t>流程图</w:t>
      </w:r>
    </w:p>
    <w:p w14:paraId="1FCF6974" w14:textId="77777777" w:rsidR="00AF24A3" w:rsidRDefault="00AF24A3" w:rsidP="00BA4D5F">
      <w:r>
        <w:object w:dxaOrig="16291" w:dyaOrig="25681" w14:anchorId="36554974">
          <v:shape id="_x0000_i1033" type="#_x0000_t75" style="width:418pt;height:654.65pt" o:ole="">
            <v:imagedata r:id="rId92" o:title=""/>
          </v:shape>
          <o:OLEObject Type="Embed" ProgID="Visio.Drawing.15" ShapeID="_x0000_i1033" DrawAspect="Content" ObjectID="_1616598430" r:id="rId93"/>
        </w:object>
      </w:r>
    </w:p>
    <w:p w14:paraId="730D4268" w14:textId="77777777" w:rsidR="00AF24A3" w:rsidRDefault="00AF24A3" w:rsidP="00F83107">
      <w:pPr>
        <w:pStyle w:val="6"/>
        <w:numPr>
          <w:ilvl w:val="5"/>
          <w:numId w:val="2"/>
        </w:numPr>
        <w:rPr>
          <w:lang w:eastAsia="zh-CN"/>
        </w:rPr>
      </w:pPr>
      <w:r>
        <w:rPr>
          <w:rFonts w:hint="eastAsia"/>
          <w:lang w:eastAsia="zh-CN"/>
        </w:rPr>
        <w:t>流程说明</w:t>
      </w:r>
    </w:p>
    <w:p w14:paraId="5EB9839E" w14:textId="524012C5"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w:t>
      </w:r>
      <w:r>
        <w:t>2.1</w:t>
      </w:r>
      <w:r>
        <w:rPr>
          <w:rFonts w:hint="eastAsia"/>
        </w:rPr>
        <w:t>.3</w:t>
      </w:r>
      <w:r w:rsidRPr="00D12323">
        <w:rPr>
          <w:rFonts w:hint="eastAsia"/>
        </w:rPr>
        <w:t xml:space="preserve">-1 </w:t>
      </w:r>
      <w:r>
        <w:rPr>
          <w:rFonts w:hint="eastAsia"/>
        </w:rPr>
        <w:t xml:space="preserve"> </w:t>
      </w:r>
      <w:r>
        <w:rPr>
          <w:rFonts w:hint="eastAsia"/>
        </w:rPr>
        <w:t>直连批量付款</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1186C05A" w14:textId="77777777" w:rsidTr="00AF24A3">
        <w:trPr>
          <w:cantSplit/>
          <w:tblHeader/>
        </w:trPr>
        <w:tc>
          <w:tcPr>
            <w:tcW w:w="484" w:type="dxa"/>
            <w:shd w:val="clear" w:color="auto" w:fill="7C9BC1"/>
            <w:tcMar>
              <w:top w:w="58" w:type="dxa"/>
              <w:left w:w="58" w:type="dxa"/>
              <w:bottom w:w="58" w:type="dxa"/>
              <w:right w:w="58" w:type="dxa"/>
            </w:tcMar>
          </w:tcPr>
          <w:p w14:paraId="0DFB3DB6" w14:textId="77777777" w:rsidR="00AF24A3" w:rsidRPr="00300621" w:rsidRDefault="00AF24A3" w:rsidP="00BA4D5F">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A7B2583"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15B0DD8"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7D2F1006" w14:textId="77777777" w:rsidR="00AF24A3" w:rsidRPr="00300621" w:rsidRDefault="00AF24A3" w:rsidP="00BA4D5F">
            <w:pPr>
              <w:pStyle w:val="Cap1"/>
              <w:ind w:firstLineChars="100" w:firstLine="200"/>
              <w:jc w:val="both"/>
              <w:rPr>
                <w:szCs w:val="18"/>
              </w:rPr>
            </w:pPr>
            <w:r w:rsidRPr="00300621">
              <w:rPr>
                <w:rFonts w:hint="eastAsia"/>
                <w:szCs w:val="18"/>
              </w:rPr>
              <w:t>备注</w:t>
            </w:r>
          </w:p>
        </w:tc>
      </w:tr>
      <w:tr w:rsidR="00AF24A3" w:rsidRPr="00300621" w14:paraId="574C5C11" w14:textId="77777777" w:rsidTr="00AF24A3">
        <w:trPr>
          <w:cantSplit/>
          <w:trHeight w:val="483"/>
        </w:trPr>
        <w:tc>
          <w:tcPr>
            <w:tcW w:w="484" w:type="dxa"/>
            <w:shd w:val="clear" w:color="auto" w:fill="AECEE1"/>
            <w:tcMar>
              <w:top w:w="58" w:type="dxa"/>
              <w:left w:w="58" w:type="dxa"/>
              <w:bottom w:w="58" w:type="dxa"/>
              <w:right w:w="58" w:type="dxa"/>
            </w:tcMar>
            <w:vAlign w:val="center"/>
          </w:tcPr>
          <w:p w14:paraId="798DEE12" w14:textId="77777777" w:rsidR="00AF24A3" w:rsidRPr="005D789A" w:rsidRDefault="00AF24A3" w:rsidP="00BA4D5F">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4F31D4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0DB706A3"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1864686" w14:textId="77777777" w:rsidR="00AF24A3" w:rsidRPr="00F41C79" w:rsidRDefault="00AF24A3" w:rsidP="00BA4D5F">
            <w:pPr>
              <w:jc w:val="both"/>
              <w:rPr>
                <w:rFonts w:ascii="宋体" w:hAnsi="宋体" w:cs="宋体"/>
                <w:color w:val="000000"/>
                <w:sz w:val="20"/>
                <w:lang w:eastAsia="zh-CN"/>
              </w:rPr>
            </w:pPr>
          </w:p>
        </w:tc>
      </w:tr>
      <w:tr w:rsidR="00AF24A3" w:rsidRPr="00300621" w14:paraId="27E259AC" w14:textId="77777777" w:rsidTr="00AF24A3">
        <w:trPr>
          <w:cantSplit/>
          <w:trHeight w:val="483"/>
        </w:trPr>
        <w:tc>
          <w:tcPr>
            <w:tcW w:w="484" w:type="dxa"/>
            <w:shd w:val="clear" w:color="auto" w:fill="AECEE1"/>
            <w:tcMar>
              <w:top w:w="58" w:type="dxa"/>
              <w:left w:w="58" w:type="dxa"/>
              <w:bottom w:w="58" w:type="dxa"/>
              <w:right w:w="58" w:type="dxa"/>
            </w:tcMar>
            <w:vAlign w:val="center"/>
          </w:tcPr>
          <w:p w14:paraId="2774ECC4" w14:textId="77777777" w:rsidR="00AF24A3" w:rsidRPr="005D789A" w:rsidRDefault="00AF24A3" w:rsidP="00BA4D5F">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4BABE6F5"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1CC810F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42404E11"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1、检查报文是否符合格式</w:t>
            </w:r>
            <w:r>
              <w:rPr>
                <w:rFonts w:ascii="宋体" w:hAnsi="宋体" w:cs="宋体" w:hint="eastAsia"/>
                <w:color w:val="000000"/>
                <w:sz w:val="20"/>
                <w:lang w:eastAsia="zh-CN"/>
              </w:rPr>
              <w:t>要求</w:t>
            </w:r>
            <w:r w:rsidRPr="00C601F8">
              <w:rPr>
                <w:rFonts w:ascii="宋体" w:hAnsi="宋体" w:cs="宋体" w:hint="eastAsia"/>
                <w:color w:val="000000"/>
                <w:sz w:val="20"/>
                <w:lang w:eastAsia="zh-CN"/>
              </w:rPr>
              <w:t>；</w:t>
            </w:r>
          </w:p>
          <w:p w14:paraId="37FFB6B2"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6810A04E"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0E2C1C7"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7630C947"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48A6AEC4"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3D8B665A" w14:textId="77777777" w:rsidR="00AF24A3" w:rsidRPr="00F41C79" w:rsidRDefault="00AF24A3" w:rsidP="00BA4D5F">
            <w:pPr>
              <w:jc w:val="both"/>
              <w:rPr>
                <w:rFonts w:ascii="宋体" w:hAnsi="宋体" w:cs="宋体"/>
                <w:color w:val="000000"/>
                <w:sz w:val="20"/>
              </w:rPr>
            </w:pPr>
            <w:r>
              <w:rPr>
                <w:rFonts w:ascii="宋体" w:hAnsi="宋体" w:cs="宋体"/>
                <w:color w:val="000000"/>
                <w:sz w:val="20"/>
                <w:lang w:eastAsia="zh-CN"/>
              </w:rPr>
              <w:t>对接方式</w:t>
            </w: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27F9BE68" w14:textId="77777777" w:rsidTr="00AF24A3">
        <w:trPr>
          <w:cantSplit/>
          <w:trHeight w:val="483"/>
        </w:trPr>
        <w:tc>
          <w:tcPr>
            <w:tcW w:w="484" w:type="dxa"/>
            <w:shd w:val="clear" w:color="auto" w:fill="AECEE1"/>
            <w:tcMar>
              <w:top w:w="58" w:type="dxa"/>
              <w:left w:w="58" w:type="dxa"/>
              <w:bottom w:w="58" w:type="dxa"/>
              <w:right w:w="58" w:type="dxa"/>
            </w:tcMar>
            <w:vAlign w:val="center"/>
          </w:tcPr>
          <w:p w14:paraId="3196E032" w14:textId="77777777" w:rsidR="00AF24A3" w:rsidRPr="005D789A" w:rsidRDefault="00AF24A3" w:rsidP="00BA4D5F">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423A74C"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66D5CCDF"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321850B" w14:textId="77777777" w:rsidR="00AF24A3" w:rsidRPr="00F41C79" w:rsidRDefault="00AF24A3" w:rsidP="00BA4D5F">
            <w:pPr>
              <w:jc w:val="both"/>
              <w:rPr>
                <w:rFonts w:ascii="宋体" w:hAnsi="宋体" w:cs="宋体"/>
                <w:color w:val="000000"/>
                <w:sz w:val="20"/>
                <w:lang w:eastAsia="zh-CN"/>
              </w:rPr>
            </w:pPr>
          </w:p>
        </w:tc>
      </w:tr>
      <w:tr w:rsidR="00AF24A3" w:rsidRPr="00300621" w14:paraId="0A2F2824" w14:textId="77777777" w:rsidTr="00AF24A3">
        <w:trPr>
          <w:cantSplit/>
          <w:trHeight w:val="483"/>
        </w:trPr>
        <w:tc>
          <w:tcPr>
            <w:tcW w:w="484" w:type="dxa"/>
            <w:shd w:val="clear" w:color="auto" w:fill="AECEE1"/>
            <w:tcMar>
              <w:top w:w="58" w:type="dxa"/>
              <w:left w:w="58" w:type="dxa"/>
              <w:bottom w:w="58" w:type="dxa"/>
              <w:right w:w="58" w:type="dxa"/>
            </w:tcMar>
            <w:vAlign w:val="center"/>
          </w:tcPr>
          <w:p w14:paraId="330A533B" w14:textId="77777777" w:rsidR="00AF24A3" w:rsidRPr="005D789A" w:rsidRDefault="00AF24A3" w:rsidP="00BA4D5F">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2E27C1CC"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46426DE6"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w:t>
            </w:r>
            <w:r>
              <w:rPr>
                <w:rFonts w:ascii="宋体" w:hAnsi="宋体" w:cs="宋体" w:hint="eastAsia"/>
                <w:color w:val="000000"/>
                <w:sz w:val="20"/>
                <w:lang w:eastAsia="zh-CN"/>
              </w:rPr>
              <w:t>付</w:t>
            </w:r>
            <w:r>
              <w:rPr>
                <w:rFonts w:ascii="宋体" w:hAnsi="宋体" w:cs="宋体"/>
                <w:color w:val="000000"/>
                <w:sz w:val="20"/>
                <w:lang w:eastAsia="zh-CN"/>
              </w:rPr>
              <w:t>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7D7EF2A2" w14:textId="77777777" w:rsidR="00AF24A3" w:rsidRPr="00F41C79" w:rsidRDefault="00AF24A3" w:rsidP="00BA4D5F">
            <w:pPr>
              <w:jc w:val="both"/>
              <w:rPr>
                <w:rFonts w:ascii="宋体" w:hAnsi="宋体" w:cs="宋体"/>
                <w:color w:val="000000"/>
                <w:sz w:val="20"/>
                <w:lang w:eastAsia="zh-CN"/>
              </w:rPr>
            </w:pPr>
          </w:p>
        </w:tc>
      </w:tr>
      <w:tr w:rsidR="00AF24A3" w:rsidRPr="00300621" w14:paraId="20A923B5" w14:textId="77777777" w:rsidTr="00AF24A3">
        <w:trPr>
          <w:cantSplit/>
          <w:trHeight w:val="483"/>
        </w:trPr>
        <w:tc>
          <w:tcPr>
            <w:tcW w:w="484" w:type="dxa"/>
            <w:shd w:val="clear" w:color="auto" w:fill="AECEE1"/>
            <w:tcMar>
              <w:top w:w="58" w:type="dxa"/>
              <w:left w:w="58" w:type="dxa"/>
              <w:bottom w:w="58" w:type="dxa"/>
              <w:right w:w="58" w:type="dxa"/>
            </w:tcMar>
            <w:vAlign w:val="center"/>
          </w:tcPr>
          <w:p w14:paraId="4E23A726" w14:textId="77777777" w:rsidR="00AF24A3" w:rsidRPr="005D789A" w:rsidRDefault="00AF24A3" w:rsidP="00BA4D5F">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8D02DE0"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757CD8B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5193E03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310D8D1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FEAE03B" w14:textId="77777777" w:rsidR="00AF24A3" w:rsidRPr="00F41C79" w:rsidRDefault="00AF24A3" w:rsidP="00BA4D5F">
            <w:pPr>
              <w:jc w:val="both"/>
              <w:rPr>
                <w:rFonts w:ascii="宋体" w:hAnsi="宋体" w:cs="宋体"/>
                <w:color w:val="000000"/>
                <w:sz w:val="20"/>
                <w:lang w:eastAsia="zh-CN"/>
              </w:rPr>
            </w:pPr>
          </w:p>
        </w:tc>
      </w:tr>
      <w:tr w:rsidR="00AF24A3" w:rsidRPr="00300621" w14:paraId="29481D63" w14:textId="77777777" w:rsidTr="00AF24A3">
        <w:trPr>
          <w:cantSplit/>
          <w:trHeight w:val="483"/>
        </w:trPr>
        <w:tc>
          <w:tcPr>
            <w:tcW w:w="484" w:type="dxa"/>
            <w:shd w:val="clear" w:color="auto" w:fill="AECEE1"/>
            <w:tcMar>
              <w:top w:w="58" w:type="dxa"/>
              <w:left w:w="58" w:type="dxa"/>
              <w:bottom w:w="58" w:type="dxa"/>
              <w:right w:w="58" w:type="dxa"/>
            </w:tcMar>
            <w:vAlign w:val="center"/>
          </w:tcPr>
          <w:p w14:paraId="13CB9C5E" w14:textId="77777777" w:rsidR="00AF24A3" w:rsidRDefault="00AF24A3" w:rsidP="00BA4D5F">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53A6BD0"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2D46BDB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财务人员在ATS中手工</w:t>
            </w:r>
            <w:r>
              <w:rPr>
                <w:rFonts w:ascii="宋体" w:hAnsi="宋体" w:cs="宋体" w:hint="eastAsia"/>
                <w:color w:val="000000"/>
                <w:sz w:val="20"/>
                <w:lang w:eastAsia="zh-CN"/>
              </w:rPr>
              <w:t>生成</w:t>
            </w:r>
            <w:r>
              <w:rPr>
                <w:rFonts w:ascii="宋体" w:hAnsi="宋体" w:cs="宋体"/>
                <w:color w:val="000000"/>
                <w:sz w:val="20"/>
                <w:lang w:eastAsia="zh-CN"/>
              </w:rPr>
              <w:t>资金交易单</w:t>
            </w:r>
            <w:r>
              <w:rPr>
                <w:rFonts w:ascii="宋体" w:hAnsi="宋体" w:cs="宋体" w:hint="eastAsia"/>
                <w:color w:val="000000"/>
                <w:sz w:val="20"/>
                <w:lang w:eastAsia="zh-CN"/>
              </w:rPr>
              <w:t>：</w:t>
            </w:r>
          </w:p>
          <w:p w14:paraId="0DE9D7D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1、不生成资金交易单，停留在申请单，等待下次操作；</w:t>
            </w:r>
          </w:p>
          <w:p w14:paraId="5F097D29"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2、生成资金交易单，进入下一流程；</w:t>
            </w:r>
          </w:p>
        </w:tc>
        <w:tc>
          <w:tcPr>
            <w:tcW w:w="1560" w:type="dxa"/>
            <w:shd w:val="clear" w:color="auto" w:fill="E3EEF5"/>
            <w:tcMar>
              <w:top w:w="58" w:type="dxa"/>
              <w:left w:w="58" w:type="dxa"/>
              <w:bottom w:w="58" w:type="dxa"/>
              <w:right w:w="58" w:type="dxa"/>
            </w:tcMar>
            <w:vAlign w:val="center"/>
          </w:tcPr>
          <w:p w14:paraId="0A1380FD"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ATS可以配置是自动生成交易单还是手工生成交易单</w:t>
            </w:r>
          </w:p>
        </w:tc>
      </w:tr>
      <w:tr w:rsidR="00AF24A3" w:rsidRPr="00300621" w14:paraId="0A71E346" w14:textId="77777777" w:rsidTr="00AF24A3">
        <w:trPr>
          <w:cantSplit/>
          <w:trHeight w:val="483"/>
        </w:trPr>
        <w:tc>
          <w:tcPr>
            <w:tcW w:w="484" w:type="dxa"/>
            <w:shd w:val="clear" w:color="auto" w:fill="AECEE1"/>
            <w:tcMar>
              <w:top w:w="58" w:type="dxa"/>
              <w:left w:w="58" w:type="dxa"/>
              <w:bottom w:w="58" w:type="dxa"/>
              <w:right w:w="58" w:type="dxa"/>
            </w:tcMar>
            <w:vAlign w:val="center"/>
          </w:tcPr>
          <w:p w14:paraId="4E9C30A3" w14:textId="77777777" w:rsidR="00AF24A3" w:rsidRDefault="00AF24A3" w:rsidP="00BA4D5F">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902B69A"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5824268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w:t>
            </w:r>
            <w:r>
              <w:rPr>
                <w:rFonts w:ascii="宋体" w:hAnsi="宋体" w:cs="宋体" w:hint="eastAsia"/>
                <w:color w:val="000000"/>
                <w:sz w:val="20"/>
                <w:lang w:eastAsia="zh-CN"/>
              </w:rPr>
              <w:t>交易</w:t>
            </w:r>
            <w:r>
              <w:rPr>
                <w:rFonts w:ascii="宋体" w:hAnsi="宋体" w:cs="宋体"/>
                <w:color w:val="000000"/>
                <w:sz w:val="20"/>
                <w:lang w:eastAsia="zh-CN"/>
              </w:rPr>
              <w:t>单</w:t>
            </w:r>
            <w:r>
              <w:rPr>
                <w:rFonts w:ascii="宋体" w:hAnsi="宋体" w:cs="宋体" w:hint="eastAsia"/>
                <w:color w:val="000000"/>
                <w:sz w:val="20"/>
                <w:lang w:eastAsia="zh-CN"/>
              </w:rPr>
              <w:t>：</w:t>
            </w:r>
          </w:p>
          <w:p w14:paraId="7DE7218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1、作废交易单，申请单状态为“未生成交易单”，可以重新操作申请单；</w:t>
            </w:r>
          </w:p>
          <w:p w14:paraId="26FDDDA9"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2、不作废交易单，进入下一流程；</w:t>
            </w:r>
          </w:p>
        </w:tc>
        <w:tc>
          <w:tcPr>
            <w:tcW w:w="1560" w:type="dxa"/>
            <w:shd w:val="clear" w:color="auto" w:fill="E3EEF5"/>
            <w:tcMar>
              <w:top w:w="58" w:type="dxa"/>
              <w:left w:w="58" w:type="dxa"/>
              <w:bottom w:w="58" w:type="dxa"/>
              <w:right w:w="58" w:type="dxa"/>
            </w:tcMar>
            <w:vAlign w:val="center"/>
          </w:tcPr>
          <w:p w14:paraId="742D570F" w14:textId="77777777" w:rsidR="00AF24A3" w:rsidRPr="00F41C79" w:rsidRDefault="00AF24A3" w:rsidP="00BA4D5F">
            <w:pPr>
              <w:jc w:val="both"/>
              <w:rPr>
                <w:rFonts w:ascii="宋体" w:hAnsi="宋体" w:cs="宋体"/>
                <w:color w:val="000000"/>
                <w:sz w:val="20"/>
                <w:lang w:eastAsia="zh-CN"/>
              </w:rPr>
            </w:pPr>
          </w:p>
        </w:tc>
      </w:tr>
      <w:tr w:rsidR="00AF24A3" w:rsidRPr="00300621" w14:paraId="1874D493" w14:textId="77777777" w:rsidTr="00AF24A3">
        <w:trPr>
          <w:cantSplit/>
          <w:trHeight w:val="483"/>
        </w:trPr>
        <w:tc>
          <w:tcPr>
            <w:tcW w:w="484" w:type="dxa"/>
            <w:shd w:val="clear" w:color="auto" w:fill="AECEE1"/>
            <w:tcMar>
              <w:top w:w="58" w:type="dxa"/>
              <w:left w:w="58" w:type="dxa"/>
              <w:bottom w:w="58" w:type="dxa"/>
              <w:right w:w="58" w:type="dxa"/>
            </w:tcMar>
            <w:vAlign w:val="center"/>
          </w:tcPr>
          <w:p w14:paraId="4E289B9E" w14:textId="77777777" w:rsidR="00AF24A3" w:rsidRDefault="00AF24A3" w:rsidP="00BA4D5F">
            <w:pPr>
              <w:pStyle w:val="Cap2"/>
              <w:jc w:val="center"/>
              <w:rPr>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06E6D62B" w14:textId="77777777" w:rsidR="00AF24A3" w:rsidRDefault="00AF24A3" w:rsidP="00BA4D5F">
            <w:pPr>
              <w:jc w:val="both"/>
              <w:rPr>
                <w:rFonts w:ascii="宋体" w:hAnsi="宋体" w:cs="宋体"/>
                <w:color w:val="000000"/>
                <w:sz w:val="20"/>
              </w:rPr>
            </w:pPr>
            <w:r>
              <w:rPr>
                <w:rFonts w:ascii="宋体" w:hAnsi="宋体" w:cs="宋体"/>
                <w:color w:val="000000"/>
                <w:sz w:val="20"/>
              </w:rPr>
              <w:t>ATS进行审批</w:t>
            </w:r>
          </w:p>
        </w:tc>
        <w:tc>
          <w:tcPr>
            <w:tcW w:w="3827" w:type="dxa"/>
            <w:shd w:val="clear" w:color="auto" w:fill="E3EEF5"/>
            <w:tcMar>
              <w:top w:w="58" w:type="dxa"/>
              <w:left w:w="58" w:type="dxa"/>
              <w:bottom w:w="58" w:type="dxa"/>
              <w:right w:w="58" w:type="dxa"/>
            </w:tcMar>
            <w:vAlign w:val="center"/>
          </w:tcPr>
          <w:p w14:paraId="60B2D3F6"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477A61E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1、审批不通过，单据不能继续付款，可以作废返回前端系统；</w:t>
            </w:r>
          </w:p>
          <w:p w14:paraId="3D09C29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2、审批通过，进入下一流程；</w:t>
            </w:r>
          </w:p>
        </w:tc>
        <w:tc>
          <w:tcPr>
            <w:tcW w:w="1560" w:type="dxa"/>
            <w:shd w:val="clear" w:color="auto" w:fill="E3EEF5"/>
            <w:tcMar>
              <w:top w:w="58" w:type="dxa"/>
              <w:left w:w="58" w:type="dxa"/>
              <w:bottom w:w="58" w:type="dxa"/>
              <w:right w:w="58" w:type="dxa"/>
            </w:tcMar>
            <w:vAlign w:val="center"/>
          </w:tcPr>
          <w:p w14:paraId="3A7AEA21"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ATS可以配置是否需要审批</w:t>
            </w:r>
          </w:p>
        </w:tc>
      </w:tr>
      <w:tr w:rsidR="00AF24A3" w:rsidRPr="00300621" w14:paraId="76B1B7D9" w14:textId="77777777" w:rsidTr="00AF24A3">
        <w:trPr>
          <w:cantSplit/>
          <w:trHeight w:val="483"/>
        </w:trPr>
        <w:tc>
          <w:tcPr>
            <w:tcW w:w="484" w:type="dxa"/>
            <w:shd w:val="clear" w:color="auto" w:fill="AECEE1"/>
            <w:tcMar>
              <w:top w:w="58" w:type="dxa"/>
              <w:left w:w="58" w:type="dxa"/>
              <w:bottom w:w="58" w:type="dxa"/>
              <w:right w:w="58" w:type="dxa"/>
            </w:tcMar>
            <w:vAlign w:val="center"/>
          </w:tcPr>
          <w:p w14:paraId="550BC40C" w14:textId="77777777" w:rsidR="00AF24A3" w:rsidRDefault="00AF24A3" w:rsidP="00BA4D5F">
            <w:pPr>
              <w:pStyle w:val="Cap2"/>
              <w:jc w:val="center"/>
              <w:rPr>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3F6CE67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w:t>
            </w:r>
          </w:p>
        </w:tc>
        <w:tc>
          <w:tcPr>
            <w:tcW w:w="3827" w:type="dxa"/>
            <w:shd w:val="clear" w:color="auto" w:fill="E3EEF5"/>
            <w:tcMar>
              <w:top w:w="58" w:type="dxa"/>
              <w:left w:w="58" w:type="dxa"/>
              <w:bottom w:w="58" w:type="dxa"/>
              <w:right w:w="58" w:type="dxa"/>
            </w:tcMar>
            <w:vAlign w:val="center"/>
          </w:tcPr>
          <w:p w14:paraId="4FD312F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或第三方进行</w:t>
            </w:r>
            <w:r>
              <w:rPr>
                <w:rFonts w:ascii="宋体" w:hAnsi="宋体" w:cs="宋体" w:hint="eastAsia"/>
                <w:color w:val="000000"/>
                <w:sz w:val="20"/>
                <w:lang w:eastAsia="zh-CN"/>
              </w:rPr>
              <w:t>付</w:t>
            </w:r>
            <w:r>
              <w:rPr>
                <w:rFonts w:ascii="宋体" w:hAnsi="宋体" w:cs="宋体"/>
                <w:color w:val="000000"/>
                <w:sz w:val="20"/>
                <w:lang w:eastAsia="zh-CN"/>
              </w:rPr>
              <w:t>款</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F8C5BFC" w14:textId="77777777" w:rsidR="00AF24A3" w:rsidRDefault="00AF24A3" w:rsidP="00BA4D5F">
            <w:pPr>
              <w:jc w:val="both"/>
              <w:rPr>
                <w:rFonts w:ascii="宋体" w:hAnsi="宋体" w:cs="宋体"/>
                <w:color w:val="000000"/>
                <w:sz w:val="20"/>
                <w:lang w:eastAsia="zh-CN"/>
              </w:rPr>
            </w:pPr>
          </w:p>
        </w:tc>
      </w:tr>
      <w:tr w:rsidR="00AF24A3" w:rsidRPr="00300621" w14:paraId="51258D8B" w14:textId="77777777" w:rsidTr="00AF24A3">
        <w:trPr>
          <w:cantSplit/>
          <w:trHeight w:val="483"/>
        </w:trPr>
        <w:tc>
          <w:tcPr>
            <w:tcW w:w="484" w:type="dxa"/>
            <w:shd w:val="clear" w:color="auto" w:fill="AECEE1"/>
            <w:tcMar>
              <w:top w:w="58" w:type="dxa"/>
              <w:left w:w="58" w:type="dxa"/>
              <w:bottom w:w="58" w:type="dxa"/>
              <w:right w:w="58" w:type="dxa"/>
            </w:tcMar>
            <w:vAlign w:val="center"/>
          </w:tcPr>
          <w:p w14:paraId="1AE6EFDA" w14:textId="77777777" w:rsidR="00AF24A3" w:rsidRDefault="00AF24A3" w:rsidP="00BA4D5F">
            <w:pPr>
              <w:pStyle w:val="Cap2"/>
              <w:jc w:val="center"/>
              <w:rPr>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288C46F4" w14:textId="77777777" w:rsidR="00AF24A3" w:rsidRDefault="00AF24A3" w:rsidP="00BA4D5F">
            <w:pPr>
              <w:jc w:val="both"/>
              <w:rPr>
                <w:rFonts w:ascii="宋体" w:hAnsi="宋体" w:cs="宋体"/>
                <w:color w:val="000000"/>
                <w:sz w:val="20"/>
              </w:rPr>
            </w:pPr>
            <w:r>
              <w:rPr>
                <w:rFonts w:ascii="宋体" w:hAnsi="宋体" w:cs="宋体"/>
                <w:color w:val="000000"/>
                <w:sz w:val="20"/>
              </w:rPr>
              <w:t>ATS提交状态查询</w:t>
            </w:r>
          </w:p>
        </w:tc>
        <w:tc>
          <w:tcPr>
            <w:tcW w:w="3827" w:type="dxa"/>
            <w:shd w:val="clear" w:color="auto" w:fill="E3EEF5"/>
            <w:tcMar>
              <w:top w:w="58" w:type="dxa"/>
              <w:left w:w="58" w:type="dxa"/>
              <w:bottom w:w="58" w:type="dxa"/>
              <w:right w:w="58" w:type="dxa"/>
            </w:tcMar>
            <w:vAlign w:val="center"/>
          </w:tcPr>
          <w:p w14:paraId="288AC06E"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到</w:t>
            </w:r>
            <w:r>
              <w:rPr>
                <w:rFonts w:ascii="宋体" w:hAnsi="宋体" w:cs="宋体" w:hint="eastAsia"/>
                <w:color w:val="000000"/>
                <w:sz w:val="20"/>
                <w:lang w:eastAsia="zh-CN"/>
              </w:rPr>
              <w:t>银行</w:t>
            </w:r>
            <w:r>
              <w:rPr>
                <w:rFonts w:ascii="宋体" w:hAnsi="宋体" w:cs="宋体"/>
                <w:color w:val="000000"/>
                <w:sz w:val="20"/>
                <w:lang w:eastAsia="zh-CN"/>
              </w:rPr>
              <w:t>或第三方查询状态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E0501DE" w14:textId="77777777" w:rsidR="00AF24A3" w:rsidRDefault="00AF24A3" w:rsidP="00BA4D5F">
            <w:pPr>
              <w:jc w:val="both"/>
              <w:rPr>
                <w:rFonts w:ascii="宋体" w:hAnsi="宋体" w:cs="宋体"/>
                <w:color w:val="000000"/>
                <w:sz w:val="20"/>
                <w:lang w:eastAsia="zh-CN"/>
              </w:rPr>
            </w:pPr>
          </w:p>
        </w:tc>
      </w:tr>
      <w:tr w:rsidR="00AF24A3" w:rsidRPr="00583047" w14:paraId="57FA102E" w14:textId="77777777" w:rsidTr="00AF24A3">
        <w:trPr>
          <w:cantSplit/>
          <w:trHeight w:val="483"/>
        </w:trPr>
        <w:tc>
          <w:tcPr>
            <w:tcW w:w="484" w:type="dxa"/>
            <w:shd w:val="clear" w:color="auto" w:fill="AECEE1"/>
            <w:tcMar>
              <w:top w:w="58" w:type="dxa"/>
              <w:left w:w="58" w:type="dxa"/>
              <w:bottom w:w="58" w:type="dxa"/>
              <w:right w:w="58" w:type="dxa"/>
            </w:tcMar>
            <w:vAlign w:val="center"/>
          </w:tcPr>
          <w:p w14:paraId="28B3FCEB" w14:textId="77777777" w:rsidR="00AF24A3" w:rsidRDefault="00AF24A3" w:rsidP="00BA4D5F">
            <w:pPr>
              <w:pStyle w:val="Cap2"/>
              <w:jc w:val="center"/>
              <w:rPr>
                <w:lang w:eastAsia="zh-CN"/>
              </w:rPr>
            </w:pPr>
            <w:r>
              <w:rPr>
                <w:rFonts w:hint="eastAsia"/>
                <w:lang w:eastAsia="zh-CN"/>
              </w:rPr>
              <w:t>11</w:t>
            </w:r>
          </w:p>
        </w:tc>
        <w:tc>
          <w:tcPr>
            <w:tcW w:w="2551" w:type="dxa"/>
            <w:shd w:val="clear" w:color="auto" w:fill="E3EEF5"/>
            <w:tcMar>
              <w:top w:w="58" w:type="dxa"/>
              <w:left w:w="58" w:type="dxa"/>
              <w:bottom w:w="58" w:type="dxa"/>
              <w:right w:w="58" w:type="dxa"/>
            </w:tcMar>
            <w:vAlign w:val="center"/>
          </w:tcPr>
          <w:p w14:paraId="1BFA7AAC"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获取状态</w:t>
            </w:r>
          </w:p>
        </w:tc>
        <w:tc>
          <w:tcPr>
            <w:tcW w:w="3827" w:type="dxa"/>
            <w:shd w:val="clear" w:color="auto" w:fill="E3EEF5"/>
            <w:tcMar>
              <w:top w:w="58" w:type="dxa"/>
              <w:left w:w="58" w:type="dxa"/>
              <w:bottom w:w="58" w:type="dxa"/>
              <w:right w:w="58" w:type="dxa"/>
            </w:tcMar>
            <w:vAlign w:val="center"/>
          </w:tcPr>
          <w:p w14:paraId="7340CDE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获取银行</w:t>
            </w:r>
            <w:r>
              <w:rPr>
                <w:rFonts w:ascii="宋体" w:hAnsi="宋体" w:cs="宋体"/>
                <w:color w:val="000000"/>
                <w:sz w:val="20"/>
                <w:lang w:eastAsia="zh-CN"/>
              </w:rPr>
              <w:t>或第三方状态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8282AAE" w14:textId="77777777" w:rsidR="00AF24A3" w:rsidRDefault="00AF24A3" w:rsidP="00BA4D5F">
            <w:pPr>
              <w:jc w:val="both"/>
              <w:rPr>
                <w:rFonts w:ascii="宋体" w:hAnsi="宋体" w:cs="宋体"/>
                <w:color w:val="000000"/>
                <w:sz w:val="20"/>
                <w:lang w:eastAsia="zh-CN"/>
              </w:rPr>
            </w:pPr>
          </w:p>
        </w:tc>
      </w:tr>
      <w:tr w:rsidR="00AF24A3" w:rsidRPr="00583047" w14:paraId="2D7E90B5" w14:textId="77777777" w:rsidTr="00AF24A3">
        <w:trPr>
          <w:cantSplit/>
          <w:trHeight w:val="483"/>
        </w:trPr>
        <w:tc>
          <w:tcPr>
            <w:tcW w:w="484" w:type="dxa"/>
            <w:shd w:val="clear" w:color="auto" w:fill="AECEE1"/>
            <w:tcMar>
              <w:top w:w="58" w:type="dxa"/>
              <w:left w:w="58" w:type="dxa"/>
              <w:bottom w:w="58" w:type="dxa"/>
              <w:right w:w="58" w:type="dxa"/>
            </w:tcMar>
            <w:vAlign w:val="center"/>
          </w:tcPr>
          <w:p w14:paraId="2F4B8CAE" w14:textId="77777777" w:rsidR="00AF24A3" w:rsidRDefault="00AF24A3" w:rsidP="00BA4D5F">
            <w:pPr>
              <w:pStyle w:val="Cap2"/>
              <w:jc w:val="center"/>
              <w:rPr>
                <w:lang w:eastAsia="zh-CN"/>
              </w:rPr>
            </w:pPr>
            <w:r>
              <w:rPr>
                <w:rFonts w:hint="eastAsia"/>
                <w:lang w:eastAsia="zh-CN"/>
              </w:rPr>
              <w:t>12</w:t>
            </w:r>
          </w:p>
        </w:tc>
        <w:tc>
          <w:tcPr>
            <w:tcW w:w="2551" w:type="dxa"/>
            <w:shd w:val="clear" w:color="auto" w:fill="E3EEF5"/>
            <w:tcMar>
              <w:top w:w="58" w:type="dxa"/>
              <w:left w:w="58" w:type="dxa"/>
              <w:bottom w:w="58" w:type="dxa"/>
              <w:right w:w="58" w:type="dxa"/>
            </w:tcMar>
            <w:vAlign w:val="center"/>
          </w:tcPr>
          <w:p w14:paraId="0060AC22"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ATS判断付款状态</w:t>
            </w:r>
          </w:p>
        </w:tc>
        <w:tc>
          <w:tcPr>
            <w:tcW w:w="3827" w:type="dxa"/>
            <w:shd w:val="clear" w:color="auto" w:fill="E3EEF5"/>
            <w:tcMar>
              <w:top w:w="58" w:type="dxa"/>
              <w:left w:w="58" w:type="dxa"/>
              <w:bottom w:w="58" w:type="dxa"/>
              <w:right w:w="58" w:type="dxa"/>
            </w:tcMar>
            <w:vAlign w:val="center"/>
          </w:tcPr>
          <w:p w14:paraId="17B83B5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ATS判断付款状态：</w:t>
            </w:r>
          </w:p>
          <w:p w14:paraId="11C8574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w:t>
            </w:r>
            <w:r>
              <w:rPr>
                <w:rFonts w:ascii="宋体" w:hAnsi="宋体" w:cs="宋体"/>
                <w:color w:val="000000"/>
                <w:sz w:val="20"/>
                <w:lang w:eastAsia="zh-CN"/>
              </w:rPr>
              <w:t>ATS生成银行存款相关凭证</w:t>
            </w:r>
            <w:r>
              <w:rPr>
                <w:rFonts w:ascii="宋体" w:hAnsi="宋体" w:cs="宋体" w:hint="eastAsia"/>
                <w:color w:val="000000"/>
                <w:sz w:val="20"/>
                <w:lang w:eastAsia="zh-CN"/>
              </w:rPr>
              <w:t>；</w:t>
            </w:r>
          </w:p>
          <w:p w14:paraId="4DC970F4"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2、不是付款成功，流程结束；</w:t>
            </w:r>
          </w:p>
        </w:tc>
        <w:tc>
          <w:tcPr>
            <w:tcW w:w="1560" w:type="dxa"/>
            <w:shd w:val="clear" w:color="auto" w:fill="E3EEF5"/>
            <w:tcMar>
              <w:top w:w="58" w:type="dxa"/>
              <w:left w:w="58" w:type="dxa"/>
              <w:bottom w:w="58" w:type="dxa"/>
              <w:right w:w="58" w:type="dxa"/>
            </w:tcMar>
            <w:vAlign w:val="center"/>
          </w:tcPr>
          <w:p w14:paraId="43FF2015" w14:textId="77777777" w:rsidR="00AF24A3" w:rsidRPr="00F41C79" w:rsidRDefault="00AF24A3" w:rsidP="00BA4D5F">
            <w:pPr>
              <w:jc w:val="both"/>
              <w:rPr>
                <w:rFonts w:ascii="宋体" w:hAnsi="宋体" w:cs="宋体"/>
                <w:color w:val="000000"/>
                <w:sz w:val="20"/>
                <w:lang w:eastAsia="zh-CN"/>
              </w:rPr>
            </w:pPr>
          </w:p>
        </w:tc>
      </w:tr>
      <w:tr w:rsidR="00AF24A3" w:rsidRPr="00300621" w14:paraId="1D9048EB" w14:textId="77777777" w:rsidTr="00AF24A3">
        <w:trPr>
          <w:cantSplit/>
          <w:trHeight w:val="483"/>
        </w:trPr>
        <w:tc>
          <w:tcPr>
            <w:tcW w:w="484" w:type="dxa"/>
            <w:shd w:val="clear" w:color="auto" w:fill="AECEE1"/>
            <w:tcMar>
              <w:top w:w="58" w:type="dxa"/>
              <w:left w:w="58" w:type="dxa"/>
              <w:bottom w:w="58" w:type="dxa"/>
              <w:right w:w="58" w:type="dxa"/>
            </w:tcMar>
            <w:vAlign w:val="center"/>
          </w:tcPr>
          <w:p w14:paraId="6B8249BE" w14:textId="77777777" w:rsidR="00AF24A3" w:rsidRDefault="00AF24A3" w:rsidP="00BA4D5F">
            <w:pPr>
              <w:pStyle w:val="Cap2"/>
              <w:jc w:val="center"/>
              <w:rPr>
                <w:lang w:eastAsia="zh-CN"/>
              </w:rPr>
            </w:pPr>
            <w:r>
              <w:rPr>
                <w:rFonts w:hint="eastAsia"/>
                <w:lang w:eastAsia="zh-CN"/>
              </w:rPr>
              <w:t>13</w:t>
            </w:r>
          </w:p>
        </w:tc>
        <w:tc>
          <w:tcPr>
            <w:tcW w:w="2551" w:type="dxa"/>
            <w:shd w:val="clear" w:color="auto" w:fill="E3EEF5"/>
            <w:tcMar>
              <w:top w:w="58" w:type="dxa"/>
              <w:left w:w="58" w:type="dxa"/>
              <w:bottom w:w="58" w:type="dxa"/>
              <w:right w:w="58" w:type="dxa"/>
            </w:tcMar>
            <w:vAlign w:val="center"/>
          </w:tcPr>
          <w:p w14:paraId="0053DDA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2C6A6100"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8180BFB"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50604AE2" w14:textId="77777777" w:rsidTr="00AF24A3">
        <w:trPr>
          <w:cantSplit/>
          <w:trHeight w:val="483"/>
        </w:trPr>
        <w:tc>
          <w:tcPr>
            <w:tcW w:w="484" w:type="dxa"/>
            <w:shd w:val="clear" w:color="auto" w:fill="AECEE1"/>
            <w:tcMar>
              <w:top w:w="58" w:type="dxa"/>
              <w:left w:w="58" w:type="dxa"/>
              <w:bottom w:w="58" w:type="dxa"/>
              <w:right w:w="58" w:type="dxa"/>
            </w:tcMar>
            <w:vAlign w:val="center"/>
          </w:tcPr>
          <w:p w14:paraId="434A23B5" w14:textId="77777777" w:rsidR="00AF24A3" w:rsidRDefault="00AF24A3" w:rsidP="00BA4D5F">
            <w:pPr>
              <w:pStyle w:val="Cap2"/>
              <w:jc w:val="center"/>
              <w:rPr>
                <w:lang w:eastAsia="zh-CN"/>
              </w:rPr>
            </w:pPr>
            <w:r>
              <w:rPr>
                <w:rFonts w:hint="eastAsia"/>
                <w:lang w:eastAsia="zh-CN"/>
              </w:rPr>
              <w:t>14</w:t>
            </w:r>
          </w:p>
        </w:tc>
        <w:tc>
          <w:tcPr>
            <w:tcW w:w="2551" w:type="dxa"/>
            <w:shd w:val="clear" w:color="auto" w:fill="E3EEF5"/>
            <w:tcMar>
              <w:top w:w="58" w:type="dxa"/>
              <w:left w:w="58" w:type="dxa"/>
              <w:bottom w:w="58" w:type="dxa"/>
              <w:right w:w="58" w:type="dxa"/>
            </w:tcMar>
            <w:vAlign w:val="center"/>
          </w:tcPr>
          <w:p w14:paraId="0E48A3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3B19FA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0469F7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4709AFF8" w14:textId="77777777" w:rsidTr="00AF24A3">
        <w:trPr>
          <w:cantSplit/>
          <w:trHeight w:val="483"/>
        </w:trPr>
        <w:tc>
          <w:tcPr>
            <w:tcW w:w="484" w:type="dxa"/>
            <w:shd w:val="clear" w:color="auto" w:fill="AECEE1"/>
            <w:tcMar>
              <w:top w:w="58" w:type="dxa"/>
              <w:left w:w="58" w:type="dxa"/>
              <w:bottom w:w="58" w:type="dxa"/>
              <w:right w:w="58" w:type="dxa"/>
            </w:tcMar>
            <w:vAlign w:val="center"/>
          </w:tcPr>
          <w:p w14:paraId="192591DA" w14:textId="77777777" w:rsidR="00AF24A3" w:rsidRDefault="00AF24A3" w:rsidP="00BA4D5F">
            <w:pPr>
              <w:pStyle w:val="Cap2"/>
              <w:jc w:val="center"/>
              <w:rPr>
                <w:lang w:eastAsia="zh-CN"/>
              </w:rPr>
            </w:pPr>
            <w:r>
              <w:rPr>
                <w:rFonts w:hint="eastAsia"/>
                <w:lang w:eastAsia="zh-CN"/>
              </w:rPr>
              <w:t>15</w:t>
            </w:r>
          </w:p>
        </w:tc>
        <w:tc>
          <w:tcPr>
            <w:tcW w:w="2551" w:type="dxa"/>
            <w:shd w:val="clear" w:color="auto" w:fill="E3EEF5"/>
            <w:tcMar>
              <w:top w:w="58" w:type="dxa"/>
              <w:left w:w="58" w:type="dxa"/>
              <w:bottom w:w="58" w:type="dxa"/>
              <w:right w:w="58" w:type="dxa"/>
            </w:tcMar>
            <w:vAlign w:val="center"/>
          </w:tcPr>
          <w:p w14:paraId="51591230"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611BABE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7D9EAF6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4BBC179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09E23B4D" w14:textId="77777777" w:rsidR="00AF24A3" w:rsidRPr="00F41C79" w:rsidRDefault="00AF24A3" w:rsidP="00BA4D5F">
            <w:pPr>
              <w:jc w:val="both"/>
              <w:rPr>
                <w:rFonts w:ascii="宋体" w:hAnsi="宋体" w:cs="宋体"/>
                <w:color w:val="000000"/>
                <w:sz w:val="20"/>
                <w:lang w:eastAsia="zh-CN"/>
              </w:rPr>
            </w:pPr>
          </w:p>
        </w:tc>
      </w:tr>
    </w:tbl>
    <w:p w14:paraId="59B0A35F" w14:textId="77777777" w:rsidR="00AF24A3" w:rsidRDefault="00AF24A3" w:rsidP="00F83107">
      <w:pPr>
        <w:pStyle w:val="6"/>
        <w:numPr>
          <w:ilvl w:val="5"/>
          <w:numId w:val="2"/>
        </w:numPr>
        <w:rPr>
          <w:lang w:eastAsia="zh-CN"/>
        </w:rPr>
      </w:pPr>
      <w:bookmarkStart w:id="142" w:name="_Toc490747447"/>
      <w:r>
        <w:rPr>
          <w:rFonts w:hint="eastAsia"/>
          <w:lang w:eastAsia="zh-CN"/>
        </w:rPr>
        <w:t>用户界面</w:t>
      </w:r>
    </w:p>
    <w:p w14:paraId="68784B07" w14:textId="403D314D" w:rsidR="00AF24A3" w:rsidRPr="00D12323" w:rsidRDefault="00AF24A3" w:rsidP="00BA4D5F">
      <w:pPr>
        <w:pStyle w:val="L-"/>
      </w:pPr>
      <w:r w:rsidRPr="00D12323">
        <w:rPr>
          <w:rFonts w:hint="eastAsia"/>
        </w:rPr>
        <w:t>图：</w:t>
      </w:r>
      <w:r>
        <w:rPr>
          <w:rFonts w:hint="eastAsia"/>
        </w:rPr>
        <w:t>3.</w:t>
      </w:r>
      <w:r w:rsidR="00B712AC">
        <w:t>4.3</w:t>
      </w:r>
      <w:r>
        <w:rPr>
          <w:rFonts w:hint="eastAsia"/>
        </w:rPr>
        <w:t>.</w:t>
      </w:r>
      <w:r>
        <w:t>2.1</w:t>
      </w:r>
      <w:r>
        <w:rPr>
          <w:rFonts w:hint="eastAsia"/>
        </w:rPr>
        <w:t>.</w:t>
      </w:r>
      <w:r>
        <w:t>4</w:t>
      </w:r>
      <w:r w:rsidRPr="00D12323">
        <w:rPr>
          <w:rFonts w:hint="eastAsia"/>
        </w:rPr>
        <w:t xml:space="preserve">-1 </w:t>
      </w:r>
      <w:r>
        <w:rPr>
          <w:rFonts w:hint="eastAsia"/>
        </w:rPr>
        <w:t>单笔直连付款界面</w:t>
      </w:r>
      <w:r>
        <w:rPr>
          <w:rFonts w:ascii="宋体" w:cs="宋体" w:hint="eastAsia"/>
          <w:color w:val="000000"/>
          <w:szCs w:val="22"/>
        </w:rPr>
        <w:t>图</w:t>
      </w:r>
    </w:p>
    <w:p w14:paraId="69E32B60" w14:textId="77777777" w:rsidR="00AF24A3" w:rsidRDefault="00AF24A3" w:rsidP="00BA4D5F">
      <w:r>
        <w:rPr>
          <w:noProof/>
          <w:lang w:eastAsia="zh-CN" w:bidi="ar-SA"/>
        </w:rPr>
        <w:drawing>
          <wp:inline distT="0" distB="0" distL="0" distR="0" wp14:anchorId="2D2129A3" wp14:editId="6C470D55">
            <wp:extent cx="5267325" cy="2133600"/>
            <wp:effectExtent l="0" t="0" r="9525" b="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4B03E7ED" w14:textId="06993888" w:rsidR="00AF24A3" w:rsidRPr="00D12323" w:rsidRDefault="00AF24A3" w:rsidP="00BA4D5F">
      <w:pPr>
        <w:pStyle w:val="L-"/>
      </w:pPr>
      <w:r w:rsidRPr="00D12323">
        <w:rPr>
          <w:rFonts w:hint="eastAsia"/>
        </w:rPr>
        <w:t>图：</w:t>
      </w:r>
      <w:r>
        <w:rPr>
          <w:rFonts w:hint="eastAsia"/>
        </w:rPr>
        <w:t>3.</w:t>
      </w:r>
      <w:r>
        <w:t>5</w:t>
      </w:r>
      <w:r>
        <w:rPr>
          <w:rFonts w:hint="eastAsia"/>
        </w:rPr>
        <w:t>.</w:t>
      </w:r>
      <w:r w:rsidR="00B712AC">
        <w:t>3.</w:t>
      </w:r>
      <w:r>
        <w:rPr>
          <w:rFonts w:hint="eastAsia"/>
        </w:rPr>
        <w:t>2.</w:t>
      </w:r>
      <w:r>
        <w:t>1.4</w:t>
      </w:r>
      <w:r w:rsidRPr="00D12323">
        <w:rPr>
          <w:rFonts w:hint="eastAsia"/>
        </w:rPr>
        <w:t>-</w:t>
      </w:r>
      <w:r>
        <w:rPr>
          <w:rFonts w:hint="eastAsia"/>
        </w:rPr>
        <w:t>2</w:t>
      </w:r>
      <w:r w:rsidRPr="00D12323">
        <w:rPr>
          <w:rFonts w:hint="eastAsia"/>
        </w:rPr>
        <w:t xml:space="preserve"> </w:t>
      </w:r>
      <w:r>
        <w:rPr>
          <w:rFonts w:hint="eastAsia"/>
        </w:rPr>
        <w:t>批量直连付款界面</w:t>
      </w:r>
      <w:r>
        <w:rPr>
          <w:rFonts w:ascii="宋体" w:cs="宋体" w:hint="eastAsia"/>
          <w:color w:val="000000"/>
          <w:szCs w:val="22"/>
        </w:rPr>
        <w:t>图</w:t>
      </w:r>
    </w:p>
    <w:p w14:paraId="6FE55812" w14:textId="77777777" w:rsidR="00AF24A3" w:rsidRDefault="00AF24A3" w:rsidP="00BA4D5F">
      <w:r>
        <w:rPr>
          <w:noProof/>
          <w:lang w:eastAsia="zh-CN" w:bidi="ar-SA"/>
        </w:rPr>
        <w:drawing>
          <wp:inline distT="0" distB="0" distL="0" distR="0" wp14:anchorId="7CD75BC7" wp14:editId="6CE8E2B1">
            <wp:extent cx="5267325" cy="2124075"/>
            <wp:effectExtent l="0" t="0" r="9525" b="952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bookmarkEnd w:id="142"/>
    </w:p>
    <w:p w14:paraId="793B20D8" w14:textId="77777777" w:rsidR="00AF24A3" w:rsidRPr="009F1F23" w:rsidRDefault="00AF24A3" w:rsidP="00BA4D5F">
      <w:pPr>
        <w:rPr>
          <w:lang w:eastAsia="zh-CN"/>
        </w:rPr>
      </w:pPr>
    </w:p>
    <w:p w14:paraId="503C35EE" w14:textId="77777777" w:rsidR="00AF24A3" w:rsidRDefault="00AF24A3" w:rsidP="00F83107">
      <w:pPr>
        <w:pStyle w:val="3"/>
      </w:pPr>
      <w:bookmarkStart w:id="143" w:name="_Toc517685594"/>
      <w:r>
        <w:rPr>
          <w:rFonts w:hint="eastAsia"/>
        </w:rPr>
        <w:t>支票付款</w:t>
      </w:r>
      <w:bookmarkEnd w:id="143"/>
    </w:p>
    <w:p w14:paraId="30EDC108" w14:textId="77777777" w:rsidR="00AF24A3" w:rsidRDefault="00AF24A3" w:rsidP="00F83107">
      <w:pPr>
        <w:pStyle w:val="6"/>
        <w:numPr>
          <w:ilvl w:val="5"/>
          <w:numId w:val="2"/>
        </w:numPr>
        <w:rPr>
          <w:lang w:eastAsia="zh-CN"/>
        </w:rPr>
      </w:pPr>
      <w:r>
        <w:rPr>
          <w:rFonts w:hint="eastAsia"/>
          <w:lang w:eastAsia="zh-CN"/>
        </w:rPr>
        <w:t>业务描述</w:t>
      </w:r>
    </w:p>
    <w:p w14:paraId="2C131405" w14:textId="77777777" w:rsidR="00AF24A3" w:rsidRDefault="00AF24A3" w:rsidP="00BA4D5F">
      <w:pPr>
        <w:ind w:firstLine="420"/>
        <w:rPr>
          <w:lang w:eastAsia="zh-CN"/>
        </w:rPr>
      </w:pPr>
      <w:r>
        <w:rPr>
          <w:rFonts w:hint="eastAsia"/>
          <w:lang w:eastAsia="zh-CN"/>
        </w:rPr>
        <w:t>支票付款在零星特殊情况下使用，由收付费系统将数据传输到资金系统中、财务选择支票完成付款。付款结果返回给前端系统系统，同时资金系统和前端系统系统进行账务处理。</w:t>
      </w:r>
    </w:p>
    <w:p w14:paraId="72F3BB8F" w14:textId="77777777" w:rsidR="00AF24A3" w:rsidRDefault="00AF24A3" w:rsidP="00F83107">
      <w:pPr>
        <w:pStyle w:val="6"/>
        <w:numPr>
          <w:ilvl w:val="5"/>
          <w:numId w:val="2"/>
        </w:numPr>
        <w:rPr>
          <w:lang w:eastAsia="zh-CN"/>
        </w:rPr>
      </w:pPr>
      <w:r>
        <w:rPr>
          <w:rFonts w:hint="eastAsia"/>
          <w:lang w:eastAsia="zh-CN"/>
        </w:rPr>
        <w:t>业务流程</w:t>
      </w:r>
    </w:p>
    <w:p w14:paraId="0B6F628D" w14:textId="52BF7F97" w:rsidR="00AF24A3" w:rsidRPr="00D12323" w:rsidRDefault="00AF24A3" w:rsidP="00BA4D5F">
      <w:pPr>
        <w:pStyle w:val="L-"/>
      </w:pPr>
      <w:r w:rsidRPr="00D12323">
        <w:rPr>
          <w:rFonts w:hint="eastAsia"/>
        </w:rPr>
        <w:t>图：</w:t>
      </w:r>
      <w:r w:rsidR="00B712AC">
        <w:rPr>
          <w:rFonts w:hint="eastAsia"/>
        </w:rPr>
        <w:t>3.4.3.2.2</w:t>
      </w:r>
      <w:r>
        <w:rPr>
          <w:rFonts w:hint="eastAsia"/>
        </w:rPr>
        <w:t>.2</w:t>
      </w:r>
      <w:r w:rsidRPr="00D12323">
        <w:rPr>
          <w:rFonts w:hint="eastAsia"/>
        </w:rPr>
        <w:t xml:space="preserve">-1 </w:t>
      </w:r>
      <w:r>
        <w:rPr>
          <w:rFonts w:hint="eastAsia"/>
        </w:rPr>
        <w:t xml:space="preserve"> </w:t>
      </w:r>
      <w:r>
        <w:rPr>
          <w:rFonts w:hint="eastAsia"/>
        </w:rPr>
        <w:t>支票流程</w:t>
      </w:r>
    </w:p>
    <w:p w14:paraId="4B24699A" w14:textId="77777777" w:rsidR="00AF24A3" w:rsidRDefault="00AF24A3" w:rsidP="00BA4D5F">
      <w:r>
        <w:object w:dxaOrig="11990" w:dyaOrig="11819" w14:anchorId="0530785F">
          <v:shape id="_x0000_i1034" type="#_x0000_t75" style="width:414.65pt;height:408.65pt" o:ole="">
            <v:imagedata r:id="rId96" o:title=""/>
          </v:shape>
          <o:OLEObject Type="Embed" ProgID="Visio.Drawing.11" ShapeID="_x0000_i1034" DrawAspect="Content" ObjectID="_1616598431" r:id="rId97"/>
        </w:object>
      </w:r>
    </w:p>
    <w:p w14:paraId="4EF4237E" w14:textId="66557E4B" w:rsidR="00AF24A3" w:rsidRPr="00D12323" w:rsidRDefault="00AF24A3" w:rsidP="00BA4D5F">
      <w:pPr>
        <w:pStyle w:val="L-"/>
      </w:pPr>
      <w:r w:rsidRPr="00D12323">
        <w:rPr>
          <w:rFonts w:hint="eastAsia"/>
        </w:rPr>
        <w:t>图：</w:t>
      </w:r>
      <w:r w:rsidR="00B712AC">
        <w:rPr>
          <w:rFonts w:hint="eastAsia"/>
        </w:rPr>
        <w:t>3.4.3.2.2.2-2</w:t>
      </w:r>
      <w:r w:rsidRPr="00D12323">
        <w:rPr>
          <w:rFonts w:hint="eastAsia"/>
        </w:rPr>
        <w:t xml:space="preserve"> </w:t>
      </w:r>
      <w:r>
        <w:rPr>
          <w:rFonts w:hint="eastAsia"/>
        </w:rPr>
        <w:t xml:space="preserve"> </w:t>
      </w:r>
      <w:r>
        <w:rPr>
          <w:rFonts w:hint="eastAsia"/>
        </w:rPr>
        <w:t>支票付款流程</w:t>
      </w:r>
    </w:p>
    <w:p w14:paraId="07027DDB" w14:textId="77777777" w:rsidR="00AF24A3" w:rsidRDefault="00AF24A3" w:rsidP="00BA4D5F">
      <w:r>
        <w:object w:dxaOrig="16290" w:dyaOrig="24150" w14:anchorId="2F869A0C">
          <v:shape id="_x0000_i1035" type="#_x0000_t75" style="width:414.65pt;height:614.65pt" o:ole="">
            <v:imagedata r:id="rId98" o:title=""/>
          </v:shape>
          <o:OLEObject Type="Embed" ProgID="Visio.Drawing.11" ShapeID="_x0000_i1035" DrawAspect="Content" ObjectID="_1616598432" r:id="rId99"/>
        </w:object>
      </w:r>
    </w:p>
    <w:p w14:paraId="05A2EF50" w14:textId="77777777" w:rsidR="00AF24A3" w:rsidRDefault="00AF24A3" w:rsidP="00F83107">
      <w:pPr>
        <w:pStyle w:val="6"/>
        <w:numPr>
          <w:ilvl w:val="5"/>
          <w:numId w:val="2"/>
        </w:numPr>
        <w:rPr>
          <w:lang w:eastAsia="zh-CN"/>
        </w:rPr>
      </w:pPr>
      <w:r>
        <w:rPr>
          <w:rFonts w:hint="eastAsia"/>
          <w:lang w:eastAsia="zh-CN"/>
        </w:rPr>
        <w:t>流程说明</w:t>
      </w:r>
    </w:p>
    <w:p w14:paraId="56C37EBE" w14:textId="534618F0"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.3</w:t>
      </w:r>
      <w:r w:rsidR="00B712AC">
        <w:t>.2.2</w:t>
      </w:r>
      <w:r>
        <w:rPr>
          <w:rFonts w:hint="eastAsia"/>
        </w:rPr>
        <w:t>.3</w:t>
      </w:r>
      <w:r w:rsidRPr="00D12323">
        <w:rPr>
          <w:rFonts w:hint="eastAsia"/>
        </w:rPr>
        <w:t xml:space="preserve">-1 </w:t>
      </w:r>
      <w:r>
        <w:rPr>
          <w:rFonts w:hint="eastAsia"/>
        </w:rPr>
        <w:t xml:space="preserve"> </w:t>
      </w:r>
      <w:r>
        <w:rPr>
          <w:rFonts w:hint="eastAsia"/>
        </w:rPr>
        <w:t>支票付款</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73"/>
        <w:gridCol w:w="2411"/>
        <w:gridCol w:w="3622"/>
        <w:gridCol w:w="1916"/>
      </w:tblGrid>
      <w:tr w:rsidR="00AF24A3" w:rsidRPr="00300621" w14:paraId="1D3159C1" w14:textId="77777777" w:rsidTr="00AF24A3">
        <w:trPr>
          <w:cantSplit/>
          <w:tblHeader/>
        </w:trPr>
        <w:tc>
          <w:tcPr>
            <w:tcW w:w="484" w:type="dxa"/>
            <w:shd w:val="clear" w:color="auto" w:fill="7C9BC1"/>
            <w:tcMar>
              <w:top w:w="58" w:type="dxa"/>
              <w:left w:w="58" w:type="dxa"/>
              <w:bottom w:w="58" w:type="dxa"/>
              <w:right w:w="58" w:type="dxa"/>
            </w:tcMar>
          </w:tcPr>
          <w:p w14:paraId="24E21F15" w14:textId="77777777" w:rsidR="00AF24A3" w:rsidRPr="00300621" w:rsidRDefault="00AF24A3" w:rsidP="00BA4D5F">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1CF3D3A"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66C9051"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DE960C0" w14:textId="77777777" w:rsidR="00AF24A3" w:rsidRPr="00300621" w:rsidRDefault="00AF24A3" w:rsidP="00BA4D5F">
            <w:pPr>
              <w:pStyle w:val="Cap1"/>
              <w:ind w:firstLineChars="100" w:firstLine="200"/>
              <w:jc w:val="both"/>
              <w:rPr>
                <w:szCs w:val="18"/>
              </w:rPr>
            </w:pPr>
            <w:r w:rsidRPr="00300621">
              <w:rPr>
                <w:rFonts w:hint="eastAsia"/>
                <w:szCs w:val="18"/>
              </w:rPr>
              <w:t>备注</w:t>
            </w:r>
          </w:p>
        </w:tc>
      </w:tr>
      <w:tr w:rsidR="00AF24A3" w:rsidRPr="00300621" w14:paraId="7BC9FC0B" w14:textId="77777777" w:rsidTr="00AF24A3">
        <w:trPr>
          <w:cantSplit/>
          <w:trHeight w:val="483"/>
        </w:trPr>
        <w:tc>
          <w:tcPr>
            <w:tcW w:w="484" w:type="dxa"/>
            <w:shd w:val="clear" w:color="auto" w:fill="AECEE1"/>
            <w:tcMar>
              <w:top w:w="58" w:type="dxa"/>
              <w:left w:w="58" w:type="dxa"/>
              <w:bottom w:w="58" w:type="dxa"/>
              <w:right w:w="58" w:type="dxa"/>
            </w:tcMar>
            <w:vAlign w:val="center"/>
          </w:tcPr>
          <w:p w14:paraId="094CF6D7" w14:textId="77777777" w:rsidR="00AF24A3" w:rsidRPr="005D789A" w:rsidRDefault="00AF24A3" w:rsidP="00BA4D5F">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8A652A5"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4FBD7B2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32A60A2" w14:textId="77777777" w:rsidR="00AF24A3" w:rsidRPr="00F41C79" w:rsidRDefault="00AF24A3" w:rsidP="00BA4D5F">
            <w:pPr>
              <w:jc w:val="both"/>
              <w:rPr>
                <w:rFonts w:ascii="宋体" w:hAnsi="宋体" w:cs="宋体"/>
                <w:color w:val="000000"/>
                <w:sz w:val="20"/>
                <w:lang w:eastAsia="zh-CN"/>
              </w:rPr>
            </w:pPr>
          </w:p>
        </w:tc>
      </w:tr>
      <w:tr w:rsidR="00AF24A3" w:rsidRPr="00300621" w14:paraId="5B37281B" w14:textId="77777777" w:rsidTr="00AF24A3">
        <w:trPr>
          <w:cantSplit/>
          <w:trHeight w:val="483"/>
        </w:trPr>
        <w:tc>
          <w:tcPr>
            <w:tcW w:w="484" w:type="dxa"/>
            <w:shd w:val="clear" w:color="auto" w:fill="AECEE1"/>
            <w:tcMar>
              <w:top w:w="58" w:type="dxa"/>
              <w:left w:w="58" w:type="dxa"/>
              <w:bottom w:w="58" w:type="dxa"/>
              <w:right w:w="58" w:type="dxa"/>
            </w:tcMar>
            <w:vAlign w:val="center"/>
          </w:tcPr>
          <w:p w14:paraId="0ED71FFF" w14:textId="77777777" w:rsidR="00AF24A3" w:rsidRPr="005D789A" w:rsidRDefault="00AF24A3" w:rsidP="00BA4D5F">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DF31F9F"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23111A7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6231ED7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3070206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589833BC"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2059A1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0BF59304"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6715C370"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48F7885D"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rPr>
              <w:t>接口标准见</w:t>
            </w:r>
            <w:r>
              <w:rPr>
                <w:rFonts w:ascii="宋体" w:hAnsi="宋体" w:cs="宋体" w:hint="eastAsia"/>
                <w:color w:val="000000"/>
                <w:sz w:val="20"/>
                <w:lang w:eastAsia="zh-CN"/>
              </w:rPr>
              <w:t>3.5.2.16-</w:t>
            </w:r>
            <w:r>
              <w:rPr>
                <w:rFonts w:ascii="宋体" w:hAnsi="宋体" w:cs="宋体"/>
                <w:color w:val="000000"/>
                <w:sz w:val="20"/>
                <w:lang w:eastAsia="zh-CN"/>
              </w:rPr>
              <w:t>3.5.2.1.9</w:t>
            </w:r>
          </w:p>
        </w:tc>
      </w:tr>
      <w:tr w:rsidR="00AF24A3" w:rsidRPr="00300621" w14:paraId="247808CC" w14:textId="77777777" w:rsidTr="00AF24A3">
        <w:trPr>
          <w:cantSplit/>
          <w:trHeight w:val="483"/>
        </w:trPr>
        <w:tc>
          <w:tcPr>
            <w:tcW w:w="484" w:type="dxa"/>
            <w:shd w:val="clear" w:color="auto" w:fill="AECEE1"/>
            <w:tcMar>
              <w:top w:w="58" w:type="dxa"/>
              <w:left w:w="58" w:type="dxa"/>
              <w:bottom w:w="58" w:type="dxa"/>
              <w:right w:w="58" w:type="dxa"/>
            </w:tcMar>
            <w:vAlign w:val="center"/>
          </w:tcPr>
          <w:p w14:paraId="6E0A8938" w14:textId="77777777" w:rsidR="00AF24A3" w:rsidRPr="005D789A" w:rsidRDefault="00AF24A3" w:rsidP="00BA4D5F">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53F1B63"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010A6A21"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7961A35" w14:textId="77777777" w:rsidR="00AF24A3" w:rsidRPr="00F41C79" w:rsidRDefault="00AF24A3" w:rsidP="00BA4D5F">
            <w:pPr>
              <w:jc w:val="both"/>
              <w:rPr>
                <w:rFonts w:ascii="宋体" w:hAnsi="宋体" w:cs="宋体"/>
                <w:color w:val="000000"/>
                <w:sz w:val="20"/>
                <w:lang w:eastAsia="zh-CN"/>
              </w:rPr>
            </w:pPr>
          </w:p>
        </w:tc>
      </w:tr>
      <w:tr w:rsidR="00AF24A3" w:rsidRPr="00300621" w14:paraId="1E78DAAC" w14:textId="77777777" w:rsidTr="00AF24A3">
        <w:trPr>
          <w:cantSplit/>
          <w:trHeight w:val="483"/>
        </w:trPr>
        <w:tc>
          <w:tcPr>
            <w:tcW w:w="484" w:type="dxa"/>
            <w:shd w:val="clear" w:color="auto" w:fill="AECEE1"/>
            <w:tcMar>
              <w:top w:w="58" w:type="dxa"/>
              <w:left w:w="58" w:type="dxa"/>
              <w:bottom w:w="58" w:type="dxa"/>
              <w:right w:w="58" w:type="dxa"/>
            </w:tcMar>
            <w:vAlign w:val="center"/>
          </w:tcPr>
          <w:p w14:paraId="2BF6392A" w14:textId="77777777" w:rsidR="00AF24A3" w:rsidRPr="005D789A" w:rsidRDefault="00AF24A3" w:rsidP="00BA4D5F">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1FFBC12F"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182EFDC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w:t>
            </w:r>
            <w:r>
              <w:rPr>
                <w:rFonts w:ascii="宋体" w:hAnsi="宋体" w:cs="宋体" w:hint="eastAsia"/>
                <w:color w:val="000000"/>
                <w:sz w:val="20"/>
                <w:lang w:eastAsia="zh-CN"/>
              </w:rPr>
              <w:t>付</w:t>
            </w:r>
            <w:r>
              <w:rPr>
                <w:rFonts w:ascii="宋体" w:hAnsi="宋体" w:cs="宋体"/>
                <w:color w:val="000000"/>
                <w:sz w:val="20"/>
                <w:lang w:eastAsia="zh-CN"/>
              </w:rPr>
              <w:t>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DC9B6DB" w14:textId="77777777" w:rsidR="00AF24A3" w:rsidRPr="00F41C79" w:rsidRDefault="00AF24A3" w:rsidP="00BA4D5F">
            <w:pPr>
              <w:jc w:val="both"/>
              <w:rPr>
                <w:rFonts w:ascii="宋体" w:hAnsi="宋体" w:cs="宋体"/>
                <w:color w:val="000000"/>
                <w:sz w:val="20"/>
                <w:lang w:eastAsia="zh-CN"/>
              </w:rPr>
            </w:pPr>
          </w:p>
        </w:tc>
      </w:tr>
      <w:tr w:rsidR="00AF24A3" w:rsidRPr="00300621" w14:paraId="4111FF79" w14:textId="77777777" w:rsidTr="00AF24A3">
        <w:trPr>
          <w:cantSplit/>
          <w:trHeight w:val="483"/>
        </w:trPr>
        <w:tc>
          <w:tcPr>
            <w:tcW w:w="484" w:type="dxa"/>
            <w:shd w:val="clear" w:color="auto" w:fill="AECEE1"/>
            <w:tcMar>
              <w:top w:w="58" w:type="dxa"/>
              <w:left w:w="58" w:type="dxa"/>
              <w:bottom w:w="58" w:type="dxa"/>
              <w:right w:w="58" w:type="dxa"/>
            </w:tcMar>
            <w:vAlign w:val="center"/>
          </w:tcPr>
          <w:p w14:paraId="1D69B1E2" w14:textId="77777777" w:rsidR="00AF24A3" w:rsidRPr="005D789A" w:rsidRDefault="00AF24A3" w:rsidP="00BA4D5F">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7AD9E3D2"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1405DC6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3FE4876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3D2C22A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13B755B" w14:textId="77777777" w:rsidR="00AF24A3" w:rsidRPr="00F41C79" w:rsidRDefault="00AF24A3" w:rsidP="00BA4D5F">
            <w:pPr>
              <w:jc w:val="both"/>
              <w:rPr>
                <w:rFonts w:ascii="宋体" w:hAnsi="宋体" w:cs="宋体"/>
                <w:color w:val="000000"/>
                <w:sz w:val="20"/>
                <w:lang w:eastAsia="zh-CN"/>
              </w:rPr>
            </w:pPr>
          </w:p>
        </w:tc>
      </w:tr>
      <w:tr w:rsidR="00AF24A3" w:rsidRPr="00300621" w14:paraId="3A3067F8" w14:textId="77777777" w:rsidTr="00AF24A3">
        <w:trPr>
          <w:cantSplit/>
          <w:trHeight w:val="483"/>
        </w:trPr>
        <w:tc>
          <w:tcPr>
            <w:tcW w:w="484" w:type="dxa"/>
            <w:shd w:val="clear" w:color="auto" w:fill="AECEE1"/>
            <w:tcMar>
              <w:top w:w="58" w:type="dxa"/>
              <w:left w:w="58" w:type="dxa"/>
              <w:bottom w:w="58" w:type="dxa"/>
              <w:right w:w="58" w:type="dxa"/>
            </w:tcMar>
            <w:vAlign w:val="center"/>
          </w:tcPr>
          <w:p w14:paraId="6A828F82" w14:textId="77777777" w:rsidR="00AF24A3" w:rsidRDefault="00AF24A3" w:rsidP="00BA4D5F">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2DC8642A"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7BB77559"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ATS自动生成资金交易单。</w:t>
            </w:r>
          </w:p>
        </w:tc>
        <w:tc>
          <w:tcPr>
            <w:tcW w:w="1560" w:type="dxa"/>
            <w:shd w:val="clear" w:color="auto" w:fill="E3EEF5"/>
            <w:tcMar>
              <w:top w:w="58" w:type="dxa"/>
              <w:left w:w="58" w:type="dxa"/>
              <w:bottom w:w="58" w:type="dxa"/>
              <w:right w:w="58" w:type="dxa"/>
            </w:tcMar>
            <w:vAlign w:val="center"/>
          </w:tcPr>
          <w:p w14:paraId="481DCC38" w14:textId="77777777" w:rsidR="00AF24A3" w:rsidRPr="00F41C79" w:rsidRDefault="00AF24A3" w:rsidP="00BA4D5F">
            <w:pPr>
              <w:jc w:val="both"/>
              <w:rPr>
                <w:rFonts w:ascii="宋体" w:hAnsi="宋体" w:cs="宋体"/>
                <w:color w:val="000000"/>
                <w:sz w:val="20"/>
                <w:lang w:eastAsia="zh-CN"/>
              </w:rPr>
            </w:pPr>
          </w:p>
        </w:tc>
      </w:tr>
      <w:tr w:rsidR="00AF24A3" w:rsidRPr="00300621" w14:paraId="242135A2" w14:textId="77777777" w:rsidTr="00AF24A3">
        <w:trPr>
          <w:cantSplit/>
          <w:trHeight w:val="483"/>
        </w:trPr>
        <w:tc>
          <w:tcPr>
            <w:tcW w:w="484" w:type="dxa"/>
            <w:shd w:val="clear" w:color="auto" w:fill="AECEE1"/>
            <w:tcMar>
              <w:top w:w="58" w:type="dxa"/>
              <w:left w:w="58" w:type="dxa"/>
              <w:bottom w:w="58" w:type="dxa"/>
              <w:right w:w="58" w:type="dxa"/>
            </w:tcMar>
            <w:vAlign w:val="center"/>
          </w:tcPr>
          <w:p w14:paraId="6E1176F3" w14:textId="77777777" w:rsidR="00AF24A3" w:rsidRPr="005D789A" w:rsidRDefault="00AF24A3" w:rsidP="00BA4D5F">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2F0D2AA9" w14:textId="77777777" w:rsidR="00AF24A3" w:rsidRDefault="00AF24A3" w:rsidP="00BA4D5F">
            <w:pPr>
              <w:jc w:val="both"/>
              <w:rPr>
                <w:rFonts w:ascii="宋体" w:hAnsi="宋体" w:cs="宋体"/>
                <w:color w:val="000000"/>
                <w:sz w:val="20"/>
              </w:rPr>
            </w:pPr>
            <w:r>
              <w:rPr>
                <w:rFonts w:ascii="宋体" w:hAnsi="宋体" w:cs="宋体" w:hint="eastAsia"/>
                <w:color w:val="000000"/>
                <w:sz w:val="20"/>
              </w:rPr>
              <w:t>支票领用</w:t>
            </w:r>
          </w:p>
        </w:tc>
        <w:tc>
          <w:tcPr>
            <w:tcW w:w="3827" w:type="dxa"/>
            <w:shd w:val="clear" w:color="auto" w:fill="E3EEF5"/>
            <w:tcMar>
              <w:top w:w="58" w:type="dxa"/>
              <w:left w:w="58" w:type="dxa"/>
              <w:bottom w:w="58" w:type="dxa"/>
              <w:right w:w="58" w:type="dxa"/>
            </w:tcMar>
            <w:vAlign w:val="center"/>
          </w:tcPr>
          <w:p w14:paraId="272A5BE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财务人员在ATS中选择已审批的支票支付交易单，点击“领用”按钮领用一张可用支票：</w:t>
            </w:r>
          </w:p>
          <w:p w14:paraId="1F1483D6"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1、领用不成功，交易单停留已审批状态；</w:t>
            </w:r>
          </w:p>
          <w:p w14:paraId="71127730" w14:textId="77777777" w:rsidR="00AF24A3" w:rsidRPr="00A65061"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2、领用成功，交易单已领用状态，进入下一流程；</w:t>
            </w:r>
          </w:p>
        </w:tc>
        <w:tc>
          <w:tcPr>
            <w:tcW w:w="1560" w:type="dxa"/>
            <w:shd w:val="clear" w:color="auto" w:fill="E3EEF5"/>
            <w:tcMar>
              <w:top w:w="58" w:type="dxa"/>
              <w:left w:w="58" w:type="dxa"/>
              <w:bottom w:w="58" w:type="dxa"/>
              <w:right w:w="58" w:type="dxa"/>
            </w:tcMar>
            <w:vAlign w:val="center"/>
          </w:tcPr>
          <w:p w14:paraId="6C737375" w14:textId="77777777" w:rsidR="00AF24A3" w:rsidRPr="00F41C79" w:rsidRDefault="00AF24A3" w:rsidP="00BA4D5F">
            <w:pPr>
              <w:jc w:val="both"/>
              <w:rPr>
                <w:rFonts w:ascii="宋体" w:hAnsi="宋体" w:cs="宋体"/>
                <w:color w:val="000000"/>
                <w:sz w:val="20"/>
                <w:lang w:eastAsia="zh-CN"/>
              </w:rPr>
            </w:pPr>
          </w:p>
        </w:tc>
      </w:tr>
      <w:tr w:rsidR="00AF24A3" w:rsidRPr="00300621" w14:paraId="618A412B" w14:textId="77777777" w:rsidTr="00AF24A3">
        <w:trPr>
          <w:cantSplit/>
          <w:trHeight w:val="483"/>
        </w:trPr>
        <w:tc>
          <w:tcPr>
            <w:tcW w:w="484" w:type="dxa"/>
            <w:shd w:val="clear" w:color="auto" w:fill="AECEE1"/>
            <w:tcMar>
              <w:top w:w="58" w:type="dxa"/>
              <w:left w:w="58" w:type="dxa"/>
              <w:bottom w:w="58" w:type="dxa"/>
              <w:right w:w="58" w:type="dxa"/>
            </w:tcMar>
            <w:vAlign w:val="center"/>
          </w:tcPr>
          <w:p w14:paraId="29135182" w14:textId="77777777" w:rsidR="00AF24A3" w:rsidRPr="005D789A" w:rsidRDefault="00AF24A3" w:rsidP="00BA4D5F">
            <w:pPr>
              <w:pStyle w:val="Cap2"/>
              <w:jc w:val="center"/>
              <w:rPr>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652AB0E8" w14:textId="77777777" w:rsidR="00AF24A3" w:rsidRDefault="00AF24A3" w:rsidP="00BA4D5F">
            <w:pPr>
              <w:jc w:val="both"/>
              <w:rPr>
                <w:rFonts w:ascii="宋体" w:hAnsi="宋体" w:cs="宋体"/>
                <w:color w:val="000000"/>
                <w:sz w:val="20"/>
              </w:rPr>
            </w:pPr>
            <w:r>
              <w:rPr>
                <w:rFonts w:ascii="宋体" w:hAnsi="宋体" w:cs="宋体" w:hint="eastAsia"/>
                <w:color w:val="000000"/>
                <w:sz w:val="20"/>
              </w:rPr>
              <w:t>领用复核</w:t>
            </w:r>
          </w:p>
        </w:tc>
        <w:tc>
          <w:tcPr>
            <w:tcW w:w="3827" w:type="dxa"/>
            <w:shd w:val="clear" w:color="auto" w:fill="E3EEF5"/>
            <w:tcMar>
              <w:top w:w="58" w:type="dxa"/>
              <w:left w:w="58" w:type="dxa"/>
              <w:bottom w:w="58" w:type="dxa"/>
              <w:right w:w="58" w:type="dxa"/>
            </w:tcMar>
            <w:vAlign w:val="center"/>
          </w:tcPr>
          <w:p w14:paraId="31D1957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财务人员在ATS中选择已领用的支票支付交易单，点击“领用复核”按钮复核一张已领用的支票：</w:t>
            </w:r>
          </w:p>
          <w:p w14:paraId="505FC042"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1、领用复核不成功，交易单停留已领用状态；</w:t>
            </w:r>
          </w:p>
          <w:p w14:paraId="045F8F81" w14:textId="77777777" w:rsidR="00AF24A3" w:rsidRPr="00A65061"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2、领用复核成功，交易单支付中状态，进入下一流程；</w:t>
            </w:r>
          </w:p>
        </w:tc>
        <w:tc>
          <w:tcPr>
            <w:tcW w:w="1560" w:type="dxa"/>
            <w:shd w:val="clear" w:color="auto" w:fill="E3EEF5"/>
            <w:tcMar>
              <w:top w:w="58" w:type="dxa"/>
              <w:left w:w="58" w:type="dxa"/>
              <w:bottom w:w="58" w:type="dxa"/>
              <w:right w:w="58" w:type="dxa"/>
            </w:tcMar>
            <w:vAlign w:val="center"/>
          </w:tcPr>
          <w:p w14:paraId="6110EE13" w14:textId="77777777" w:rsidR="00AF24A3" w:rsidRPr="00F41C79" w:rsidRDefault="00AF24A3" w:rsidP="00BA4D5F">
            <w:pPr>
              <w:jc w:val="both"/>
              <w:rPr>
                <w:rFonts w:ascii="宋体" w:hAnsi="宋体" w:cs="宋体"/>
                <w:color w:val="000000"/>
                <w:sz w:val="20"/>
                <w:lang w:eastAsia="zh-CN"/>
              </w:rPr>
            </w:pPr>
          </w:p>
        </w:tc>
      </w:tr>
      <w:tr w:rsidR="00AF24A3" w:rsidRPr="00300621" w14:paraId="6666FC54" w14:textId="77777777" w:rsidTr="00AF24A3">
        <w:trPr>
          <w:cantSplit/>
          <w:trHeight w:val="483"/>
        </w:trPr>
        <w:tc>
          <w:tcPr>
            <w:tcW w:w="484" w:type="dxa"/>
            <w:shd w:val="clear" w:color="auto" w:fill="AECEE1"/>
            <w:tcMar>
              <w:top w:w="58" w:type="dxa"/>
              <w:left w:w="58" w:type="dxa"/>
              <w:bottom w:w="58" w:type="dxa"/>
              <w:right w:w="58" w:type="dxa"/>
            </w:tcMar>
            <w:vAlign w:val="center"/>
          </w:tcPr>
          <w:p w14:paraId="0FF2E88A" w14:textId="77777777" w:rsidR="00AF24A3" w:rsidRPr="005D4FFD" w:rsidRDefault="00AF24A3" w:rsidP="00BA4D5F">
            <w:pPr>
              <w:pStyle w:val="Cap2"/>
              <w:jc w:val="center"/>
              <w:rPr>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74CFA868" w14:textId="77777777" w:rsidR="00AF24A3" w:rsidRDefault="00AF24A3" w:rsidP="00BA4D5F">
            <w:pPr>
              <w:jc w:val="both"/>
              <w:rPr>
                <w:rFonts w:ascii="宋体" w:hAnsi="宋体" w:cs="宋体"/>
                <w:color w:val="000000"/>
                <w:sz w:val="20"/>
              </w:rPr>
            </w:pPr>
            <w:r>
              <w:rPr>
                <w:rFonts w:ascii="宋体" w:hAnsi="宋体" w:cs="宋体"/>
                <w:color w:val="000000"/>
                <w:sz w:val="20"/>
              </w:rPr>
              <w:t>ATS</w:t>
            </w: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5D7C99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w:t>
            </w:r>
            <w:r>
              <w:rPr>
                <w:rFonts w:ascii="宋体" w:hAnsi="宋体" w:cs="宋体"/>
                <w:color w:val="000000"/>
                <w:sz w:val="20"/>
                <w:lang w:eastAsia="zh-CN"/>
              </w:rPr>
              <w:t>银行明细</w:t>
            </w:r>
            <w:r>
              <w:rPr>
                <w:rFonts w:ascii="宋体" w:hAnsi="宋体" w:cs="宋体" w:hint="eastAsia"/>
                <w:color w:val="000000"/>
                <w:sz w:val="20"/>
                <w:lang w:eastAsia="zh-CN"/>
              </w:rPr>
              <w:t>：</w:t>
            </w:r>
          </w:p>
          <w:p w14:paraId="1016464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1、直连账户明细通过直连渠道获取；</w:t>
            </w:r>
          </w:p>
          <w:p w14:paraId="4192282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2、非直连账户明细通过手工导入方式进入ATS；</w:t>
            </w:r>
          </w:p>
        </w:tc>
        <w:tc>
          <w:tcPr>
            <w:tcW w:w="1560" w:type="dxa"/>
            <w:shd w:val="clear" w:color="auto" w:fill="E3EEF5"/>
            <w:tcMar>
              <w:top w:w="58" w:type="dxa"/>
              <w:left w:w="58" w:type="dxa"/>
              <w:bottom w:w="58" w:type="dxa"/>
              <w:right w:w="58" w:type="dxa"/>
            </w:tcMar>
            <w:vAlign w:val="center"/>
          </w:tcPr>
          <w:p w14:paraId="1F1AE8F0"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T+1天</w:t>
            </w:r>
          </w:p>
        </w:tc>
      </w:tr>
      <w:tr w:rsidR="00AF24A3" w:rsidRPr="00300621" w14:paraId="672AAE6E" w14:textId="77777777" w:rsidTr="00AF24A3">
        <w:trPr>
          <w:cantSplit/>
          <w:trHeight w:val="483"/>
        </w:trPr>
        <w:tc>
          <w:tcPr>
            <w:tcW w:w="484" w:type="dxa"/>
            <w:shd w:val="clear" w:color="auto" w:fill="AECEE1"/>
            <w:tcMar>
              <w:top w:w="58" w:type="dxa"/>
              <w:left w:w="58" w:type="dxa"/>
              <w:bottom w:w="58" w:type="dxa"/>
              <w:right w:w="58" w:type="dxa"/>
            </w:tcMar>
            <w:vAlign w:val="center"/>
          </w:tcPr>
          <w:p w14:paraId="17EB04C0" w14:textId="77777777" w:rsidR="00AF24A3" w:rsidRPr="005D4FFD" w:rsidRDefault="00AF24A3" w:rsidP="00BA4D5F">
            <w:pPr>
              <w:pStyle w:val="Cap2"/>
              <w:jc w:val="center"/>
              <w:rPr>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2E21F23F" w14:textId="77777777" w:rsidR="00AF24A3" w:rsidRDefault="00AF24A3" w:rsidP="00BA4D5F">
            <w:pPr>
              <w:jc w:val="both"/>
              <w:rPr>
                <w:rFonts w:ascii="宋体" w:hAnsi="宋体" w:cs="宋体"/>
                <w:color w:val="000000"/>
                <w:sz w:val="20"/>
              </w:rPr>
            </w:pPr>
            <w:r>
              <w:rPr>
                <w:rFonts w:ascii="宋体" w:hAnsi="宋体" w:cs="宋体" w:hint="eastAsia"/>
                <w:color w:val="000000"/>
                <w:sz w:val="20"/>
              </w:rPr>
              <w:t>支票核销</w:t>
            </w:r>
          </w:p>
        </w:tc>
        <w:tc>
          <w:tcPr>
            <w:tcW w:w="3827" w:type="dxa"/>
            <w:shd w:val="clear" w:color="auto" w:fill="E3EEF5"/>
            <w:tcMar>
              <w:top w:w="58" w:type="dxa"/>
              <w:left w:w="58" w:type="dxa"/>
              <w:bottom w:w="58" w:type="dxa"/>
              <w:right w:w="58" w:type="dxa"/>
            </w:tcMar>
            <w:vAlign w:val="center"/>
          </w:tcPr>
          <w:p w14:paraId="6757331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财务人员在ATS将已领用的付款交易单和银行明细进行核销：</w:t>
            </w:r>
          </w:p>
          <w:p w14:paraId="174F581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1、核销不成功，交易单停留支付中状态；</w:t>
            </w:r>
          </w:p>
          <w:p w14:paraId="59F32B51"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2、核销成功，交易单已支付，进入下一流程；</w:t>
            </w:r>
          </w:p>
        </w:tc>
        <w:tc>
          <w:tcPr>
            <w:tcW w:w="1560" w:type="dxa"/>
            <w:shd w:val="clear" w:color="auto" w:fill="E3EEF5"/>
            <w:tcMar>
              <w:top w:w="58" w:type="dxa"/>
              <w:left w:w="58" w:type="dxa"/>
              <w:bottom w:w="58" w:type="dxa"/>
              <w:right w:w="58" w:type="dxa"/>
            </w:tcMar>
            <w:vAlign w:val="center"/>
          </w:tcPr>
          <w:p w14:paraId="60D1AEC5" w14:textId="77777777" w:rsidR="00AF24A3" w:rsidRPr="00F41C79" w:rsidRDefault="00AF24A3" w:rsidP="00BA4D5F">
            <w:pPr>
              <w:jc w:val="both"/>
              <w:rPr>
                <w:rFonts w:ascii="宋体" w:hAnsi="宋体" w:cs="宋体"/>
                <w:color w:val="000000"/>
                <w:sz w:val="20"/>
                <w:lang w:eastAsia="zh-CN"/>
              </w:rPr>
            </w:pPr>
          </w:p>
        </w:tc>
      </w:tr>
      <w:tr w:rsidR="00AF24A3" w:rsidRPr="00300621" w14:paraId="7DE25B13" w14:textId="77777777" w:rsidTr="00AF24A3">
        <w:trPr>
          <w:cantSplit/>
          <w:trHeight w:val="483"/>
        </w:trPr>
        <w:tc>
          <w:tcPr>
            <w:tcW w:w="484" w:type="dxa"/>
            <w:shd w:val="clear" w:color="auto" w:fill="AECEE1"/>
            <w:tcMar>
              <w:top w:w="58" w:type="dxa"/>
              <w:left w:w="58" w:type="dxa"/>
              <w:bottom w:w="58" w:type="dxa"/>
              <w:right w:w="58" w:type="dxa"/>
            </w:tcMar>
            <w:vAlign w:val="center"/>
          </w:tcPr>
          <w:p w14:paraId="6B729D42" w14:textId="77777777" w:rsidR="00AF24A3" w:rsidRDefault="00AF24A3" w:rsidP="00BA4D5F">
            <w:pPr>
              <w:pStyle w:val="Cap2"/>
              <w:jc w:val="center"/>
              <w:rPr>
                <w:lang w:eastAsia="zh-CN"/>
              </w:rPr>
            </w:pPr>
            <w:r>
              <w:rPr>
                <w:rFonts w:hint="eastAsia"/>
                <w:lang w:eastAsia="zh-CN"/>
              </w:rPr>
              <w:t>1</w:t>
            </w:r>
            <w:r>
              <w:rPr>
                <w:lang w:eastAsia="zh-CN"/>
              </w:rPr>
              <w:t>1</w:t>
            </w:r>
          </w:p>
        </w:tc>
        <w:tc>
          <w:tcPr>
            <w:tcW w:w="2551" w:type="dxa"/>
            <w:shd w:val="clear" w:color="auto" w:fill="E3EEF5"/>
            <w:tcMar>
              <w:top w:w="58" w:type="dxa"/>
              <w:left w:w="58" w:type="dxa"/>
              <w:bottom w:w="58" w:type="dxa"/>
              <w:right w:w="58" w:type="dxa"/>
            </w:tcMar>
            <w:vAlign w:val="center"/>
          </w:tcPr>
          <w:p w14:paraId="2707CB0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71040A6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310FDB8" w14:textId="77777777" w:rsidR="00AF24A3" w:rsidRPr="00F41C79" w:rsidRDefault="00AF24A3" w:rsidP="00BA4D5F">
            <w:pPr>
              <w:jc w:val="both"/>
              <w:rPr>
                <w:rFonts w:ascii="宋体" w:hAnsi="宋体" w:cs="宋体"/>
                <w:color w:val="000000"/>
                <w:sz w:val="20"/>
                <w:lang w:eastAsia="zh-CN"/>
              </w:rPr>
            </w:pPr>
          </w:p>
        </w:tc>
      </w:tr>
      <w:tr w:rsidR="00AF24A3" w:rsidRPr="00300621" w14:paraId="1C65A794" w14:textId="77777777" w:rsidTr="00AF24A3">
        <w:trPr>
          <w:cantSplit/>
          <w:trHeight w:val="483"/>
        </w:trPr>
        <w:tc>
          <w:tcPr>
            <w:tcW w:w="484" w:type="dxa"/>
            <w:shd w:val="clear" w:color="auto" w:fill="AECEE1"/>
            <w:tcMar>
              <w:top w:w="58" w:type="dxa"/>
              <w:left w:w="58" w:type="dxa"/>
              <w:bottom w:w="58" w:type="dxa"/>
              <w:right w:w="58" w:type="dxa"/>
            </w:tcMar>
            <w:vAlign w:val="center"/>
          </w:tcPr>
          <w:p w14:paraId="6FCCE2EF" w14:textId="77777777" w:rsidR="00AF24A3" w:rsidRDefault="00AF24A3" w:rsidP="00BA4D5F">
            <w:pPr>
              <w:pStyle w:val="Cap2"/>
              <w:jc w:val="center"/>
              <w:rPr>
                <w:lang w:eastAsia="zh-CN"/>
              </w:rPr>
            </w:pPr>
            <w:r>
              <w:rPr>
                <w:rFonts w:hint="eastAsia"/>
                <w:lang w:eastAsia="zh-CN"/>
              </w:rPr>
              <w:t>1</w:t>
            </w:r>
            <w:r>
              <w:rPr>
                <w:lang w:eastAsia="zh-CN"/>
              </w:rPr>
              <w:t>2</w:t>
            </w:r>
          </w:p>
        </w:tc>
        <w:tc>
          <w:tcPr>
            <w:tcW w:w="2551" w:type="dxa"/>
            <w:shd w:val="clear" w:color="auto" w:fill="E3EEF5"/>
            <w:tcMar>
              <w:top w:w="58" w:type="dxa"/>
              <w:left w:w="58" w:type="dxa"/>
              <w:bottom w:w="58" w:type="dxa"/>
              <w:right w:w="58" w:type="dxa"/>
            </w:tcMar>
            <w:vAlign w:val="center"/>
          </w:tcPr>
          <w:p w14:paraId="222ACE8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5F42EE6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5C1F1CA" w14:textId="77777777" w:rsidR="00AF24A3" w:rsidRPr="00F41C79" w:rsidRDefault="00AF24A3" w:rsidP="00BA4D5F">
            <w:pPr>
              <w:jc w:val="both"/>
              <w:rPr>
                <w:rFonts w:ascii="宋体" w:hAnsi="宋体" w:cs="宋体"/>
                <w:color w:val="000000"/>
                <w:sz w:val="20"/>
                <w:lang w:eastAsia="zh-CN"/>
              </w:rPr>
            </w:pPr>
          </w:p>
        </w:tc>
      </w:tr>
      <w:tr w:rsidR="00AF24A3" w:rsidRPr="00300621" w14:paraId="12A5321A" w14:textId="77777777" w:rsidTr="00AF24A3">
        <w:trPr>
          <w:cantSplit/>
          <w:trHeight w:val="483"/>
        </w:trPr>
        <w:tc>
          <w:tcPr>
            <w:tcW w:w="484" w:type="dxa"/>
            <w:shd w:val="clear" w:color="auto" w:fill="AECEE1"/>
            <w:tcMar>
              <w:top w:w="58" w:type="dxa"/>
              <w:left w:w="58" w:type="dxa"/>
              <w:bottom w:w="58" w:type="dxa"/>
              <w:right w:w="58" w:type="dxa"/>
            </w:tcMar>
            <w:vAlign w:val="center"/>
          </w:tcPr>
          <w:p w14:paraId="02DAA067" w14:textId="77777777" w:rsidR="00AF24A3" w:rsidRDefault="00AF24A3" w:rsidP="00BA4D5F">
            <w:pPr>
              <w:pStyle w:val="Cap2"/>
              <w:jc w:val="center"/>
              <w:rPr>
                <w:lang w:eastAsia="zh-CN"/>
              </w:rPr>
            </w:pPr>
            <w:r>
              <w:rPr>
                <w:rFonts w:hint="eastAsia"/>
                <w:lang w:eastAsia="zh-CN"/>
              </w:rPr>
              <w:t>1</w:t>
            </w:r>
            <w:r>
              <w:rPr>
                <w:lang w:eastAsia="zh-CN"/>
              </w:rPr>
              <w:t>3</w:t>
            </w:r>
          </w:p>
        </w:tc>
        <w:tc>
          <w:tcPr>
            <w:tcW w:w="2551" w:type="dxa"/>
            <w:shd w:val="clear" w:color="auto" w:fill="E3EEF5"/>
            <w:tcMar>
              <w:top w:w="58" w:type="dxa"/>
              <w:left w:w="58" w:type="dxa"/>
              <w:bottom w:w="58" w:type="dxa"/>
              <w:right w:w="58" w:type="dxa"/>
            </w:tcMar>
            <w:vAlign w:val="center"/>
          </w:tcPr>
          <w:p w14:paraId="184835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2535B42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184CC65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546285D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62B69CAB" w14:textId="77777777" w:rsidR="00AF24A3" w:rsidRPr="00F41C79" w:rsidRDefault="00AF24A3" w:rsidP="00BA4D5F">
            <w:pPr>
              <w:jc w:val="both"/>
              <w:rPr>
                <w:rFonts w:ascii="宋体" w:hAnsi="宋体" w:cs="宋体"/>
                <w:color w:val="000000"/>
                <w:sz w:val="20"/>
                <w:lang w:eastAsia="zh-CN"/>
              </w:rPr>
            </w:pPr>
          </w:p>
        </w:tc>
      </w:tr>
    </w:tbl>
    <w:p w14:paraId="667FCB16" w14:textId="77777777" w:rsidR="00AF24A3" w:rsidRDefault="00AF24A3" w:rsidP="00F83107">
      <w:pPr>
        <w:pStyle w:val="6"/>
        <w:numPr>
          <w:ilvl w:val="5"/>
          <w:numId w:val="2"/>
        </w:numPr>
        <w:rPr>
          <w:lang w:eastAsia="zh-CN"/>
        </w:rPr>
      </w:pPr>
      <w:r>
        <w:rPr>
          <w:rFonts w:hint="eastAsia"/>
          <w:lang w:eastAsia="zh-CN"/>
        </w:rPr>
        <w:t>业务元素</w:t>
      </w:r>
    </w:p>
    <w:p w14:paraId="4F9EFB4F" w14:textId="77777777" w:rsidR="00AF24A3" w:rsidRDefault="00AF24A3" w:rsidP="00BA4D5F">
      <w:pPr>
        <w:ind w:left="420"/>
        <w:rPr>
          <w:lang w:eastAsia="zh-CN"/>
        </w:rPr>
      </w:pPr>
      <w:r>
        <w:rPr>
          <w:rFonts w:hint="eastAsia"/>
          <w:lang w:eastAsia="zh-CN"/>
        </w:rPr>
        <w:t>无</w:t>
      </w:r>
    </w:p>
    <w:p w14:paraId="211BEA41" w14:textId="77777777" w:rsidR="00AF24A3" w:rsidRDefault="00AF24A3" w:rsidP="00F83107">
      <w:pPr>
        <w:pStyle w:val="6"/>
        <w:numPr>
          <w:ilvl w:val="5"/>
          <w:numId w:val="2"/>
        </w:numPr>
        <w:rPr>
          <w:lang w:eastAsia="zh-CN"/>
        </w:rPr>
      </w:pPr>
      <w:r>
        <w:rPr>
          <w:rFonts w:hint="eastAsia"/>
          <w:lang w:eastAsia="zh-CN"/>
        </w:rPr>
        <w:t>用户界面</w:t>
      </w:r>
    </w:p>
    <w:p w14:paraId="46F69050" w14:textId="796E8E9E" w:rsidR="00AF24A3" w:rsidRPr="00D12323" w:rsidRDefault="00AF24A3" w:rsidP="00BA4D5F">
      <w:pPr>
        <w:pStyle w:val="L-"/>
      </w:pPr>
      <w:r w:rsidRPr="00D12323">
        <w:rPr>
          <w:rFonts w:hint="eastAsia"/>
        </w:rPr>
        <w:t>图：</w:t>
      </w:r>
      <w:r>
        <w:rPr>
          <w:rFonts w:hint="eastAsia"/>
        </w:rPr>
        <w:t>3.</w:t>
      </w:r>
      <w:r w:rsidR="00B712AC">
        <w:t>4.3.2</w:t>
      </w:r>
      <w:r w:rsidR="00B712AC">
        <w:rPr>
          <w:rFonts w:hint="eastAsia"/>
        </w:rPr>
        <w:t>.2</w:t>
      </w:r>
      <w:r>
        <w:rPr>
          <w:rFonts w:hint="eastAsia"/>
        </w:rPr>
        <w:t>.5</w:t>
      </w:r>
      <w:r w:rsidRPr="00D12323">
        <w:rPr>
          <w:rFonts w:hint="eastAsia"/>
        </w:rPr>
        <w:t xml:space="preserve">-1 </w:t>
      </w:r>
      <w:r>
        <w:rPr>
          <w:rFonts w:hint="eastAsia"/>
        </w:rPr>
        <w:t>票据支付界面</w:t>
      </w:r>
      <w:r>
        <w:rPr>
          <w:rFonts w:ascii="宋体" w:cs="宋体" w:hint="eastAsia"/>
          <w:color w:val="000000"/>
          <w:szCs w:val="22"/>
        </w:rPr>
        <w:t>图</w:t>
      </w:r>
    </w:p>
    <w:p w14:paraId="7C0B1896" w14:textId="77777777" w:rsidR="00AF24A3" w:rsidRDefault="00AF24A3" w:rsidP="00BA4D5F">
      <w:r>
        <w:rPr>
          <w:noProof/>
          <w:lang w:eastAsia="zh-CN" w:bidi="ar-SA"/>
        </w:rPr>
        <w:drawing>
          <wp:inline distT="0" distB="0" distL="0" distR="0" wp14:anchorId="59A02816" wp14:editId="702EB060">
            <wp:extent cx="5267325" cy="2133600"/>
            <wp:effectExtent l="0" t="0" r="9525" b="0"/>
            <wp:docPr id="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50BB364A" w14:textId="77777777" w:rsidR="00AF24A3" w:rsidRDefault="00AF24A3" w:rsidP="00BA4D5F"/>
    <w:p w14:paraId="391EA234" w14:textId="77777777" w:rsidR="00AF24A3" w:rsidRDefault="00AF24A3" w:rsidP="00F83107">
      <w:pPr>
        <w:pStyle w:val="3"/>
      </w:pPr>
      <w:bookmarkStart w:id="144" w:name="_Toc517685596"/>
      <w:r>
        <w:rPr>
          <w:rFonts w:hint="eastAsia"/>
        </w:rPr>
        <w:t>付款确认</w:t>
      </w:r>
      <w:bookmarkEnd w:id="144"/>
    </w:p>
    <w:p w14:paraId="67417F41" w14:textId="77777777" w:rsidR="00AF24A3" w:rsidRDefault="00AF24A3" w:rsidP="00F83107">
      <w:pPr>
        <w:pStyle w:val="6"/>
        <w:numPr>
          <w:ilvl w:val="5"/>
          <w:numId w:val="2"/>
        </w:numPr>
        <w:rPr>
          <w:lang w:eastAsia="zh-CN"/>
        </w:rPr>
      </w:pPr>
      <w:r>
        <w:rPr>
          <w:rFonts w:hint="eastAsia"/>
          <w:lang w:eastAsia="zh-CN"/>
        </w:rPr>
        <w:t>业务描述</w:t>
      </w:r>
    </w:p>
    <w:p w14:paraId="56BBBCB3" w14:textId="77777777" w:rsidR="00AF24A3" w:rsidRDefault="00AF24A3" w:rsidP="00BA4D5F">
      <w:pPr>
        <w:ind w:firstLine="420"/>
        <w:rPr>
          <w:lang w:eastAsia="zh-CN"/>
        </w:rPr>
      </w:pPr>
      <w:r>
        <w:rPr>
          <w:rFonts w:hint="eastAsia"/>
          <w:lang w:eastAsia="zh-CN"/>
        </w:rPr>
        <w:t>用于前端系统过来的付</w:t>
      </w:r>
      <w:r w:rsidRPr="005F1414">
        <w:rPr>
          <w:rFonts w:hint="eastAsia"/>
          <w:lang w:eastAsia="zh-CN"/>
        </w:rPr>
        <w:t>款</w:t>
      </w:r>
      <w:r>
        <w:rPr>
          <w:rFonts w:hint="eastAsia"/>
          <w:lang w:eastAsia="zh-CN"/>
        </w:rPr>
        <w:t>数据，将数据传到资金系统中，在资金系统中也无法通过直连接口进行付费，需要线下付款在资金系统内进行到款确认后，将付款状态返回给前端系统系统，同时前端系统系统进行账务处理。</w:t>
      </w:r>
    </w:p>
    <w:p w14:paraId="7B4301EE" w14:textId="77777777" w:rsidR="00AF24A3" w:rsidRDefault="00AF24A3" w:rsidP="00F83107">
      <w:pPr>
        <w:pStyle w:val="6"/>
        <w:numPr>
          <w:ilvl w:val="5"/>
          <w:numId w:val="2"/>
        </w:numPr>
        <w:rPr>
          <w:lang w:eastAsia="zh-CN"/>
        </w:rPr>
      </w:pPr>
      <w:r>
        <w:rPr>
          <w:rFonts w:hint="eastAsia"/>
          <w:lang w:eastAsia="zh-CN"/>
        </w:rPr>
        <w:t>业务流程</w:t>
      </w:r>
    </w:p>
    <w:p w14:paraId="54ADFEAC" w14:textId="11AB96E0" w:rsidR="00AF24A3" w:rsidRPr="00D12323" w:rsidRDefault="00AF24A3" w:rsidP="00BA4D5F">
      <w:pPr>
        <w:pStyle w:val="L-"/>
      </w:pPr>
      <w:r w:rsidRPr="00D12323">
        <w:rPr>
          <w:rFonts w:hint="eastAsia"/>
        </w:rPr>
        <w:t>图：</w:t>
      </w:r>
      <w:r>
        <w:rPr>
          <w:rFonts w:hint="eastAsia"/>
        </w:rPr>
        <w:t>3.</w:t>
      </w:r>
      <w:r w:rsidR="00B712AC">
        <w:t>4.3.2.3</w:t>
      </w:r>
      <w:r>
        <w:rPr>
          <w:rFonts w:hint="eastAsia"/>
        </w:rPr>
        <w:t>.2</w:t>
      </w:r>
      <w:r w:rsidRPr="00D12323">
        <w:rPr>
          <w:rFonts w:hint="eastAsia"/>
        </w:rPr>
        <w:t xml:space="preserve">-1 </w:t>
      </w:r>
      <w:r>
        <w:rPr>
          <w:rFonts w:hint="eastAsia"/>
        </w:rPr>
        <w:t>到款确认</w:t>
      </w:r>
      <w:r>
        <w:rPr>
          <w:rFonts w:ascii="宋体" w:cs="宋体" w:hint="eastAsia"/>
          <w:color w:val="000000"/>
          <w:szCs w:val="22"/>
        </w:rPr>
        <w:t>流程图</w:t>
      </w:r>
    </w:p>
    <w:p w14:paraId="320FE606" w14:textId="77777777" w:rsidR="00AF24A3" w:rsidRPr="00243DBD" w:rsidRDefault="00AF24A3" w:rsidP="00BA4D5F">
      <w:r>
        <w:object w:dxaOrig="16290" w:dyaOrig="21600" w14:anchorId="59D092E9">
          <v:shape id="_x0000_i1036" type="#_x0000_t75" style="width:414.65pt;height:550pt" o:ole="">
            <v:imagedata r:id="rId101" o:title=""/>
          </v:shape>
          <o:OLEObject Type="Embed" ProgID="Visio.Drawing.11" ShapeID="_x0000_i1036" DrawAspect="Content" ObjectID="_1616598433" r:id="rId102"/>
        </w:object>
      </w:r>
    </w:p>
    <w:p w14:paraId="26F85058" w14:textId="77777777" w:rsidR="00AF24A3" w:rsidRDefault="00AF24A3" w:rsidP="00F83107">
      <w:pPr>
        <w:pStyle w:val="6"/>
        <w:numPr>
          <w:ilvl w:val="5"/>
          <w:numId w:val="2"/>
        </w:numPr>
        <w:rPr>
          <w:lang w:eastAsia="zh-CN"/>
        </w:rPr>
      </w:pPr>
      <w:r>
        <w:rPr>
          <w:rFonts w:hint="eastAsia"/>
          <w:lang w:eastAsia="zh-CN"/>
        </w:rPr>
        <w:t>流程说明</w:t>
      </w:r>
    </w:p>
    <w:p w14:paraId="1F2F037B" w14:textId="579C7DE3"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3.2.3.</w:t>
      </w:r>
      <w:r>
        <w:rPr>
          <w:rFonts w:hint="eastAsia"/>
        </w:rPr>
        <w:t>3</w:t>
      </w:r>
      <w:r w:rsidRPr="00D12323">
        <w:rPr>
          <w:rFonts w:hint="eastAsia"/>
        </w:rPr>
        <w:t xml:space="preserve">-1 </w:t>
      </w:r>
      <w:r>
        <w:rPr>
          <w:rFonts w:hint="eastAsia"/>
        </w:rPr>
        <w:t xml:space="preserve"> </w:t>
      </w:r>
      <w:r>
        <w:rPr>
          <w:rFonts w:hint="eastAsia"/>
        </w:rPr>
        <w:t>到款确认</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73"/>
        <w:gridCol w:w="2411"/>
        <w:gridCol w:w="3622"/>
        <w:gridCol w:w="1916"/>
      </w:tblGrid>
      <w:tr w:rsidR="00AF24A3" w:rsidRPr="00300621" w14:paraId="2592FB86" w14:textId="77777777" w:rsidTr="00AF24A3">
        <w:trPr>
          <w:cantSplit/>
          <w:tblHeader/>
        </w:trPr>
        <w:tc>
          <w:tcPr>
            <w:tcW w:w="484" w:type="dxa"/>
            <w:shd w:val="clear" w:color="auto" w:fill="7C9BC1"/>
            <w:tcMar>
              <w:top w:w="58" w:type="dxa"/>
              <w:left w:w="58" w:type="dxa"/>
              <w:bottom w:w="58" w:type="dxa"/>
              <w:right w:w="58" w:type="dxa"/>
            </w:tcMar>
          </w:tcPr>
          <w:p w14:paraId="69A55268" w14:textId="77777777" w:rsidR="00AF24A3" w:rsidRPr="00300621" w:rsidRDefault="00AF24A3" w:rsidP="00BA4D5F">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6575FFD"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10A1838"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B4FF5BB" w14:textId="77777777" w:rsidR="00AF24A3" w:rsidRPr="00300621" w:rsidRDefault="00AF24A3" w:rsidP="00BA4D5F">
            <w:pPr>
              <w:pStyle w:val="Cap1"/>
              <w:ind w:firstLineChars="100" w:firstLine="200"/>
              <w:jc w:val="both"/>
              <w:rPr>
                <w:szCs w:val="18"/>
              </w:rPr>
            </w:pPr>
            <w:r w:rsidRPr="00300621">
              <w:rPr>
                <w:rFonts w:hint="eastAsia"/>
                <w:szCs w:val="18"/>
              </w:rPr>
              <w:t>备注</w:t>
            </w:r>
          </w:p>
        </w:tc>
      </w:tr>
      <w:tr w:rsidR="00AF24A3" w:rsidRPr="00300621" w14:paraId="0696C1EA" w14:textId="77777777" w:rsidTr="00AF24A3">
        <w:trPr>
          <w:cantSplit/>
          <w:trHeight w:val="483"/>
        </w:trPr>
        <w:tc>
          <w:tcPr>
            <w:tcW w:w="484" w:type="dxa"/>
            <w:shd w:val="clear" w:color="auto" w:fill="AECEE1"/>
            <w:tcMar>
              <w:top w:w="58" w:type="dxa"/>
              <w:left w:w="58" w:type="dxa"/>
              <w:bottom w:w="58" w:type="dxa"/>
              <w:right w:w="58" w:type="dxa"/>
            </w:tcMar>
            <w:vAlign w:val="center"/>
          </w:tcPr>
          <w:p w14:paraId="12C80F6F" w14:textId="77777777" w:rsidR="00AF24A3" w:rsidRPr="005D789A" w:rsidRDefault="00AF24A3" w:rsidP="00BA4D5F">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004E14E"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764427DA"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FB9D114" w14:textId="77777777" w:rsidR="00AF24A3" w:rsidRPr="00F41C79" w:rsidRDefault="00AF24A3" w:rsidP="00BA4D5F">
            <w:pPr>
              <w:jc w:val="both"/>
              <w:rPr>
                <w:rFonts w:ascii="宋体" w:hAnsi="宋体" w:cs="宋体"/>
                <w:color w:val="000000"/>
                <w:sz w:val="20"/>
                <w:lang w:eastAsia="zh-CN"/>
              </w:rPr>
            </w:pPr>
          </w:p>
        </w:tc>
      </w:tr>
      <w:tr w:rsidR="00AF24A3" w:rsidRPr="00300621" w14:paraId="67E5FC7C" w14:textId="77777777" w:rsidTr="00AF24A3">
        <w:trPr>
          <w:cantSplit/>
          <w:trHeight w:val="483"/>
        </w:trPr>
        <w:tc>
          <w:tcPr>
            <w:tcW w:w="484" w:type="dxa"/>
            <w:shd w:val="clear" w:color="auto" w:fill="AECEE1"/>
            <w:tcMar>
              <w:top w:w="58" w:type="dxa"/>
              <w:left w:w="58" w:type="dxa"/>
              <w:bottom w:w="58" w:type="dxa"/>
              <w:right w:w="58" w:type="dxa"/>
            </w:tcMar>
            <w:vAlign w:val="center"/>
          </w:tcPr>
          <w:p w14:paraId="6099D2B9" w14:textId="77777777" w:rsidR="00AF24A3" w:rsidRPr="005D789A" w:rsidRDefault="00AF24A3" w:rsidP="00BA4D5F">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0835DD33"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1573A6C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10D1CB1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5B688D3D"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54FF483B"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082EEED"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1A14DEBB"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2DB15D3D"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0852B492"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接口标准见</w:t>
            </w:r>
            <w:r>
              <w:rPr>
                <w:rFonts w:ascii="宋体" w:hAnsi="宋体" w:cs="宋体" w:hint="eastAsia"/>
                <w:color w:val="000000"/>
                <w:sz w:val="20"/>
                <w:lang w:eastAsia="zh-CN"/>
              </w:rPr>
              <w:t>3.5.2.16-</w:t>
            </w:r>
            <w:r>
              <w:rPr>
                <w:rFonts w:ascii="宋体" w:hAnsi="宋体" w:cs="宋体"/>
                <w:color w:val="000000"/>
                <w:sz w:val="20"/>
                <w:lang w:eastAsia="zh-CN"/>
              </w:rPr>
              <w:t>3.5.2.1.9</w:t>
            </w:r>
          </w:p>
        </w:tc>
      </w:tr>
      <w:tr w:rsidR="00AF24A3" w:rsidRPr="00300621" w14:paraId="3734A508" w14:textId="77777777" w:rsidTr="00AF24A3">
        <w:trPr>
          <w:cantSplit/>
          <w:trHeight w:val="483"/>
        </w:trPr>
        <w:tc>
          <w:tcPr>
            <w:tcW w:w="484" w:type="dxa"/>
            <w:shd w:val="clear" w:color="auto" w:fill="AECEE1"/>
            <w:tcMar>
              <w:top w:w="58" w:type="dxa"/>
              <w:left w:w="58" w:type="dxa"/>
              <w:bottom w:w="58" w:type="dxa"/>
              <w:right w:w="58" w:type="dxa"/>
            </w:tcMar>
            <w:vAlign w:val="center"/>
          </w:tcPr>
          <w:p w14:paraId="7D140AC4" w14:textId="77777777" w:rsidR="00AF24A3" w:rsidRPr="005D789A" w:rsidRDefault="00AF24A3" w:rsidP="00BA4D5F">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4EE0CB9"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3B6AD113"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BE3A4C4" w14:textId="77777777" w:rsidR="00AF24A3" w:rsidRPr="00F41C79" w:rsidRDefault="00AF24A3" w:rsidP="00BA4D5F">
            <w:pPr>
              <w:jc w:val="both"/>
              <w:rPr>
                <w:rFonts w:ascii="宋体" w:hAnsi="宋体" w:cs="宋体"/>
                <w:color w:val="000000"/>
                <w:sz w:val="20"/>
                <w:lang w:eastAsia="zh-CN"/>
              </w:rPr>
            </w:pPr>
          </w:p>
        </w:tc>
      </w:tr>
      <w:tr w:rsidR="00AF24A3" w:rsidRPr="00300621" w14:paraId="5142B60A" w14:textId="77777777" w:rsidTr="00AF24A3">
        <w:trPr>
          <w:cantSplit/>
          <w:trHeight w:val="483"/>
        </w:trPr>
        <w:tc>
          <w:tcPr>
            <w:tcW w:w="484" w:type="dxa"/>
            <w:shd w:val="clear" w:color="auto" w:fill="AECEE1"/>
            <w:tcMar>
              <w:top w:w="58" w:type="dxa"/>
              <w:left w:w="58" w:type="dxa"/>
              <w:bottom w:w="58" w:type="dxa"/>
              <w:right w:w="58" w:type="dxa"/>
            </w:tcMar>
            <w:vAlign w:val="center"/>
          </w:tcPr>
          <w:p w14:paraId="79ABF5BA" w14:textId="77777777" w:rsidR="00AF24A3" w:rsidRPr="005D789A" w:rsidRDefault="00AF24A3" w:rsidP="00BA4D5F">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54FEC7E5"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4D47889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ATS将收款数据保存为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C50C281" w14:textId="77777777" w:rsidR="00AF24A3" w:rsidRPr="00F41C79" w:rsidRDefault="00AF24A3" w:rsidP="00BA4D5F">
            <w:pPr>
              <w:jc w:val="both"/>
              <w:rPr>
                <w:rFonts w:ascii="宋体" w:hAnsi="宋体" w:cs="宋体"/>
                <w:color w:val="000000"/>
                <w:sz w:val="20"/>
                <w:lang w:eastAsia="zh-CN"/>
              </w:rPr>
            </w:pPr>
          </w:p>
        </w:tc>
      </w:tr>
      <w:tr w:rsidR="00AF24A3" w:rsidRPr="00300621" w14:paraId="755DCC7B" w14:textId="77777777" w:rsidTr="00AF24A3">
        <w:trPr>
          <w:cantSplit/>
          <w:trHeight w:val="483"/>
        </w:trPr>
        <w:tc>
          <w:tcPr>
            <w:tcW w:w="484" w:type="dxa"/>
            <w:shd w:val="clear" w:color="auto" w:fill="AECEE1"/>
            <w:tcMar>
              <w:top w:w="58" w:type="dxa"/>
              <w:left w:w="58" w:type="dxa"/>
              <w:bottom w:w="58" w:type="dxa"/>
              <w:right w:w="58" w:type="dxa"/>
            </w:tcMar>
            <w:vAlign w:val="center"/>
          </w:tcPr>
          <w:p w14:paraId="074E7C0C" w14:textId="77777777" w:rsidR="00AF24A3" w:rsidRPr="005D789A" w:rsidRDefault="00AF24A3" w:rsidP="00BA4D5F">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68F986BD"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47B2EB3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35F6355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4168D8F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E595D51" w14:textId="77777777" w:rsidR="00AF24A3" w:rsidRPr="00F41C79" w:rsidRDefault="00AF24A3" w:rsidP="00BA4D5F">
            <w:pPr>
              <w:jc w:val="both"/>
              <w:rPr>
                <w:rFonts w:ascii="宋体" w:hAnsi="宋体" w:cs="宋体"/>
                <w:color w:val="000000"/>
                <w:sz w:val="20"/>
                <w:lang w:eastAsia="zh-CN"/>
              </w:rPr>
            </w:pPr>
          </w:p>
        </w:tc>
      </w:tr>
      <w:tr w:rsidR="00AF24A3" w:rsidRPr="00300621" w14:paraId="72B42235" w14:textId="77777777" w:rsidTr="00AF24A3">
        <w:trPr>
          <w:cantSplit/>
          <w:trHeight w:val="483"/>
        </w:trPr>
        <w:tc>
          <w:tcPr>
            <w:tcW w:w="484" w:type="dxa"/>
            <w:shd w:val="clear" w:color="auto" w:fill="AECEE1"/>
            <w:tcMar>
              <w:top w:w="58" w:type="dxa"/>
              <w:left w:w="58" w:type="dxa"/>
              <w:bottom w:w="58" w:type="dxa"/>
              <w:right w:w="58" w:type="dxa"/>
            </w:tcMar>
            <w:vAlign w:val="center"/>
          </w:tcPr>
          <w:p w14:paraId="2A7A85CB" w14:textId="77777777" w:rsidR="00AF24A3" w:rsidRDefault="00AF24A3" w:rsidP="00BA4D5F">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396B8102"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6C40EF68"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ATS自动生成资金交易单。</w:t>
            </w:r>
          </w:p>
        </w:tc>
        <w:tc>
          <w:tcPr>
            <w:tcW w:w="1560" w:type="dxa"/>
            <w:shd w:val="clear" w:color="auto" w:fill="E3EEF5"/>
            <w:tcMar>
              <w:top w:w="58" w:type="dxa"/>
              <w:left w:w="58" w:type="dxa"/>
              <w:bottom w:w="58" w:type="dxa"/>
              <w:right w:w="58" w:type="dxa"/>
            </w:tcMar>
            <w:vAlign w:val="center"/>
          </w:tcPr>
          <w:p w14:paraId="122D6624" w14:textId="77777777" w:rsidR="00AF24A3" w:rsidRPr="00F41C79" w:rsidRDefault="00AF24A3" w:rsidP="00BA4D5F">
            <w:pPr>
              <w:jc w:val="both"/>
              <w:rPr>
                <w:rFonts w:ascii="宋体" w:hAnsi="宋体" w:cs="宋体"/>
                <w:color w:val="000000"/>
                <w:sz w:val="20"/>
                <w:lang w:eastAsia="zh-CN"/>
              </w:rPr>
            </w:pPr>
          </w:p>
        </w:tc>
      </w:tr>
      <w:tr w:rsidR="00AF24A3" w:rsidRPr="00300621" w14:paraId="6661D81B" w14:textId="77777777" w:rsidTr="00AF24A3">
        <w:trPr>
          <w:cantSplit/>
          <w:trHeight w:val="483"/>
        </w:trPr>
        <w:tc>
          <w:tcPr>
            <w:tcW w:w="484" w:type="dxa"/>
            <w:shd w:val="clear" w:color="auto" w:fill="AECEE1"/>
            <w:tcMar>
              <w:top w:w="58" w:type="dxa"/>
              <w:left w:w="58" w:type="dxa"/>
              <w:bottom w:w="58" w:type="dxa"/>
              <w:right w:w="58" w:type="dxa"/>
            </w:tcMar>
            <w:vAlign w:val="center"/>
          </w:tcPr>
          <w:p w14:paraId="03912EC3" w14:textId="77777777" w:rsidR="00AF24A3" w:rsidRDefault="00AF24A3" w:rsidP="00BA4D5F">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73BBAAB4" w14:textId="77777777" w:rsidR="00AF24A3" w:rsidRDefault="00AF24A3" w:rsidP="00BA4D5F">
            <w:pPr>
              <w:jc w:val="both"/>
              <w:rPr>
                <w:rFonts w:ascii="宋体" w:hAnsi="宋体" w:cs="宋体"/>
                <w:color w:val="000000"/>
                <w:sz w:val="20"/>
              </w:rPr>
            </w:pP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0190C09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从银行获取银行明细</w:t>
            </w:r>
            <w:r>
              <w:rPr>
                <w:rFonts w:ascii="宋体" w:hAnsi="宋体" w:cs="宋体" w:hint="eastAsia"/>
                <w:color w:val="000000"/>
                <w:sz w:val="20"/>
                <w:lang w:eastAsia="zh-CN"/>
              </w:rPr>
              <w:t>：</w:t>
            </w:r>
          </w:p>
          <w:p w14:paraId="293A1F6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1、直连账户通过直连接口直接从银行获取；</w:t>
            </w:r>
          </w:p>
          <w:p w14:paraId="35D285A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2、非直连账户通过人工导入的方式从银行获取明细；</w:t>
            </w:r>
          </w:p>
        </w:tc>
        <w:tc>
          <w:tcPr>
            <w:tcW w:w="1560" w:type="dxa"/>
            <w:shd w:val="clear" w:color="auto" w:fill="E3EEF5"/>
            <w:tcMar>
              <w:top w:w="58" w:type="dxa"/>
              <w:left w:w="58" w:type="dxa"/>
              <w:bottom w:w="58" w:type="dxa"/>
              <w:right w:w="58" w:type="dxa"/>
            </w:tcMar>
            <w:vAlign w:val="center"/>
          </w:tcPr>
          <w:p w14:paraId="685D826F" w14:textId="77777777" w:rsidR="00AF24A3" w:rsidRPr="00F41C79" w:rsidRDefault="00AF24A3" w:rsidP="00BA4D5F">
            <w:pPr>
              <w:jc w:val="both"/>
              <w:rPr>
                <w:rFonts w:ascii="宋体" w:hAnsi="宋体" w:cs="宋体"/>
                <w:color w:val="000000"/>
                <w:sz w:val="20"/>
                <w:lang w:eastAsia="zh-CN"/>
              </w:rPr>
            </w:pPr>
          </w:p>
        </w:tc>
      </w:tr>
      <w:tr w:rsidR="00AF24A3" w:rsidRPr="00300621" w14:paraId="08E8132C" w14:textId="77777777" w:rsidTr="00AF24A3">
        <w:trPr>
          <w:cantSplit/>
          <w:trHeight w:val="483"/>
        </w:trPr>
        <w:tc>
          <w:tcPr>
            <w:tcW w:w="484" w:type="dxa"/>
            <w:shd w:val="clear" w:color="auto" w:fill="AECEE1"/>
            <w:tcMar>
              <w:top w:w="58" w:type="dxa"/>
              <w:left w:w="58" w:type="dxa"/>
              <w:bottom w:w="58" w:type="dxa"/>
              <w:right w:w="58" w:type="dxa"/>
            </w:tcMar>
            <w:vAlign w:val="center"/>
          </w:tcPr>
          <w:p w14:paraId="52AC6058" w14:textId="77777777" w:rsidR="00AF24A3" w:rsidRDefault="00AF24A3" w:rsidP="00BA4D5F">
            <w:pPr>
              <w:pStyle w:val="Cap2"/>
              <w:jc w:val="center"/>
              <w:rPr>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39F8F652" w14:textId="77777777" w:rsidR="00AF24A3" w:rsidRDefault="00AF24A3" w:rsidP="00BA4D5F">
            <w:pPr>
              <w:jc w:val="both"/>
              <w:rPr>
                <w:rFonts w:ascii="宋体" w:hAnsi="宋体" w:cs="宋体"/>
                <w:color w:val="000000"/>
                <w:sz w:val="20"/>
              </w:rPr>
            </w:pPr>
            <w:r>
              <w:rPr>
                <w:rFonts w:ascii="宋体" w:hAnsi="宋体" w:cs="宋体"/>
                <w:color w:val="000000"/>
                <w:sz w:val="20"/>
              </w:rPr>
              <w:t>到款确认</w:t>
            </w:r>
          </w:p>
        </w:tc>
        <w:tc>
          <w:tcPr>
            <w:tcW w:w="3827" w:type="dxa"/>
            <w:shd w:val="clear" w:color="auto" w:fill="E3EEF5"/>
            <w:tcMar>
              <w:top w:w="58" w:type="dxa"/>
              <w:left w:w="58" w:type="dxa"/>
              <w:bottom w:w="58" w:type="dxa"/>
              <w:right w:w="58" w:type="dxa"/>
            </w:tcMar>
            <w:vAlign w:val="center"/>
          </w:tcPr>
          <w:p w14:paraId="1F0E864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w:t>
            </w:r>
            <w:r>
              <w:rPr>
                <w:rFonts w:ascii="宋体" w:hAnsi="宋体" w:cs="宋体" w:hint="eastAsia"/>
                <w:color w:val="000000"/>
                <w:sz w:val="20"/>
                <w:lang w:eastAsia="zh-CN"/>
              </w:rPr>
              <w:t>进行</w:t>
            </w:r>
            <w:r>
              <w:rPr>
                <w:rFonts w:ascii="宋体" w:hAnsi="宋体" w:cs="宋体"/>
                <w:color w:val="000000"/>
                <w:sz w:val="20"/>
                <w:lang w:eastAsia="zh-CN"/>
              </w:rPr>
              <w:t>到款确认</w:t>
            </w:r>
            <w:r>
              <w:rPr>
                <w:rFonts w:ascii="宋体" w:hAnsi="宋体" w:cs="宋体" w:hint="eastAsia"/>
                <w:color w:val="000000"/>
                <w:sz w:val="20"/>
                <w:lang w:eastAsia="zh-CN"/>
              </w:rPr>
              <w:t>：</w:t>
            </w:r>
          </w:p>
          <w:p w14:paraId="0B42072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1、确认成功，交易单修改了付款成功；</w:t>
            </w:r>
          </w:p>
          <w:p w14:paraId="7F18D68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2、确认不通过，等待下一次到款确认；</w:t>
            </w:r>
          </w:p>
        </w:tc>
        <w:tc>
          <w:tcPr>
            <w:tcW w:w="1560" w:type="dxa"/>
            <w:shd w:val="clear" w:color="auto" w:fill="E3EEF5"/>
            <w:tcMar>
              <w:top w:w="58" w:type="dxa"/>
              <w:left w:w="58" w:type="dxa"/>
              <w:bottom w:w="58" w:type="dxa"/>
              <w:right w:w="58" w:type="dxa"/>
            </w:tcMar>
            <w:vAlign w:val="center"/>
          </w:tcPr>
          <w:p w14:paraId="76E9F850" w14:textId="77777777" w:rsidR="00AF24A3" w:rsidRPr="00F41C79" w:rsidRDefault="00AF24A3" w:rsidP="00BA4D5F">
            <w:pPr>
              <w:jc w:val="both"/>
              <w:rPr>
                <w:rFonts w:ascii="宋体" w:hAnsi="宋体" w:cs="宋体"/>
                <w:color w:val="000000"/>
                <w:sz w:val="20"/>
                <w:lang w:eastAsia="zh-CN"/>
              </w:rPr>
            </w:pPr>
          </w:p>
        </w:tc>
      </w:tr>
      <w:tr w:rsidR="00AF24A3" w:rsidRPr="00300621" w14:paraId="5F7F1AF2" w14:textId="77777777" w:rsidTr="00AF24A3">
        <w:trPr>
          <w:cantSplit/>
          <w:trHeight w:val="483"/>
        </w:trPr>
        <w:tc>
          <w:tcPr>
            <w:tcW w:w="484" w:type="dxa"/>
            <w:shd w:val="clear" w:color="auto" w:fill="AECEE1"/>
            <w:tcMar>
              <w:top w:w="58" w:type="dxa"/>
              <w:left w:w="58" w:type="dxa"/>
              <w:bottom w:w="58" w:type="dxa"/>
              <w:right w:w="58" w:type="dxa"/>
            </w:tcMar>
            <w:vAlign w:val="center"/>
          </w:tcPr>
          <w:p w14:paraId="4A342712" w14:textId="77777777" w:rsidR="00AF24A3" w:rsidRDefault="00AF24A3" w:rsidP="00BA4D5F">
            <w:pPr>
              <w:pStyle w:val="Cap2"/>
              <w:jc w:val="center"/>
              <w:rPr>
                <w:lang w:eastAsia="zh-CN"/>
              </w:rPr>
            </w:pPr>
            <w:r>
              <w:rPr>
                <w:lang w:eastAsia="zh-CN"/>
              </w:rPr>
              <w:t>9</w:t>
            </w:r>
          </w:p>
        </w:tc>
        <w:tc>
          <w:tcPr>
            <w:tcW w:w="2551" w:type="dxa"/>
            <w:shd w:val="clear" w:color="auto" w:fill="E3EEF5"/>
            <w:tcMar>
              <w:top w:w="58" w:type="dxa"/>
              <w:left w:w="58" w:type="dxa"/>
              <w:bottom w:w="58" w:type="dxa"/>
              <w:right w:w="58" w:type="dxa"/>
            </w:tcMar>
            <w:vAlign w:val="center"/>
          </w:tcPr>
          <w:p w14:paraId="4DCBBE3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C4C6A2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A90C916" w14:textId="77777777" w:rsidR="00AF24A3" w:rsidRDefault="00AF24A3" w:rsidP="00BA4D5F">
            <w:pPr>
              <w:jc w:val="both"/>
              <w:rPr>
                <w:rFonts w:ascii="宋体" w:hAnsi="宋体" w:cs="宋体"/>
                <w:color w:val="000000"/>
                <w:sz w:val="20"/>
                <w:lang w:eastAsia="zh-CN"/>
              </w:rPr>
            </w:pPr>
          </w:p>
        </w:tc>
      </w:tr>
      <w:tr w:rsidR="00AF24A3" w:rsidRPr="00583047" w14:paraId="66A1A007" w14:textId="77777777" w:rsidTr="00AF24A3">
        <w:trPr>
          <w:cantSplit/>
          <w:trHeight w:val="483"/>
        </w:trPr>
        <w:tc>
          <w:tcPr>
            <w:tcW w:w="484" w:type="dxa"/>
            <w:shd w:val="clear" w:color="auto" w:fill="AECEE1"/>
            <w:tcMar>
              <w:top w:w="58" w:type="dxa"/>
              <w:left w:w="58" w:type="dxa"/>
              <w:bottom w:w="58" w:type="dxa"/>
              <w:right w:w="58" w:type="dxa"/>
            </w:tcMar>
            <w:vAlign w:val="center"/>
          </w:tcPr>
          <w:p w14:paraId="2A399A78" w14:textId="77777777" w:rsidR="00AF24A3" w:rsidRDefault="00AF24A3" w:rsidP="00BA4D5F">
            <w:pPr>
              <w:pStyle w:val="Cap2"/>
              <w:jc w:val="center"/>
              <w:rPr>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7EE7BE4A"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B7C0EC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14F9F5F" w14:textId="77777777" w:rsidR="00AF24A3" w:rsidRDefault="00AF24A3" w:rsidP="00BA4D5F">
            <w:pPr>
              <w:jc w:val="both"/>
              <w:rPr>
                <w:rFonts w:ascii="宋体" w:hAnsi="宋体" w:cs="宋体"/>
                <w:color w:val="000000"/>
                <w:sz w:val="20"/>
                <w:lang w:eastAsia="zh-CN"/>
              </w:rPr>
            </w:pPr>
          </w:p>
        </w:tc>
      </w:tr>
      <w:tr w:rsidR="00AF24A3" w:rsidRPr="00583047" w14:paraId="45900660" w14:textId="77777777" w:rsidTr="00AF24A3">
        <w:trPr>
          <w:cantSplit/>
          <w:trHeight w:val="483"/>
        </w:trPr>
        <w:tc>
          <w:tcPr>
            <w:tcW w:w="484" w:type="dxa"/>
            <w:shd w:val="clear" w:color="auto" w:fill="AECEE1"/>
            <w:tcMar>
              <w:top w:w="58" w:type="dxa"/>
              <w:left w:w="58" w:type="dxa"/>
              <w:bottom w:w="58" w:type="dxa"/>
              <w:right w:w="58" w:type="dxa"/>
            </w:tcMar>
            <w:vAlign w:val="center"/>
          </w:tcPr>
          <w:p w14:paraId="6185264D" w14:textId="77777777" w:rsidR="00AF24A3" w:rsidRDefault="00AF24A3" w:rsidP="00BA4D5F">
            <w:pPr>
              <w:pStyle w:val="Cap2"/>
              <w:jc w:val="center"/>
              <w:rPr>
                <w:lang w:eastAsia="zh-CN"/>
              </w:rPr>
            </w:pPr>
            <w:r>
              <w:rPr>
                <w:rFonts w:hint="eastAsia"/>
                <w:lang w:eastAsia="zh-CN"/>
              </w:rPr>
              <w:t>1</w:t>
            </w:r>
            <w:r>
              <w:rPr>
                <w:lang w:eastAsia="zh-CN"/>
              </w:rPr>
              <w:t>1</w:t>
            </w:r>
          </w:p>
        </w:tc>
        <w:tc>
          <w:tcPr>
            <w:tcW w:w="2551" w:type="dxa"/>
            <w:shd w:val="clear" w:color="auto" w:fill="E3EEF5"/>
            <w:tcMar>
              <w:top w:w="58" w:type="dxa"/>
              <w:left w:w="58" w:type="dxa"/>
              <w:bottom w:w="58" w:type="dxa"/>
              <w:right w:w="58" w:type="dxa"/>
            </w:tcMar>
            <w:vAlign w:val="center"/>
          </w:tcPr>
          <w:p w14:paraId="4C1B43A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4CFEEB74"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6A9BAB29"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710244E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7F1AE354" w14:textId="77777777" w:rsidR="00AF24A3" w:rsidRPr="00F41C79" w:rsidRDefault="00AF24A3" w:rsidP="00BA4D5F">
            <w:pPr>
              <w:jc w:val="both"/>
              <w:rPr>
                <w:rFonts w:ascii="宋体" w:hAnsi="宋体" w:cs="宋体"/>
                <w:color w:val="000000"/>
                <w:sz w:val="20"/>
                <w:lang w:eastAsia="zh-CN"/>
              </w:rPr>
            </w:pPr>
          </w:p>
        </w:tc>
      </w:tr>
    </w:tbl>
    <w:p w14:paraId="41516A44" w14:textId="77777777" w:rsidR="00AF24A3" w:rsidRDefault="00AF24A3" w:rsidP="00F83107">
      <w:pPr>
        <w:pStyle w:val="6"/>
        <w:numPr>
          <w:ilvl w:val="5"/>
          <w:numId w:val="2"/>
        </w:numPr>
        <w:rPr>
          <w:lang w:eastAsia="zh-CN"/>
        </w:rPr>
      </w:pPr>
      <w:r>
        <w:rPr>
          <w:rFonts w:hint="eastAsia"/>
          <w:lang w:eastAsia="zh-CN"/>
        </w:rPr>
        <w:t>业务元素</w:t>
      </w:r>
    </w:p>
    <w:p w14:paraId="6B6680ED" w14:textId="77777777" w:rsidR="00AF24A3" w:rsidRDefault="00AF24A3" w:rsidP="00BA4D5F">
      <w:pPr>
        <w:ind w:left="420"/>
        <w:rPr>
          <w:lang w:eastAsia="zh-CN"/>
        </w:rPr>
      </w:pPr>
      <w:r>
        <w:rPr>
          <w:rFonts w:hint="eastAsia"/>
          <w:lang w:eastAsia="zh-CN"/>
        </w:rPr>
        <w:t>无</w:t>
      </w:r>
    </w:p>
    <w:p w14:paraId="566CF636" w14:textId="77777777" w:rsidR="00AF24A3" w:rsidRDefault="00AF24A3" w:rsidP="00F83107">
      <w:pPr>
        <w:pStyle w:val="6"/>
        <w:numPr>
          <w:ilvl w:val="5"/>
          <w:numId w:val="2"/>
        </w:numPr>
        <w:rPr>
          <w:lang w:eastAsia="zh-CN"/>
        </w:rPr>
      </w:pPr>
      <w:r>
        <w:rPr>
          <w:rFonts w:hint="eastAsia"/>
          <w:lang w:eastAsia="zh-CN"/>
        </w:rPr>
        <w:t>用户界面</w:t>
      </w:r>
    </w:p>
    <w:p w14:paraId="2D2E6809" w14:textId="6CC74995"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2.3.</w:t>
      </w:r>
      <w:r>
        <w:rPr>
          <w:rFonts w:hint="eastAsia"/>
        </w:rPr>
        <w:t>5</w:t>
      </w:r>
      <w:r w:rsidRPr="00D12323">
        <w:rPr>
          <w:rFonts w:hint="eastAsia"/>
        </w:rPr>
        <w:t xml:space="preserve">-1 </w:t>
      </w:r>
      <w:r>
        <w:rPr>
          <w:rFonts w:hint="eastAsia"/>
        </w:rPr>
        <w:t>到款确认界面</w:t>
      </w:r>
      <w:r>
        <w:rPr>
          <w:rFonts w:ascii="宋体" w:cs="宋体" w:hint="eastAsia"/>
          <w:color w:val="000000"/>
          <w:szCs w:val="22"/>
        </w:rPr>
        <w:t>图</w:t>
      </w:r>
    </w:p>
    <w:p w14:paraId="6859E2C1" w14:textId="77777777" w:rsidR="00AF24A3" w:rsidRDefault="00AF24A3" w:rsidP="00BA4D5F">
      <w:r>
        <w:rPr>
          <w:noProof/>
          <w:lang w:eastAsia="zh-CN" w:bidi="ar-SA"/>
        </w:rPr>
        <w:drawing>
          <wp:inline distT="0" distB="0" distL="0" distR="0" wp14:anchorId="4A3151A7" wp14:editId="61165A65">
            <wp:extent cx="5267325" cy="2124075"/>
            <wp:effectExtent l="0" t="0" r="9525" b="9525"/>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5B5CFCE0" w14:textId="77777777" w:rsidR="00AF24A3" w:rsidRDefault="00AF24A3" w:rsidP="00BA4D5F"/>
    <w:p w14:paraId="195DF365" w14:textId="77777777" w:rsidR="00AF24A3" w:rsidRDefault="00AF24A3" w:rsidP="00BA4D5F"/>
    <w:p w14:paraId="444F313F" w14:textId="77777777" w:rsidR="00AF24A3" w:rsidRDefault="00AF24A3" w:rsidP="00BA4D5F">
      <w:pPr>
        <w:adjustRightInd w:val="0"/>
        <w:snapToGrid w:val="0"/>
        <w:spacing w:line="360" w:lineRule="auto"/>
        <w:ind w:firstLine="420"/>
        <w:rPr>
          <w:rFonts w:ascii="宋体" w:hAnsi="宋体" w:cs="宋体"/>
          <w:i/>
          <w:color w:val="808080"/>
          <w:lang w:eastAsia="zh-CN"/>
        </w:rPr>
      </w:pPr>
    </w:p>
    <w:p w14:paraId="65C7725C" w14:textId="77777777" w:rsidR="00F83107" w:rsidRDefault="00F83107" w:rsidP="00F83107">
      <w:pPr>
        <w:pStyle w:val="3"/>
      </w:pPr>
      <w:bookmarkStart w:id="145" w:name="_Toc517685599"/>
      <w:r>
        <w:rPr>
          <w:rFonts w:hint="eastAsia"/>
        </w:rPr>
        <w:t>退票处理</w:t>
      </w:r>
      <w:bookmarkEnd w:id="145"/>
    </w:p>
    <w:p w14:paraId="2F7B0E50" w14:textId="77777777" w:rsidR="00F83107" w:rsidRDefault="00F83107" w:rsidP="00F83107">
      <w:pPr>
        <w:pStyle w:val="6"/>
        <w:numPr>
          <w:ilvl w:val="5"/>
          <w:numId w:val="2"/>
        </w:numPr>
        <w:rPr>
          <w:lang w:eastAsia="zh-CN"/>
        </w:rPr>
      </w:pPr>
      <w:r>
        <w:rPr>
          <w:rFonts w:hint="eastAsia"/>
          <w:lang w:eastAsia="zh-CN"/>
        </w:rPr>
        <w:t>业务元素</w:t>
      </w:r>
    </w:p>
    <w:p w14:paraId="1EE0D334" w14:textId="77777777" w:rsidR="00F83107" w:rsidRDefault="00F83107" w:rsidP="00F83107">
      <w:pPr>
        <w:ind w:left="420"/>
        <w:rPr>
          <w:lang w:eastAsia="zh-CN"/>
        </w:rPr>
      </w:pPr>
      <w:r>
        <w:rPr>
          <w:rFonts w:hint="eastAsia"/>
          <w:lang w:eastAsia="zh-CN"/>
        </w:rPr>
        <w:t>无</w:t>
      </w:r>
    </w:p>
    <w:p w14:paraId="321337F3" w14:textId="77777777" w:rsidR="00F83107" w:rsidRDefault="00F83107" w:rsidP="00F83107">
      <w:pPr>
        <w:pStyle w:val="6"/>
        <w:numPr>
          <w:ilvl w:val="5"/>
          <w:numId w:val="2"/>
        </w:numPr>
        <w:rPr>
          <w:lang w:eastAsia="zh-CN"/>
        </w:rPr>
      </w:pPr>
      <w:r>
        <w:rPr>
          <w:rFonts w:hint="eastAsia"/>
          <w:lang w:eastAsia="zh-CN"/>
        </w:rPr>
        <w:t>业务描述</w:t>
      </w:r>
    </w:p>
    <w:p w14:paraId="265638C0" w14:textId="77777777" w:rsidR="00F83107" w:rsidRDefault="00F83107" w:rsidP="00F83107">
      <w:pPr>
        <w:ind w:firstLine="420"/>
        <w:rPr>
          <w:lang w:eastAsia="zh-CN"/>
        </w:rPr>
      </w:pPr>
      <w:r>
        <w:rPr>
          <w:rFonts w:hint="eastAsia"/>
          <w:lang w:eastAsia="zh-CN"/>
        </w:rPr>
        <w:t>用于前端系统对接过来的付款数据，资金系统进行实际付款动作，银行实际发生退票后，返回给前端系统，同时前端系统进行账务处理。</w:t>
      </w:r>
    </w:p>
    <w:p w14:paraId="54CBDE90" w14:textId="77777777" w:rsidR="00F83107" w:rsidRDefault="00F83107" w:rsidP="00F83107">
      <w:pPr>
        <w:pStyle w:val="6"/>
        <w:numPr>
          <w:ilvl w:val="5"/>
          <w:numId w:val="2"/>
        </w:numPr>
        <w:rPr>
          <w:lang w:eastAsia="zh-CN"/>
        </w:rPr>
      </w:pPr>
      <w:r>
        <w:rPr>
          <w:rFonts w:hint="eastAsia"/>
          <w:lang w:eastAsia="zh-CN"/>
        </w:rPr>
        <w:t>业务流程</w:t>
      </w:r>
    </w:p>
    <w:p w14:paraId="2C2618B9" w14:textId="4CECA16C" w:rsidR="00F83107" w:rsidRPr="00D12323" w:rsidRDefault="00F83107" w:rsidP="00F83107">
      <w:pPr>
        <w:pStyle w:val="L-"/>
      </w:pPr>
      <w:r w:rsidRPr="00D12323">
        <w:rPr>
          <w:rFonts w:hint="eastAsia"/>
        </w:rPr>
        <w:t>图：</w:t>
      </w:r>
      <w:r>
        <w:rPr>
          <w:rFonts w:hint="eastAsia"/>
        </w:rPr>
        <w:t>3.</w:t>
      </w:r>
      <w:r w:rsidR="00B712AC">
        <w:t>4.3.2.4.3</w:t>
      </w:r>
      <w:r w:rsidRPr="00D12323">
        <w:rPr>
          <w:rFonts w:hint="eastAsia"/>
        </w:rPr>
        <w:t xml:space="preserve">-1 </w:t>
      </w:r>
      <w:r>
        <w:rPr>
          <w:rFonts w:hint="eastAsia"/>
        </w:rPr>
        <w:t xml:space="preserve"> </w:t>
      </w:r>
      <w:r>
        <w:rPr>
          <w:rFonts w:hint="eastAsia"/>
        </w:rPr>
        <w:t>退票流程</w:t>
      </w:r>
    </w:p>
    <w:p w14:paraId="4C8F45F3" w14:textId="77777777" w:rsidR="00F83107" w:rsidRDefault="00F83107" w:rsidP="00F83107">
      <w:r>
        <w:object w:dxaOrig="16241" w:dyaOrig="14994" w14:anchorId="2B4A8B1C">
          <v:shape id="_x0000_i1037" type="#_x0000_t75" style="width:417.35pt;height:381.35pt" o:ole="">
            <v:imagedata r:id="rId104" o:title=""/>
          </v:shape>
          <o:OLEObject Type="Embed" ProgID="Visio.Drawing.11" ShapeID="_x0000_i1037" DrawAspect="Content" ObjectID="_1616598434" r:id="rId105"/>
        </w:object>
      </w:r>
    </w:p>
    <w:p w14:paraId="2F7B65D4" w14:textId="77777777" w:rsidR="00F83107" w:rsidRDefault="00F83107" w:rsidP="00F83107">
      <w:pPr>
        <w:pStyle w:val="6"/>
        <w:numPr>
          <w:ilvl w:val="5"/>
          <w:numId w:val="2"/>
        </w:numPr>
        <w:rPr>
          <w:lang w:eastAsia="zh-CN"/>
        </w:rPr>
      </w:pPr>
      <w:r>
        <w:rPr>
          <w:rFonts w:hint="eastAsia"/>
          <w:lang w:eastAsia="zh-CN"/>
        </w:rPr>
        <w:t>流程说明</w:t>
      </w:r>
    </w:p>
    <w:p w14:paraId="2BFE34BB" w14:textId="4E2C12E6" w:rsidR="00F83107" w:rsidRPr="00D12323" w:rsidRDefault="00F83107" w:rsidP="00F83107">
      <w:pPr>
        <w:pStyle w:val="L-"/>
      </w:pPr>
      <w:r>
        <w:rPr>
          <w:rFonts w:hint="eastAsia"/>
        </w:rPr>
        <w:t>说明</w:t>
      </w:r>
      <w:r w:rsidRPr="00D12323">
        <w:rPr>
          <w:rFonts w:hint="eastAsia"/>
        </w:rPr>
        <w:t>：</w:t>
      </w:r>
      <w:r>
        <w:rPr>
          <w:rFonts w:hint="eastAsia"/>
        </w:rPr>
        <w:t>3.</w:t>
      </w:r>
      <w:r w:rsidR="00B712AC">
        <w:t>4.3.2.4.4</w:t>
      </w:r>
      <w:r w:rsidRPr="00D12323">
        <w:rPr>
          <w:rFonts w:hint="eastAsia"/>
        </w:rPr>
        <w:t xml:space="preserve">-1 </w:t>
      </w:r>
      <w:r>
        <w:rPr>
          <w:rFonts w:hint="eastAsia"/>
        </w:rPr>
        <w:t xml:space="preserve"> </w:t>
      </w:r>
      <w:r>
        <w:rPr>
          <w:rFonts w:hint="eastAsia"/>
        </w:rPr>
        <w:t>退票流程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F83107" w:rsidRPr="00300621" w14:paraId="5BB01A9E" w14:textId="77777777" w:rsidTr="0001162E">
        <w:trPr>
          <w:cantSplit/>
          <w:tblHeader/>
        </w:trPr>
        <w:tc>
          <w:tcPr>
            <w:tcW w:w="484" w:type="dxa"/>
            <w:shd w:val="clear" w:color="auto" w:fill="7C9BC1"/>
            <w:tcMar>
              <w:top w:w="58" w:type="dxa"/>
              <w:left w:w="58" w:type="dxa"/>
              <w:bottom w:w="58" w:type="dxa"/>
              <w:right w:w="58" w:type="dxa"/>
            </w:tcMar>
          </w:tcPr>
          <w:p w14:paraId="5239C50C" w14:textId="77777777" w:rsidR="00F83107" w:rsidRPr="00300621" w:rsidRDefault="00F83107" w:rsidP="0001162E">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D493268" w14:textId="77777777" w:rsidR="00F83107" w:rsidRPr="00300621" w:rsidRDefault="00F83107" w:rsidP="0001162E">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C1F797A" w14:textId="77777777" w:rsidR="00F83107" w:rsidRPr="00300621" w:rsidRDefault="00F83107" w:rsidP="0001162E">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E8411E9" w14:textId="77777777" w:rsidR="00F83107" w:rsidRPr="00300621" w:rsidRDefault="00F83107" w:rsidP="0001162E">
            <w:pPr>
              <w:pStyle w:val="Cap1"/>
              <w:ind w:firstLineChars="100" w:firstLine="200"/>
              <w:jc w:val="both"/>
              <w:rPr>
                <w:szCs w:val="18"/>
              </w:rPr>
            </w:pPr>
            <w:r w:rsidRPr="00300621">
              <w:rPr>
                <w:rFonts w:hint="eastAsia"/>
                <w:szCs w:val="18"/>
              </w:rPr>
              <w:t>备注</w:t>
            </w:r>
          </w:p>
        </w:tc>
      </w:tr>
      <w:tr w:rsidR="00F83107" w:rsidRPr="00300621" w14:paraId="562B1070" w14:textId="77777777" w:rsidTr="0001162E">
        <w:trPr>
          <w:cantSplit/>
          <w:trHeight w:val="483"/>
        </w:trPr>
        <w:tc>
          <w:tcPr>
            <w:tcW w:w="484" w:type="dxa"/>
            <w:shd w:val="clear" w:color="auto" w:fill="AECEE1"/>
            <w:tcMar>
              <w:top w:w="58" w:type="dxa"/>
              <w:left w:w="58" w:type="dxa"/>
              <w:bottom w:w="58" w:type="dxa"/>
              <w:right w:w="58" w:type="dxa"/>
            </w:tcMar>
            <w:vAlign w:val="center"/>
          </w:tcPr>
          <w:p w14:paraId="0DFA0CB9" w14:textId="77777777" w:rsidR="00F83107" w:rsidRPr="005D789A" w:rsidRDefault="00F83107" w:rsidP="0001162E">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CC6C935"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资金系统进行退票操作</w:t>
            </w:r>
          </w:p>
        </w:tc>
        <w:tc>
          <w:tcPr>
            <w:tcW w:w="3827" w:type="dxa"/>
            <w:shd w:val="clear" w:color="auto" w:fill="E3EEF5"/>
            <w:tcMar>
              <w:top w:w="58" w:type="dxa"/>
              <w:left w:w="58" w:type="dxa"/>
              <w:bottom w:w="58" w:type="dxa"/>
              <w:right w:w="58" w:type="dxa"/>
            </w:tcMar>
            <w:vAlign w:val="center"/>
          </w:tcPr>
          <w:p w14:paraId="0121D258"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财务人员在资金系统中进行退票操作，根据支付成功的交易单和收付银行明细进行退票操作。</w:t>
            </w:r>
          </w:p>
        </w:tc>
        <w:tc>
          <w:tcPr>
            <w:tcW w:w="1560" w:type="dxa"/>
            <w:shd w:val="clear" w:color="auto" w:fill="E3EEF5"/>
            <w:tcMar>
              <w:top w:w="58" w:type="dxa"/>
              <w:left w:w="58" w:type="dxa"/>
              <w:bottom w:w="58" w:type="dxa"/>
              <w:right w:w="58" w:type="dxa"/>
            </w:tcMar>
            <w:vAlign w:val="center"/>
          </w:tcPr>
          <w:p w14:paraId="098F3684"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广银联、</w:t>
            </w:r>
            <w:r>
              <w:rPr>
                <w:rFonts w:ascii="宋体" w:hAnsi="宋体" w:cs="宋体"/>
                <w:color w:val="000000"/>
                <w:sz w:val="20"/>
                <w:lang w:eastAsia="zh-CN"/>
              </w:rPr>
              <w:t>融汇第三方渠道</w:t>
            </w:r>
            <w:r>
              <w:rPr>
                <w:rFonts w:ascii="宋体" w:hAnsi="宋体" w:cs="宋体" w:hint="eastAsia"/>
                <w:color w:val="000000"/>
                <w:sz w:val="20"/>
                <w:lang w:eastAsia="zh-CN"/>
              </w:rPr>
              <w:t>，</w:t>
            </w:r>
            <w:r>
              <w:rPr>
                <w:rFonts w:ascii="宋体" w:hAnsi="宋体" w:cs="宋体"/>
                <w:color w:val="000000"/>
                <w:sz w:val="20"/>
                <w:lang w:eastAsia="zh-CN"/>
              </w:rPr>
              <w:t>自动退票</w:t>
            </w:r>
            <w:r>
              <w:rPr>
                <w:rFonts w:ascii="宋体" w:hAnsi="宋体" w:cs="宋体" w:hint="eastAsia"/>
                <w:color w:val="000000"/>
                <w:sz w:val="20"/>
                <w:lang w:eastAsia="zh-CN"/>
              </w:rPr>
              <w:t>，</w:t>
            </w:r>
            <w:r>
              <w:rPr>
                <w:rFonts w:ascii="宋体" w:hAnsi="宋体" w:cs="宋体"/>
                <w:color w:val="000000"/>
                <w:sz w:val="20"/>
                <w:lang w:eastAsia="zh-CN"/>
              </w:rPr>
              <w:t>不需要人工操作退票</w:t>
            </w:r>
          </w:p>
        </w:tc>
      </w:tr>
      <w:tr w:rsidR="00F83107" w:rsidRPr="00300621" w14:paraId="06BA1CCA" w14:textId="77777777" w:rsidTr="0001162E">
        <w:trPr>
          <w:cantSplit/>
          <w:trHeight w:val="483"/>
        </w:trPr>
        <w:tc>
          <w:tcPr>
            <w:tcW w:w="484" w:type="dxa"/>
            <w:shd w:val="clear" w:color="auto" w:fill="AECEE1"/>
            <w:tcMar>
              <w:top w:w="58" w:type="dxa"/>
              <w:left w:w="58" w:type="dxa"/>
              <w:bottom w:w="58" w:type="dxa"/>
              <w:right w:w="58" w:type="dxa"/>
            </w:tcMar>
            <w:vAlign w:val="center"/>
          </w:tcPr>
          <w:p w14:paraId="4D227DA7" w14:textId="77777777" w:rsidR="00F83107" w:rsidRPr="005D789A" w:rsidRDefault="00F83107" w:rsidP="0001162E">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F3B5379" w14:textId="77777777" w:rsidR="00F83107" w:rsidRDefault="00F83107" w:rsidP="0001162E">
            <w:pPr>
              <w:jc w:val="both"/>
              <w:rPr>
                <w:rFonts w:ascii="宋体" w:hAnsi="宋体" w:cs="宋体"/>
                <w:color w:val="000000"/>
                <w:sz w:val="20"/>
              </w:rPr>
            </w:pPr>
            <w:r>
              <w:rPr>
                <w:rFonts w:ascii="宋体" w:hAnsi="宋体" w:cs="宋体"/>
                <w:color w:val="000000"/>
                <w:sz w:val="20"/>
              </w:rPr>
              <w:t>ATS进行退票审批</w:t>
            </w:r>
          </w:p>
        </w:tc>
        <w:tc>
          <w:tcPr>
            <w:tcW w:w="3827" w:type="dxa"/>
            <w:shd w:val="clear" w:color="auto" w:fill="E3EEF5"/>
            <w:tcMar>
              <w:top w:w="58" w:type="dxa"/>
              <w:left w:w="58" w:type="dxa"/>
              <w:bottom w:w="58" w:type="dxa"/>
              <w:right w:w="58" w:type="dxa"/>
            </w:tcMar>
            <w:vAlign w:val="center"/>
          </w:tcPr>
          <w:p w14:paraId="61FE20B2"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6D394166"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1、审批不通过，单据是未退票的状态；</w:t>
            </w:r>
          </w:p>
          <w:p w14:paraId="488EE61B"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2、审批通过，交易单已退票，生成负金额交易单，进入下一流程；</w:t>
            </w:r>
          </w:p>
        </w:tc>
        <w:tc>
          <w:tcPr>
            <w:tcW w:w="1560" w:type="dxa"/>
            <w:shd w:val="clear" w:color="auto" w:fill="E3EEF5"/>
            <w:tcMar>
              <w:top w:w="58" w:type="dxa"/>
              <w:left w:w="58" w:type="dxa"/>
              <w:bottom w:w="58" w:type="dxa"/>
              <w:right w:w="58" w:type="dxa"/>
            </w:tcMar>
            <w:vAlign w:val="center"/>
          </w:tcPr>
          <w:p w14:paraId="2D1E83FC" w14:textId="77777777" w:rsidR="00F83107" w:rsidRPr="00F41C79" w:rsidRDefault="00F83107" w:rsidP="0001162E">
            <w:pPr>
              <w:jc w:val="both"/>
              <w:rPr>
                <w:rFonts w:ascii="宋体" w:hAnsi="宋体" w:cs="宋体"/>
                <w:color w:val="000000"/>
                <w:sz w:val="20"/>
                <w:lang w:eastAsia="zh-CN"/>
              </w:rPr>
            </w:pPr>
          </w:p>
        </w:tc>
      </w:tr>
      <w:tr w:rsidR="00F83107" w:rsidRPr="00300621" w14:paraId="7EAFB4FF" w14:textId="77777777" w:rsidTr="0001162E">
        <w:trPr>
          <w:cantSplit/>
          <w:trHeight w:val="483"/>
        </w:trPr>
        <w:tc>
          <w:tcPr>
            <w:tcW w:w="484" w:type="dxa"/>
            <w:shd w:val="clear" w:color="auto" w:fill="AECEE1"/>
            <w:tcMar>
              <w:top w:w="58" w:type="dxa"/>
              <w:left w:w="58" w:type="dxa"/>
              <w:bottom w:w="58" w:type="dxa"/>
              <w:right w:w="58" w:type="dxa"/>
            </w:tcMar>
            <w:vAlign w:val="center"/>
          </w:tcPr>
          <w:p w14:paraId="2CEF1460" w14:textId="77777777" w:rsidR="00F83107" w:rsidRPr="005D789A" w:rsidRDefault="00F83107" w:rsidP="0001162E">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6AED7A0B" w14:textId="77777777" w:rsidR="00F83107" w:rsidRPr="00F41C79" w:rsidRDefault="00F83107" w:rsidP="0001162E">
            <w:pPr>
              <w:jc w:val="both"/>
              <w:rPr>
                <w:rFonts w:ascii="宋体" w:hAnsi="宋体" w:cs="宋体"/>
                <w:color w:val="000000"/>
                <w:sz w:val="20"/>
              </w:rPr>
            </w:pPr>
            <w:r>
              <w:rPr>
                <w:rFonts w:ascii="宋体" w:hAnsi="宋体" w:cs="宋体"/>
                <w:color w:val="000000"/>
                <w:sz w:val="20"/>
              </w:rPr>
              <w:t>ATS</w:t>
            </w:r>
            <w:r>
              <w:rPr>
                <w:rFonts w:ascii="宋体" w:hAnsi="宋体" w:cs="宋体" w:hint="eastAsia"/>
                <w:color w:val="000000"/>
                <w:sz w:val="20"/>
              </w:rPr>
              <w:t>生成凭证</w:t>
            </w:r>
          </w:p>
        </w:tc>
        <w:tc>
          <w:tcPr>
            <w:tcW w:w="3827" w:type="dxa"/>
            <w:shd w:val="clear" w:color="auto" w:fill="E3EEF5"/>
            <w:tcMar>
              <w:top w:w="58" w:type="dxa"/>
              <w:left w:w="58" w:type="dxa"/>
              <w:bottom w:w="58" w:type="dxa"/>
              <w:right w:w="58" w:type="dxa"/>
            </w:tcMar>
            <w:vAlign w:val="center"/>
          </w:tcPr>
          <w:p w14:paraId="336FE9AA"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生成冲销凭证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763E75C" w14:textId="77777777" w:rsidR="00F83107" w:rsidRPr="00F41C79" w:rsidRDefault="00F83107" w:rsidP="0001162E">
            <w:pPr>
              <w:jc w:val="both"/>
              <w:rPr>
                <w:rFonts w:ascii="宋体" w:hAnsi="宋体" w:cs="宋体"/>
                <w:color w:val="000000"/>
                <w:sz w:val="20"/>
                <w:lang w:eastAsia="zh-CN"/>
              </w:rPr>
            </w:pPr>
          </w:p>
        </w:tc>
      </w:tr>
      <w:tr w:rsidR="00F83107" w:rsidRPr="00300621" w14:paraId="00B74BDE" w14:textId="77777777" w:rsidTr="0001162E">
        <w:trPr>
          <w:cantSplit/>
          <w:trHeight w:val="483"/>
        </w:trPr>
        <w:tc>
          <w:tcPr>
            <w:tcW w:w="484" w:type="dxa"/>
            <w:shd w:val="clear" w:color="auto" w:fill="AECEE1"/>
            <w:tcMar>
              <w:top w:w="58" w:type="dxa"/>
              <w:left w:w="58" w:type="dxa"/>
              <w:bottom w:w="58" w:type="dxa"/>
              <w:right w:w="58" w:type="dxa"/>
            </w:tcMar>
            <w:vAlign w:val="center"/>
          </w:tcPr>
          <w:p w14:paraId="35BF8F27" w14:textId="77777777" w:rsidR="00F83107" w:rsidRPr="005D789A" w:rsidRDefault="00F83107" w:rsidP="0001162E">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10E39008"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退票</w:t>
            </w:r>
            <w:r>
              <w:rPr>
                <w:rFonts w:ascii="宋体" w:hAnsi="宋体" w:cs="宋体"/>
                <w:color w:val="000000"/>
                <w:sz w:val="20"/>
                <w:lang w:eastAsia="zh-CN"/>
              </w:rPr>
              <w:t>状态</w:t>
            </w:r>
          </w:p>
        </w:tc>
        <w:tc>
          <w:tcPr>
            <w:tcW w:w="3827" w:type="dxa"/>
            <w:shd w:val="clear" w:color="auto" w:fill="E3EEF5"/>
            <w:tcMar>
              <w:top w:w="58" w:type="dxa"/>
              <w:left w:w="58" w:type="dxa"/>
              <w:bottom w:w="58" w:type="dxa"/>
              <w:right w:w="58" w:type="dxa"/>
            </w:tcMar>
            <w:vAlign w:val="center"/>
          </w:tcPr>
          <w:p w14:paraId="0519339D"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退票</w:t>
            </w:r>
            <w:r>
              <w:rPr>
                <w:rFonts w:ascii="宋体" w:hAnsi="宋体" w:cs="宋体"/>
                <w:color w:val="000000"/>
                <w:sz w:val="20"/>
                <w:lang w:eastAsia="zh-CN"/>
              </w:rPr>
              <w:t>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2DDC40F" w14:textId="77777777" w:rsidR="00F83107" w:rsidRPr="00F41C79" w:rsidRDefault="00F83107" w:rsidP="0001162E">
            <w:pPr>
              <w:jc w:val="both"/>
              <w:rPr>
                <w:rFonts w:ascii="宋体" w:hAnsi="宋体" w:cs="宋体"/>
                <w:color w:val="000000"/>
                <w:sz w:val="20"/>
                <w:lang w:eastAsia="zh-CN"/>
              </w:rPr>
            </w:pPr>
          </w:p>
        </w:tc>
      </w:tr>
      <w:tr w:rsidR="00F83107" w:rsidRPr="00300621" w14:paraId="35BE618C" w14:textId="77777777" w:rsidTr="0001162E">
        <w:trPr>
          <w:cantSplit/>
          <w:trHeight w:val="483"/>
        </w:trPr>
        <w:tc>
          <w:tcPr>
            <w:tcW w:w="484" w:type="dxa"/>
            <w:shd w:val="clear" w:color="auto" w:fill="AECEE1"/>
            <w:tcMar>
              <w:top w:w="58" w:type="dxa"/>
              <w:left w:w="58" w:type="dxa"/>
              <w:bottom w:w="58" w:type="dxa"/>
              <w:right w:w="58" w:type="dxa"/>
            </w:tcMar>
            <w:vAlign w:val="center"/>
          </w:tcPr>
          <w:p w14:paraId="12E64404" w14:textId="77777777" w:rsidR="00F83107" w:rsidRPr="005D789A" w:rsidRDefault="00F83107" w:rsidP="0001162E">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26CC020E"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退票</w:t>
            </w:r>
            <w:r>
              <w:rPr>
                <w:rFonts w:ascii="宋体" w:hAnsi="宋体" w:cs="宋体"/>
                <w:color w:val="000000"/>
                <w:sz w:val="20"/>
                <w:lang w:eastAsia="zh-CN"/>
              </w:rPr>
              <w:t>状态</w:t>
            </w:r>
          </w:p>
        </w:tc>
        <w:tc>
          <w:tcPr>
            <w:tcW w:w="3827" w:type="dxa"/>
            <w:shd w:val="clear" w:color="auto" w:fill="E3EEF5"/>
            <w:tcMar>
              <w:top w:w="58" w:type="dxa"/>
              <w:left w:w="58" w:type="dxa"/>
              <w:bottom w:w="58" w:type="dxa"/>
              <w:right w:w="58" w:type="dxa"/>
            </w:tcMar>
            <w:vAlign w:val="center"/>
          </w:tcPr>
          <w:p w14:paraId="7B77A5B1"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退票</w:t>
            </w:r>
            <w:r>
              <w:rPr>
                <w:rFonts w:ascii="宋体" w:hAnsi="宋体" w:cs="宋体"/>
                <w:color w:val="000000"/>
                <w:sz w:val="20"/>
                <w:lang w:eastAsia="zh-CN"/>
              </w:rPr>
              <w:t>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81C6E40" w14:textId="77777777" w:rsidR="00F83107" w:rsidRPr="00F41C79" w:rsidRDefault="00F83107" w:rsidP="0001162E">
            <w:pPr>
              <w:jc w:val="both"/>
              <w:rPr>
                <w:rFonts w:ascii="宋体" w:hAnsi="宋体" w:cs="宋体"/>
                <w:color w:val="000000"/>
                <w:sz w:val="20"/>
                <w:lang w:eastAsia="zh-CN"/>
              </w:rPr>
            </w:pPr>
          </w:p>
        </w:tc>
      </w:tr>
      <w:tr w:rsidR="00F83107" w:rsidRPr="00300621" w14:paraId="0C56BF10" w14:textId="77777777" w:rsidTr="0001162E">
        <w:trPr>
          <w:cantSplit/>
          <w:trHeight w:val="483"/>
        </w:trPr>
        <w:tc>
          <w:tcPr>
            <w:tcW w:w="484" w:type="dxa"/>
            <w:shd w:val="clear" w:color="auto" w:fill="AECEE1"/>
            <w:tcMar>
              <w:top w:w="58" w:type="dxa"/>
              <w:left w:w="58" w:type="dxa"/>
              <w:bottom w:w="58" w:type="dxa"/>
              <w:right w:w="58" w:type="dxa"/>
            </w:tcMar>
            <w:vAlign w:val="center"/>
          </w:tcPr>
          <w:p w14:paraId="63B0F898" w14:textId="77777777" w:rsidR="00F83107" w:rsidRDefault="00F83107" w:rsidP="0001162E">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173DDD07"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退票</w:t>
            </w:r>
          </w:p>
        </w:tc>
        <w:tc>
          <w:tcPr>
            <w:tcW w:w="3827" w:type="dxa"/>
            <w:shd w:val="clear" w:color="auto" w:fill="E3EEF5"/>
            <w:tcMar>
              <w:top w:w="58" w:type="dxa"/>
              <w:left w:w="58" w:type="dxa"/>
              <w:bottom w:w="58" w:type="dxa"/>
              <w:right w:w="58" w:type="dxa"/>
            </w:tcMar>
            <w:vAlign w:val="center"/>
          </w:tcPr>
          <w:p w14:paraId="3B55080C"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退票：</w:t>
            </w:r>
          </w:p>
          <w:p w14:paraId="4822782B"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1、已退票，前端系统进入退票流程，生成冲销凭证；</w:t>
            </w:r>
          </w:p>
          <w:p w14:paraId="6D68F238"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2、未退票，前端系统流程结束；</w:t>
            </w:r>
          </w:p>
        </w:tc>
        <w:tc>
          <w:tcPr>
            <w:tcW w:w="1560" w:type="dxa"/>
            <w:shd w:val="clear" w:color="auto" w:fill="E3EEF5"/>
            <w:tcMar>
              <w:top w:w="58" w:type="dxa"/>
              <w:left w:w="58" w:type="dxa"/>
              <w:bottom w:w="58" w:type="dxa"/>
              <w:right w:w="58" w:type="dxa"/>
            </w:tcMar>
            <w:vAlign w:val="center"/>
          </w:tcPr>
          <w:p w14:paraId="6E213E0F" w14:textId="77777777" w:rsidR="00F83107" w:rsidRPr="00F41C79" w:rsidRDefault="00F83107" w:rsidP="0001162E">
            <w:pPr>
              <w:jc w:val="both"/>
              <w:rPr>
                <w:rFonts w:ascii="宋体" w:hAnsi="宋体" w:cs="宋体"/>
                <w:color w:val="000000"/>
                <w:sz w:val="20"/>
                <w:lang w:eastAsia="zh-CN"/>
              </w:rPr>
            </w:pPr>
          </w:p>
        </w:tc>
      </w:tr>
    </w:tbl>
    <w:p w14:paraId="76EC74CB" w14:textId="77777777" w:rsidR="00F83107" w:rsidRDefault="00F83107" w:rsidP="00F83107">
      <w:pPr>
        <w:pStyle w:val="6"/>
        <w:numPr>
          <w:ilvl w:val="5"/>
          <w:numId w:val="2"/>
        </w:numPr>
        <w:rPr>
          <w:lang w:eastAsia="zh-CN"/>
        </w:rPr>
      </w:pPr>
      <w:r>
        <w:rPr>
          <w:rFonts w:hint="eastAsia"/>
          <w:lang w:eastAsia="zh-CN"/>
        </w:rPr>
        <w:t>用户界面</w:t>
      </w:r>
    </w:p>
    <w:p w14:paraId="6849817C" w14:textId="0AE44780" w:rsidR="00F83107" w:rsidRPr="00D12323" w:rsidRDefault="00F83107" w:rsidP="00F83107">
      <w:pPr>
        <w:pStyle w:val="L-"/>
      </w:pPr>
      <w:r w:rsidRPr="00D12323">
        <w:rPr>
          <w:rFonts w:hint="eastAsia"/>
        </w:rPr>
        <w:t>图：</w:t>
      </w:r>
      <w:r>
        <w:rPr>
          <w:rFonts w:hint="eastAsia"/>
        </w:rPr>
        <w:t>3.</w:t>
      </w:r>
      <w:r w:rsidR="00B712AC">
        <w:t>4.3</w:t>
      </w:r>
      <w:r>
        <w:rPr>
          <w:rFonts w:hint="eastAsia"/>
        </w:rPr>
        <w:t>.2.</w:t>
      </w:r>
      <w:r w:rsidR="00B712AC">
        <w:t>4</w:t>
      </w:r>
      <w:r>
        <w:rPr>
          <w:rFonts w:hint="eastAsia"/>
        </w:rPr>
        <w:t>.5</w:t>
      </w:r>
      <w:r w:rsidRPr="00D12323">
        <w:rPr>
          <w:rFonts w:hint="eastAsia"/>
        </w:rPr>
        <w:t xml:space="preserve">-1 </w:t>
      </w:r>
      <w:r>
        <w:rPr>
          <w:rFonts w:hint="eastAsia"/>
        </w:rPr>
        <w:t>退票界面</w:t>
      </w:r>
      <w:r>
        <w:rPr>
          <w:rFonts w:ascii="宋体" w:cs="宋体" w:hint="eastAsia"/>
          <w:color w:val="000000"/>
          <w:szCs w:val="22"/>
        </w:rPr>
        <w:t>图</w:t>
      </w:r>
    </w:p>
    <w:p w14:paraId="66F9680F" w14:textId="77777777" w:rsidR="00F83107" w:rsidRDefault="00F83107" w:rsidP="00F83107">
      <w:r>
        <w:rPr>
          <w:noProof/>
          <w:lang w:eastAsia="zh-CN" w:bidi="ar-SA"/>
        </w:rPr>
        <w:drawing>
          <wp:inline distT="0" distB="0" distL="0" distR="0" wp14:anchorId="0919E484" wp14:editId="41603FFE">
            <wp:extent cx="5267325" cy="2019300"/>
            <wp:effectExtent l="0" t="0" r="9525"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2F028D20" w14:textId="77777777" w:rsidR="002136C8" w:rsidRDefault="002136C8" w:rsidP="006213F3">
      <w:pPr>
        <w:pStyle w:val="2"/>
      </w:pPr>
      <w:r>
        <w:rPr>
          <w:rFonts w:hint="eastAsia"/>
        </w:rPr>
        <w:t>收款</w:t>
      </w:r>
      <w:r w:rsidRPr="006213F3">
        <w:rPr>
          <w:rFonts w:hint="eastAsia"/>
        </w:rPr>
        <w:t>申请</w:t>
      </w:r>
      <w:r>
        <w:rPr>
          <w:rFonts w:hint="eastAsia"/>
        </w:rPr>
        <w:t>单</w:t>
      </w:r>
    </w:p>
    <w:p w14:paraId="0FECBF13" w14:textId="77777777" w:rsidR="002136C8" w:rsidRPr="007E69D1" w:rsidRDefault="002136C8" w:rsidP="00F83107">
      <w:pPr>
        <w:pStyle w:val="3"/>
      </w:pPr>
      <w:r w:rsidRPr="007E69D1">
        <w:rPr>
          <w:rFonts w:hint="eastAsia"/>
        </w:rPr>
        <w:t>业务描述</w:t>
      </w:r>
    </w:p>
    <w:p w14:paraId="086AE318" w14:textId="6FEEFCD3" w:rsidR="002136C8" w:rsidRPr="002F74B0" w:rsidRDefault="002136C8" w:rsidP="00BA4D5F">
      <w:pPr>
        <w:ind w:firstLine="420"/>
        <w:rPr>
          <w:rFonts w:ascii="宋体" w:hAnsi="宋体"/>
          <w:lang w:eastAsia="zh-CN"/>
        </w:rPr>
      </w:pPr>
      <w:r w:rsidRPr="002F74B0">
        <w:rPr>
          <w:rFonts w:ascii="宋体" w:hAnsi="宋体" w:hint="eastAsia"/>
          <w:lang w:eastAsia="zh-CN"/>
        </w:rPr>
        <w:t>外部系统导入收款申请信息，通过任务导入到资金管理系统，形成</w:t>
      </w:r>
      <w:r w:rsidR="002C093D">
        <w:rPr>
          <w:rFonts w:ascii="宋体" w:hAnsi="宋体" w:hint="eastAsia"/>
          <w:lang w:eastAsia="zh-CN"/>
        </w:rPr>
        <w:t>收款</w:t>
      </w:r>
      <w:r w:rsidRPr="002F74B0">
        <w:rPr>
          <w:rFonts w:ascii="宋体" w:hAnsi="宋体" w:hint="eastAsia"/>
          <w:lang w:eastAsia="zh-CN"/>
        </w:rPr>
        <w:t>申请信息。此信息可自动任务和操作人员手工干预生成相应的资金交易信息完成</w:t>
      </w:r>
      <w:r w:rsidR="002C093D">
        <w:rPr>
          <w:rFonts w:ascii="宋体" w:hAnsi="宋体" w:hint="eastAsia"/>
          <w:lang w:eastAsia="zh-CN"/>
        </w:rPr>
        <w:t>收款</w:t>
      </w:r>
      <w:r w:rsidRPr="002F74B0">
        <w:rPr>
          <w:rFonts w:ascii="宋体" w:hAnsi="宋体" w:hint="eastAsia"/>
          <w:lang w:eastAsia="zh-CN"/>
        </w:rPr>
        <w:t>处理</w:t>
      </w:r>
      <w:r>
        <w:rPr>
          <w:rFonts w:ascii="宋体" w:hAnsi="宋体" w:hint="eastAsia"/>
          <w:lang w:eastAsia="zh-CN"/>
        </w:rPr>
        <w:t>。</w:t>
      </w:r>
    </w:p>
    <w:p w14:paraId="0796C320" w14:textId="77777777" w:rsidR="002136C8" w:rsidRPr="007E69D1" w:rsidRDefault="002136C8" w:rsidP="00F83107">
      <w:pPr>
        <w:pStyle w:val="3"/>
      </w:pPr>
      <w:r w:rsidRPr="007E69D1">
        <w:rPr>
          <w:rFonts w:hint="eastAsia"/>
        </w:rPr>
        <w:t>业务流程</w:t>
      </w:r>
    </w:p>
    <w:p w14:paraId="3DC846F7" w14:textId="1CC4C689" w:rsidR="002136C8" w:rsidRPr="00D12323" w:rsidRDefault="002136C8" w:rsidP="00BA4D5F">
      <w:pPr>
        <w:pStyle w:val="L-"/>
      </w:pPr>
      <w:r w:rsidRPr="00D12323">
        <w:rPr>
          <w:rFonts w:hint="eastAsia"/>
        </w:rPr>
        <w:t>图：</w:t>
      </w:r>
      <w:r>
        <w:rPr>
          <w:rFonts w:hint="eastAsia"/>
        </w:rPr>
        <w:t>3.4.</w:t>
      </w:r>
      <w:r w:rsidR="00B712AC">
        <w:t>3</w:t>
      </w:r>
      <w:r>
        <w:rPr>
          <w:rFonts w:hint="eastAsia"/>
        </w:rPr>
        <w:t>.</w:t>
      </w:r>
      <w:r w:rsidR="00B712AC">
        <w:t>3.</w:t>
      </w:r>
      <w:r>
        <w:rPr>
          <w:rFonts w:hint="eastAsia"/>
        </w:rPr>
        <w:t>2</w:t>
      </w:r>
      <w:r w:rsidRPr="00D12323">
        <w:rPr>
          <w:rFonts w:hint="eastAsia"/>
        </w:rPr>
        <w:t xml:space="preserve">-1 </w:t>
      </w:r>
      <w:r>
        <w:rPr>
          <w:rFonts w:hint="eastAsia"/>
        </w:rPr>
        <w:t xml:space="preserve"> </w:t>
      </w:r>
      <w:r>
        <w:rPr>
          <w:rFonts w:hint="eastAsia"/>
        </w:rPr>
        <w:t>收款申请单</w:t>
      </w:r>
      <w:r>
        <w:rPr>
          <w:rFonts w:ascii="宋体" w:cs="宋体" w:hint="eastAsia"/>
          <w:color w:val="000000"/>
          <w:szCs w:val="22"/>
        </w:rPr>
        <w:t>流程图</w:t>
      </w:r>
    </w:p>
    <w:p w14:paraId="47574F3E" w14:textId="77777777" w:rsidR="002136C8" w:rsidRPr="003A033E" w:rsidRDefault="002136C8" w:rsidP="00BA4D5F">
      <w:pPr>
        <w:jc w:val="center"/>
      </w:pPr>
      <w:r>
        <w:object w:dxaOrig="7113" w:dyaOrig="8966" w14:anchorId="4341283B">
          <v:shape id="_x0000_i1038" type="#_x0000_t75" style="width:353.35pt;height:446.65pt" o:ole="">
            <v:imagedata r:id="rId107" o:title=""/>
          </v:shape>
          <o:OLEObject Type="Embed" ProgID="Visio.Drawing.11" ShapeID="_x0000_i1038" DrawAspect="Content" ObjectID="_1616598435" r:id="rId108"/>
        </w:object>
      </w:r>
    </w:p>
    <w:p w14:paraId="7B87CB5F" w14:textId="77777777" w:rsidR="002136C8" w:rsidRPr="007E69D1" w:rsidRDefault="002136C8" w:rsidP="00F83107">
      <w:pPr>
        <w:pStyle w:val="3"/>
      </w:pPr>
      <w:r w:rsidRPr="007E69D1">
        <w:rPr>
          <w:rFonts w:hint="eastAsia"/>
        </w:rPr>
        <w:t>流程说明</w:t>
      </w:r>
    </w:p>
    <w:p w14:paraId="2391F127" w14:textId="77777777" w:rsidR="002136C8" w:rsidRPr="002F74B0" w:rsidRDefault="002136C8" w:rsidP="00BA4D5F">
      <w:r>
        <w:rPr>
          <w:rFonts w:hint="eastAsia"/>
        </w:rPr>
        <w:tab/>
      </w:r>
      <w:r>
        <w:rPr>
          <w:rFonts w:hint="eastAsia"/>
        </w:rPr>
        <w:t>无</w:t>
      </w:r>
    </w:p>
    <w:p w14:paraId="30DD1F8A" w14:textId="77777777" w:rsidR="002136C8" w:rsidRPr="007E69D1" w:rsidRDefault="002136C8" w:rsidP="00F83107">
      <w:pPr>
        <w:pStyle w:val="3"/>
      </w:pPr>
      <w:r w:rsidRPr="007E69D1">
        <w:rPr>
          <w:rFonts w:hint="eastAsia"/>
        </w:rPr>
        <w:t>业务元素</w:t>
      </w:r>
    </w:p>
    <w:tbl>
      <w:tblPr>
        <w:tblW w:w="8253" w:type="dxa"/>
        <w:jc w:val="center"/>
        <w:tblLayout w:type="fixed"/>
        <w:tblLook w:val="04A0" w:firstRow="1" w:lastRow="0" w:firstColumn="1" w:lastColumn="0" w:noHBand="0" w:noVBand="1"/>
      </w:tblPr>
      <w:tblGrid>
        <w:gridCol w:w="2394"/>
        <w:gridCol w:w="4323"/>
        <w:gridCol w:w="1536"/>
      </w:tblGrid>
      <w:tr w:rsidR="002136C8" w14:paraId="3AAD365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2E0FB7B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323" w:type="dxa"/>
            <w:tcBorders>
              <w:top w:val="single" w:sz="4" w:space="0" w:color="auto"/>
              <w:left w:val="nil"/>
              <w:bottom w:val="single" w:sz="4" w:space="0" w:color="auto"/>
              <w:right w:val="single" w:sz="4" w:space="0" w:color="auto"/>
            </w:tcBorders>
            <w:shd w:val="clear" w:color="auto" w:fill="B6DDE8"/>
            <w:noWrap/>
            <w:vAlign w:val="bottom"/>
            <w:hideMark/>
          </w:tcPr>
          <w:p w14:paraId="2C07C55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536" w:type="dxa"/>
            <w:tcBorders>
              <w:top w:val="single" w:sz="4" w:space="0" w:color="auto"/>
              <w:left w:val="nil"/>
              <w:bottom w:val="single" w:sz="4" w:space="0" w:color="auto"/>
              <w:right w:val="single" w:sz="4" w:space="0" w:color="auto"/>
            </w:tcBorders>
            <w:shd w:val="clear" w:color="auto" w:fill="B6DDE8"/>
            <w:vAlign w:val="bottom"/>
            <w:hideMark/>
          </w:tcPr>
          <w:p w14:paraId="412B717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可否为空</w:t>
            </w:r>
          </w:p>
        </w:tc>
      </w:tr>
      <w:tr w:rsidR="002136C8" w14:paraId="03A2119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20AFD2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单据号</w:t>
            </w:r>
          </w:p>
        </w:tc>
        <w:tc>
          <w:tcPr>
            <w:tcW w:w="4323" w:type="dxa"/>
            <w:tcBorders>
              <w:top w:val="single" w:sz="4" w:space="0" w:color="auto"/>
              <w:left w:val="nil"/>
              <w:bottom w:val="single" w:sz="4" w:space="0" w:color="auto"/>
              <w:right w:val="single" w:sz="4" w:space="0" w:color="auto"/>
            </w:tcBorders>
            <w:noWrap/>
            <w:vAlign w:val="bottom"/>
            <w:hideMark/>
          </w:tcPr>
          <w:p w14:paraId="1A9E8E92"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单据的号码，自动生成　</w:t>
            </w:r>
          </w:p>
        </w:tc>
        <w:tc>
          <w:tcPr>
            <w:tcW w:w="1536" w:type="dxa"/>
            <w:tcBorders>
              <w:top w:val="single" w:sz="4" w:space="0" w:color="auto"/>
              <w:left w:val="nil"/>
              <w:bottom w:val="single" w:sz="4" w:space="0" w:color="auto"/>
              <w:right w:val="single" w:sz="4" w:space="0" w:color="auto"/>
            </w:tcBorders>
            <w:vAlign w:val="bottom"/>
            <w:hideMark/>
          </w:tcPr>
          <w:p w14:paraId="4FD042D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3DA11B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B89D0F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w:t>
            </w:r>
          </w:p>
        </w:tc>
        <w:tc>
          <w:tcPr>
            <w:tcW w:w="4323" w:type="dxa"/>
            <w:tcBorders>
              <w:top w:val="single" w:sz="4" w:space="0" w:color="auto"/>
              <w:left w:val="nil"/>
              <w:bottom w:val="single" w:sz="4" w:space="0" w:color="auto"/>
              <w:right w:val="single" w:sz="4" w:space="0" w:color="auto"/>
            </w:tcBorders>
            <w:noWrap/>
            <w:vAlign w:val="bottom"/>
            <w:hideMark/>
          </w:tcPr>
          <w:p w14:paraId="7123021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组织的名称　</w:t>
            </w:r>
          </w:p>
        </w:tc>
        <w:tc>
          <w:tcPr>
            <w:tcW w:w="1536" w:type="dxa"/>
            <w:tcBorders>
              <w:top w:val="single" w:sz="4" w:space="0" w:color="auto"/>
              <w:left w:val="nil"/>
              <w:bottom w:val="single" w:sz="4" w:space="0" w:color="auto"/>
              <w:right w:val="single" w:sz="4" w:space="0" w:color="auto"/>
            </w:tcBorders>
            <w:vAlign w:val="bottom"/>
            <w:hideMark/>
          </w:tcPr>
          <w:p w14:paraId="67138B7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FBF27E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FE7AB1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4323" w:type="dxa"/>
            <w:tcBorders>
              <w:top w:val="single" w:sz="4" w:space="0" w:color="auto"/>
              <w:left w:val="nil"/>
              <w:bottom w:val="single" w:sz="4" w:space="0" w:color="auto"/>
              <w:right w:val="single" w:sz="4" w:space="0" w:color="auto"/>
            </w:tcBorders>
            <w:noWrap/>
            <w:vAlign w:val="bottom"/>
            <w:hideMark/>
          </w:tcPr>
          <w:p w14:paraId="459BA85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交易的类型　</w:t>
            </w:r>
          </w:p>
        </w:tc>
        <w:tc>
          <w:tcPr>
            <w:tcW w:w="1536" w:type="dxa"/>
            <w:tcBorders>
              <w:top w:val="single" w:sz="4" w:space="0" w:color="auto"/>
              <w:left w:val="nil"/>
              <w:bottom w:val="single" w:sz="4" w:space="0" w:color="auto"/>
              <w:right w:val="single" w:sz="4" w:space="0" w:color="auto"/>
            </w:tcBorders>
            <w:vAlign w:val="bottom"/>
            <w:hideMark/>
          </w:tcPr>
          <w:p w14:paraId="7F95C54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D83EE5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6B091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w:t>
            </w:r>
          </w:p>
        </w:tc>
        <w:tc>
          <w:tcPr>
            <w:tcW w:w="4323" w:type="dxa"/>
            <w:tcBorders>
              <w:top w:val="single" w:sz="4" w:space="0" w:color="auto"/>
              <w:left w:val="nil"/>
              <w:bottom w:val="single" w:sz="4" w:space="0" w:color="auto"/>
              <w:right w:val="single" w:sz="4" w:space="0" w:color="auto"/>
            </w:tcBorders>
            <w:noWrap/>
            <w:vAlign w:val="bottom"/>
            <w:hideMark/>
          </w:tcPr>
          <w:p w14:paraId="4C494D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结算的方式　</w:t>
            </w:r>
          </w:p>
        </w:tc>
        <w:tc>
          <w:tcPr>
            <w:tcW w:w="1536" w:type="dxa"/>
            <w:tcBorders>
              <w:top w:val="single" w:sz="4" w:space="0" w:color="auto"/>
              <w:left w:val="nil"/>
              <w:bottom w:val="single" w:sz="4" w:space="0" w:color="auto"/>
              <w:right w:val="single" w:sz="4" w:space="0" w:color="auto"/>
            </w:tcBorders>
            <w:vAlign w:val="bottom"/>
            <w:hideMark/>
          </w:tcPr>
          <w:p w14:paraId="332E97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28E1A4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5C6F2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支付类型</w:t>
            </w:r>
          </w:p>
        </w:tc>
        <w:tc>
          <w:tcPr>
            <w:tcW w:w="4323" w:type="dxa"/>
            <w:tcBorders>
              <w:top w:val="single" w:sz="4" w:space="0" w:color="auto"/>
              <w:left w:val="nil"/>
              <w:bottom w:val="single" w:sz="4" w:space="0" w:color="auto"/>
              <w:right w:val="single" w:sz="4" w:space="0" w:color="auto"/>
            </w:tcBorders>
            <w:noWrap/>
            <w:vAlign w:val="bottom"/>
            <w:hideMark/>
          </w:tcPr>
          <w:p w14:paraId="1A201CC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支付的类型　</w:t>
            </w:r>
          </w:p>
        </w:tc>
        <w:tc>
          <w:tcPr>
            <w:tcW w:w="1536" w:type="dxa"/>
            <w:tcBorders>
              <w:top w:val="single" w:sz="4" w:space="0" w:color="auto"/>
              <w:left w:val="nil"/>
              <w:bottom w:val="single" w:sz="4" w:space="0" w:color="auto"/>
              <w:right w:val="single" w:sz="4" w:space="0" w:color="auto"/>
            </w:tcBorders>
            <w:vAlign w:val="bottom"/>
            <w:hideMark/>
          </w:tcPr>
          <w:p w14:paraId="5CFDE02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AF606C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093004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对接系统</w:t>
            </w:r>
          </w:p>
        </w:tc>
        <w:tc>
          <w:tcPr>
            <w:tcW w:w="4323" w:type="dxa"/>
            <w:tcBorders>
              <w:top w:val="single" w:sz="4" w:space="0" w:color="auto"/>
              <w:left w:val="nil"/>
              <w:bottom w:val="single" w:sz="4" w:space="0" w:color="auto"/>
              <w:right w:val="single" w:sz="4" w:space="0" w:color="auto"/>
            </w:tcBorders>
            <w:noWrap/>
            <w:vAlign w:val="bottom"/>
            <w:hideMark/>
          </w:tcPr>
          <w:p w14:paraId="527E0ED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直联对接的系统　</w:t>
            </w:r>
          </w:p>
        </w:tc>
        <w:tc>
          <w:tcPr>
            <w:tcW w:w="1536" w:type="dxa"/>
            <w:tcBorders>
              <w:top w:val="single" w:sz="4" w:space="0" w:color="auto"/>
              <w:left w:val="nil"/>
              <w:bottom w:val="single" w:sz="4" w:space="0" w:color="auto"/>
              <w:right w:val="single" w:sz="4" w:space="0" w:color="auto"/>
            </w:tcBorders>
            <w:vAlign w:val="bottom"/>
            <w:hideMark/>
          </w:tcPr>
          <w:p w14:paraId="490B20C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888C8A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B6EE3D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原始单据号</w:t>
            </w:r>
          </w:p>
        </w:tc>
        <w:tc>
          <w:tcPr>
            <w:tcW w:w="4323" w:type="dxa"/>
            <w:tcBorders>
              <w:top w:val="single" w:sz="4" w:space="0" w:color="auto"/>
              <w:left w:val="nil"/>
              <w:bottom w:val="single" w:sz="4" w:space="0" w:color="auto"/>
              <w:right w:val="single" w:sz="4" w:space="0" w:color="auto"/>
            </w:tcBorders>
            <w:noWrap/>
            <w:vAlign w:val="bottom"/>
            <w:hideMark/>
          </w:tcPr>
          <w:p w14:paraId="4828CB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原始单据的号码　</w:t>
            </w:r>
          </w:p>
        </w:tc>
        <w:tc>
          <w:tcPr>
            <w:tcW w:w="1536" w:type="dxa"/>
            <w:tcBorders>
              <w:top w:val="single" w:sz="4" w:space="0" w:color="auto"/>
              <w:left w:val="nil"/>
              <w:bottom w:val="single" w:sz="4" w:space="0" w:color="auto"/>
              <w:right w:val="single" w:sz="4" w:space="0" w:color="auto"/>
            </w:tcBorders>
            <w:vAlign w:val="bottom"/>
            <w:hideMark/>
          </w:tcPr>
          <w:p w14:paraId="6008B15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04E603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285706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来源批号</w:t>
            </w:r>
          </w:p>
        </w:tc>
        <w:tc>
          <w:tcPr>
            <w:tcW w:w="4323" w:type="dxa"/>
            <w:tcBorders>
              <w:top w:val="single" w:sz="4" w:space="0" w:color="auto"/>
              <w:left w:val="nil"/>
              <w:bottom w:val="single" w:sz="4" w:space="0" w:color="auto"/>
              <w:right w:val="single" w:sz="4" w:space="0" w:color="auto"/>
            </w:tcBorders>
            <w:noWrap/>
            <w:vAlign w:val="bottom"/>
            <w:hideMark/>
          </w:tcPr>
          <w:p w14:paraId="1436D85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来源的批号　</w:t>
            </w:r>
          </w:p>
        </w:tc>
        <w:tc>
          <w:tcPr>
            <w:tcW w:w="1536" w:type="dxa"/>
            <w:tcBorders>
              <w:top w:val="single" w:sz="4" w:space="0" w:color="auto"/>
              <w:left w:val="nil"/>
              <w:bottom w:val="single" w:sz="4" w:space="0" w:color="auto"/>
              <w:right w:val="single" w:sz="4" w:space="0" w:color="auto"/>
            </w:tcBorders>
            <w:vAlign w:val="bottom"/>
            <w:hideMark/>
          </w:tcPr>
          <w:p w14:paraId="171589A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3368B8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9CD558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直联支付方式</w:t>
            </w:r>
          </w:p>
        </w:tc>
        <w:tc>
          <w:tcPr>
            <w:tcW w:w="4323" w:type="dxa"/>
            <w:tcBorders>
              <w:top w:val="single" w:sz="4" w:space="0" w:color="auto"/>
              <w:left w:val="nil"/>
              <w:bottom w:val="single" w:sz="4" w:space="0" w:color="auto"/>
              <w:right w:val="single" w:sz="4" w:space="0" w:color="auto"/>
            </w:tcBorders>
            <w:noWrap/>
            <w:vAlign w:val="bottom"/>
            <w:hideMark/>
          </w:tcPr>
          <w:p w14:paraId="6556DD1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直联支付的方式　</w:t>
            </w:r>
          </w:p>
        </w:tc>
        <w:tc>
          <w:tcPr>
            <w:tcW w:w="1536" w:type="dxa"/>
            <w:tcBorders>
              <w:top w:val="single" w:sz="4" w:space="0" w:color="auto"/>
              <w:left w:val="nil"/>
              <w:bottom w:val="single" w:sz="4" w:space="0" w:color="auto"/>
              <w:right w:val="single" w:sz="4" w:space="0" w:color="auto"/>
            </w:tcBorders>
            <w:vAlign w:val="bottom"/>
            <w:hideMark/>
          </w:tcPr>
          <w:p w14:paraId="506C3B9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BAE383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92E5E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直联线路代码</w:t>
            </w:r>
          </w:p>
        </w:tc>
        <w:tc>
          <w:tcPr>
            <w:tcW w:w="4323" w:type="dxa"/>
            <w:tcBorders>
              <w:top w:val="single" w:sz="4" w:space="0" w:color="auto"/>
              <w:left w:val="nil"/>
              <w:bottom w:val="single" w:sz="4" w:space="0" w:color="auto"/>
              <w:right w:val="single" w:sz="4" w:space="0" w:color="auto"/>
            </w:tcBorders>
            <w:noWrap/>
            <w:vAlign w:val="bottom"/>
            <w:hideMark/>
          </w:tcPr>
          <w:p w14:paraId="248A83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直联线路的代码　</w:t>
            </w:r>
          </w:p>
        </w:tc>
        <w:tc>
          <w:tcPr>
            <w:tcW w:w="1536" w:type="dxa"/>
            <w:tcBorders>
              <w:top w:val="single" w:sz="4" w:space="0" w:color="auto"/>
              <w:left w:val="nil"/>
              <w:bottom w:val="single" w:sz="4" w:space="0" w:color="auto"/>
              <w:right w:val="single" w:sz="4" w:space="0" w:color="auto"/>
            </w:tcBorders>
            <w:vAlign w:val="bottom"/>
            <w:hideMark/>
          </w:tcPr>
          <w:p w14:paraId="70D30D3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A5E9FC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AE818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4323" w:type="dxa"/>
            <w:tcBorders>
              <w:top w:val="single" w:sz="4" w:space="0" w:color="auto"/>
              <w:left w:val="nil"/>
              <w:bottom w:val="single" w:sz="4" w:space="0" w:color="auto"/>
              <w:right w:val="single" w:sz="4" w:space="0" w:color="auto"/>
            </w:tcBorders>
            <w:noWrap/>
            <w:vAlign w:val="bottom"/>
            <w:hideMark/>
          </w:tcPr>
          <w:p w14:paraId="62ACB84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资金的类别　</w:t>
            </w:r>
          </w:p>
        </w:tc>
        <w:tc>
          <w:tcPr>
            <w:tcW w:w="1536" w:type="dxa"/>
            <w:tcBorders>
              <w:top w:val="single" w:sz="4" w:space="0" w:color="auto"/>
              <w:left w:val="nil"/>
              <w:bottom w:val="single" w:sz="4" w:space="0" w:color="auto"/>
              <w:right w:val="single" w:sz="4" w:space="0" w:color="auto"/>
            </w:tcBorders>
            <w:vAlign w:val="bottom"/>
            <w:hideMark/>
          </w:tcPr>
          <w:p w14:paraId="1726E65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32E05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B251DF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323" w:type="dxa"/>
            <w:tcBorders>
              <w:top w:val="single" w:sz="4" w:space="0" w:color="auto"/>
              <w:left w:val="nil"/>
              <w:bottom w:val="single" w:sz="4" w:space="0" w:color="auto"/>
              <w:right w:val="single" w:sz="4" w:space="0" w:color="auto"/>
            </w:tcBorders>
            <w:noWrap/>
            <w:vAlign w:val="bottom"/>
            <w:hideMark/>
          </w:tcPr>
          <w:p w14:paraId="49FA6F4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计划项目的名称　</w:t>
            </w:r>
          </w:p>
        </w:tc>
        <w:tc>
          <w:tcPr>
            <w:tcW w:w="1536" w:type="dxa"/>
            <w:tcBorders>
              <w:top w:val="single" w:sz="4" w:space="0" w:color="auto"/>
              <w:left w:val="nil"/>
              <w:bottom w:val="single" w:sz="4" w:space="0" w:color="auto"/>
              <w:right w:val="single" w:sz="4" w:space="0" w:color="auto"/>
            </w:tcBorders>
            <w:vAlign w:val="bottom"/>
            <w:hideMark/>
          </w:tcPr>
          <w:p w14:paraId="278CEB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313AEC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ED46F5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支票号</w:t>
            </w:r>
          </w:p>
        </w:tc>
        <w:tc>
          <w:tcPr>
            <w:tcW w:w="4323" w:type="dxa"/>
            <w:tcBorders>
              <w:top w:val="single" w:sz="4" w:space="0" w:color="auto"/>
              <w:left w:val="nil"/>
              <w:bottom w:val="single" w:sz="4" w:space="0" w:color="auto"/>
              <w:right w:val="single" w:sz="4" w:space="0" w:color="auto"/>
            </w:tcBorders>
            <w:noWrap/>
            <w:vAlign w:val="bottom"/>
            <w:hideMark/>
          </w:tcPr>
          <w:p w14:paraId="06BF8C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支票的号码　</w:t>
            </w:r>
          </w:p>
        </w:tc>
        <w:tc>
          <w:tcPr>
            <w:tcW w:w="1536" w:type="dxa"/>
            <w:tcBorders>
              <w:top w:val="single" w:sz="4" w:space="0" w:color="auto"/>
              <w:left w:val="nil"/>
              <w:bottom w:val="single" w:sz="4" w:space="0" w:color="auto"/>
              <w:right w:val="single" w:sz="4" w:space="0" w:color="auto"/>
            </w:tcBorders>
            <w:vAlign w:val="bottom"/>
            <w:hideMark/>
          </w:tcPr>
          <w:p w14:paraId="7D72AAE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D31EAA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258F3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4323" w:type="dxa"/>
            <w:tcBorders>
              <w:top w:val="single" w:sz="4" w:space="0" w:color="auto"/>
              <w:left w:val="nil"/>
              <w:bottom w:val="single" w:sz="4" w:space="0" w:color="auto"/>
              <w:right w:val="single" w:sz="4" w:space="0" w:color="auto"/>
            </w:tcBorders>
            <w:noWrap/>
            <w:vAlign w:val="bottom"/>
            <w:hideMark/>
          </w:tcPr>
          <w:p w14:paraId="5CF4194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账户对应的币种　</w:t>
            </w:r>
          </w:p>
        </w:tc>
        <w:tc>
          <w:tcPr>
            <w:tcW w:w="1536" w:type="dxa"/>
            <w:tcBorders>
              <w:top w:val="single" w:sz="4" w:space="0" w:color="auto"/>
              <w:left w:val="nil"/>
              <w:bottom w:val="single" w:sz="4" w:space="0" w:color="auto"/>
              <w:right w:val="single" w:sz="4" w:space="0" w:color="auto"/>
            </w:tcBorders>
            <w:vAlign w:val="bottom"/>
            <w:hideMark/>
          </w:tcPr>
          <w:p w14:paraId="1B7AB30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A31949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F03F8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支付金额</w:t>
            </w:r>
          </w:p>
        </w:tc>
        <w:tc>
          <w:tcPr>
            <w:tcW w:w="4323" w:type="dxa"/>
            <w:tcBorders>
              <w:top w:val="single" w:sz="4" w:space="0" w:color="auto"/>
              <w:left w:val="nil"/>
              <w:bottom w:val="single" w:sz="4" w:space="0" w:color="auto"/>
              <w:right w:val="single" w:sz="4" w:space="0" w:color="auto"/>
            </w:tcBorders>
            <w:noWrap/>
            <w:vAlign w:val="bottom"/>
            <w:hideMark/>
          </w:tcPr>
          <w:p w14:paraId="266E005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支付的金额　</w:t>
            </w:r>
          </w:p>
        </w:tc>
        <w:tc>
          <w:tcPr>
            <w:tcW w:w="1536" w:type="dxa"/>
            <w:tcBorders>
              <w:top w:val="single" w:sz="4" w:space="0" w:color="auto"/>
              <w:left w:val="nil"/>
              <w:bottom w:val="single" w:sz="4" w:space="0" w:color="auto"/>
              <w:right w:val="single" w:sz="4" w:space="0" w:color="auto"/>
            </w:tcBorders>
            <w:vAlign w:val="bottom"/>
            <w:hideMark/>
          </w:tcPr>
          <w:p w14:paraId="6510A25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B672B2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B1D3CC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导入日期</w:t>
            </w:r>
          </w:p>
        </w:tc>
        <w:tc>
          <w:tcPr>
            <w:tcW w:w="4323" w:type="dxa"/>
            <w:tcBorders>
              <w:top w:val="single" w:sz="4" w:space="0" w:color="auto"/>
              <w:left w:val="nil"/>
              <w:bottom w:val="single" w:sz="4" w:space="0" w:color="auto"/>
              <w:right w:val="single" w:sz="4" w:space="0" w:color="auto"/>
            </w:tcBorders>
            <w:noWrap/>
            <w:vAlign w:val="bottom"/>
            <w:hideMark/>
          </w:tcPr>
          <w:p w14:paraId="5BB2017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导入时的日期　</w:t>
            </w:r>
          </w:p>
        </w:tc>
        <w:tc>
          <w:tcPr>
            <w:tcW w:w="1536" w:type="dxa"/>
            <w:tcBorders>
              <w:top w:val="single" w:sz="4" w:space="0" w:color="auto"/>
              <w:left w:val="nil"/>
              <w:bottom w:val="single" w:sz="4" w:space="0" w:color="auto"/>
              <w:right w:val="single" w:sz="4" w:space="0" w:color="auto"/>
            </w:tcBorders>
            <w:vAlign w:val="bottom"/>
            <w:hideMark/>
          </w:tcPr>
          <w:p w14:paraId="56EF74F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B013EB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EF67E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323" w:type="dxa"/>
            <w:tcBorders>
              <w:top w:val="single" w:sz="4" w:space="0" w:color="auto"/>
              <w:left w:val="nil"/>
              <w:bottom w:val="single" w:sz="4" w:space="0" w:color="auto"/>
              <w:right w:val="single" w:sz="4" w:space="0" w:color="auto"/>
            </w:tcBorders>
            <w:noWrap/>
            <w:vAlign w:val="bottom"/>
            <w:hideMark/>
          </w:tcPr>
          <w:p w14:paraId="1E7323D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付方的银行账户　</w:t>
            </w:r>
          </w:p>
        </w:tc>
        <w:tc>
          <w:tcPr>
            <w:tcW w:w="1536" w:type="dxa"/>
            <w:tcBorders>
              <w:top w:val="single" w:sz="4" w:space="0" w:color="auto"/>
              <w:left w:val="nil"/>
              <w:bottom w:val="single" w:sz="4" w:space="0" w:color="auto"/>
              <w:right w:val="single" w:sz="4" w:space="0" w:color="auto"/>
            </w:tcBorders>
            <w:vAlign w:val="bottom"/>
            <w:hideMark/>
          </w:tcPr>
          <w:p w14:paraId="423233F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4E230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9CEAE3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4323" w:type="dxa"/>
            <w:tcBorders>
              <w:top w:val="single" w:sz="4" w:space="0" w:color="auto"/>
              <w:left w:val="nil"/>
              <w:bottom w:val="single" w:sz="4" w:space="0" w:color="auto"/>
              <w:right w:val="single" w:sz="4" w:space="0" w:color="auto"/>
            </w:tcBorders>
            <w:noWrap/>
            <w:vAlign w:val="bottom"/>
            <w:hideMark/>
          </w:tcPr>
          <w:p w14:paraId="28FF653B"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付方银行账户的名称　</w:t>
            </w:r>
          </w:p>
        </w:tc>
        <w:tc>
          <w:tcPr>
            <w:tcW w:w="1536" w:type="dxa"/>
            <w:tcBorders>
              <w:top w:val="single" w:sz="4" w:space="0" w:color="auto"/>
              <w:left w:val="nil"/>
              <w:bottom w:val="single" w:sz="4" w:space="0" w:color="auto"/>
              <w:right w:val="single" w:sz="4" w:space="0" w:color="auto"/>
            </w:tcBorders>
            <w:vAlign w:val="bottom"/>
            <w:hideMark/>
          </w:tcPr>
          <w:p w14:paraId="68DB40B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B4041B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6A314D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49627C21"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付方银行的区域代码　</w:t>
            </w:r>
          </w:p>
        </w:tc>
        <w:tc>
          <w:tcPr>
            <w:tcW w:w="1536" w:type="dxa"/>
            <w:tcBorders>
              <w:top w:val="single" w:sz="4" w:space="0" w:color="auto"/>
              <w:left w:val="nil"/>
              <w:bottom w:val="single" w:sz="4" w:space="0" w:color="auto"/>
              <w:right w:val="single" w:sz="4" w:space="0" w:color="auto"/>
            </w:tcBorders>
            <w:vAlign w:val="bottom"/>
            <w:hideMark/>
          </w:tcPr>
          <w:p w14:paraId="6240CE8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4B975C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B263BE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w:t>
            </w:r>
          </w:p>
        </w:tc>
        <w:tc>
          <w:tcPr>
            <w:tcW w:w="4323" w:type="dxa"/>
            <w:tcBorders>
              <w:top w:val="single" w:sz="4" w:space="0" w:color="auto"/>
              <w:left w:val="nil"/>
              <w:bottom w:val="single" w:sz="4" w:space="0" w:color="auto"/>
              <w:right w:val="single" w:sz="4" w:space="0" w:color="auto"/>
            </w:tcBorders>
            <w:noWrap/>
            <w:vAlign w:val="bottom"/>
            <w:hideMark/>
          </w:tcPr>
          <w:p w14:paraId="24D439A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付方银行所在的区域　</w:t>
            </w:r>
          </w:p>
        </w:tc>
        <w:tc>
          <w:tcPr>
            <w:tcW w:w="1536" w:type="dxa"/>
            <w:tcBorders>
              <w:top w:val="single" w:sz="4" w:space="0" w:color="auto"/>
              <w:left w:val="nil"/>
              <w:bottom w:val="single" w:sz="4" w:space="0" w:color="auto"/>
              <w:right w:val="single" w:sz="4" w:space="0" w:color="auto"/>
            </w:tcBorders>
            <w:vAlign w:val="bottom"/>
            <w:hideMark/>
          </w:tcPr>
          <w:p w14:paraId="7CB55CE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0F39CA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E799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付方银行开户行</w:t>
            </w:r>
          </w:p>
        </w:tc>
        <w:tc>
          <w:tcPr>
            <w:tcW w:w="4323" w:type="dxa"/>
            <w:tcBorders>
              <w:top w:val="single" w:sz="4" w:space="0" w:color="auto"/>
              <w:left w:val="nil"/>
              <w:bottom w:val="single" w:sz="4" w:space="0" w:color="auto"/>
              <w:right w:val="single" w:sz="4" w:space="0" w:color="auto"/>
            </w:tcBorders>
            <w:noWrap/>
            <w:vAlign w:val="bottom"/>
            <w:hideMark/>
          </w:tcPr>
          <w:p w14:paraId="74E8429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付方银行的开户行　</w:t>
            </w:r>
          </w:p>
        </w:tc>
        <w:tc>
          <w:tcPr>
            <w:tcW w:w="1536" w:type="dxa"/>
            <w:tcBorders>
              <w:top w:val="single" w:sz="4" w:space="0" w:color="auto"/>
              <w:left w:val="nil"/>
              <w:bottom w:val="single" w:sz="4" w:space="0" w:color="auto"/>
              <w:right w:val="single" w:sz="4" w:space="0" w:color="auto"/>
            </w:tcBorders>
            <w:vAlign w:val="bottom"/>
            <w:hideMark/>
          </w:tcPr>
          <w:p w14:paraId="0D4EBE9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88B768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CCE543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323" w:type="dxa"/>
            <w:tcBorders>
              <w:top w:val="single" w:sz="4" w:space="0" w:color="auto"/>
              <w:left w:val="nil"/>
              <w:bottom w:val="single" w:sz="4" w:space="0" w:color="auto"/>
              <w:right w:val="single" w:sz="4" w:space="0" w:color="auto"/>
            </w:tcBorders>
            <w:noWrap/>
            <w:vAlign w:val="bottom"/>
            <w:hideMark/>
          </w:tcPr>
          <w:p w14:paraId="5280B03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付方银行的名称　</w:t>
            </w:r>
          </w:p>
        </w:tc>
        <w:tc>
          <w:tcPr>
            <w:tcW w:w="1536" w:type="dxa"/>
            <w:tcBorders>
              <w:top w:val="single" w:sz="4" w:space="0" w:color="auto"/>
              <w:left w:val="nil"/>
              <w:bottom w:val="single" w:sz="4" w:space="0" w:color="auto"/>
              <w:right w:val="single" w:sz="4" w:space="0" w:color="auto"/>
            </w:tcBorders>
            <w:vAlign w:val="bottom"/>
            <w:hideMark/>
          </w:tcPr>
          <w:p w14:paraId="2DF62F9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5ADA0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94E593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付款日期</w:t>
            </w:r>
          </w:p>
        </w:tc>
        <w:tc>
          <w:tcPr>
            <w:tcW w:w="4323" w:type="dxa"/>
            <w:tcBorders>
              <w:top w:val="single" w:sz="4" w:space="0" w:color="auto"/>
              <w:left w:val="nil"/>
              <w:bottom w:val="single" w:sz="4" w:space="0" w:color="auto"/>
              <w:right w:val="single" w:sz="4" w:space="0" w:color="auto"/>
            </w:tcBorders>
            <w:noWrap/>
            <w:vAlign w:val="bottom"/>
            <w:hideMark/>
          </w:tcPr>
          <w:p w14:paraId="4DC1030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付款的日期　</w:t>
            </w:r>
          </w:p>
        </w:tc>
        <w:tc>
          <w:tcPr>
            <w:tcW w:w="1536" w:type="dxa"/>
            <w:tcBorders>
              <w:top w:val="single" w:sz="4" w:space="0" w:color="auto"/>
              <w:left w:val="nil"/>
              <w:bottom w:val="single" w:sz="4" w:space="0" w:color="auto"/>
              <w:right w:val="single" w:sz="4" w:space="0" w:color="auto"/>
            </w:tcBorders>
            <w:vAlign w:val="bottom"/>
            <w:hideMark/>
          </w:tcPr>
          <w:p w14:paraId="009DBCA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F42FAD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6A774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付方组织</w:t>
            </w:r>
          </w:p>
        </w:tc>
        <w:tc>
          <w:tcPr>
            <w:tcW w:w="4323" w:type="dxa"/>
            <w:tcBorders>
              <w:top w:val="single" w:sz="4" w:space="0" w:color="auto"/>
              <w:left w:val="nil"/>
              <w:bottom w:val="single" w:sz="4" w:space="0" w:color="auto"/>
              <w:right w:val="single" w:sz="4" w:space="0" w:color="auto"/>
            </w:tcBorders>
            <w:noWrap/>
            <w:vAlign w:val="bottom"/>
            <w:hideMark/>
          </w:tcPr>
          <w:p w14:paraId="156F1AC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付方组织的名称　</w:t>
            </w:r>
          </w:p>
        </w:tc>
        <w:tc>
          <w:tcPr>
            <w:tcW w:w="1536" w:type="dxa"/>
            <w:tcBorders>
              <w:top w:val="single" w:sz="4" w:space="0" w:color="auto"/>
              <w:left w:val="nil"/>
              <w:bottom w:val="single" w:sz="4" w:space="0" w:color="auto"/>
              <w:right w:val="single" w:sz="4" w:space="0" w:color="auto"/>
            </w:tcBorders>
            <w:vAlign w:val="bottom"/>
            <w:hideMark/>
          </w:tcPr>
          <w:p w14:paraId="6263871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FFFA6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79DD06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323" w:type="dxa"/>
            <w:tcBorders>
              <w:top w:val="single" w:sz="4" w:space="0" w:color="auto"/>
              <w:left w:val="nil"/>
              <w:bottom w:val="single" w:sz="4" w:space="0" w:color="auto"/>
              <w:right w:val="single" w:sz="4" w:space="0" w:color="auto"/>
            </w:tcBorders>
            <w:noWrap/>
            <w:vAlign w:val="bottom"/>
            <w:hideMark/>
          </w:tcPr>
          <w:p w14:paraId="2C504E5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付方的名称　</w:t>
            </w:r>
          </w:p>
        </w:tc>
        <w:tc>
          <w:tcPr>
            <w:tcW w:w="1536" w:type="dxa"/>
            <w:tcBorders>
              <w:top w:val="single" w:sz="4" w:space="0" w:color="auto"/>
              <w:left w:val="nil"/>
              <w:bottom w:val="single" w:sz="4" w:space="0" w:color="auto"/>
              <w:right w:val="single" w:sz="4" w:space="0" w:color="auto"/>
            </w:tcBorders>
            <w:vAlign w:val="bottom"/>
            <w:hideMark/>
          </w:tcPr>
          <w:p w14:paraId="1FDA3A6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740415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3631F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付方对象类型</w:t>
            </w:r>
          </w:p>
        </w:tc>
        <w:tc>
          <w:tcPr>
            <w:tcW w:w="4323" w:type="dxa"/>
            <w:tcBorders>
              <w:top w:val="single" w:sz="4" w:space="0" w:color="auto"/>
              <w:left w:val="nil"/>
              <w:bottom w:val="single" w:sz="4" w:space="0" w:color="auto"/>
              <w:right w:val="single" w:sz="4" w:space="0" w:color="auto"/>
            </w:tcBorders>
            <w:noWrap/>
            <w:vAlign w:val="bottom"/>
            <w:hideMark/>
          </w:tcPr>
          <w:p w14:paraId="4E277D7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付方对象的类型　</w:t>
            </w:r>
          </w:p>
        </w:tc>
        <w:tc>
          <w:tcPr>
            <w:tcW w:w="1536" w:type="dxa"/>
            <w:tcBorders>
              <w:top w:val="single" w:sz="4" w:space="0" w:color="auto"/>
              <w:left w:val="nil"/>
              <w:bottom w:val="single" w:sz="4" w:space="0" w:color="auto"/>
              <w:right w:val="single" w:sz="4" w:space="0" w:color="auto"/>
            </w:tcBorders>
            <w:vAlign w:val="bottom"/>
            <w:hideMark/>
          </w:tcPr>
          <w:p w14:paraId="5C05029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F57738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717066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已付金额</w:t>
            </w:r>
          </w:p>
        </w:tc>
        <w:tc>
          <w:tcPr>
            <w:tcW w:w="4323" w:type="dxa"/>
            <w:tcBorders>
              <w:top w:val="single" w:sz="4" w:space="0" w:color="auto"/>
              <w:left w:val="nil"/>
              <w:bottom w:val="single" w:sz="4" w:space="0" w:color="auto"/>
              <w:right w:val="single" w:sz="4" w:space="0" w:color="auto"/>
            </w:tcBorders>
            <w:noWrap/>
            <w:vAlign w:val="bottom"/>
            <w:hideMark/>
          </w:tcPr>
          <w:p w14:paraId="195CD9C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已付金额的数目　</w:t>
            </w:r>
          </w:p>
        </w:tc>
        <w:tc>
          <w:tcPr>
            <w:tcW w:w="1536" w:type="dxa"/>
            <w:tcBorders>
              <w:top w:val="single" w:sz="4" w:space="0" w:color="auto"/>
              <w:left w:val="nil"/>
              <w:bottom w:val="single" w:sz="4" w:space="0" w:color="auto"/>
              <w:right w:val="single" w:sz="4" w:space="0" w:color="auto"/>
            </w:tcBorders>
            <w:vAlign w:val="bottom"/>
            <w:hideMark/>
          </w:tcPr>
          <w:p w14:paraId="1A1AC07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7C1890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8F795A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w:t>
            </w:r>
          </w:p>
        </w:tc>
        <w:tc>
          <w:tcPr>
            <w:tcW w:w="4323" w:type="dxa"/>
            <w:tcBorders>
              <w:top w:val="single" w:sz="4" w:space="0" w:color="auto"/>
              <w:left w:val="nil"/>
              <w:bottom w:val="single" w:sz="4" w:space="0" w:color="auto"/>
              <w:right w:val="single" w:sz="4" w:space="0" w:color="auto"/>
            </w:tcBorders>
            <w:noWrap/>
            <w:vAlign w:val="bottom"/>
            <w:hideMark/>
          </w:tcPr>
          <w:p w14:paraId="3D35D7F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收方的银行账户　</w:t>
            </w:r>
          </w:p>
        </w:tc>
        <w:tc>
          <w:tcPr>
            <w:tcW w:w="1536" w:type="dxa"/>
            <w:tcBorders>
              <w:top w:val="single" w:sz="4" w:space="0" w:color="auto"/>
              <w:left w:val="nil"/>
              <w:bottom w:val="single" w:sz="4" w:space="0" w:color="auto"/>
              <w:right w:val="single" w:sz="4" w:space="0" w:color="auto"/>
            </w:tcBorders>
            <w:vAlign w:val="bottom"/>
            <w:hideMark/>
          </w:tcPr>
          <w:p w14:paraId="55AA77C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9C0080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6B2777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收方账户名称</w:t>
            </w:r>
          </w:p>
        </w:tc>
        <w:tc>
          <w:tcPr>
            <w:tcW w:w="4323" w:type="dxa"/>
            <w:tcBorders>
              <w:top w:val="single" w:sz="4" w:space="0" w:color="auto"/>
              <w:left w:val="nil"/>
              <w:bottom w:val="single" w:sz="4" w:space="0" w:color="auto"/>
              <w:right w:val="single" w:sz="4" w:space="0" w:color="auto"/>
            </w:tcBorders>
            <w:noWrap/>
            <w:vAlign w:val="bottom"/>
            <w:hideMark/>
          </w:tcPr>
          <w:p w14:paraId="279D99E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收房账户的名称　</w:t>
            </w:r>
          </w:p>
        </w:tc>
        <w:tc>
          <w:tcPr>
            <w:tcW w:w="1536" w:type="dxa"/>
            <w:tcBorders>
              <w:top w:val="single" w:sz="4" w:space="0" w:color="auto"/>
              <w:left w:val="nil"/>
              <w:bottom w:val="single" w:sz="4" w:space="0" w:color="auto"/>
              <w:right w:val="single" w:sz="4" w:space="0" w:color="auto"/>
            </w:tcBorders>
            <w:vAlign w:val="bottom"/>
            <w:hideMark/>
          </w:tcPr>
          <w:p w14:paraId="6425D09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B0F3E9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6FFA4F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48697891"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收方银行区域的代码　</w:t>
            </w:r>
          </w:p>
        </w:tc>
        <w:tc>
          <w:tcPr>
            <w:tcW w:w="1536" w:type="dxa"/>
            <w:tcBorders>
              <w:top w:val="single" w:sz="4" w:space="0" w:color="auto"/>
              <w:left w:val="nil"/>
              <w:bottom w:val="single" w:sz="4" w:space="0" w:color="auto"/>
              <w:right w:val="single" w:sz="4" w:space="0" w:color="auto"/>
            </w:tcBorders>
            <w:vAlign w:val="bottom"/>
            <w:hideMark/>
          </w:tcPr>
          <w:p w14:paraId="114339D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A15604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2E1950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w:t>
            </w:r>
          </w:p>
        </w:tc>
        <w:tc>
          <w:tcPr>
            <w:tcW w:w="4323" w:type="dxa"/>
            <w:tcBorders>
              <w:top w:val="single" w:sz="4" w:space="0" w:color="auto"/>
              <w:left w:val="nil"/>
              <w:bottom w:val="single" w:sz="4" w:space="0" w:color="auto"/>
              <w:right w:val="single" w:sz="4" w:space="0" w:color="auto"/>
            </w:tcBorders>
            <w:noWrap/>
            <w:vAlign w:val="bottom"/>
            <w:hideMark/>
          </w:tcPr>
          <w:p w14:paraId="531FFE45"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收方银行所在的区域　</w:t>
            </w:r>
          </w:p>
        </w:tc>
        <w:tc>
          <w:tcPr>
            <w:tcW w:w="1536" w:type="dxa"/>
            <w:tcBorders>
              <w:top w:val="single" w:sz="4" w:space="0" w:color="auto"/>
              <w:left w:val="nil"/>
              <w:bottom w:val="single" w:sz="4" w:space="0" w:color="auto"/>
              <w:right w:val="single" w:sz="4" w:space="0" w:color="auto"/>
            </w:tcBorders>
            <w:vAlign w:val="bottom"/>
            <w:hideMark/>
          </w:tcPr>
          <w:p w14:paraId="0D6A824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EA6239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11C106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收方银行开户行</w:t>
            </w:r>
          </w:p>
        </w:tc>
        <w:tc>
          <w:tcPr>
            <w:tcW w:w="4323" w:type="dxa"/>
            <w:tcBorders>
              <w:top w:val="single" w:sz="4" w:space="0" w:color="auto"/>
              <w:left w:val="nil"/>
              <w:bottom w:val="single" w:sz="4" w:space="0" w:color="auto"/>
              <w:right w:val="single" w:sz="4" w:space="0" w:color="auto"/>
            </w:tcBorders>
            <w:noWrap/>
            <w:vAlign w:val="bottom"/>
            <w:hideMark/>
          </w:tcPr>
          <w:p w14:paraId="1CAE6CF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收方银行的开户行　</w:t>
            </w:r>
          </w:p>
        </w:tc>
        <w:tc>
          <w:tcPr>
            <w:tcW w:w="1536" w:type="dxa"/>
            <w:tcBorders>
              <w:top w:val="single" w:sz="4" w:space="0" w:color="auto"/>
              <w:left w:val="nil"/>
              <w:bottom w:val="single" w:sz="4" w:space="0" w:color="auto"/>
              <w:right w:val="single" w:sz="4" w:space="0" w:color="auto"/>
            </w:tcBorders>
            <w:vAlign w:val="bottom"/>
            <w:hideMark/>
          </w:tcPr>
          <w:p w14:paraId="6A969A3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E2D8C4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6AF3C6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w:t>
            </w:r>
          </w:p>
        </w:tc>
        <w:tc>
          <w:tcPr>
            <w:tcW w:w="4323" w:type="dxa"/>
            <w:tcBorders>
              <w:top w:val="single" w:sz="4" w:space="0" w:color="auto"/>
              <w:left w:val="nil"/>
              <w:bottom w:val="single" w:sz="4" w:space="0" w:color="auto"/>
              <w:right w:val="single" w:sz="4" w:space="0" w:color="auto"/>
            </w:tcBorders>
            <w:noWrap/>
            <w:vAlign w:val="bottom"/>
            <w:hideMark/>
          </w:tcPr>
          <w:p w14:paraId="7BAC32B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收方银行的名称　</w:t>
            </w:r>
          </w:p>
        </w:tc>
        <w:tc>
          <w:tcPr>
            <w:tcW w:w="1536" w:type="dxa"/>
            <w:tcBorders>
              <w:top w:val="single" w:sz="4" w:space="0" w:color="auto"/>
              <w:left w:val="nil"/>
              <w:bottom w:val="single" w:sz="4" w:space="0" w:color="auto"/>
              <w:right w:val="single" w:sz="4" w:space="0" w:color="auto"/>
            </w:tcBorders>
            <w:vAlign w:val="bottom"/>
            <w:hideMark/>
          </w:tcPr>
          <w:p w14:paraId="1823BD9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0E180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6C00C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收方币种</w:t>
            </w:r>
          </w:p>
        </w:tc>
        <w:tc>
          <w:tcPr>
            <w:tcW w:w="4323" w:type="dxa"/>
            <w:tcBorders>
              <w:top w:val="single" w:sz="4" w:space="0" w:color="auto"/>
              <w:left w:val="nil"/>
              <w:bottom w:val="single" w:sz="4" w:space="0" w:color="auto"/>
              <w:right w:val="single" w:sz="4" w:space="0" w:color="auto"/>
            </w:tcBorders>
            <w:noWrap/>
            <w:vAlign w:val="bottom"/>
            <w:hideMark/>
          </w:tcPr>
          <w:p w14:paraId="5E676CFF"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收方账户对应的币种　</w:t>
            </w:r>
          </w:p>
        </w:tc>
        <w:tc>
          <w:tcPr>
            <w:tcW w:w="1536" w:type="dxa"/>
            <w:tcBorders>
              <w:top w:val="single" w:sz="4" w:space="0" w:color="auto"/>
              <w:left w:val="nil"/>
              <w:bottom w:val="single" w:sz="4" w:space="0" w:color="auto"/>
              <w:right w:val="single" w:sz="4" w:space="0" w:color="auto"/>
            </w:tcBorders>
            <w:vAlign w:val="bottom"/>
            <w:hideMark/>
          </w:tcPr>
          <w:p w14:paraId="40CD592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00385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5FD923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w:t>
            </w:r>
          </w:p>
        </w:tc>
        <w:tc>
          <w:tcPr>
            <w:tcW w:w="4323" w:type="dxa"/>
            <w:tcBorders>
              <w:top w:val="single" w:sz="4" w:space="0" w:color="auto"/>
              <w:left w:val="nil"/>
              <w:bottom w:val="single" w:sz="4" w:space="0" w:color="auto"/>
              <w:right w:val="single" w:sz="4" w:space="0" w:color="auto"/>
            </w:tcBorders>
            <w:noWrap/>
            <w:vAlign w:val="bottom"/>
            <w:hideMark/>
          </w:tcPr>
          <w:p w14:paraId="6BDDFC4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收方组织的名称</w:t>
            </w:r>
          </w:p>
        </w:tc>
        <w:tc>
          <w:tcPr>
            <w:tcW w:w="1536" w:type="dxa"/>
            <w:tcBorders>
              <w:top w:val="single" w:sz="4" w:space="0" w:color="auto"/>
              <w:left w:val="nil"/>
              <w:bottom w:val="single" w:sz="4" w:space="0" w:color="auto"/>
              <w:right w:val="single" w:sz="4" w:space="0" w:color="auto"/>
            </w:tcBorders>
            <w:vAlign w:val="bottom"/>
            <w:hideMark/>
          </w:tcPr>
          <w:p w14:paraId="3E2301A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29D2F9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2177A4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收方金额</w:t>
            </w:r>
          </w:p>
        </w:tc>
        <w:tc>
          <w:tcPr>
            <w:tcW w:w="4323" w:type="dxa"/>
            <w:tcBorders>
              <w:top w:val="single" w:sz="4" w:space="0" w:color="auto"/>
              <w:left w:val="nil"/>
              <w:bottom w:val="single" w:sz="4" w:space="0" w:color="auto"/>
              <w:right w:val="single" w:sz="4" w:space="0" w:color="auto"/>
            </w:tcBorders>
            <w:noWrap/>
            <w:vAlign w:val="bottom"/>
            <w:hideMark/>
          </w:tcPr>
          <w:p w14:paraId="59BA416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收方金额的数目　</w:t>
            </w:r>
          </w:p>
        </w:tc>
        <w:tc>
          <w:tcPr>
            <w:tcW w:w="1536" w:type="dxa"/>
            <w:tcBorders>
              <w:top w:val="single" w:sz="4" w:space="0" w:color="auto"/>
              <w:left w:val="nil"/>
              <w:bottom w:val="single" w:sz="4" w:space="0" w:color="auto"/>
              <w:right w:val="single" w:sz="4" w:space="0" w:color="auto"/>
            </w:tcBorders>
            <w:vAlign w:val="bottom"/>
            <w:hideMark/>
          </w:tcPr>
          <w:p w14:paraId="596C80F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9F8903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37B1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收方名称</w:t>
            </w:r>
          </w:p>
        </w:tc>
        <w:tc>
          <w:tcPr>
            <w:tcW w:w="4323" w:type="dxa"/>
            <w:tcBorders>
              <w:top w:val="single" w:sz="4" w:space="0" w:color="auto"/>
              <w:left w:val="nil"/>
              <w:bottom w:val="single" w:sz="4" w:space="0" w:color="auto"/>
              <w:right w:val="single" w:sz="4" w:space="0" w:color="auto"/>
            </w:tcBorders>
            <w:noWrap/>
            <w:vAlign w:val="bottom"/>
            <w:hideMark/>
          </w:tcPr>
          <w:p w14:paraId="1A963A0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收方的名称　</w:t>
            </w:r>
          </w:p>
        </w:tc>
        <w:tc>
          <w:tcPr>
            <w:tcW w:w="1536" w:type="dxa"/>
            <w:tcBorders>
              <w:top w:val="single" w:sz="4" w:space="0" w:color="auto"/>
              <w:left w:val="nil"/>
              <w:bottom w:val="single" w:sz="4" w:space="0" w:color="auto"/>
              <w:right w:val="single" w:sz="4" w:space="0" w:color="auto"/>
            </w:tcBorders>
            <w:vAlign w:val="bottom"/>
            <w:hideMark/>
          </w:tcPr>
          <w:p w14:paraId="103D47C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83EE88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C05FE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收方对象类型</w:t>
            </w:r>
          </w:p>
        </w:tc>
        <w:tc>
          <w:tcPr>
            <w:tcW w:w="4323" w:type="dxa"/>
            <w:tcBorders>
              <w:top w:val="single" w:sz="4" w:space="0" w:color="auto"/>
              <w:left w:val="nil"/>
              <w:bottom w:val="single" w:sz="4" w:space="0" w:color="auto"/>
              <w:right w:val="single" w:sz="4" w:space="0" w:color="auto"/>
            </w:tcBorders>
            <w:noWrap/>
            <w:vAlign w:val="bottom"/>
            <w:hideMark/>
          </w:tcPr>
          <w:p w14:paraId="422CBC7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收方对象的类型　</w:t>
            </w:r>
          </w:p>
        </w:tc>
        <w:tc>
          <w:tcPr>
            <w:tcW w:w="1536" w:type="dxa"/>
            <w:tcBorders>
              <w:top w:val="single" w:sz="4" w:space="0" w:color="auto"/>
              <w:left w:val="nil"/>
              <w:bottom w:val="single" w:sz="4" w:space="0" w:color="auto"/>
              <w:right w:val="single" w:sz="4" w:space="0" w:color="auto"/>
            </w:tcBorders>
            <w:vAlign w:val="bottom"/>
            <w:hideMark/>
          </w:tcPr>
          <w:p w14:paraId="494647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2E747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06C8D8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审批状态</w:t>
            </w:r>
          </w:p>
        </w:tc>
        <w:tc>
          <w:tcPr>
            <w:tcW w:w="4323" w:type="dxa"/>
            <w:tcBorders>
              <w:top w:val="single" w:sz="4" w:space="0" w:color="auto"/>
              <w:left w:val="nil"/>
              <w:bottom w:val="single" w:sz="4" w:space="0" w:color="auto"/>
              <w:right w:val="single" w:sz="4" w:space="0" w:color="auto"/>
            </w:tcBorders>
            <w:noWrap/>
            <w:vAlign w:val="bottom"/>
            <w:hideMark/>
          </w:tcPr>
          <w:p w14:paraId="2F7ECDF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是否已审批　</w:t>
            </w:r>
          </w:p>
        </w:tc>
        <w:tc>
          <w:tcPr>
            <w:tcW w:w="1536" w:type="dxa"/>
            <w:tcBorders>
              <w:top w:val="single" w:sz="4" w:space="0" w:color="auto"/>
              <w:left w:val="nil"/>
              <w:bottom w:val="single" w:sz="4" w:space="0" w:color="auto"/>
              <w:right w:val="single" w:sz="4" w:space="0" w:color="auto"/>
            </w:tcBorders>
            <w:vAlign w:val="bottom"/>
            <w:hideMark/>
          </w:tcPr>
          <w:p w14:paraId="2EAF2BC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6610B4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36BB8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终止状态</w:t>
            </w:r>
          </w:p>
        </w:tc>
        <w:tc>
          <w:tcPr>
            <w:tcW w:w="4323" w:type="dxa"/>
            <w:tcBorders>
              <w:top w:val="single" w:sz="4" w:space="0" w:color="auto"/>
              <w:left w:val="nil"/>
              <w:bottom w:val="single" w:sz="4" w:space="0" w:color="auto"/>
              <w:right w:val="single" w:sz="4" w:space="0" w:color="auto"/>
            </w:tcBorders>
            <w:noWrap/>
            <w:vAlign w:val="bottom"/>
            <w:hideMark/>
          </w:tcPr>
          <w:p w14:paraId="54C593D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是否已终止　</w:t>
            </w:r>
          </w:p>
        </w:tc>
        <w:tc>
          <w:tcPr>
            <w:tcW w:w="1536" w:type="dxa"/>
            <w:tcBorders>
              <w:top w:val="single" w:sz="4" w:space="0" w:color="auto"/>
              <w:left w:val="nil"/>
              <w:bottom w:val="single" w:sz="4" w:space="0" w:color="auto"/>
              <w:right w:val="single" w:sz="4" w:space="0" w:color="auto"/>
            </w:tcBorders>
            <w:vAlign w:val="bottom"/>
            <w:hideMark/>
          </w:tcPr>
          <w:p w14:paraId="3AC4AE5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957F21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3FAB48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作废状态</w:t>
            </w:r>
          </w:p>
        </w:tc>
        <w:tc>
          <w:tcPr>
            <w:tcW w:w="4323" w:type="dxa"/>
            <w:tcBorders>
              <w:top w:val="single" w:sz="4" w:space="0" w:color="auto"/>
              <w:left w:val="nil"/>
              <w:bottom w:val="single" w:sz="4" w:space="0" w:color="auto"/>
              <w:right w:val="single" w:sz="4" w:space="0" w:color="auto"/>
            </w:tcBorders>
            <w:noWrap/>
            <w:vAlign w:val="bottom"/>
            <w:hideMark/>
          </w:tcPr>
          <w:p w14:paraId="73EC840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是否作废　</w:t>
            </w:r>
          </w:p>
        </w:tc>
        <w:tc>
          <w:tcPr>
            <w:tcW w:w="1536" w:type="dxa"/>
            <w:tcBorders>
              <w:top w:val="single" w:sz="4" w:space="0" w:color="auto"/>
              <w:left w:val="nil"/>
              <w:bottom w:val="single" w:sz="4" w:space="0" w:color="auto"/>
              <w:right w:val="single" w:sz="4" w:space="0" w:color="auto"/>
            </w:tcBorders>
            <w:vAlign w:val="bottom"/>
            <w:hideMark/>
          </w:tcPr>
          <w:p w14:paraId="5392948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F4404A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DEFB61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w:t>
            </w:r>
          </w:p>
        </w:tc>
        <w:tc>
          <w:tcPr>
            <w:tcW w:w="4323" w:type="dxa"/>
            <w:tcBorders>
              <w:top w:val="single" w:sz="4" w:space="0" w:color="auto"/>
              <w:left w:val="nil"/>
              <w:bottom w:val="single" w:sz="4" w:space="0" w:color="auto"/>
              <w:right w:val="single" w:sz="4" w:space="0" w:color="auto"/>
            </w:tcBorders>
            <w:noWrap/>
            <w:vAlign w:val="bottom"/>
            <w:hideMark/>
          </w:tcPr>
          <w:p w14:paraId="7029B113"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返盘的信息是否已成功</w:t>
            </w:r>
          </w:p>
        </w:tc>
        <w:tc>
          <w:tcPr>
            <w:tcW w:w="1536" w:type="dxa"/>
            <w:tcBorders>
              <w:top w:val="single" w:sz="4" w:space="0" w:color="auto"/>
              <w:left w:val="nil"/>
              <w:bottom w:val="single" w:sz="4" w:space="0" w:color="auto"/>
              <w:right w:val="single" w:sz="4" w:space="0" w:color="auto"/>
            </w:tcBorders>
            <w:vAlign w:val="bottom"/>
            <w:hideMark/>
          </w:tcPr>
          <w:p w14:paraId="0A7B179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BD6338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F73082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w:t>
            </w:r>
          </w:p>
        </w:tc>
        <w:tc>
          <w:tcPr>
            <w:tcW w:w="4323" w:type="dxa"/>
            <w:tcBorders>
              <w:top w:val="single" w:sz="4" w:space="0" w:color="auto"/>
              <w:left w:val="nil"/>
              <w:bottom w:val="single" w:sz="4" w:space="0" w:color="auto"/>
              <w:right w:val="single" w:sz="4" w:space="0" w:color="auto"/>
            </w:tcBorders>
            <w:noWrap/>
            <w:vAlign w:val="bottom"/>
            <w:hideMark/>
          </w:tcPr>
          <w:p w14:paraId="5B0CB4A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是否已支付</w:t>
            </w:r>
          </w:p>
        </w:tc>
        <w:tc>
          <w:tcPr>
            <w:tcW w:w="1536" w:type="dxa"/>
            <w:tcBorders>
              <w:top w:val="single" w:sz="4" w:space="0" w:color="auto"/>
              <w:left w:val="nil"/>
              <w:bottom w:val="single" w:sz="4" w:space="0" w:color="auto"/>
              <w:right w:val="single" w:sz="4" w:space="0" w:color="auto"/>
            </w:tcBorders>
            <w:vAlign w:val="bottom"/>
            <w:hideMark/>
          </w:tcPr>
          <w:p w14:paraId="117C625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14E96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38355D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w:t>
            </w:r>
          </w:p>
        </w:tc>
        <w:tc>
          <w:tcPr>
            <w:tcW w:w="4323" w:type="dxa"/>
            <w:tcBorders>
              <w:top w:val="single" w:sz="4" w:space="0" w:color="auto"/>
              <w:left w:val="nil"/>
              <w:bottom w:val="single" w:sz="4" w:space="0" w:color="auto"/>
              <w:right w:val="single" w:sz="4" w:space="0" w:color="auto"/>
            </w:tcBorders>
            <w:noWrap/>
            <w:vAlign w:val="bottom"/>
            <w:hideMark/>
          </w:tcPr>
          <w:p w14:paraId="308057B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支付的信息　</w:t>
            </w:r>
          </w:p>
        </w:tc>
        <w:tc>
          <w:tcPr>
            <w:tcW w:w="1536" w:type="dxa"/>
            <w:tcBorders>
              <w:top w:val="single" w:sz="4" w:space="0" w:color="auto"/>
              <w:left w:val="nil"/>
              <w:bottom w:val="single" w:sz="4" w:space="0" w:color="auto"/>
              <w:right w:val="single" w:sz="4" w:space="0" w:color="auto"/>
            </w:tcBorders>
            <w:vAlign w:val="bottom"/>
            <w:hideMark/>
          </w:tcPr>
          <w:p w14:paraId="46B10B8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0D9621F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A4BE63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支付信息码</w:t>
            </w:r>
          </w:p>
        </w:tc>
        <w:tc>
          <w:tcPr>
            <w:tcW w:w="4323" w:type="dxa"/>
            <w:tcBorders>
              <w:top w:val="single" w:sz="4" w:space="0" w:color="auto"/>
              <w:left w:val="nil"/>
              <w:bottom w:val="single" w:sz="4" w:space="0" w:color="auto"/>
              <w:right w:val="single" w:sz="4" w:space="0" w:color="auto"/>
            </w:tcBorders>
            <w:noWrap/>
            <w:vAlign w:val="bottom"/>
            <w:hideMark/>
          </w:tcPr>
          <w:p w14:paraId="7CCADFB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支付信息的代码　</w:t>
            </w:r>
          </w:p>
        </w:tc>
        <w:tc>
          <w:tcPr>
            <w:tcW w:w="1536" w:type="dxa"/>
            <w:tcBorders>
              <w:top w:val="single" w:sz="4" w:space="0" w:color="auto"/>
              <w:left w:val="nil"/>
              <w:bottom w:val="single" w:sz="4" w:space="0" w:color="auto"/>
              <w:right w:val="single" w:sz="4" w:space="0" w:color="auto"/>
            </w:tcBorders>
            <w:vAlign w:val="bottom"/>
            <w:hideMark/>
          </w:tcPr>
          <w:p w14:paraId="0DF510E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B7BF01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A2F05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支付状态确认日期</w:t>
            </w:r>
          </w:p>
        </w:tc>
        <w:tc>
          <w:tcPr>
            <w:tcW w:w="4323" w:type="dxa"/>
            <w:tcBorders>
              <w:top w:val="single" w:sz="4" w:space="0" w:color="auto"/>
              <w:left w:val="nil"/>
              <w:bottom w:val="single" w:sz="4" w:space="0" w:color="auto"/>
              <w:right w:val="single" w:sz="4" w:space="0" w:color="auto"/>
            </w:tcBorders>
            <w:noWrap/>
            <w:vAlign w:val="bottom"/>
            <w:hideMark/>
          </w:tcPr>
          <w:p w14:paraId="2CEAA54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是否已支付的状态确认　</w:t>
            </w:r>
          </w:p>
        </w:tc>
        <w:tc>
          <w:tcPr>
            <w:tcW w:w="1536" w:type="dxa"/>
            <w:tcBorders>
              <w:top w:val="single" w:sz="4" w:space="0" w:color="auto"/>
              <w:left w:val="nil"/>
              <w:bottom w:val="single" w:sz="4" w:space="0" w:color="auto"/>
              <w:right w:val="single" w:sz="4" w:space="0" w:color="auto"/>
            </w:tcBorders>
            <w:vAlign w:val="bottom"/>
            <w:hideMark/>
          </w:tcPr>
          <w:p w14:paraId="40D44C3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FA72B5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CB722C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返盘状态确认时间</w:t>
            </w:r>
          </w:p>
        </w:tc>
        <w:tc>
          <w:tcPr>
            <w:tcW w:w="4323" w:type="dxa"/>
            <w:tcBorders>
              <w:top w:val="single" w:sz="4" w:space="0" w:color="auto"/>
              <w:left w:val="nil"/>
              <w:bottom w:val="single" w:sz="4" w:space="0" w:color="auto"/>
              <w:right w:val="single" w:sz="4" w:space="0" w:color="auto"/>
            </w:tcBorders>
            <w:noWrap/>
            <w:vAlign w:val="bottom"/>
            <w:hideMark/>
          </w:tcPr>
          <w:p w14:paraId="28BD5C59"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返盘状态确认的时间　</w:t>
            </w:r>
          </w:p>
        </w:tc>
        <w:tc>
          <w:tcPr>
            <w:tcW w:w="1536" w:type="dxa"/>
            <w:tcBorders>
              <w:top w:val="single" w:sz="4" w:space="0" w:color="auto"/>
              <w:left w:val="nil"/>
              <w:bottom w:val="single" w:sz="4" w:space="0" w:color="auto"/>
              <w:right w:val="single" w:sz="4" w:space="0" w:color="auto"/>
            </w:tcBorders>
            <w:vAlign w:val="bottom"/>
            <w:hideMark/>
          </w:tcPr>
          <w:p w14:paraId="038C7D1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D5A639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B35FEC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资金交易生成状态</w:t>
            </w:r>
          </w:p>
        </w:tc>
        <w:tc>
          <w:tcPr>
            <w:tcW w:w="4323" w:type="dxa"/>
            <w:tcBorders>
              <w:top w:val="single" w:sz="4" w:space="0" w:color="auto"/>
              <w:left w:val="nil"/>
              <w:bottom w:val="single" w:sz="4" w:space="0" w:color="auto"/>
              <w:right w:val="single" w:sz="4" w:space="0" w:color="auto"/>
            </w:tcBorders>
            <w:noWrap/>
            <w:vAlign w:val="bottom"/>
            <w:hideMark/>
          </w:tcPr>
          <w:p w14:paraId="317CA450"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资金交易生成的状态　</w:t>
            </w:r>
          </w:p>
        </w:tc>
        <w:tc>
          <w:tcPr>
            <w:tcW w:w="1536" w:type="dxa"/>
            <w:tcBorders>
              <w:top w:val="single" w:sz="4" w:space="0" w:color="auto"/>
              <w:left w:val="nil"/>
              <w:bottom w:val="single" w:sz="4" w:space="0" w:color="auto"/>
              <w:right w:val="single" w:sz="4" w:space="0" w:color="auto"/>
            </w:tcBorders>
            <w:vAlign w:val="bottom"/>
            <w:hideMark/>
          </w:tcPr>
          <w:p w14:paraId="15B860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8171CC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AA887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7C413DE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6DF196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6CC13D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9B91D2B"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资金交易生成失败原因</w:t>
            </w:r>
          </w:p>
        </w:tc>
        <w:tc>
          <w:tcPr>
            <w:tcW w:w="4323" w:type="dxa"/>
            <w:tcBorders>
              <w:top w:val="single" w:sz="4" w:space="0" w:color="auto"/>
              <w:left w:val="nil"/>
              <w:bottom w:val="single" w:sz="4" w:space="0" w:color="auto"/>
              <w:right w:val="single" w:sz="4" w:space="0" w:color="auto"/>
            </w:tcBorders>
            <w:noWrap/>
            <w:vAlign w:val="bottom"/>
            <w:hideMark/>
          </w:tcPr>
          <w:p w14:paraId="2DA0F102"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资金交易生成失败的原因　</w:t>
            </w:r>
          </w:p>
        </w:tc>
        <w:tc>
          <w:tcPr>
            <w:tcW w:w="1536" w:type="dxa"/>
            <w:tcBorders>
              <w:top w:val="single" w:sz="4" w:space="0" w:color="auto"/>
              <w:left w:val="nil"/>
              <w:bottom w:val="single" w:sz="4" w:space="0" w:color="auto"/>
              <w:right w:val="single" w:sz="4" w:space="0" w:color="auto"/>
            </w:tcBorders>
            <w:vAlign w:val="bottom"/>
            <w:hideMark/>
          </w:tcPr>
          <w:p w14:paraId="124AB34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57A29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22EF2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资金申请生成状态</w:t>
            </w:r>
          </w:p>
        </w:tc>
        <w:tc>
          <w:tcPr>
            <w:tcW w:w="4323" w:type="dxa"/>
            <w:tcBorders>
              <w:top w:val="single" w:sz="4" w:space="0" w:color="auto"/>
              <w:left w:val="nil"/>
              <w:bottom w:val="single" w:sz="4" w:space="0" w:color="auto"/>
              <w:right w:val="single" w:sz="4" w:space="0" w:color="auto"/>
            </w:tcBorders>
            <w:noWrap/>
            <w:vAlign w:val="bottom"/>
            <w:hideMark/>
          </w:tcPr>
          <w:p w14:paraId="4D3DC49F"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资金申请生成的状态　</w:t>
            </w:r>
          </w:p>
        </w:tc>
        <w:tc>
          <w:tcPr>
            <w:tcW w:w="1536" w:type="dxa"/>
            <w:tcBorders>
              <w:top w:val="single" w:sz="4" w:space="0" w:color="auto"/>
              <w:left w:val="nil"/>
              <w:bottom w:val="single" w:sz="4" w:space="0" w:color="auto"/>
              <w:right w:val="single" w:sz="4" w:space="0" w:color="auto"/>
            </w:tcBorders>
            <w:vAlign w:val="bottom"/>
            <w:hideMark/>
          </w:tcPr>
          <w:p w14:paraId="55ACE19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4C1E89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10660C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3CBBF39C"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117D736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899ECD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043048"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资金申请生成失败原因</w:t>
            </w:r>
          </w:p>
        </w:tc>
        <w:tc>
          <w:tcPr>
            <w:tcW w:w="4323" w:type="dxa"/>
            <w:tcBorders>
              <w:top w:val="single" w:sz="4" w:space="0" w:color="auto"/>
              <w:left w:val="nil"/>
              <w:bottom w:val="single" w:sz="4" w:space="0" w:color="auto"/>
              <w:right w:val="single" w:sz="4" w:space="0" w:color="auto"/>
            </w:tcBorders>
            <w:noWrap/>
            <w:vAlign w:val="bottom"/>
            <w:hideMark/>
          </w:tcPr>
          <w:p w14:paraId="31BD350A"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资金申请生成失败的原因</w:t>
            </w:r>
          </w:p>
        </w:tc>
        <w:tc>
          <w:tcPr>
            <w:tcW w:w="1536" w:type="dxa"/>
            <w:tcBorders>
              <w:top w:val="single" w:sz="4" w:space="0" w:color="auto"/>
              <w:left w:val="nil"/>
              <w:bottom w:val="single" w:sz="4" w:space="0" w:color="auto"/>
              <w:right w:val="single" w:sz="4" w:space="0" w:color="auto"/>
            </w:tcBorders>
            <w:vAlign w:val="bottom"/>
            <w:hideMark/>
          </w:tcPr>
          <w:p w14:paraId="42A8964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5C3304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21010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4323" w:type="dxa"/>
            <w:tcBorders>
              <w:top w:val="single" w:sz="4" w:space="0" w:color="auto"/>
              <w:left w:val="nil"/>
              <w:bottom w:val="single" w:sz="4" w:space="0" w:color="auto"/>
              <w:right w:val="single" w:sz="4" w:space="0" w:color="auto"/>
            </w:tcBorders>
            <w:noWrap/>
            <w:vAlign w:val="bottom"/>
            <w:hideMark/>
          </w:tcPr>
          <w:p w14:paraId="21303C9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有什么用途</w:t>
            </w:r>
          </w:p>
        </w:tc>
        <w:tc>
          <w:tcPr>
            <w:tcW w:w="1536" w:type="dxa"/>
            <w:tcBorders>
              <w:top w:val="single" w:sz="4" w:space="0" w:color="auto"/>
              <w:left w:val="nil"/>
              <w:bottom w:val="single" w:sz="4" w:space="0" w:color="auto"/>
              <w:right w:val="single" w:sz="4" w:space="0" w:color="auto"/>
            </w:tcBorders>
            <w:vAlign w:val="bottom"/>
            <w:hideMark/>
          </w:tcPr>
          <w:p w14:paraId="5291FDD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D07DF2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C1F656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0B825CA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2328BDD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6D80D6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208091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6952C82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27D5242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41FD72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9864B0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代收付用途</w:t>
            </w:r>
          </w:p>
        </w:tc>
        <w:tc>
          <w:tcPr>
            <w:tcW w:w="4323" w:type="dxa"/>
            <w:tcBorders>
              <w:top w:val="single" w:sz="4" w:space="0" w:color="auto"/>
              <w:left w:val="nil"/>
              <w:bottom w:val="single" w:sz="4" w:space="0" w:color="auto"/>
              <w:right w:val="single" w:sz="4" w:space="0" w:color="auto"/>
            </w:tcBorders>
            <w:noWrap/>
            <w:vAlign w:val="bottom"/>
            <w:hideMark/>
          </w:tcPr>
          <w:p w14:paraId="4FFA4BD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代收代付的用途</w:t>
            </w:r>
          </w:p>
        </w:tc>
        <w:tc>
          <w:tcPr>
            <w:tcW w:w="1536" w:type="dxa"/>
            <w:tcBorders>
              <w:top w:val="single" w:sz="4" w:space="0" w:color="auto"/>
              <w:left w:val="nil"/>
              <w:bottom w:val="single" w:sz="4" w:space="0" w:color="auto"/>
              <w:right w:val="single" w:sz="4" w:space="0" w:color="auto"/>
            </w:tcBorders>
            <w:vAlign w:val="bottom"/>
            <w:hideMark/>
          </w:tcPr>
          <w:p w14:paraId="503CB60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bl>
    <w:p w14:paraId="148CC364" w14:textId="77777777" w:rsidR="002136C8" w:rsidRDefault="002136C8" w:rsidP="00BA4D5F">
      <w:pPr>
        <w:widowControl w:val="0"/>
        <w:numPr>
          <w:ilvl w:val="1"/>
          <w:numId w:val="24"/>
        </w:numPr>
        <w:tabs>
          <w:tab w:val="clear" w:pos="1440"/>
          <w:tab w:val="num" w:pos="780"/>
        </w:tabs>
        <w:spacing w:line="360" w:lineRule="auto"/>
        <w:ind w:left="786"/>
        <w:jc w:val="both"/>
        <w:rPr>
          <w:lang w:eastAsia="zh-CN"/>
        </w:rPr>
      </w:pPr>
      <w:r>
        <w:rPr>
          <w:rFonts w:hint="eastAsia"/>
          <w:lang w:eastAsia="zh-CN"/>
        </w:rPr>
        <w:t>功能说明：导入收款申请单，并做审批、生成交易单等处理</w:t>
      </w:r>
    </w:p>
    <w:p w14:paraId="773081DB" w14:textId="77777777" w:rsidR="002136C8" w:rsidRDefault="002136C8" w:rsidP="00BA4D5F">
      <w:pPr>
        <w:widowControl w:val="0"/>
        <w:numPr>
          <w:ilvl w:val="1"/>
          <w:numId w:val="24"/>
        </w:numPr>
        <w:tabs>
          <w:tab w:val="clear" w:pos="1440"/>
          <w:tab w:val="num" w:pos="780"/>
        </w:tabs>
        <w:spacing w:line="360" w:lineRule="auto"/>
        <w:ind w:left="786"/>
        <w:jc w:val="both"/>
      </w:pPr>
      <w:r>
        <w:rPr>
          <w:rFonts w:hint="eastAsia"/>
        </w:rPr>
        <w:t>相关操作</w:t>
      </w:r>
    </w:p>
    <w:p w14:paraId="1AF2A70C"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pPr>
      <w:r>
        <w:rPr>
          <w:rFonts w:hint="eastAsia"/>
        </w:rPr>
        <w:t>查询</w:t>
      </w:r>
      <w:r w:rsidRPr="00CF5557">
        <w:rPr>
          <w:rFonts w:hint="eastAsia"/>
        </w:rPr>
        <w:t>：</w:t>
      </w:r>
      <w:r w:rsidRPr="00CF5557">
        <w:t xml:space="preserve"> </w:t>
      </w:r>
    </w:p>
    <w:p w14:paraId="69FF2DD4"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批量修改：批量修改申请单中的信息</w:t>
      </w:r>
    </w:p>
    <w:p w14:paraId="7D8E203D"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生成资金交易单：根据申请单信息生成资金交易单</w:t>
      </w:r>
    </w:p>
    <w:p w14:paraId="5077B886" w14:textId="77777777" w:rsidR="002136C8"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返盘</w:t>
      </w:r>
      <w:r w:rsidRPr="00CF5557">
        <w:rPr>
          <w:rFonts w:hint="eastAsia"/>
          <w:lang w:eastAsia="zh-CN"/>
        </w:rPr>
        <w:t>:</w:t>
      </w:r>
      <w:r w:rsidRPr="00CF5557">
        <w:rPr>
          <w:rFonts w:hint="eastAsia"/>
          <w:lang w:eastAsia="zh-CN"/>
        </w:rPr>
        <w:t>将申请单中的信息回填至外部系统</w:t>
      </w:r>
    </w:p>
    <w:p w14:paraId="1BEEC9F8" w14:textId="77777777" w:rsidR="002136C8" w:rsidRDefault="002136C8" w:rsidP="00BA4D5F">
      <w:pPr>
        <w:rPr>
          <w:lang w:eastAsia="zh-CN"/>
        </w:rPr>
      </w:pPr>
    </w:p>
    <w:p w14:paraId="32C6E80A" w14:textId="77777777" w:rsidR="002136C8" w:rsidRPr="007E69D1" w:rsidRDefault="002136C8" w:rsidP="00F83107">
      <w:pPr>
        <w:pStyle w:val="3"/>
      </w:pPr>
      <w:r w:rsidRPr="007E69D1">
        <w:rPr>
          <w:rFonts w:hint="eastAsia"/>
        </w:rPr>
        <w:t>用户界面</w:t>
      </w:r>
    </w:p>
    <w:p w14:paraId="13C0A346" w14:textId="620F7242"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.3.5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收款申请单汇总查看页面</w:t>
      </w:r>
    </w:p>
    <w:p w14:paraId="60446D86" w14:textId="77777777" w:rsidR="002136C8" w:rsidRDefault="00E75EE2" w:rsidP="002136C8">
      <w:pPr>
        <w:pStyle w:val="aff2"/>
        <w:ind w:firstLine="0"/>
      </w:pPr>
      <w:r>
        <w:rPr>
          <w:noProof/>
          <w:lang w:eastAsia="zh-CN" w:bidi="ar-SA"/>
        </w:rPr>
        <w:drawing>
          <wp:inline distT="0" distB="0" distL="0" distR="0" wp14:anchorId="35B127E4" wp14:editId="6854221A">
            <wp:extent cx="5267325" cy="2838450"/>
            <wp:effectExtent l="0" t="0" r="9525" b="0"/>
            <wp:docPr id="7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C2A9741" w14:textId="77777777" w:rsidR="002136C8" w:rsidRDefault="002136C8" w:rsidP="002136C8">
      <w:pPr>
        <w:pStyle w:val="aff2"/>
        <w:ind w:firstLine="0"/>
      </w:pPr>
    </w:p>
    <w:p w14:paraId="48F96FD4" w14:textId="28A39E2D"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.3.5</w:t>
      </w:r>
      <w:r w:rsidR="00B712AC" w:rsidRPr="00D12323">
        <w:rPr>
          <w:rFonts w:hint="eastAsia"/>
        </w:rPr>
        <w:t>-</w:t>
      </w:r>
      <w:r w:rsidR="00B712AC">
        <w:rPr>
          <w:rFonts w:hint="eastAsia"/>
        </w:rPr>
        <w:t>2</w:t>
      </w:r>
      <w:r w:rsidRPr="00D12323">
        <w:rPr>
          <w:rFonts w:hint="eastAsia"/>
        </w:rPr>
        <w:t xml:space="preserve"> </w:t>
      </w:r>
      <w:r>
        <w:rPr>
          <w:rFonts w:hint="eastAsia"/>
        </w:rPr>
        <w:t xml:space="preserve"> </w:t>
      </w:r>
      <w:r>
        <w:rPr>
          <w:rFonts w:hint="eastAsia"/>
        </w:rPr>
        <w:t>收款申请单明细查看页面</w:t>
      </w:r>
    </w:p>
    <w:p w14:paraId="24440257" w14:textId="77777777" w:rsidR="002136C8" w:rsidRDefault="00E75EE2" w:rsidP="002136C8">
      <w:pPr>
        <w:pStyle w:val="aff2"/>
        <w:ind w:firstLine="0"/>
      </w:pPr>
      <w:r>
        <w:rPr>
          <w:noProof/>
          <w:lang w:eastAsia="zh-CN" w:bidi="ar-SA"/>
        </w:rPr>
        <w:drawing>
          <wp:inline distT="0" distB="0" distL="0" distR="0" wp14:anchorId="7EAD3C33" wp14:editId="56EB5AED">
            <wp:extent cx="5267325" cy="2838450"/>
            <wp:effectExtent l="0" t="0" r="9525" b="0"/>
            <wp:docPr id="8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DE93F17" w14:textId="1B57DCB2" w:rsidR="00AF24A3" w:rsidRDefault="00AF24A3" w:rsidP="00F83107">
      <w:pPr>
        <w:pStyle w:val="2"/>
      </w:pPr>
      <w:bookmarkStart w:id="146" w:name="_Toc517685584"/>
      <w:bookmarkStart w:id="147" w:name="_Toc517685578"/>
      <w:r>
        <w:rPr>
          <w:rFonts w:hint="eastAsia"/>
        </w:rPr>
        <w:t>收款</w:t>
      </w:r>
      <w:bookmarkEnd w:id="146"/>
      <w:r>
        <w:rPr>
          <w:rFonts w:hint="eastAsia"/>
        </w:rPr>
        <w:t>交易</w:t>
      </w:r>
    </w:p>
    <w:p w14:paraId="58263F3A" w14:textId="77777777" w:rsidR="00AF24A3" w:rsidRDefault="00AF24A3" w:rsidP="00F83107">
      <w:pPr>
        <w:pStyle w:val="3"/>
      </w:pPr>
      <w:bookmarkStart w:id="148" w:name="_Toc517685586"/>
      <w:r>
        <w:rPr>
          <w:rFonts w:hint="eastAsia"/>
        </w:rPr>
        <w:t>直连批量收款</w:t>
      </w:r>
      <w:bookmarkEnd w:id="148"/>
    </w:p>
    <w:p w14:paraId="4E548729" w14:textId="77777777" w:rsidR="00AF24A3" w:rsidRDefault="00AF24A3" w:rsidP="00F83107">
      <w:pPr>
        <w:pStyle w:val="6"/>
        <w:numPr>
          <w:ilvl w:val="5"/>
          <w:numId w:val="2"/>
        </w:numPr>
        <w:rPr>
          <w:lang w:eastAsia="zh-CN"/>
        </w:rPr>
      </w:pPr>
      <w:r>
        <w:rPr>
          <w:rFonts w:hint="eastAsia"/>
          <w:lang w:eastAsia="zh-CN"/>
        </w:rPr>
        <w:t>业务描述</w:t>
      </w:r>
    </w:p>
    <w:p w14:paraId="1BD209BC" w14:textId="77777777" w:rsidR="00AF24A3" w:rsidRDefault="00AF24A3" w:rsidP="00BA4D5F">
      <w:pPr>
        <w:ind w:firstLine="420"/>
        <w:rPr>
          <w:lang w:eastAsia="zh-CN"/>
        </w:rPr>
      </w:pPr>
      <w:r>
        <w:rPr>
          <w:rFonts w:hint="eastAsia"/>
          <w:lang w:eastAsia="zh-CN"/>
        </w:rPr>
        <w:t>用于前端系统过来的业务收款数据，资金系统进行实际收款动作，得到收款结果后，返回给前端系统系统，同时资金系统和前端系统系统进行账务处理。</w:t>
      </w:r>
    </w:p>
    <w:p w14:paraId="63CC42F8" w14:textId="77777777" w:rsidR="00AF24A3" w:rsidRDefault="00AF24A3" w:rsidP="00F83107">
      <w:pPr>
        <w:pStyle w:val="6"/>
        <w:numPr>
          <w:ilvl w:val="5"/>
          <w:numId w:val="2"/>
        </w:numPr>
        <w:rPr>
          <w:lang w:eastAsia="zh-CN"/>
        </w:rPr>
      </w:pPr>
      <w:r>
        <w:rPr>
          <w:rFonts w:hint="eastAsia"/>
          <w:lang w:eastAsia="zh-CN"/>
        </w:rPr>
        <w:t>业务流程</w:t>
      </w:r>
    </w:p>
    <w:p w14:paraId="2E31FD7C" w14:textId="7F626838"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4.</w:t>
      </w:r>
      <w:r>
        <w:t>1.2</w:t>
      </w:r>
      <w:r w:rsidRPr="00D12323">
        <w:rPr>
          <w:rFonts w:hint="eastAsia"/>
        </w:rPr>
        <w:t xml:space="preserve">-1 </w:t>
      </w:r>
      <w:r>
        <w:rPr>
          <w:rFonts w:hint="eastAsia"/>
        </w:rPr>
        <w:t xml:space="preserve"> </w:t>
      </w:r>
      <w:r>
        <w:rPr>
          <w:rFonts w:hint="eastAsia"/>
        </w:rPr>
        <w:t>直连批量收款</w:t>
      </w:r>
      <w:r>
        <w:rPr>
          <w:rFonts w:ascii="宋体" w:cs="宋体" w:hint="eastAsia"/>
          <w:color w:val="000000"/>
          <w:szCs w:val="22"/>
        </w:rPr>
        <w:t>流程图</w:t>
      </w:r>
    </w:p>
    <w:p w14:paraId="4ED64C45" w14:textId="77777777" w:rsidR="00AF24A3" w:rsidRDefault="00AF24A3" w:rsidP="00BA4D5F">
      <w:r>
        <w:object w:dxaOrig="16291" w:dyaOrig="25681" w14:anchorId="5B8023C6">
          <v:shape id="_x0000_i1039" type="#_x0000_t75" style="width:418pt;height:654.65pt" o:ole="">
            <v:imagedata r:id="rId111" o:title=""/>
          </v:shape>
          <o:OLEObject Type="Embed" ProgID="Visio.Drawing.11" ShapeID="_x0000_i1039" DrawAspect="Content" ObjectID="_1616598436" r:id="rId112"/>
        </w:object>
      </w:r>
    </w:p>
    <w:p w14:paraId="0E38E530" w14:textId="77777777" w:rsidR="00AF24A3" w:rsidRDefault="00AF24A3" w:rsidP="00F83107">
      <w:pPr>
        <w:pStyle w:val="6"/>
        <w:numPr>
          <w:ilvl w:val="5"/>
          <w:numId w:val="2"/>
        </w:numPr>
        <w:rPr>
          <w:lang w:eastAsia="zh-CN"/>
        </w:rPr>
      </w:pPr>
      <w:r>
        <w:rPr>
          <w:rFonts w:hint="eastAsia"/>
          <w:lang w:eastAsia="zh-CN"/>
        </w:rPr>
        <w:t>流程说明</w:t>
      </w:r>
    </w:p>
    <w:p w14:paraId="37BD080D" w14:textId="1B8CAB49"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w:t>
      </w:r>
      <w:r>
        <w:t>.</w:t>
      </w:r>
      <w:r w:rsidR="00B712AC">
        <w:t>4.</w:t>
      </w:r>
      <w:r>
        <w:t>1</w:t>
      </w:r>
      <w:r>
        <w:rPr>
          <w:rFonts w:hint="eastAsia"/>
        </w:rPr>
        <w:t>.3</w:t>
      </w:r>
      <w:r w:rsidRPr="00D12323">
        <w:rPr>
          <w:rFonts w:hint="eastAsia"/>
        </w:rPr>
        <w:t xml:space="preserve">-1 </w:t>
      </w:r>
      <w:r>
        <w:rPr>
          <w:rFonts w:hint="eastAsia"/>
        </w:rPr>
        <w:t xml:space="preserve"> </w:t>
      </w:r>
      <w:r>
        <w:rPr>
          <w:rFonts w:hint="eastAsia"/>
        </w:rPr>
        <w:t>直连收款</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50A99CD1" w14:textId="77777777" w:rsidTr="00AF24A3">
        <w:trPr>
          <w:cantSplit/>
          <w:tblHeader/>
        </w:trPr>
        <w:tc>
          <w:tcPr>
            <w:tcW w:w="484" w:type="dxa"/>
            <w:shd w:val="clear" w:color="auto" w:fill="7C9BC1"/>
            <w:tcMar>
              <w:top w:w="58" w:type="dxa"/>
              <w:left w:w="58" w:type="dxa"/>
              <w:bottom w:w="58" w:type="dxa"/>
              <w:right w:w="58" w:type="dxa"/>
            </w:tcMar>
          </w:tcPr>
          <w:p w14:paraId="69EABB9A" w14:textId="77777777" w:rsidR="00AF24A3" w:rsidRPr="00300621" w:rsidRDefault="00AF24A3" w:rsidP="00BA4D5F">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6D2BFDD3"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BB583A9"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D88B58D" w14:textId="77777777" w:rsidR="00AF24A3" w:rsidRPr="00300621" w:rsidRDefault="00AF24A3" w:rsidP="00BA4D5F">
            <w:pPr>
              <w:pStyle w:val="Cap1"/>
              <w:ind w:firstLineChars="100" w:firstLine="200"/>
              <w:jc w:val="both"/>
              <w:rPr>
                <w:szCs w:val="18"/>
              </w:rPr>
            </w:pPr>
            <w:r w:rsidRPr="00300621">
              <w:rPr>
                <w:rFonts w:hint="eastAsia"/>
                <w:szCs w:val="18"/>
              </w:rPr>
              <w:t>备注</w:t>
            </w:r>
          </w:p>
        </w:tc>
      </w:tr>
      <w:tr w:rsidR="00AF24A3" w:rsidRPr="00300621" w14:paraId="24EAB3B4" w14:textId="77777777" w:rsidTr="00AF24A3">
        <w:trPr>
          <w:cantSplit/>
          <w:trHeight w:val="483"/>
        </w:trPr>
        <w:tc>
          <w:tcPr>
            <w:tcW w:w="484" w:type="dxa"/>
            <w:shd w:val="clear" w:color="auto" w:fill="AECEE1"/>
            <w:tcMar>
              <w:top w:w="58" w:type="dxa"/>
              <w:left w:w="58" w:type="dxa"/>
              <w:bottom w:w="58" w:type="dxa"/>
              <w:right w:w="58" w:type="dxa"/>
            </w:tcMar>
            <w:vAlign w:val="center"/>
          </w:tcPr>
          <w:p w14:paraId="15F1D96B" w14:textId="77777777" w:rsidR="00AF24A3" w:rsidRPr="005D789A" w:rsidRDefault="00AF24A3" w:rsidP="00BA4D5F">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A2E890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系统提交收款单据</w:t>
            </w:r>
          </w:p>
        </w:tc>
        <w:tc>
          <w:tcPr>
            <w:tcW w:w="3827" w:type="dxa"/>
            <w:shd w:val="clear" w:color="auto" w:fill="E3EEF5"/>
            <w:tcMar>
              <w:top w:w="58" w:type="dxa"/>
              <w:left w:w="58" w:type="dxa"/>
              <w:bottom w:w="58" w:type="dxa"/>
              <w:right w:w="58" w:type="dxa"/>
            </w:tcMar>
            <w:vAlign w:val="center"/>
          </w:tcPr>
          <w:p w14:paraId="664BC35B"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收款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39276F8" w14:textId="77777777" w:rsidR="00AF24A3" w:rsidRPr="00F41C79" w:rsidRDefault="00AF24A3" w:rsidP="00BA4D5F">
            <w:pPr>
              <w:jc w:val="both"/>
              <w:rPr>
                <w:rFonts w:ascii="宋体" w:hAnsi="宋体" w:cs="宋体"/>
                <w:color w:val="000000"/>
                <w:sz w:val="20"/>
                <w:lang w:eastAsia="zh-CN"/>
              </w:rPr>
            </w:pPr>
          </w:p>
        </w:tc>
      </w:tr>
      <w:tr w:rsidR="00AF24A3" w:rsidRPr="00300621" w14:paraId="163E0B24" w14:textId="77777777" w:rsidTr="00AF24A3">
        <w:trPr>
          <w:cantSplit/>
          <w:trHeight w:val="483"/>
        </w:trPr>
        <w:tc>
          <w:tcPr>
            <w:tcW w:w="484" w:type="dxa"/>
            <w:shd w:val="clear" w:color="auto" w:fill="AECEE1"/>
            <w:tcMar>
              <w:top w:w="58" w:type="dxa"/>
              <w:left w:w="58" w:type="dxa"/>
              <w:bottom w:w="58" w:type="dxa"/>
              <w:right w:w="58" w:type="dxa"/>
            </w:tcMar>
            <w:vAlign w:val="center"/>
          </w:tcPr>
          <w:p w14:paraId="5AFCCF4A" w14:textId="77777777" w:rsidR="00AF24A3" w:rsidRPr="005D789A" w:rsidRDefault="00AF24A3" w:rsidP="00BA4D5F">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2FA92DFD"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0856102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68B6D92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49B561FE"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4E7D294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32A5B17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1995AA7A"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5、收款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1DB9BD0D"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79964E12"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对接方式</w:t>
            </w:r>
            <w:r>
              <w:rPr>
                <w:rFonts w:ascii="宋体" w:hAnsi="宋体" w:cs="宋体" w:hint="eastAsia"/>
                <w:color w:val="000000"/>
                <w:sz w:val="20"/>
                <w:lang w:eastAsia="zh-CN"/>
              </w:rPr>
              <w:t>SOFA</w:t>
            </w:r>
            <w:r>
              <w:rPr>
                <w:rFonts w:ascii="宋体" w:hAnsi="宋体" w:cs="宋体" w:hint="eastAsia"/>
                <w:color w:val="000000"/>
                <w:sz w:val="20"/>
              </w:rPr>
              <w:t>接口字段详见：4.1.1 资金系统WebService对接</w:t>
            </w:r>
          </w:p>
        </w:tc>
      </w:tr>
      <w:tr w:rsidR="00AF24A3" w:rsidRPr="00300621" w14:paraId="45C2C947" w14:textId="77777777" w:rsidTr="00AF24A3">
        <w:trPr>
          <w:cantSplit/>
          <w:trHeight w:val="483"/>
        </w:trPr>
        <w:tc>
          <w:tcPr>
            <w:tcW w:w="484" w:type="dxa"/>
            <w:shd w:val="clear" w:color="auto" w:fill="AECEE1"/>
            <w:tcMar>
              <w:top w:w="58" w:type="dxa"/>
              <w:left w:w="58" w:type="dxa"/>
              <w:bottom w:w="58" w:type="dxa"/>
              <w:right w:w="58" w:type="dxa"/>
            </w:tcMar>
            <w:vAlign w:val="center"/>
          </w:tcPr>
          <w:p w14:paraId="653E2EA1" w14:textId="77777777" w:rsidR="00AF24A3" w:rsidRPr="005D789A" w:rsidRDefault="00AF24A3" w:rsidP="00BA4D5F">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1D8FCC6E"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30A247B1"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CA51FD3" w14:textId="77777777" w:rsidR="00AF24A3" w:rsidRPr="00F41C79" w:rsidRDefault="00AF24A3" w:rsidP="00BA4D5F">
            <w:pPr>
              <w:jc w:val="both"/>
              <w:rPr>
                <w:rFonts w:ascii="宋体" w:hAnsi="宋体" w:cs="宋体"/>
                <w:color w:val="000000"/>
                <w:sz w:val="20"/>
                <w:lang w:eastAsia="zh-CN"/>
              </w:rPr>
            </w:pPr>
          </w:p>
        </w:tc>
      </w:tr>
      <w:tr w:rsidR="00AF24A3" w:rsidRPr="00300621" w14:paraId="6B782770" w14:textId="77777777" w:rsidTr="00AF24A3">
        <w:trPr>
          <w:cantSplit/>
          <w:trHeight w:val="483"/>
        </w:trPr>
        <w:tc>
          <w:tcPr>
            <w:tcW w:w="484" w:type="dxa"/>
            <w:shd w:val="clear" w:color="auto" w:fill="AECEE1"/>
            <w:tcMar>
              <w:top w:w="58" w:type="dxa"/>
              <w:left w:w="58" w:type="dxa"/>
              <w:bottom w:w="58" w:type="dxa"/>
              <w:right w:w="58" w:type="dxa"/>
            </w:tcMar>
            <w:vAlign w:val="center"/>
          </w:tcPr>
          <w:p w14:paraId="5CB08AA6" w14:textId="77777777" w:rsidR="00AF24A3" w:rsidRPr="005D789A" w:rsidRDefault="00AF24A3" w:rsidP="00BA4D5F">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BC3E4AF"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2528FA5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ATS将收款数据保存为收款申请单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019DE76" w14:textId="77777777" w:rsidR="00AF24A3" w:rsidRPr="00F41C79" w:rsidRDefault="00AF24A3" w:rsidP="00BA4D5F">
            <w:pPr>
              <w:jc w:val="both"/>
              <w:rPr>
                <w:rFonts w:ascii="宋体" w:hAnsi="宋体" w:cs="宋体"/>
                <w:color w:val="000000"/>
                <w:sz w:val="20"/>
                <w:lang w:eastAsia="zh-CN"/>
              </w:rPr>
            </w:pPr>
          </w:p>
        </w:tc>
      </w:tr>
      <w:tr w:rsidR="00AF24A3" w:rsidRPr="00300621" w14:paraId="76CC71FC" w14:textId="77777777" w:rsidTr="00AF24A3">
        <w:trPr>
          <w:cantSplit/>
          <w:trHeight w:val="483"/>
        </w:trPr>
        <w:tc>
          <w:tcPr>
            <w:tcW w:w="484" w:type="dxa"/>
            <w:shd w:val="clear" w:color="auto" w:fill="AECEE1"/>
            <w:tcMar>
              <w:top w:w="58" w:type="dxa"/>
              <w:left w:w="58" w:type="dxa"/>
              <w:bottom w:w="58" w:type="dxa"/>
              <w:right w:w="58" w:type="dxa"/>
            </w:tcMar>
            <w:vAlign w:val="center"/>
          </w:tcPr>
          <w:p w14:paraId="7B8DD3F8" w14:textId="77777777" w:rsidR="00AF24A3" w:rsidRPr="005D789A" w:rsidRDefault="00AF24A3" w:rsidP="00BA4D5F">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0B09BAAC"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0F4B096A"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4CB4F27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54C57EB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379C0083" w14:textId="77777777" w:rsidR="00AF24A3" w:rsidRPr="00F41C79" w:rsidRDefault="00AF24A3" w:rsidP="00BA4D5F">
            <w:pPr>
              <w:jc w:val="both"/>
              <w:rPr>
                <w:rFonts w:ascii="宋体" w:hAnsi="宋体" w:cs="宋体"/>
                <w:color w:val="000000"/>
                <w:sz w:val="20"/>
                <w:lang w:eastAsia="zh-CN"/>
              </w:rPr>
            </w:pPr>
          </w:p>
        </w:tc>
      </w:tr>
      <w:tr w:rsidR="00AF24A3" w:rsidRPr="00300621" w14:paraId="1616231F" w14:textId="77777777" w:rsidTr="00AF24A3">
        <w:trPr>
          <w:cantSplit/>
          <w:trHeight w:val="483"/>
        </w:trPr>
        <w:tc>
          <w:tcPr>
            <w:tcW w:w="484" w:type="dxa"/>
            <w:shd w:val="clear" w:color="auto" w:fill="AECEE1"/>
            <w:tcMar>
              <w:top w:w="58" w:type="dxa"/>
              <w:left w:w="58" w:type="dxa"/>
              <w:bottom w:w="58" w:type="dxa"/>
              <w:right w:w="58" w:type="dxa"/>
            </w:tcMar>
            <w:vAlign w:val="center"/>
          </w:tcPr>
          <w:p w14:paraId="1C3DCCEE" w14:textId="77777777" w:rsidR="00AF24A3" w:rsidRDefault="00AF24A3" w:rsidP="00BA4D5F">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9EB8E05"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2CB41B34"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财务人员在ATS中手工</w:t>
            </w:r>
            <w:r>
              <w:rPr>
                <w:rFonts w:ascii="宋体" w:hAnsi="宋体" w:cs="宋体" w:hint="eastAsia"/>
                <w:color w:val="000000"/>
                <w:sz w:val="20"/>
                <w:lang w:eastAsia="zh-CN"/>
              </w:rPr>
              <w:t>生成</w:t>
            </w:r>
            <w:r>
              <w:rPr>
                <w:rFonts w:ascii="宋体" w:hAnsi="宋体" w:cs="宋体"/>
                <w:color w:val="000000"/>
                <w:sz w:val="20"/>
                <w:lang w:eastAsia="zh-CN"/>
              </w:rPr>
              <w:t>资金交易单</w:t>
            </w:r>
            <w:r>
              <w:rPr>
                <w:rFonts w:ascii="宋体" w:hAnsi="宋体" w:cs="宋体" w:hint="eastAsia"/>
                <w:color w:val="000000"/>
                <w:sz w:val="20"/>
                <w:lang w:eastAsia="zh-CN"/>
              </w:rPr>
              <w:t>：</w:t>
            </w:r>
          </w:p>
          <w:p w14:paraId="1484550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1、不生成资金交易单，停留在申请单，等待下次操作；</w:t>
            </w:r>
          </w:p>
          <w:p w14:paraId="33BE13A1"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2、生成资金交易单，进入下一流程；</w:t>
            </w:r>
          </w:p>
        </w:tc>
        <w:tc>
          <w:tcPr>
            <w:tcW w:w="1560" w:type="dxa"/>
            <w:shd w:val="clear" w:color="auto" w:fill="E3EEF5"/>
            <w:tcMar>
              <w:top w:w="58" w:type="dxa"/>
              <w:left w:w="58" w:type="dxa"/>
              <w:bottom w:w="58" w:type="dxa"/>
              <w:right w:w="58" w:type="dxa"/>
            </w:tcMar>
            <w:vAlign w:val="center"/>
          </w:tcPr>
          <w:p w14:paraId="1E03E287"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ATS可以配置是自动生成交易单还是手工生成交易单</w:t>
            </w:r>
          </w:p>
        </w:tc>
      </w:tr>
      <w:tr w:rsidR="00AF24A3" w:rsidRPr="00300621" w14:paraId="1C9CCE19" w14:textId="77777777" w:rsidTr="00AF24A3">
        <w:trPr>
          <w:cantSplit/>
          <w:trHeight w:val="483"/>
        </w:trPr>
        <w:tc>
          <w:tcPr>
            <w:tcW w:w="484" w:type="dxa"/>
            <w:shd w:val="clear" w:color="auto" w:fill="AECEE1"/>
            <w:tcMar>
              <w:top w:w="58" w:type="dxa"/>
              <w:left w:w="58" w:type="dxa"/>
              <w:bottom w:w="58" w:type="dxa"/>
              <w:right w:w="58" w:type="dxa"/>
            </w:tcMar>
            <w:vAlign w:val="center"/>
          </w:tcPr>
          <w:p w14:paraId="6A4E1A13" w14:textId="77777777" w:rsidR="00AF24A3" w:rsidRDefault="00AF24A3" w:rsidP="00BA4D5F">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14B457C"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4FB5862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w:t>
            </w:r>
            <w:r>
              <w:rPr>
                <w:rFonts w:ascii="宋体" w:hAnsi="宋体" w:cs="宋体" w:hint="eastAsia"/>
                <w:color w:val="000000"/>
                <w:sz w:val="20"/>
                <w:lang w:eastAsia="zh-CN"/>
              </w:rPr>
              <w:t>交易</w:t>
            </w:r>
            <w:r>
              <w:rPr>
                <w:rFonts w:ascii="宋体" w:hAnsi="宋体" w:cs="宋体"/>
                <w:color w:val="000000"/>
                <w:sz w:val="20"/>
                <w:lang w:eastAsia="zh-CN"/>
              </w:rPr>
              <w:t>单</w:t>
            </w:r>
            <w:r>
              <w:rPr>
                <w:rFonts w:ascii="宋体" w:hAnsi="宋体" w:cs="宋体" w:hint="eastAsia"/>
                <w:color w:val="000000"/>
                <w:sz w:val="20"/>
                <w:lang w:eastAsia="zh-CN"/>
              </w:rPr>
              <w:t>：</w:t>
            </w:r>
          </w:p>
          <w:p w14:paraId="01E96E4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1、作废交易单，申请单状态为“未生成交易单”，可以重新操作申请单；</w:t>
            </w:r>
          </w:p>
          <w:p w14:paraId="73384BE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2、不作废交易单，进入下一流程；</w:t>
            </w:r>
          </w:p>
        </w:tc>
        <w:tc>
          <w:tcPr>
            <w:tcW w:w="1560" w:type="dxa"/>
            <w:shd w:val="clear" w:color="auto" w:fill="E3EEF5"/>
            <w:tcMar>
              <w:top w:w="58" w:type="dxa"/>
              <w:left w:w="58" w:type="dxa"/>
              <w:bottom w:w="58" w:type="dxa"/>
              <w:right w:w="58" w:type="dxa"/>
            </w:tcMar>
            <w:vAlign w:val="center"/>
          </w:tcPr>
          <w:p w14:paraId="51C56411" w14:textId="77777777" w:rsidR="00AF24A3" w:rsidRPr="00F41C79" w:rsidRDefault="00AF24A3" w:rsidP="00BA4D5F">
            <w:pPr>
              <w:jc w:val="both"/>
              <w:rPr>
                <w:rFonts w:ascii="宋体" w:hAnsi="宋体" w:cs="宋体"/>
                <w:color w:val="000000"/>
                <w:sz w:val="20"/>
                <w:lang w:eastAsia="zh-CN"/>
              </w:rPr>
            </w:pPr>
          </w:p>
        </w:tc>
      </w:tr>
      <w:tr w:rsidR="00AF24A3" w:rsidRPr="00300621" w14:paraId="4A9BB320" w14:textId="77777777" w:rsidTr="00AF24A3">
        <w:trPr>
          <w:cantSplit/>
          <w:trHeight w:val="483"/>
        </w:trPr>
        <w:tc>
          <w:tcPr>
            <w:tcW w:w="484" w:type="dxa"/>
            <w:shd w:val="clear" w:color="auto" w:fill="AECEE1"/>
            <w:tcMar>
              <w:top w:w="58" w:type="dxa"/>
              <w:left w:w="58" w:type="dxa"/>
              <w:bottom w:w="58" w:type="dxa"/>
              <w:right w:w="58" w:type="dxa"/>
            </w:tcMar>
            <w:vAlign w:val="center"/>
          </w:tcPr>
          <w:p w14:paraId="469B5A77" w14:textId="77777777" w:rsidR="00AF24A3" w:rsidRDefault="00AF24A3" w:rsidP="00BA4D5F">
            <w:pPr>
              <w:pStyle w:val="Cap2"/>
              <w:jc w:val="center"/>
              <w:rPr>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50EA68B6" w14:textId="77777777" w:rsidR="00AF24A3" w:rsidRDefault="00AF24A3" w:rsidP="00BA4D5F">
            <w:pPr>
              <w:jc w:val="both"/>
              <w:rPr>
                <w:rFonts w:ascii="宋体" w:hAnsi="宋体" w:cs="宋体"/>
                <w:color w:val="000000"/>
                <w:sz w:val="20"/>
              </w:rPr>
            </w:pPr>
            <w:r>
              <w:rPr>
                <w:rFonts w:ascii="宋体" w:hAnsi="宋体" w:cs="宋体"/>
                <w:color w:val="000000"/>
                <w:sz w:val="20"/>
              </w:rPr>
              <w:t>ATS进行审批</w:t>
            </w:r>
          </w:p>
        </w:tc>
        <w:tc>
          <w:tcPr>
            <w:tcW w:w="3827" w:type="dxa"/>
            <w:shd w:val="clear" w:color="auto" w:fill="E3EEF5"/>
            <w:tcMar>
              <w:top w:w="58" w:type="dxa"/>
              <w:left w:w="58" w:type="dxa"/>
              <w:bottom w:w="58" w:type="dxa"/>
              <w:right w:w="58" w:type="dxa"/>
            </w:tcMar>
            <w:vAlign w:val="center"/>
          </w:tcPr>
          <w:p w14:paraId="4BBFF40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1E013ED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1、审批不通过，单据不能继续收款，可以作废返回前端系统；</w:t>
            </w:r>
          </w:p>
          <w:p w14:paraId="30D525A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2、审批通过，进入下一流程；</w:t>
            </w:r>
          </w:p>
        </w:tc>
        <w:tc>
          <w:tcPr>
            <w:tcW w:w="1560" w:type="dxa"/>
            <w:shd w:val="clear" w:color="auto" w:fill="E3EEF5"/>
            <w:tcMar>
              <w:top w:w="58" w:type="dxa"/>
              <w:left w:w="58" w:type="dxa"/>
              <w:bottom w:w="58" w:type="dxa"/>
              <w:right w:w="58" w:type="dxa"/>
            </w:tcMar>
            <w:vAlign w:val="center"/>
          </w:tcPr>
          <w:p w14:paraId="7C119C07"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ATS可以配置是否需要审批</w:t>
            </w:r>
          </w:p>
        </w:tc>
      </w:tr>
      <w:tr w:rsidR="00AF24A3" w:rsidRPr="00300621" w14:paraId="260EA7D9" w14:textId="77777777" w:rsidTr="00AF24A3">
        <w:trPr>
          <w:cantSplit/>
          <w:trHeight w:val="483"/>
        </w:trPr>
        <w:tc>
          <w:tcPr>
            <w:tcW w:w="484" w:type="dxa"/>
            <w:shd w:val="clear" w:color="auto" w:fill="AECEE1"/>
            <w:tcMar>
              <w:top w:w="58" w:type="dxa"/>
              <w:left w:w="58" w:type="dxa"/>
              <w:bottom w:w="58" w:type="dxa"/>
              <w:right w:w="58" w:type="dxa"/>
            </w:tcMar>
            <w:vAlign w:val="center"/>
          </w:tcPr>
          <w:p w14:paraId="5233B2C2" w14:textId="77777777" w:rsidR="00AF24A3" w:rsidRDefault="00AF24A3" w:rsidP="00BA4D5F">
            <w:pPr>
              <w:pStyle w:val="Cap2"/>
              <w:jc w:val="center"/>
              <w:rPr>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245D980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w:t>
            </w:r>
          </w:p>
        </w:tc>
        <w:tc>
          <w:tcPr>
            <w:tcW w:w="3827" w:type="dxa"/>
            <w:shd w:val="clear" w:color="auto" w:fill="E3EEF5"/>
            <w:tcMar>
              <w:top w:w="58" w:type="dxa"/>
              <w:left w:w="58" w:type="dxa"/>
              <w:bottom w:w="58" w:type="dxa"/>
              <w:right w:w="58" w:type="dxa"/>
            </w:tcMar>
            <w:vAlign w:val="center"/>
          </w:tcPr>
          <w:p w14:paraId="359E902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或第三方进行收款</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F0BE2F6" w14:textId="77777777" w:rsidR="00AF24A3" w:rsidRDefault="00AF24A3" w:rsidP="00BA4D5F">
            <w:pPr>
              <w:jc w:val="both"/>
              <w:rPr>
                <w:rFonts w:ascii="宋体" w:hAnsi="宋体" w:cs="宋体"/>
                <w:color w:val="000000"/>
                <w:sz w:val="20"/>
                <w:lang w:eastAsia="zh-CN"/>
              </w:rPr>
            </w:pPr>
          </w:p>
        </w:tc>
      </w:tr>
      <w:tr w:rsidR="00AF24A3" w:rsidRPr="00300621" w14:paraId="053C4ACB" w14:textId="77777777" w:rsidTr="00AF24A3">
        <w:trPr>
          <w:cantSplit/>
          <w:trHeight w:val="483"/>
        </w:trPr>
        <w:tc>
          <w:tcPr>
            <w:tcW w:w="484" w:type="dxa"/>
            <w:shd w:val="clear" w:color="auto" w:fill="AECEE1"/>
            <w:tcMar>
              <w:top w:w="58" w:type="dxa"/>
              <w:left w:w="58" w:type="dxa"/>
              <w:bottom w:w="58" w:type="dxa"/>
              <w:right w:w="58" w:type="dxa"/>
            </w:tcMar>
            <w:vAlign w:val="center"/>
          </w:tcPr>
          <w:p w14:paraId="1B49F751" w14:textId="77777777" w:rsidR="00AF24A3" w:rsidRDefault="00AF24A3" w:rsidP="00BA4D5F">
            <w:pPr>
              <w:pStyle w:val="Cap2"/>
              <w:jc w:val="center"/>
              <w:rPr>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7FA19CD6" w14:textId="77777777" w:rsidR="00AF24A3" w:rsidRDefault="00AF24A3" w:rsidP="00BA4D5F">
            <w:pPr>
              <w:jc w:val="both"/>
              <w:rPr>
                <w:rFonts w:ascii="宋体" w:hAnsi="宋体" w:cs="宋体"/>
                <w:color w:val="000000"/>
                <w:sz w:val="20"/>
              </w:rPr>
            </w:pPr>
            <w:r>
              <w:rPr>
                <w:rFonts w:ascii="宋体" w:hAnsi="宋体" w:cs="宋体"/>
                <w:color w:val="000000"/>
                <w:sz w:val="20"/>
              </w:rPr>
              <w:t>ATS提交状态查询</w:t>
            </w:r>
          </w:p>
        </w:tc>
        <w:tc>
          <w:tcPr>
            <w:tcW w:w="3827" w:type="dxa"/>
            <w:shd w:val="clear" w:color="auto" w:fill="E3EEF5"/>
            <w:tcMar>
              <w:top w:w="58" w:type="dxa"/>
              <w:left w:w="58" w:type="dxa"/>
              <w:bottom w:w="58" w:type="dxa"/>
              <w:right w:w="58" w:type="dxa"/>
            </w:tcMar>
            <w:vAlign w:val="center"/>
          </w:tcPr>
          <w:p w14:paraId="760AC9B5"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到</w:t>
            </w:r>
            <w:r>
              <w:rPr>
                <w:rFonts w:ascii="宋体" w:hAnsi="宋体" w:cs="宋体" w:hint="eastAsia"/>
                <w:color w:val="000000"/>
                <w:sz w:val="20"/>
                <w:lang w:eastAsia="zh-CN"/>
              </w:rPr>
              <w:t>银行</w:t>
            </w:r>
            <w:r>
              <w:rPr>
                <w:rFonts w:ascii="宋体" w:hAnsi="宋体" w:cs="宋体"/>
                <w:color w:val="000000"/>
                <w:sz w:val="20"/>
                <w:lang w:eastAsia="zh-CN"/>
              </w:rPr>
              <w:t>或第三方查询状态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6E90A49" w14:textId="77777777" w:rsidR="00AF24A3" w:rsidRDefault="00AF24A3" w:rsidP="00BA4D5F">
            <w:pPr>
              <w:jc w:val="both"/>
              <w:rPr>
                <w:rFonts w:ascii="宋体" w:hAnsi="宋体" w:cs="宋体"/>
                <w:color w:val="000000"/>
                <w:sz w:val="20"/>
                <w:lang w:eastAsia="zh-CN"/>
              </w:rPr>
            </w:pPr>
          </w:p>
        </w:tc>
      </w:tr>
      <w:tr w:rsidR="00AF24A3" w:rsidRPr="00583047" w14:paraId="53B929FB" w14:textId="77777777" w:rsidTr="00AF24A3">
        <w:trPr>
          <w:cantSplit/>
          <w:trHeight w:val="483"/>
        </w:trPr>
        <w:tc>
          <w:tcPr>
            <w:tcW w:w="484" w:type="dxa"/>
            <w:shd w:val="clear" w:color="auto" w:fill="AECEE1"/>
            <w:tcMar>
              <w:top w:w="58" w:type="dxa"/>
              <w:left w:w="58" w:type="dxa"/>
              <w:bottom w:w="58" w:type="dxa"/>
              <w:right w:w="58" w:type="dxa"/>
            </w:tcMar>
            <w:vAlign w:val="center"/>
          </w:tcPr>
          <w:p w14:paraId="750E1107" w14:textId="77777777" w:rsidR="00AF24A3" w:rsidRDefault="00AF24A3" w:rsidP="00BA4D5F">
            <w:pPr>
              <w:pStyle w:val="Cap2"/>
              <w:jc w:val="center"/>
              <w:rPr>
                <w:lang w:eastAsia="zh-CN"/>
              </w:rPr>
            </w:pPr>
            <w:r>
              <w:rPr>
                <w:rFonts w:hint="eastAsia"/>
                <w:lang w:eastAsia="zh-CN"/>
              </w:rPr>
              <w:t>11</w:t>
            </w:r>
          </w:p>
        </w:tc>
        <w:tc>
          <w:tcPr>
            <w:tcW w:w="2551" w:type="dxa"/>
            <w:shd w:val="clear" w:color="auto" w:fill="E3EEF5"/>
            <w:tcMar>
              <w:top w:w="58" w:type="dxa"/>
              <w:left w:w="58" w:type="dxa"/>
              <w:bottom w:w="58" w:type="dxa"/>
              <w:right w:w="58" w:type="dxa"/>
            </w:tcMar>
            <w:vAlign w:val="center"/>
          </w:tcPr>
          <w:p w14:paraId="37B03E18"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获取状态</w:t>
            </w:r>
          </w:p>
        </w:tc>
        <w:tc>
          <w:tcPr>
            <w:tcW w:w="3827" w:type="dxa"/>
            <w:shd w:val="clear" w:color="auto" w:fill="E3EEF5"/>
            <w:tcMar>
              <w:top w:w="58" w:type="dxa"/>
              <w:left w:w="58" w:type="dxa"/>
              <w:bottom w:w="58" w:type="dxa"/>
              <w:right w:w="58" w:type="dxa"/>
            </w:tcMar>
            <w:vAlign w:val="center"/>
          </w:tcPr>
          <w:p w14:paraId="7F4ADEA1"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获取银行</w:t>
            </w:r>
            <w:r>
              <w:rPr>
                <w:rFonts w:ascii="宋体" w:hAnsi="宋体" w:cs="宋体"/>
                <w:color w:val="000000"/>
                <w:sz w:val="20"/>
                <w:lang w:eastAsia="zh-CN"/>
              </w:rPr>
              <w:t>或第三方状态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764BC45D" w14:textId="77777777" w:rsidR="00AF24A3" w:rsidRDefault="00AF24A3" w:rsidP="00BA4D5F">
            <w:pPr>
              <w:jc w:val="both"/>
              <w:rPr>
                <w:rFonts w:ascii="宋体" w:hAnsi="宋体" w:cs="宋体"/>
                <w:color w:val="000000"/>
                <w:sz w:val="20"/>
                <w:lang w:eastAsia="zh-CN"/>
              </w:rPr>
            </w:pPr>
          </w:p>
        </w:tc>
      </w:tr>
      <w:tr w:rsidR="00AF24A3" w:rsidRPr="00583047" w14:paraId="4985A8EB" w14:textId="77777777" w:rsidTr="00AF24A3">
        <w:trPr>
          <w:cantSplit/>
          <w:trHeight w:val="483"/>
        </w:trPr>
        <w:tc>
          <w:tcPr>
            <w:tcW w:w="484" w:type="dxa"/>
            <w:shd w:val="clear" w:color="auto" w:fill="AECEE1"/>
            <w:tcMar>
              <w:top w:w="58" w:type="dxa"/>
              <w:left w:w="58" w:type="dxa"/>
              <w:bottom w:w="58" w:type="dxa"/>
              <w:right w:w="58" w:type="dxa"/>
            </w:tcMar>
            <w:vAlign w:val="center"/>
          </w:tcPr>
          <w:p w14:paraId="018C6851" w14:textId="77777777" w:rsidR="00AF24A3" w:rsidRDefault="00AF24A3" w:rsidP="00BA4D5F">
            <w:pPr>
              <w:pStyle w:val="Cap2"/>
              <w:jc w:val="center"/>
              <w:rPr>
                <w:lang w:eastAsia="zh-CN"/>
              </w:rPr>
            </w:pPr>
            <w:r>
              <w:rPr>
                <w:rFonts w:hint="eastAsia"/>
                <w:lang w:eastAsia="zh-CN"/>
              </w:rPr>
              <w:t>12</w:t>
            </w:r>
          </w:p>
        </w:tc>
        <w:tc>
          <w:tcPr>
            <w:tcW w:w="2551" w:type="dxa"/>
            <w:shd w:val="clear" w:color="auto" w:fill="E3EEF5"/>
            <w:tcMar>
              <w:top w:w="58" w:type="dxa"/>
              <w:left w:w="58" w:type="dxa"/>
              <w:bottom w:w="58" w:type="dxa"/>
              <w:right w:w="58" w:type="dxa"/>
            </w:tcMar>
            <w:vAlign w:val="center"/>
          </w:tcPr>
          <w:p w14:paraId="028A8EA5"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ATS判断收款状态</w:t>
            </w:r>
          </w:p>
        </w:tc>
        <w:tc>
          <w:tcPr>
            <w:tcW w:w="3827" w:type="dxa"/>
            <w:shd w:val="clear" w:color="auto" w:fill="E3EEF5"/>
            <w:tcMar>
              <w:top w:w="58" w:type="dxa"/>
              <w:left w:w="58" w:type="dxa"/>
              <w:bottom w:w="58" w:type="dxa"/>
              <w:right w:w="58" w:type="dxa"/>
            </w:tcMar>
            <w:vAlign w:val="center"/>
          </w:tcPr>
          <w:p w14:paraId="188F11A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ATS判断收款状态：</w:t>
            </w:r>
          </w:p>
          <w:p w14:paraId="43A5247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1、收款成功，</w:t>
            </w:r>
            <w:r>
              <w:rPr>
                <w:rFonts w:ascii="宋体" w:hAnsi="宋体" w:cs="宋体"/>
                <w:color w:val="000000"/>
                <w:sz w:val="20"/>
                <w:lang w:eastAsia="zh-CN"/>
              </w:rPr>
              <w:t>ATS生成银行存款相关凭证</w:t>
            </w:r>
            <w:r>
              <w:rPr>
                <w:rFonts w:ascii="宋体" w:hAnsi="宋体" w:cs="宋体" w:hint="eastAsia"/>
                <w:color w:val="000000"/>
                <w:sz w:val="20"/>
                <w:lang w:eastAsia="zh-CN"/>
              </w:rPr>
              <w:t>；</w:t>
            </w:r>
          </w:p>
          <w:p w14:paraId="3174F742"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2、不是收款成功，流程结束；</w:t>
            </w:r>
          </w:p>
        </w:tc>
        <w:tc>
          <w:tcPr>
            <w:tcW w:w="1560" w:type="dxa"/>
            <w:shd w:val="clear" w:color="auto" w:fill="E3EEF5"/>
            <w:tcMar>
              <w:top w:w="58" w:type="dxa"/>
              <w:left w:w="58" w:type="dxa"/>
              <w:bottom w:w="58" w:type="dxa"/>
              <w:right w:w="58" w:type="dxa"/>
            </w:tcMar>
            <w:vAlign w:val="center"/>
          </w:tcPr>
          <w:p w14:paraId="6F3E7118" w14:textId="77777777" w:rsidR="00AF24A3" w:rsidRPr="00F41C79" w:rsidRDefault="00AF24A3" w:rsidP="00BA4D5F">
            <w:pPr>
              <w:jc w:val="both"/>
              <w:rPr>
                <w:rFonts w:ascii="宋体" w:hAnsi="宋体" w:cs="宋体"/>
                <w:color w:val="000000"/>
                <w:sz w:val="20"/>
                <w:lang w:eastAsia="zh-CN"/>
              </w:rPr>
            </w:pPr>
          </w:p>
        </w:tc>
      </w:tr>
      <w:tr w:rsidR="00AF24A3" w:rsidRPr="00300621" w14:paraId="1CF32C1E" w14:textId="77777777" w:rsidTr="00AF24A3">
        <w:trPr>
          <w:cantSplit/>
          <w:trHeight w:val="483"/>
        </w:trPr>
        <w:tc>
          <w:tcPr>
            <w:tcW w:w="484" w:type="dxa"/>
            <w:shd w:val="clear" w:color="auto" w:fill="AECEE1"/>
            <w:tcMar>
              <w:top w:w="58" w:type="dxa"/>
              <w:left w:w="58" w:type="dxa"/>
              <w:bottom w:w="58" w:type="dxa"/>
              <w:right w:w="58" w:type="dxa"/>
            </w:tcMar>
            <w:vAlign w:val="center"/>
          </w:tcPr>
          <w:p w14:paraId="27AE1B4F" w14:textId="77777777" w:rsidR="00AF24A3" w:rsidRDefault="00AF24A3" w:rsidP="00BA4D5F">
            <w:pPr>
              <w:pStyle w:val="Cap2"/>
              <w:jc w:val="center"/>
              <w:rPr>
                <w:lang w:eastAsia="zh-CN"/>
              </w:rPr>
            </w:pPr>
            <w:r>
              <w:rPr>
                <w:rFonts w:hint="eastAsia"/>
                <w:lang w:eastAsia="zh-CN"/>
              </w:rPr>
              <w:t>13</w:t>
            </w:r>
          </w:p>
        </w:tc>
        <w:tc>
          <w:tcPr>
            <w:tcW w:w="2551" w:type="dxa"/>
            <w:shd w:val="clear" w:color="auto" w:fill="E3EEF5"/>
            <w:tcMar>
              <w:top w:w="58" w:type="dxa"/>
              <w:left w:w="58" w:type="dxa"/>
              <w:bottom w:w="58" w:type="dxa"/>
              <w:right w:w="58" w:type="dxa"/>
            </w:tcMar>
            <w:vAlign w:val="center"/>
          </w:tcPr>
          <w:p w14:paraId="5D5A7AAB"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前端系统查询收款状态</w:t>
            </w:r>
          </w:p>
        </w:tc>
        <w:tc>
          <w:tcPr>
            <w:tcW w:w="3827" w:type="dxa"/>
            <w:shd w:val="clear" w:color="auto" w:fill="E3EEF5"/>
            <w:tcMar>
              <w:top w:w="58" w:type="dxa"/>
              <w:left w:w="58" w:type="dxa"/>
              <w:bottom w:w="58" w:type="dxa"/>
              <w:right w:w="58" w:type="dxa"/>
            </w:tcMar>
            <w:vAlign w:val="center"/>
          </w:tcPr>
          <w:p w14:paraId="7320CB3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前端系统向ATS查询收款状态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C20AF55" w14:textId="77777777" w:rsidR="00AF24A3" w:rsidRPr="00F41C79" w:rsidRDefault="00AF24A3" w:rsidP="00BA4D5F">
            <w:pPr>
              <w:jc w:val="both"/>
              <w:rPr>
                <w:rFonts w:ascii="宋体" w:hAnsi="宋体" w:cs="宋体"/>
                <w:color w:val="000000"/>
                <w:sz w:val="20"/>
                <w:lang w:eastAsia="zh-CN"/>
              </w:rPr>
            </w:pPr>
          </w:p>
        </w:tc>
      </w:tr>
      <w:tr w:rsidR="00AF24A3" w:rsidRPr="00300621" w14:paraId="5CF5115A" w14:textId="77777777" w:rsidTr="00AF24A3">
        <w:trPr>
          <w:cantSplit/>
          <w:trHeight w:val="483"/>
        </w:trPr>
        <w:tc>
          <w:tcPr>
            <w:tcW w:w="484" w:type="dxa"/>
            <w:shd w:val="clear" w:color="auto" w:fill="AECEE1"/>
            <w:tcMar>
              <w:top w:w="58" w:type="dxa"/>
              <w:left w:w="58" w:type="dxa"/>
              <w:bottom w:w="58" w:type="dxa"/>
              <w:right w:w="58" w:type="dxa"/>
            </w:tcMar>
            <w:vAlign w:val="center"/>
          </w:tcPr>
          <w:p w14:paraId="37F04561" w14:textId="77777777" w:rsidR="00AF24A3" w:rsidRDefault="00AF24A3" w:rsidP="00BA4D5F">
            <w:pPr>
              <w:pStyle w:val="Cap2"/>
              <w:jc w:val="center"/>
              <w:rPr>
                <w:lang w:eastAsia="zh-CN"/>
              </w:rPr>
            </w:pPr>
            <w:r>
              <w:rPr>
                <w:rFonts w:hint="eastAsia"/>
                <w:lang w:eastAsia="zh-CN"/>
              </w:rPr>
              <w:t>14</w:t>
            </w:r>
          </w:p>
        </w:tc>
        <w:tc>
          <w:tcPr>
            <w:tcW w:w="2551" w:type="dxa"/>
            <w:shd w:val="clear" w:color="auto" w:fill="E3EEF5"/>
            <w:tcMar>
              <w:top w:w="58" w:type="dxa"/>
              <w:left w:w="58" w:type="dxa"/>
              <w:bottom w:w="58" w:type="dxa"/>
              <w:right w:w="58" w:type="dxa"/>
            </w:tcMar>
            <w:vAlign w:val="center"/>
          </w:tcPr>
          <w:p w14:paraId="17A262D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前端系统获取收款状态</w:t>
            </w:r>
          </w:p>
        </w:tc>
        <w:tc>
          <w:tcPr>
            <w:tcW w:w="3827" w:type="dxa"/>
            <w:shd w:val="clear" w:color="auto" w:fill="E3EEF5"/>
            <w:tcMar>
              <w:top w:w="58" w:type="dxa"/>
              <w:left w:w="58" w:type="dxa"/>
              <w:bottom w:w="58" w:type="dxa"/>
              <w:right w:w="58" w:type="dxa"/>
            </w:tcMar>
            <w:vAlign w:val="center"/>
          </w:tcPr>
          <w:p w14:paraId="4BB6D2A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前端系统获取ATS返回的收款状态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FBD51BA" w14:textId="77777777" w:rsidR="00AF24A3" w:rsidRPr="00F41C79" w:rsidRDefault="00AF24A3" w:rsidP="00BA4D5F">
            <w:pPr>
              <w:jc w:val="both"/>
              <w:rPr>
                <w:rFonts w:ascii="宋体" w:hAnsi="宋体" w:cs="宋体"/>
                <w:color w:val="000000"/>
                <w:sz w:val="20"/>
                <w:lang w:eastAsia="zh-CN"/>
              </w:rPr>
            </w:pPr>
          </w:p>
        </w:tc>
      </w:tr>
      <w:tr w:rsidR="00AF24A3" w:rsidRPr="00300621" w14:paraId="457E3BD4" w14:textId="77777777" w:rsidTr="00AF24A3">
        <w:trPr>
          <w:cantSplit/>
          <w:trHeight w:val="483"/>
        </w:trPr>
        <w:tc>
          <w:tcPr>
            <w:tcW w:w="484" w:type="dxa"/>
            <w:shd w:val="clear" w:color="auto" w:fill="AECEE1"/>
            <w:tcMar>
              <w:top w:w="58" w:type="dxa"/>
              <w:left w:w="58" w:type="dxa"/>
              <w:bottom w:w="58" w:type="dxa"/>
              <w:right w:w="58" w:type="dxa"/>
            </w:tcMar>
            <w:vAlign w:val="center"/>
          </w:tcPr>
          <w:p w14:paraId="40A7A028" w14:textId="77777777" w:rsidR="00AF24A3" w:rsidRDefault="00AF24A3" w:rsidP="00BA4D5F">
            <w:pPr>
              <w:pStyle w:val="Cap2"/>
              <w:jc w:val="center"/>
              <w:rPr>
                <w:lang w:eastAsia="zh-CN"/>
              </w:rPr>
            </w:pPr>
            <w:r>
              <w:rPr>
                <w:rFonts w:hint="eastAsia"/>
                <w:lang w:eastAsia="zh-CN"/>
              </w:rPr>
              <w:t>15</w:t>
            </w:r>
          </w:p>
        </w:tc>
        <w:tc>
          <w:tcPr>
            <w:tcW w:w="2551" w:type="dxa"/>
            <w:shd w:val="clear" w:color="auto" w:fill="E3EEF5"/>
            <w:tcMar>
              <w:top w:w="58" w:type="dxa"/>
              <w:left w:w="58" w:type="dxa"/>
              <w:bottom w:w="58" w:type="dxa"/>
              <w:right w:w="58" w:type="dxa"/>
            </w:tcMar>
            <w:vAlign w:val="center"/>
          </w:tcPr>
          <w:p w14:paraId="79B7FF0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前端系统判断是否收款成功</w:t>
            </w:r>
          </w:p>
        </w:tc>
        <w:tc>
          <w:tcPr>
            <w:tcW w:w="3827" w:type="dxa"/>
            <w:shd w:val="clear" w:color="auto" w:fill="E3EEF5"/>
            <w:tcMar>
              <w:top w:w="58" w:type="dxa"/>
              <w:left w:w="58" w:type="dxa"/>
              <w:bottom w:w="58" w:type="dxa"/>
              <w:right w:w="58" w:type="dxa"/>
            </w:tcMar>
            <w:vAlign w:val="center"/>
          </w:tcPr>
          <w:p w14:paraId="22BFFAA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前端系统判断是否收款成功</w:t>
            </w:r>
            <w:r>
              <w:rPr>
                <w:rFonts w:ascii="宋体" w:hAnsi="宋体" w:cs="宋体" w:hint="eastAsia"/>
                <w:color w:val="000000"/>
                <w:sz w:val="20"/>
                <w:lang w:eastAsia="zh-CN"/>
              </w:rPr>
              <w:t>：</w:t>
            </w:r>
          </w:p>
          <w:p w14:paraId="3A0082C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1、收款成功，前端系统进入收款成功流程，生成系统往来相关凭证；</w:t>
            </w:r>
          </w:p>
          <w:p w14:paraId="40A70F5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2、收款不成功，前端系统流程结束；</w:t>
            </w:r>
          </w:p>
        </w:tc>
        <w:tc>
          <w:tcPr>
            <w:tcW w:w="1560" w:type="dxa"/>
            <w:shd w:val="clear" w:color="auto" w:fill="E3EEF5"/>
            <w:tcMar>
              <w:top w:w="58" w:type="dxa"/>
              <w:left w:w="58" w:type="dxa"/>
              <w:bottom w:w="58" w:type="dxa"/>
              <w:right w:w="58" w:type="dxa"/>
            </w:tcMar>
            <w:vAlign w:val="center"/>
          </w:tcPr>
          <w:p w14:paraId="640596FC" w14:textId="77777777" w:rsidR="00AF24A3" w:rsidRPr="00F41C79" w:rsidRDefault="00AF24A3" w:rsidP="00BA4D5F">
            <w:pPr>
              <w:jc w:val="both"/>
              <w:rPr>
                <w:rFonts w:ascii="宋体" w:hAnsi="宋体" w:cs="宋体"/>
                <w:color w:val="000000"/>
                <w:sz w:val="20"/>
                <w:lang w:eastAsia="zh-CN"/>
              </w:rPr>
            </w:pPr>
          </w:p>
        </w:tc>
      </w:tr>
    </w:tbl>
    <w:p w14:paraId="16CA1EA4" w14:textId="77777777" w:rsidR="00AF24A3" w:rsidRDefault="00AF24A3" w:rsidP="00F83107">
      <w:pPr>
        <w:pStyle w:val="6"/>
        <w:numPr>
          <w:ilvl w:val="5"/>
          <w:numId w:val="2"/>
        </w:numPr>
        <w:rPr>
          <w:lang w:eastAsia="zh-CN"/>
        </w:rPr>
      </w:pPr>
      <w:r>
        <w:rPr>
          <w:rFonts w:hint="eastAsia"/>
          <w:lang w:eastAsia="zh-CN"/>
        </w:rPr>
        <w:t>业务元素</w:t>
      </w:r>
    </w:p>
    <w:p w14:paraId="63063F42" w14:textId="77777777" w:rsidR="00AF24A3" w:rsidRDefault="00AF24A3" w:rsidP="00BA4D5F">
      <w:pPr>
        <w:ind w:left="420"/>
        <w:rPr>
          <w:lang w:eastAsia="zh-CN"/>
        </w:rPr>
      </w:pPr>
      <w:r>
        <w:rPr>
          <w:rFonts w:hint="eastAsia"/>
          <w:lang w:eastAsia="zh-CN"/>
        </w:rPr>
        <w:t>无</w:t>
      </w:r>
    </w:p>
    <w:p w14:paraId="01B5C456" w14:textId="77777777" w:rsidR="00AF24A3" w:rsidRDefault="00AF24A3" w:rsidP="00F83107">
      <w:pPr>
        <w:pStyle w:val="6"/>
        <w:numPr>
          <w:ilvl w:val="5"/>
          <w:numId w:val="2"/>
        </w:numPr>
        <w:rPr>
          <w:lang w:eastAsia="zh-CN"/>
        </w:rPr>
      </w:pPr>
      <w:r>
        <w:rPr>
          <w:rFonts w:hint="eastAsia"/>
          <w:lang w:eastAsia="zh-CN"/>
        </w:rPr>
        <w:t>用户界面</w:t>
      </w:r>
    </w:p>
    <w:p w14:paraId="3539C64C" w14:textId="24EE628C"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4.1</w:t>
      </w:r>
      <w:r>
        <w:t>.5</w:t>
      </w:r>
      <w:r w:rsidRPr="00D12323">
        <w:rPr>
          <w:rFonts w:hint="eastAsia"/>
        </w:rPr>
        <w:t xml:space="preserve">-1 </w:t>
      </w:r>
      <w:r>
        <w:rPr>
          <w:rFonts w:hint="eastAsia"/>
        </w:rPr>
        <w:t>批量直连收款界面</w:t>
      </w:r>
      <w:r>
        <w:rPr>
          <w:rFonts w:ascii="宋体" w:cs="宋体" w:hint="eastAsia"/>
          <w:color w:val="000000"/>
          <w:szCs w:val="22"/>
        </w:rPr>
        <w:t>图</w:t>
      </w:r>
    </w:p>
    <w:p w14:paraId="04792E27" w14:textId="77777777" w:rsidR="00AF24A3" w:rsidRDefault="00AF24A3" w:rsidP="00BA4D5F">
      <w:r>
        <w:rPr>
          <w:noProof/>
          <w:lang w:eastAsia="zh-CN" w:bidi="ar-SA"/>
        </w:rPr>
        <w:drawing>
          <wp:inline distT="0" distB="0" distL="0" distR="0" wp14:anchorId="086F41B9" wp14:editId="2F390005">
            <wp:extent cx="5276850" cy="2105025"/>
            <wp:effectExtent l="0" t="0" r="0"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14:paraId="37EC3ECC" w14:textId="77777777" w:rsidR="00AF24A3" w:rsidRDefault="00AF24A3" w:rsidP="00BA4D5F">
      <w:pPr>
        <w:ind w:left="420"/>
      </w:pPr>
    </w:p>
    <w:p w14:paraId="7D31ED86" w14:textId="77777777" w:rsidR="00AF24A3" w:rsidRDefault="00AF24A3" w:rsidP="00BA4D5F">
      <w:pPr>
        <w:ind w:left="420"/>
      </w:pPr>
    </w:p>
    <w:p w14:paraId="7F723093" w14:textId="77777777" w:rsidR="00AF24A3" w:rsidRDefault="00AF24A3" w:rsidP="00F83107">
      <w:pPr>
        <w:pStyle w:val="3"/>
      </w:pPr>
      <w:bookmarkStart w:id="149" w:name="_Toc517685589"/>
      <w:r>
        <w:rPr>
          <w:rFonts w:hint="eastAsia"/>
        </w:rPr>
        <w:t>到款确认</w:t>
      </w:r>
      <w:bookmarkEnd w:id="149"/>
    </w:p>
    <w:p w14:paraId="5ABE8431" w14:textId="77777777" w:rsidR="00AF24A3" w:rsidRDefault="00AF24A3" w:rsidP="00F83107">
      <w:pPr>
        <w:pStyle w:val="6"/>
        <w:numPr>
          <w:ilvl w:val="5"/>
          <w:numId w:val="2"/>
        </w:numPr>
        <w:rPr>
          <w:lang w:eastAsia="zh-CN"/>
        </w:rPr>
      </w:pPr>
      <w:r>
        <w:rPr>
          <w:rFonts w:hint="eastAsia"/>
          <w:lang w:eastAsia="zh-CN"/>
        </w:rPr>
        <w:t>业务描述</w:t>
      </w:r>
    </w:p>
    <w:p w14:paraId="59E23154" w14:textId="77777777" w:rsidR="00AF24A3" w:rsidRDefault="00AF24A3" w:rsidP="00BA4D5F">
      <w:pPr>
        <w:rPr>
          <w:lang w:eastAsia="zh-CN"/>
        </w:rPr>
      </w:pPr>
      <w:r w:rsidRPr="007D220A">
        <w:rPr>
          <w:rFonts w:hint="eastAsia"/>
          <w:lang w:eastAsia="zh-CN"/>
        </w:rPr>
        <w:t>通过将</w:t>
      </w:r>
      <w:r>
        <w:rPr>
          <w:rFonts w:hint="eastAsia"/>
          <w:lang w:eastAsia="zh-CN"/>
        </w:rPr>
        <w:t>待确认</w:t>
      </w:r>
      <w:r w:rsidRPr="007D220A">
        <w:rPr>
          <w:rFonts w:hint="eastAsia"/>
          <w:lang w:eastAsia="zh-CN"/>
        </w:rPr>
        <w:t>收款交易单和历史明细进行</w:t>
      </w:r>
      <w:r>
        <w:rPr>
          <w:rFonts w:hint="eastAsia"/>
          <w:lang w:eastAsia="zh-CN"/>
        </w:rPr>
        <w:t>核销</w:t>
      </w:r>
      <w:r w:rsidRPr="007D220A">
        <w:rPr>
          <w:rFonts w:hint="eastAsia"/>
          <w:lang w:eastAsia="zh-CN"/>
        </w:rPr>
        <w:t>更新收款</w:t>
      </w:r>
      <w:r>
        <w:rPr>
          <w:rFonts w:hint="eastAsia"/>
          <w:lang w:eastAsia="zh-CN"/>
        </w:rPr>
        <w:t>交易</w:t>
      </w:r>
      <w:r w:rsidRPr="007D220A">
        <w:rPr>
          <w:rFonts w:hint="eastAsia"/>
          <w:lang w:eastAsia="zh-CN"/>
        </w:rPr>
        <w:t>单为已收款</w:t>
      </w:r>
      <w:r>
        <w:rPr>
          <w:rFonts w:hint="eastAsia"/>
          <w:lang w:eastAsia="zh-CN"/>
        </w:rPr>
        <w:t>。</w:t>
      </w:r>
      <w:r>
        <w:rPr>
          <w:lang w:eastAsia="zh-CN"/>
        </w:rPr>
        <w:t xml:space="preserve"> </w:t>
      </w:r>
      <w:r>
        <w:rPr>
          <w:rFonts w:hint="eastAsia"/>
          <w:lang w:eastAsia="zh-CN"/>
        </w:rPr>
        <w:t>待确认交易的条件是已审批</w:t>
      </w:r>
      <w:r w:rsidRPr="007D220A">
        <w:rPr>
          <w:rFonts w:hint="eastAsia"/>
          <w:lang w:eastAsia="zh-CN"/>
        </w:rPr>
        <w:t>未收款</w:t>
      </w:r>
      <w:r>
        <w:rPr>
          <w:rFonts w:hint="eastAsia"/>
          <w:lang w:eastAsia="zh-CN"/>
        </w:rPr>
        <w:t>未作废。参与核对的历史明细必须是未生成资金交易或未记账状态。</w:t>
      </w:r>
    </w:p>
    <w:p w14:paraId="558B4213" w14:textId="77777777" w:rsidR="00AF24A3" w:rsidRDefault="00AF24A3" w:rsidP="00BA4D5F">
      <w:pPr>
        <w:rPr>
          <w:lang w:eastAsia="zh-CN"/>
        </w:rPr>
      </w:pPr>
    </w:p>
    <w:p w14:paraId="5A72B595" w14:textId="77777777" w:rsidR="00AF24A3" w:rsidRDefault="00AF24A3" w:rsidP="00BA4D5F">
      <w:pPr>
        <w:pStyle w:val="aff6"/>
        <w:ind w:left="425"/>
        <w:rPr>
          <w:lang w:eastAsia="zh-CN"/>
        </w:rPr>
      </w:pPr>
      <w:r>
        <w:rPr>
          <w:rFonts w:hint="eastAsia"/>
          <w:lang w:eastAsia="zh-CN"/>
        </w:rPr>
        <w:t>本次项目实施时确认方案：</w:t>
      </w:r>
    </w:p>
    <w:p w14:paraId="7DACF76E" w14:textId="77777777" w:rsidR="00AF24A3" w:rsidRDefault="00AF24A3" w:rsidP="00BA4D5F">
      <w:pPr>
        <w:ind w:firstLineChars="200" w:firstLine="480"/>
        <w:rPr>
          <w:lang w:eastAsia="zh-CN"/>
        </w:rPr>
      </w:pPr>
      <w:r>
        <w:rPr>
          <w:rFonts w:hint="eastAsia"/>
          <w:lang w:eastAsia="zh-CN"/>
        </w:rPr>
        <w:t>核心的现金、支票、网银转账等柜面收费仍在核心处理，不使用该功能。</w:t>
      </w:r>
    </w:p>
    <w:p w14:paraId="6F9D4326" w14:textId="77777777" w:rsidR="00AF24A3" w:rsidRPr="00243DBD" w:rsidRDefault="00AF24A3" w:rsidP="00F83107">
      <w:pPr>
        <w:pStyle w:val="6"/>
        <w:numPr>
          <w:ilvl w:val="5"/>
          <w:numId w:val="2"/>
        </w:numPr>
        <w:rPr>
          <w:lang w:eastAsia="zh-CN"/>
        </w:rPr>
      </w:pPr>
      <w:r>
        <w:rPr>
          <w:rFonts w:hint="eastAsia"/>
          <w:lang w:eastAsia="zh-CN"/>
        </w:rPr>
        <w:t>业务流程</w:t>
      </w:r>
    </w:p>
    <w:p w14:paraId="7F26034F" w14:textId="77777777" w:rsidR="00AF24A3" w:rsidRDefault="00AF24A3" w:rsidP="00D75A6D">
      <w:pPr>
        <w:pStyle w:val="6"/>
        <w:numPr>
          <w:ilvl w:val="5"/>
          <w:numId w:val="2"/>
        </w:numPr>
        <w:rPr>
          <w:lang w:eastAsia="zh-CN"/>
        </w:rPr>
      </w:pPr>
      <w:r>
        <w:rPr>
          <w:rFonts w:hint="eastAsia"/>
          <w:lang w:eastAsia="zh-CN"/>
        </w:rPr>
        <w:t>流程说明</w:t>
      </w:r>
    </w:p>
    <w:p w14:paraId="7059ED4D" w14:textId="15B2FCC4" w:rsidR="00AF24A3" w:rsidRPr="00D12323" w:rsidRDefault="00AF24A3" w:rsidP="00BA4D5F">
      <w:pPr>
        <w:pStyle w:val="L-"/>
      </w:pPr>
      <w:r>
        <w:rPr>
          <w:rFonts w:hint="eastAsia"/>
        </w:rPr>
        <w:t>说明</w:t>
      </w:r>
      <w:r w:rsidRPr="00D12323">
        <w:rPr>
          <w:rFonts w:hint="eastAsia"/>
        </w:rPr>
        <w:t>：</w:t>
      </w:r>
      <w:r>
        <w:rPr>
          <w:rFonts w:hint="eastAsia"/>
        </w:rPr>
        <w:t>3.</w:t>
      </w:r>
      <w:r w:rsidR="00B712AC">
        <w:t>4.3.3.2.3</w:t>
      </w:r>
      <w:r w:rsidRPr="00D12323">
        <w:rPr>
          <w:rFonts w:hint="eastAsia"/>
        </w:rPr>
        <w:t xml:space="preserve">-1 </w:t>
      </w:r>
      <w:r>
        <w:rPr>
          <w:rFonts w:hint="eastAsia"/>
        </w:rPr>
        <w:t xml:space="preserve"> </w:t>
      </w:r>
      <w:r>
        <w:rPr>
          <w:rFonts w:hint="eastAsia"/>
        </w:rPr>
        <w:t>到款确认</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0C0FF3AF" w14:textId="77777777" w:rsidTr="00AF24A3">
        <w:trPr>
          <w:cantSplit/>
          <w:tblHeader/>
        </w:trPr>
        <w:tc>
          <w:tcPr>
            <w:tcW w:w="484" w:type="dxa"/>
            <w:shd w:val="clear" w:color="auto" w:fill="7C9BC1"/>
            <w:tcMar>
              <w:top w:w="58" w:type="dxa"/>
              <w:left w:w="58" w:type="dxa"/>
              <w:bottom w:w="58" w:type="dxa"/>
              <w:right w:w="58" w:type="dxa"/>
            </w:tcMar>
          </w:tcPr>
          <w:p w14:paraId="44F189B3" w14:textId="77777777" w:rsidR="00AF24A3" w:rsidRPr="00300621" w:rsidRDefault="00AF24A3" w:rsidP="00BA4D5F">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13C7312"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07172141" w14:textId="77777777" w:rsidR="00AF24A3" w:rsidRPr="00300621" w:rsidRDefault="00AF24A3" w:rsidP="00BA4D5F">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D63786F" w14:textId="77777777" w:rsidR="00AF24A3" w:rsidRPr="00300621" w:rsidRDefault="00AF24A3" w:rsidP="00BA4D5F">
            <w:pPr>
              <w:pStyle w:val="Cap1"/>
              <w:ind w:firstLineChars="100" w:firstLine="200"/>
              <w:jc w:val="both"/>
              <w:rPr>
                <w:szCs w:val="18"/>
              </w:rPr>
            </w:pPr>
            <w:r w:rsidRPr="00300621">
              <w:rPr>
                <w:rFonts w:hint="eastAsia"/>
                <w:szCs w:val="18"/>
              </w:rPr>
              <w:t>备注</w:t>
            </w:r>
          </w:p>
        </w:tc>
      </w:tr>
      <w:tr w:rsidR="00AF24A3" w:rsidRPr="00300621" w14:paraId="3E1F0D00" w14:textId="77777777" w:rsidTr="00AF24A3">
        <w:trPr>
          <w:cantSplit/>
          <w:trHeight w:val="483"/>
        </w:trPr>
        <w:tc>
          <w:tcPr>
            <w:tcW w:w="484" w:type="dxa"/>
            <w:shd w:val="clear" w:color="auto" w:fill="AECEE1"/>
            <w:tcMar>
              <w:top w:w="58" w:type="dxa"/>
              <w:left w:w="58" w:type="dxa"/>
              <w:bottom w:w="58" w:type="dxa"/>
              <w:right w:w="58" w:type="dxa"/>
            </w:tcMar>
            <w:vAlign w:val="center"/>
          </w:tcPr>
          <w:p w14:paraId="5B0448FE" w14:textId="77777777" w:rsidR="00AF24A3" w:rsidRDefault="00AF24A3" w:rsidP="00BA4D5F">
            <w:pPr>
              <w:pStyle w:val="Cap2"/>
              <w:jc w:val="center"/>
              <w:rPr>
                <w:lang w:eastAsia="zh-CN"/>
              </w:rPr>
            </w:pPr>
            <w:r>
              <w:rPr>
                <w:rFonts w:hint="eastAsia"/>
                <w:lang w:eastAsia="zh-CN"/>
              </w:rPr>
              <w:t>1</w:t>
            </w:r>
          </w:p>
        </w:tc>
        <w:tc>
          <w:tcPr>
            <w:tcW w:w="2551" w:type="dxa"/>
            <w:shd w:val="clear" w:color="auto" w:fill="E3EEF5"/>
            <w:tcMar>
              <w:top w:w="58" w:type="dxa"/>
              <w:left w:w="58" w:type="dxa"/>
              <w:bottom w:w="58" w:type="dxa"/>
              <w:right w:w="58" w:type="dxa"/>
            </w:tcMar>
            <w:vAlign w:val="center"/>
          </w:tcPr>
          <w:p w14:paraId="4E71143F" w14:textId="77777777" w:rsidR="00AF24A3" w:rsidRDefault="00AF24A3" w:rsidP="00BA4D5F">
            <w:pPr>
              <w:jc w:val="both"/>
              <w:rPr>
                <w:rFonts w:ascii="宋体" w:hAnsi="宋体" w:cs="宋体"/>
                <w:color w:val="000000"/>
                <w:sz w:val="20"/>
              </w:rPr>
            </w:pP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6322A07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从银行获取银行明细</w:t>
            </w:r>
            <w:r>
              <w:rPr>
                <w:rFonts w:ascii="宋体" w:hAnsi="宋体" w:cs="宋体" w:hint="eastAsia"/>
                <w:color w:val="000000"/>
                <w:sz w:val="20"/>
                <w:lang w:eastAsia="zh-CN"/>
              </w:rPr>
              <w:t>：</w:t>
            </w:r>
          </w:p>
          <w:p w14:paraId="4273889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1、直连账户通过直连接口直接从银行获取；</w:t>
            </w:r>
          </w:p>
          <w:p w14:paraId="654BF70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2、非直连账户通过人工导入的方式从银行获取明细；</w:t>
            </w:r>
          </w:p>
        </w:tc>
        <w:tc>
          <w:tcPr>
            <w:tcW w:w="1560" w:type="dxa"/>
            <w:shd w:val="clear" w:color="auto" w:fill="E3EEF5"/>
            <w:tcMar>
              <w:top w:w="58" w:type="dxa"/>
              <w:left w:w="58" w:type="dxa"/>
              <w:bottom w:w="58" w:type="dxa"/>
              <w:right w:w="58" w:type="dxa"/>
            </w:tcMar>
            <w:vAlign w:val="center"/>
          </w:tcPr>
          <w:p w14:paraId="2E4F954A" w14:textId="77777777" w:rsidR="00AF24A3" w:rsidRPr="00F41C79" w:rsidRDefault="00AF24A3" w:rsidP="00BA4D5F">
            <w:pPr>
              <w:jc w:val="both"/>
              <w:rPr>
                <w:rFonts w:ascii="宋体" w:hAnsi="宋体" w:cs="宋体"/>
                <w:color w:val="000000"/>
                <w:sz w:val="20"/>
                <w:lang w:eastAsia="zh-CN"/>
              </w:rPr>
            </w:pPr>
          </w:p>
        </w:tc>
      </w:tr>
      <w:tr w:rsidR="00AF24A3" w:rsidRPr="00300621" w14:paraId="64B6C22B" w14:textId="77777777" w:rsidTr="00AF24A3">
        <w:trPr>
          <w:cantSplit/>
          <w:trHeight w:val="483"/>
        </w:trPr>
        <w:tc>
          <w:tcPr>
            <w:tcW w:w="484" w:type="dxa"/>
            <w:shd w:val="clear" w:color="auto" w:fill="AECEE1"/>
            <w:tcMar>
              <w:top w:w="58" w:type="dxa"/>
              <w:left w:w="58" w:type="dxa"/>
              <w:bottom w:w="58" w:type="dxa"/>
              <w:right w:w="58" w:type="dxa"/>
            </w:tcMar>
            <w:vAlign w:val="center"/>
          </w:tcPr>
          <w:p w14:paraId="4842A007" w14:textId="77777777" w:rsidR="00AF24A3" w:rsidRDefault="00AF24A3" w:rsidP="00BA4D5F">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3F01FD04"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银行明细界面选择对应的银行明细</w:t>
            </w:r>
          </w:p>
        </w:tc>
        <w:tc>
          <w:tcPr>
            <w:tcW w:w="3827" w:type="dxa"/>
            <w:shd w:val="clear" w:color="auto" w:fill="E3EEF5"/>
            <w:tcMar>
              <w:top w:w="58" w:type="dxa"/>
              <w:left w:w="58" w:type="dxa"/>
              <w:bottom w:w="58" w:type="dxa"/>
              <w:right w:w="58" w:type="dxa"/>
            </w:tcMar>
            <w:vAlign w:val="center"/>
          </w:tcPr>
          <w:p w14:paraId="4A545F7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选择相应的银行明细，点击生成交易单，交易单需经过财务审批确认</w:t>
            </w:r>
          </w:p>
        </w:tc>
        <w:tc>
          <w:tcPr>
            <w:tcW w:w="1560" w:type="dxa"/>
            <w:shd w:val="clear" w:color="auto" w:fill="E3EEF5"/>
            <w:tcMar>
              <w:top w:w="58" w:type="dxa"/>
              <w:left w:w="58" w:type="dxa"/>
              <w:bottom w:w="58" w:type="dxa"/>
              <w:right w:w="58" w:type="dxa"/>
            </w:tcMar>
            <w:vAlign w:val="center"/>
          </w:tcPr>
          <w:p w14:paraId="21DE357D" w14:textId="77777777" w:rsidR="00AF24A3" w:rsidRPr="00F41C79" w:rsidRDefault="00AF24A3" w:rsidP="00BA4D5F">
            <w:pPr>
              <w:jc w:val="both"/>
              <w:rPr>
                <w:rFonts w:ascii="宋体" w:hAnsi="宋体" w:cs="宋体"/>
                <w:color w:val="000000"/>
                <w:sz w:val="20"/>
                <w:lang w:eastAsia="zh-CN"/>
              </w:rPr>
            </w:pPr>
          </w:p>
        </w:tc>
      </w:tr>
      <w:tr w:rsidR="00AF24A3" w:rsidRPr="00300621" w14:paraId="54A47957" w14:textId="77777777" w:rsidTr="00AF24A3">
        <w:trPr>
          <w:cantSplit/>
          <w:trHeight w:val="483"/>
        </w:trPr>
        <w:tc>
          <w:tcPr>
            <w:tcW w:w="484" w:type="dxa"/>
            <w:shd w:val="clear" w:color="auto" w:fill="AECEE1"/>
            <w:tcMar>
              <w:top w:w="58" w:type="dxa"/>
              <w:left w:w="58" w:type="dxa"/>
              <w:bottom w:w="58" w:type="dxa"/>
              <w:right w:w="58" w:type="dxa"/>
            </w:tcMar>
            <w:vAlign w:val="center"/>
          </w:tcPr>
          <w:p w14:paraId="5243C995" w14:textId="77777777" w:rsidR="00AF24A3" w:rsidRDefault="00AF24A3" w:rsidP="00BA4D5F">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D992A6E" w14:textId="77777777" w:rsidR="00AF24A3" w:rsidRDefault="00AF24A3" w:rsidP="00BA4D5F">
            <w:pPr>
              <w:jc w:val="both"/>
              <w:rPr>
                <w:rFonts w:ascii="宋体" w:hAnsi="宋体" w:cs="宋体"/>
                <w:color w:val="000000"/>
                <w:sz w:val="20"/>
              </w:rPr>
            </w:pPr>
            <w:r>
              <w:rPr>
                <w:rFonts w:ascii="宋体" w:hAnsi="宋体" w:cs="宋体"/>
                <w:color w:val="000000"/>
                <w:sz w:val="20"/>
              </w:rPr>
              <w:t>到款确认</w:t>
            </w:r>
          </w:p>
        </w:tc>
        <w:tc>
          <w:tcPr>
            <w:tcW w:w="3827" w:type="dxa"/>
            <w:shd w:val="clear" w:color="auto" w:fill="E3EEF5"/>
            <w:tcMar>
              <w:top w:w="58" w:type="dxa"/>
              <w:left w:w="58" w:type="dxa"/>
              <w:bottom w:w="58" w:type="dxa"/>
              <w:right w:w="58" w:type="dxa"/>
            </w:tcMar>
            <w:vAlign w:val="center"/>
          </w:tcPr>
          <w:p w14:paraId="47FD748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w:t>
            </w:r>
            <w:r>
              <w:rPr>
                <w:rFonts w:ascii="宋体" w:hAnsi="宋体" w:cs="宋体" w:hint="eastAsia"/>
                <w:color w:val="000000"/>
                <w:sz w:val="20"/>
                <w:lang w:eastAsia="zh-CN"/>
              </w:rPr>
              <w:t>进行</w:t>
            </w:r>
            <w:r>
              <w:rPr>
                <w:rFonts w:ascii="宋体" w:hAnsi="宋体" w:cs="宋体"/>
                <w:color w:val="000000"/>
                <w:sz w:val="20"/>
                <w:lang w:eastAsia="zh-CN"/>
              </w:rPr>
              <w:t>到款确认</w:t>
            </w:r>
            <w:r>
              <w:rPr>
                <w:rFonts w:ascii="宋体" w:hAnsi="宋体" w:cs="宋体" w:hint="eastAsia"/>
                <w:color w:val="000000"/>
                <w:sz w:val="20"/>
                <w:lang w:eastAsia="zh-CN"/>
              </w:rPr>
              <w:t>：</w:t>
            </w:r>
          </w:p>
          <w:p w14:paraId="616B820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1、确认成功，交易单修改了收款成功；</w:t>
            </w:r>
          </w:p>
          <w:p w14:paraId="7469435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2、确认不通过，等待下一次到款确认；</w:t>
            </w:r>
          </w:p>
        </w:tc>
        <w:tc>
          <w:tcPr>
            <w:tcW w:w="1560" w:type="dxa"/>
            <w:shd w:val="clear" w:color="auto" w:fill="E3EEF5"/>
            <w:tcMar>
              <w:top w:w="58" w:type="dxa"/>
              <w:left w:w="58" w:type="dxa"/>
              <w:bottom w:w="58" w:type="dxa"/>
              <w:right w:w="58" w:type="dxa"/>
            </w:tcMar>
            <w:vAlign w:val="center"/>
          </w:tcPr>
          <w:p w14:paraId="0548CB1B" w14:textId="77777777" w:rsidR="00AF24A3" w:rsidRPr="00F41C79" w:rsidRDefault="00AF24A3" w:rsidP="00BA4D5F">
            <w:pPr>
              <w:jc w:val="both"/>
              <w:rPr>
                <w:rFonts w:ascii="宋体" w:hAnsi="宋体" w:cs="宋体"/>
                <w:color w:val="000000"/>
                <w:sz w:val="20"/>
                <w:lang w:eastAsia="zh-CN"/>
              </w:rPr>
            </w:pPr>
          </w:p>
        </w:tc>
      </w:tr>
      <w:tr w:rsidR="00AF24A3" w:rsidRPr="00300621" w14:paraId="3AA8FA81" w14:textId="77777777" w:rsidTr="00AF24A3">
        <w:trPr>
          <w:cantSplit/>
          <w:trHeight w:val="483"/>
        </w:trPr>
        <w:tc>
          <w:tcPr>
            <w:tcW w:w="484" w:type="dxa"/>
            <w:shd w:val="clear" w:color="auto" w:fill="AECEE1"/>
            <w:tcMar>
              <w:top w:w="58" w:type="dxa"/>
              <w:left w:w="58" w:type="dxa"/>
              <w:bottom w:w="58" w:type="dxa"/>
              <w:right w:w="58" w:type="dxa"/>
            </w:tcMar>
            <w:vAlign w:val="center"/>
          </w:tcPr>
          <w:p w14:paraId="44CFD0BA" w14:textId="77777777" w:rsidR="00AF24A3" w:rsidRDefault="00AF24A3" w:rsidP="00BA4D5F">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3874C67" w14:textId="77777777" w:rsidR="00AF24A3" w:rsidRDefault="00AF24A3" w:rsidP="00BA4D5F">
            <w:pPr>
              <w:jc w:val="both"/>
              <w:rPr>
                <w:rFonts w:ascii="宋体" w:hAnsi="宋体" w:cs="宋体"/>
                <w:color w:val="000000"/>
                <w:sz w:val="20"/>
              </w:rPr>
            </w:pPr>
            <w:r>
              <w:rPr>
                <w:rFonts w:ascii="宋体" w:hAnsi="宋体" w:cs="宋体" w:hint="eastAsia"/>
                <w:color w:val="000000"/>
                <w:sz w:val="20"/>
              </w:rPr>
              <w:t>凭证生成</w:t>
            </w:r>
          </w:p>
        </w:tc>
        <w:tc>
          <w:tcPr>
            <w:tcW w:w="3827" w:type="dxa"/>
            <w:shd w:val="clear" w:color="auto" w:fill="E3EEF5"/>
            <w:tcMar>
              <w:top w:w="58" w:type="dxa"/>
              <w:left w:w="58" w:type="dxa"/>
              <w:bottom w:w="58" w:type="dxa"/>
              <w:right w:w="58" w:type="dxa"/>
            </w:tcMar>
            <w:vAlign w:val="center"/>
          </w:tcPr>
          <w:p w14:paraId="288B0DA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收款成功，</w:t>
            </w:r>
            <w:r>
              <w:rPr>
                <w:rFonts w:ascii="宋体" w:hAnsi="宋体" w:cs="宋体"/>
                <w:color w:val="000000"/>
                <w:sz w:val="20"/>
                <w:lang w:eastAsia="zh-CN"/>
              </w:rPr>
              <w:t>ATS向</w:t>
            </w:r>
            <w:r>
              <w:rPr>
                <w:rFonts w:ascii="宋体" w:hAnsi="宋体" w:cs="宋体" w:hint="eastAsia"/>
                <w:color w:val="000000"/>
                <w:sz w:val="20"/>
                <w:lang w:eastAsia="zh-CN"/>
              </w:rPr>
              <w:t>GL2推送交易数据进行记账。</w:t>
            </w:r>
          </w:p>
        </w:tc>
        <w:tc>
          <w:tcPr>
            <w:tcW w:w="1560" w:type="dxa"/>
            <w:shd w:val="clear" w:color="auto" w:fill="E3EEF5"/>
            <w:tcMar>
              <w:top w:w="58" w:type="dxa"/>
              <w:left w:w="58" w:type="dxa"/>
              <w:bottom w:w="58" w:type="dxa"/>
              <w:right w:w="58" w:type="dxa"/>
            </w:tcMar>
            <w:vAlign w:val="center"/>
          </w:tcPr>
          <w:p w14:paraId="79974117" w14:textId="77777777" w:rsidR="00AF24A3" w:rsidRDefault="00AF24A3" w:rsidP="00BA4D5F">
            <w:pPr>
              <w:jc w:val="both"/>
              <w:rPr>
                <w:rFonts w:ascii="宋体" w:hAnsi="宋体" w:cs="宋体"/>
                <w:color w:val="000000"/>
                <w:sz w:val="20"/>
                <w:lang w:eastAsia="zh-CN"/>
              </w:rPr>
            </w:pPr>
          </w:p>
        </w:tc>
      </w:tr>
    </w:tbl>
    <w:p w14:paraId="7F9EF71C" w14:textId="77777777" w:rsidR="00AF24A3" w:rsidRDefault="00AF24A3" w:rsidP="00D75A6D">
      <w:pPr>
        <w:pStyle w:val="6"/>
        <w:numPr>
          <w:ilvl w:val="5"/>
          <w:numId w:val="2"/>
        </w:numPr>
        <w:rPr>
          <w:lang w:eastAsia="zh-CN"/>
        </w:rPr>
      </w:pPr>
      <w:r>
        <w:rPr>
          <w:rFonts w:hint="eastAsia"/>
          <w:lang w:eastAsia="zh-CN"/>
        </w:rPr>
        <w:t>业务元素</w:t>
      </w:r>
    </w:p>
    <w:p w14:paraId="107ADB9F" w14:textId="77777777" w:rsidR="00AF24A3" w:rsidRDefault="00AF24A3" w:rsidP="00BA4D5F">
      <w:pPr>
        <w:ind w:left="420"/>
        <w:rPr>
          <w:lang w:eastAsia="zh-CN"/>
        </w:rPr>
      </w:pPr>
      <w:r>
        <w:rPr>
          <w:rFonts w:hint="eastAsia"/>
          <w:lang w:eastAsia="zh-CN"/>
        </w:rPr>
        <w:t>同付款业务元素</w:t>
      </w:r>
    </w:p>
    <w:p w14:paraId="54480C59" w14:textId="77777777" w:rsidR="00AF24A3" w:rsidRDefault="00AF24A3" w:rsidP="00D75A6D">
      <w:pPr>
        <w:pStyle w:val="6"/>
        <w:numPr>
          <w:ilvl w:val="5"/>
          <w:numId w:val="2"/>
        </w:numPr>
        <w:rPr>
          <w:lang w:eastAsia="zh-CN"/>
        </w:rPr>
      </w:pPr>
      <w:r>
        <w:rPr>
          <w:rFonts w:hint="eastAsia"/>
          <w:lang w:eastAsia="zh-CN"/>
        </w:rPr>
        <w:t>用户界面</w:t>
      </w:r>
    </w:p>
    <w:p w14:paraId="6B0E84E7" w14:textId="320C743E" w:rsidR="00AF24A3" w:rsidRPr="00D12323" w:rsidRDefault="00AF24A3" w:rsidP="00AF24A3">
      <w:pPr>
        <w:pStyle w:val="L-"/>
      </w:pPr>
      <w:r w:rsidRPr="00D12323">
        <w:rPr>
          <w:rFonts w:hint="eastAsia"/>
        </w:rPr>
        <w:t>图：</w:t>
      </w:r>
      <w:r>
        <w:rPr>
          <w:rFonts w:hint="eastAsia"/>
        </w:rPr>
        <w:t>3.</w:t>
      </w:r>
      <w:r w:rsidR="00B712AC">
        <w:t>4.3.4.2.5</w:t>
      </w:r>
      <w:r w:rsidRPr="00D12323">
        <w:rPr>
          <w:rFonts w:hint="eastAsia"/>
        </w:rPr>
        <w:t xml:space="preserve">-1 </w:t>
      </w:r>
      <w:r>
        <w:rPr>
          <w:rFonts w:hint="eastAsia"/>
        </w:rPr>
        <w:t>到款确认界面</w:t>
      </w:r>
      <w:r>
        <w:rPr>
          <w:rFonts w:ascii="宋体" w:cs="宋体" w:hint="eastAsia"/>
          <w:color w:val="000000"/>
          <w:szCs w:val="22"/>
        </w:rPr>
        <w:t>图</w:t>
      </w:r>
    </w:p>
    <w:p w14:paraId="270D7234" w14:textId="77777777" w:rsidR="00AF24A3" w:rsidRDefault="00AF24A3" w:rsidP="00AF24A3">
      <w:r>
        <w:rPr>
          <w:noProof/>
          <w:lang w:eastAsia="zh-CN" w:bidi="ar-SA"/>
        </w:rPr>
        <w:drawing>
          <wp:inline distT="0" distB="0" distL="0" distR="0" wp14:anchorId="38C280EE" wp14:editId="18D8FE62">
            <wp:extent cx="5278120" cy="28047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2804795"/>
                    </a:xfrm>
                    <a:prstGeom prst="rect">
                      <a:avLst/>
                    </a:prstGeom>
                  </pic:spPr>
                </pic:pic>
              </a:graphicData>
            </a:graphic>
          </wp:inline>
        </w:drawing>
      </w:r>
    </w:p>
    <w:p w14:paraId="49E2F81A" w14:textId="77777777" w:rsidR="00AF24A3" w:rsidRDefault="00AF24A3" w:rsidP="00AF24A3"/>
    <w:p w14:paraId="2354D4AA" w14:textId="77777777" w:rsidR="00AF24A3" w:rsidRPr="008D491E" w:rsidRDefault="00AF24A3" w:rsidP="00AF24A3">
      <w:pPr>
        <w:rPr>
          <w:lang w:eastAsia="zh-CN"/>
        </w:rPr>
      </w:pPr>
    </w:p>
    <w:bookmarkEnd w:id="147"/>
    <w:p w14:paraId="69E88BA6" w14:textId="77777777" w:rsidR="002136C8" w:rsidRDefault="002136C8" w:rsidP="002136C8"/>
    <w:p w14:paraId="19423FE4" w14:textId="77777777" w:rsidR="002136C8" w:rsidRDefault="002136C8" w:rsidP="002136C8">
      <w:pPr>
        <w:pStyle w:val="30"/>
        <w:numPr>
          <w:ilvl w:val="2"/>
          <w:numId w:val="2"/>
        </w:numPr>
        <w:rPr>
          <w:lang w:eastAsia="zh-CN"/>
        </w:rPr>
      </w:pPr>
      <w:bookmarkStart w:id="150" w:name="_Toc517685581"/>
      <w:bookmarkStart w:id="151" w:name="_Toc4183069"/>
      <w:r>
        <w:rPr>
          <w:rFonts w:hint="eastAsia"/>
          <w:lang w:eastAsia="zh-CN"/>
        </w:rPr>
        <w:t>预警监控</w:t>
      </w:r>
      <w:bookmarkEnd w:id="150"/>
      <w:bookmarkEnd w:id="151"/>
    </w:p>
    <w:p w14:paraId="1D99C67A" w14:textId="77777777" w:rsidR="002136C8" w:rsidRDefault="002136C8" w:rsidP="007E69D1">
      <w:pPr>
        <w:pStyle w:val="40"/>
        <w:numPr>
          <w:ilvl w:val="3"/>
          <w:numId w:val="2"/>
        </w:numPr>
        <w:rPr>
          <w:lang w:eastAsia="zh-CN"/>
        </w:rPr>
      </w:pPr>
      <w:r>
        <w:rPr>
          <w:rFonts w:hint="eastAsia"/>
          <w:lang w:eastAsia="zh-CN"/>
        </w:rPr>
        <w:t>预警信息</w:t>
      </w:r>
    </w:p>
    <w:p w14:paraId="2F5FF616"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0F707393" w14:textId="77777777" w:rsidR="002136C8" w:rsidRDefault="002136C8" w:rsidP="002136C8">
      <w:pPr>
        <w:ind w:firstLine="420"/>
        <w:rPr>
          <w:lang w:eastAsia="zh-CN"/>
        </w:rPr>
      </w:pPr>
      <w:r>
        <w:rPr>
          <w:rFonts w:hint="eastAsia"/>
          <w:lang w:eastAsia="zh-CN"/>
        </w:rPr>
        <w:t>提供查询系统预警任务产生的预警信息及撤销预警功能：</w:t>
      </w:r>
    </w:p>
    <w:p w14:paraId="680E901D" w14:textId="77777777" w:rsidR="002136C8" w:rsidRDefault="002136C8" w:rsidP="002136C8">
      <w:pPr>
        <w:ind w:firstLine="420"/>
        <w:rPr>
          <w:lang w:eastAsia="zh-CN"/>
        </w:rPr>
      </w:pPr>
      <w:r>
        <w:rPr>
          <w:rFonts w:hint="eastAsia"/>
          <w:lang w:eastAsia="zh-CN"/>
        </w:rPr>
        <w:t>1</w:t>
      </w:r>
      <w:r>
        <w:rPr>
          <w:rFonts w:hint="eastAsia"/>
          <w:lang w:eastAsia="zh-CN"/>
        </w:rPr>
        <w:t>、收款大额资金交易规则，资金系统可根据交易类型、组织级别、收款金额来设置大额预警。</w:t>
      </w:r>
    </w:p>
    <w:p w14:paraId="11BB8DD7" w14:textId="77777777" w:rsidR="002136C8" w:rsidRDefault="002136C8" w:rsidP="002136C8">
      <w:pPr>
        <w:ind w:firstLine="420"/>
        <w:rPr>
          <w:lang w:eastAsia="zh-CN"/>
        </w:rPr>
      </w:pPr>
      <w:r>
        <w:rPr>
          <w:rFonts w:hint="eastAsia"/>
          <w:lang w:eastAsia="zh-CN"/>
        </w:rPr>
        <w:t>2</w:t>
      </w:r>
      <w:r>
        <w:rPr>
          <w:rFonts w:hint="eastAsia"/>
          <w:lang w:eastAsia="zh-CN"/>
        </w:rPr>
        <w:t>、付款大额资金交易规则，资金系统可根据交易类型、组织级别、付款金额来设置大额预警。</w:t>
      </w:r>
    </w:p>
    <w:p w14:paraId="633D3AC2" w14:textId="77777777" w:rsidR="002136C8" w:rsidRDefault="002136C8" w:rsidP="002136C8">
      <w:pPr>
        <w:ind w:firstLine="420"/>
        <w:rPr>
          <w:lang w:eastAsia="zh-CN"/>
        </w:rPr>
      </w:pPr>
      <w:r>
        <w:rPr>
          <w:rFonts w:hint="eastAsia"/>
          <w:lang w:eastAsia="zh-CN"/>
        </w:rPr>
        <w:t>3</w:t>
      </w:r>
      <w:r>
        <w:rPr>
          <w:rFonts w:hint="eastAsia"/>
          <w:lang w:eastAsia="zh-CN"/>
        </w:rPr>
        <w:t>、收、付款疑似重复支付规则，资金系统根据付款账号、收款账号、金额等条件来判断是否重复支付。</w:t>
      </w:r>
    </w:p>
    <w:p w14:paraId="3F041385" w14:textId="77777777" w:rsidR="002136C8" w:rsidRDefault="002136C8" w:rsidP="002136C8">
      <w:pPr>
        <w:ind w:firstLine="420"/>
        <w:rPr>
          <w:lang w:eastAsia="zh-CN"/>
        </w:rPr>
      </w:pPr>
      <w:r>
        <w:rPr>
          <w:rFonts w:hint="eastAsia"/>
          <w:lang w:eastAsia="zh-CN"/>
        </w:rPr>
        <w:t>4</w:t>
      </w:r>
      <w:r>
        <w:rPr>
          <w:rFonts w:hint="eastAsia"/>
          <w:lang w:eastAsia="zh-CN"/>
        </w:rPr>
        <w:t>、账户异常规则，资金系统开户，可根据账户状态、维护状态、审批状态、终审日期来判断是否开户异常。</w:t>
      </w:r>
    </w:p>
    <w:p w14:paraId="1A6DB680" w14:textId="77777777" w:rsidR="002136C8" w:rsidRDefault="002136C8" w:rsidP="002136C8">
      <w:pPr>
        <w:ind w:firstLine="420"/>
        <w:rPr>
          <w:lang w:eastAsia="zh-CN"/>
        </w:rPr>
      </w:pPr>
      <w:r>
        <w:rPr>
          <w:rFonts w:hint="eastAsia"/>
          <w:lang w:eastAsia="zh-CN"/>
        </w:rPr>
        <w:t>5</w:t>
      </w:r>
      <w:r>
        <w:rPr>
          <w:rFonts w:hint="eastAsia"/>
          <w:lang w:eastAsia="zh-CN"/>
        </w:rPr>
        <w:t>、违规资金付款（该收入的走到支出，该支出的走到收入），资金系统根据收、付方组织级别，收、付方账户用途，收方对象类型来判断。</w:t>
      </w:r>
    </w:p>
    <w:p w14:paraId="3E102491" w14:textId="0E5805F5" w:rsidR="002136C8" w:rsidRDefault="002136C8">
      <w:pPr>
        <w:ind w:firstLine="420"/>
        <w:rPr>
          <w:lang w:eastAsia="zh-CN"/>
        </w:rPr>
      </w:pPr>
      <w:r>
        <w:rPr>
          <w:rFonts w:hint="eastAsia"/>
          <w:lang w:eastAsia="zh-CN"/>
        </w:rPr>
        <w:t>6</w:t>
      </w:r>
      <w:r>
        <w:rPr>
          <w:rFonts w:hint="eastAsia"/>
          <w:lang w:eastAsia="zh-CN"/>
        </w:rPr>
        <w:t>、台账到期预警，资金系统需要按台账到期日进行提前或者滞后预警。</w:t>
      </w:r>
    </w:p>
    <w:p w14:paraId="1FD37470" w14:textId="1E3BD304" w:rsidR="00F83558" w:rsidRDefault="00EA2A5F" w:rsidP="002136C8">
      <w:pPr>
        <w:ind w:firstLine="420"/>
        <w:rPr>
          <w:lang w:eastAsia="zh-CN"/>
        </w:rPr>
      </w:pPr>
      <w:r>
        <w:rPr>
          <w:rFonts w:hint="eastAsia"/>
          <w:lang w:eastAsia="zh-CN"/>
        </w:rPr>
        <w:t>7</w:t>
      </w:r>
      <w:r w:rsidR="00F83558">
        <w:rPr>
          <w:rFonts w:hint="eastAsia"/>
          <w:lang w:eastAsia="zh-CN"/>
        </w:rPr>
        <w:t>、账户余额不足预警，当</w:t>
      </w:r>
      <w:r w:rsidR="00F83558" w:rsidRPr="008D491E">
        <w:rPr>
          <w:rFonts w:hint="eastAsia"/>
          <w:lang w:eastAsia="zh-CN"/>
        </w:rPr>
        <w:t>所有账号的余额超过或者小于某个值的预警，或者按账号用途进行预警，或者某一个账号余额的预警</w:t>
      </w:r>
      <w:r w:rsidR="00F83558">
        <w:rPr>
          <w:rFonts w:hint="eastAsia"/>
          <w:lang w:eastAsia="zh-CN"/>
        </w:rPr>
        <w:t>。</w:t>
      </w:r>
    </w:p>
    <w:p w14:paraId="602B2986" w14:textId="7FEDD682" w:rsidR="00F83558" w:rsidRDefault="00EA2A5F" w:rsidP="002136C8">
      <w:pPr>
        <w:ind w:firstLine="420"/>
        <w:rPr>
          <w:lang w:eastAsia="zh-CN"/>
        </w:rPr>
      </w:pPr>
      <w:r>
        <w:rPr>
          <w:rFonts w:hint="eastAsia"/>
          <w:lang w:eastAsia="zh-CN"/>
        </w:rPr>
        <w:t>8</w:t>
      </w:r>
      <w:r w:rsidR="00F83558">
        <w:rPr>
          <w:rFonts w:hint="eastAsia"/>
          <w:lang w:eastAsia="zh-CN"/>
        </w:rPr>
        <w:t>、不活跃账号预警</w:t>
      </w:r>
      <w:r w:rsidR="006D004A">
        <w:rPr>
          <w:rFonts w:hint="eastAsia"/>
          <w:lang w:eastAsia="zh-CN"/>
        </w:rPr>
        <w:t>，</w:t>
      </w:r>
      <w:r w:rsidR="00936E6D">
        <w:rPr>
          <w:rFonts w:hint="eastAsia"/>
          <w:lang w:eastAsia="zh-CN"/>
        </w:rPr>
        <w:t>可根据账号用途时间范围维护长期无交易的账号，进行预警</w:t>
      </w:r>
      <w:r w:rsidR="00F83558">
        <w:rPr>
          <w:rFonts w:hint="eastAsia"/>
          <w:lang w:eastAsia="zh-CN"/>
        </w:rPr>
        <w:t>。</w:t>
      </w:r>
    </w:p>
    <w:p w14:paraId="624B37EE" w14:textId="0CCBB9BC" w:rsidR="00EA2A5F" w:rsidRDefault="00EA2A5F" w:rsidP="002136C8">
      <w:pPr>
        <w:ind w:firstLine="420"/>
        <w:rPr>
          <w:lang w:eastAsia="zh-CN"/>
        </w:rPr>
      </w:pPr>
      <w:commentRangeStart w:id="152"/>
      <w:commentRangeStart w:id="153"/>
      <w:r>
        <w:rPr>
          <w:lang w:eastAsia="zh-CN"/>
        </w:rPr>
        <w:t>需求描述：</w:t>
      </w:r>
    </w:p>
    <w:p w14:paraId="7EA10C74" w14:textId="17E13A99" w:rsidR="00EA2A5F" w:rsidRDefault="00EA2A5F" w:rsidP="002136C8">
      <w:pPr>
        <w:ind w:firstLine="420"/>
        <w:rPr>
          <w:lang w:eastAsia="zh-CN"/>
        </w:rPr>
      </w:pPr>
      <w:r>
        <w:rPr>
          <w:rFonts w:hint="eastAsia"/>
          <w:lang w:eastAsia="zh-CN"/>
        </w:rPr>
        <w:t xml:space="preserve">    </w:t>
      </w:r>
      <w:r>
        <w:rPr>
          <w:rFonts w:hint="eastAsia"/>
          <w:lang w:eastAsia="zh-CN"/>
        </w:rPr>
        <w:t>对于预警出来的信息需通过邮件发送给相应用户，发送信息中需带有资金系统的登陆地址。方便用户登录资金系统进行查看及撤销。</w:t>
      </w:r>
      <w:commentRangeEnd w:id="152"/>
      <w:r w:rsidR="001A54E5">
        <w:rPr>
          <w:rStyle w:val="af4"/>
          <w:rFonts w:ascii="Times New Roman" w:hAnsi="Times New Roman"/>
          <w:kern w:val="2"/>
        </w:rPr>
        <w:commentReference w:id="152"/>
      </w:r>
      <w:commentRangeEnd w:id="153"/>
      <w:r w:rsidR="00C55C10">
        <w:rPr>
          <w:rStyle w:val="af4"/>
          <w:rFonts w:ascii="Times New Roman" w:hAnsi="Times New Roman"/>
          <w:kern w:val="2"/>
        </w:rPr>
        <w:commentReference w:id="153"/>
      </w:r>
    </w:p>
    <w:p w14:paraId="0C579B55"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17EEB864" w14:textId="77777777" w:rsidR="002136C8" w:rsidRPr="00D02A75" w:rsidRDefault="002136C8" w:rsidP="002136C8">
      <w:pPr>
        <w:rPr>
          <w:lang w:eastAsia="zh-CN"/>
        </w:rPr>
      </w:pPr>
      <w:r>
        <w:rPr>
          <w:rFonts w:hint="eastAsia"/>
          <w:lang w:eastAsia="zh-CN"/>
        </w:rPr>
        <w:tab/>
      </w:r>
      <w:r>
        <w:rPr>
          <w:rFonts w:hint="eastAsia"/>
          <w:lang w:eastAsia="zh-CN"/>
        </w:rPr>
        <w:t>无</w:t>
      </w:r>
    </w:p>
    <w:p w14:paraId="3C2483C2"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5FDF827D" w14:textId="77777777" w:rsidR="002136C8" w:rsidRPr="00D02A75" w:rsidRDefault="002136C8" w:rsidP="002136C8">
      <w:pPr>
        <w:rPr>
          <w:lang w:eastAsia="zh-CN"/>
        </w:rPr>
      </w:pPr>
      <w:r>
        <w:rPr>
          <w:rFonts w:hint="eastAsia"/>
          <w:lang w:eastAsia="zh-CN"/>
        </w:rPr>
        <w:tab/>
      </w:r>
      <w:r>
        <w:rPr>
          <w:rFonts w:hint="eastAsia"/>
          <w:lang w:eastAsia="zh-CN"/>
        </w:rPr>
        <w:t>无</w:t>
      </w:r>
    </w:p>
    <w:p w14:paraId="1C9DED86"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1ADE7AC" w14:textId="77777777" w:rsidR="002136C8" w:rsidRDefault="002136C8" w:rsidP="002136C8">
      <w:pPr>
        <w:rPr>
          <w:lang w:eastAsia="zh-CN"/>
        </w:rPr>
      </w:pPr>
      <w:r>
        <w:rPr>
          <w:rFonts w:hint="eastAsia"/>
          <w:lang w:eastAsia="zh-CN"/>
        </w:rPr>
        <w:tab/>
      </w:r>
      <w:r>
        <w:rPr>
          <w:rFonts w:hint="eastAsia"/>
          <w:lang w:eastAsia="zh-CN"/>
        </w:rPr>
        <w:t>无</w:t>
      </w:r>
    </w:p>
    <w:p w14:paraId="379DA1F4"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355AD9D8" w14:textId="53B22F99" w:rsidR="002136C8" w:rsidRPr="00D12323" w:rsidRDefault="002136C8" w:rsidP="002136C8">
      <w:pPr>
        <w:pStyle w:val="L-"/>
      </w:pPr>
      <w:r w:rsidRPr="00D12323">
        <w:rPr>
          <w:rFonts w:hint="eastAsia"/>
        </w:rPr>
        <w:t>图：</w:t>
      </w:r>
      <w:r>
        <w:rPr>
          <w:rFonts w:hint="eastAsia"/>
        </w:rPr>
        <w:t>3.4.</w:t>
      </w:r>
      <w:r w:rsidR="00B712AC">
        <w:t>4</w:t>
      </w:r>
      <w:r>
        <w:rPr>
          <w:rFonts w:hint="eastAsia"/>
        </w:rPr>
        <w:t>.</w:t>
      </w:r>
      <w:r w:rsidR="0053192B">
        <w:t>1</w:t>
      </w:r>
      <w:r w:rsidR="00B712AC">
        <w:t>.5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预警信息页面</w:t>
      </w:r>
    </w:p>
    <w:p w14:paraId="796402E4" w14:textId="77777777" w:rsidR="002136C8" w:rsidRDefault="00E75EE2" w:rsidP="002136C8">
      <w:r>
        <w:rPr>
          <w:noProof/>
          <w:lang w:eastAsia="zh-CN" w:bidi="ar-SA"/>
        </w:rPr>
        <w:drawing>
          <wp:inline distT="0" distB="0" distL="0" distR="0" wp14:anchorId="20B89120" wp14:editId="63A43ADC">
            <wp:extent cx="5276850" cy="2809875"/>
            <wp:effectExtent l="0" t="0" r="0" b="9525"/>
            <wp:docPr id="11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CCFD35A" w14:textId="77777777" w:rsidR="002136C8" w:rsidRDefault="002136C8" w:rsidP="002136C8"/>
    <w:p w14:paraId="1BEBD42D" w14:textId="77777777" w:rsidR="002136C8" w:rsidRDefault="002136C8" w:rsidP="002136C8">
      <w:pPr>
        <w:pStyle w:val="30"/>
        <w:numPr>
          <w:ilvl w:val="2"/>
          <w:numId w:val="2"/>
        </w:numPr>
        <w:rPr>
          <w:lang w:eastAsia="zh-CN"/>
        </w:rPr>
      </w:pPr>
      <w:bookmarkStart w:id="154" w:name="_Toc517685583"/>
      <w:bookmarkStart w:id="155" w:name="_Toc4183070"/>
      <w:r>
        <w:rPr>
          <w:rFonts w:hint="eastAsia"/>
          <w:lang w:eastAsia="zh-CN"/>
        </w:rPr>
        <w:t>电子回单</w:t>
      </w:r>
      <w:bookmarkEnd w:id="154"/>
      <w:bookmarkEnd w:id="155"/>
    </w:p>
    <w:p w14:paraId="413789D4" w14:textId="77777777" w:rsidR="002136C8" w:rsidRDefault="002136C8" w:rsidP="007E69D1">
      <w:pPr>
        <w:pStyle w:val="40"/>
        <w:numPr>
          <w:ilvl w:val="3"/>
          <w:numId w:val="2"/>
        </w:numPr>
      </w:pPr>
      <w:r>
        <w:rPr>
          <w:rFonts w:hint="eastAsia"/>
        </w:rPr>
        <w:t>电子回单</w:t>
      </w:r>
    </w:p>
    <w:p w14:paraId="0AAF6ECC"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073A475A" w14:textId="77777777" w:rsidR="002136C8" w:rsidRDefault="002136C8" w:rsidP="002136C8">
      <w:pPr>
        <w:ind w:firstLine="420"/>
        <w:rPr>
          <w:lang w:eastAsia="zh-CN"/>
        </w:rPr>
      </w:pPr>
      <w:r>
        <w:rPr>
          <w:rFonts w:hint="eastAsia"/>
          <w:lang w:eastAsia="zh-CN"/>
        </w:rPr>
        <w:t>资金系统获取电子回单并展示，用户可以在资金系统中查询电子回单并打印回单。</w:t>
      </w:r>
    </w:p>
    <w:p w14:paraId="61D006DC"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04A4047C" w14:textId="57317626" w:rsidR="002136C8" w:rsidRPr="00D12323" w:rsidRDefault="002136C8" w:rsidP="002136C8">
      <w:pPr>
        <w:pStyle w:val="L-"/>
      </w:pPr>
      <w:r w:rsidRPr="00D12323">
        <w:rPr>
          <w:rFonts w:hint="eastAsia"/>
        </w:rPr>
        <w:t>图：</w:t>
      </w:r>
      <w:r>
        <w:rPr>
          <w:rFonts w:hint="eastAsia"/>
        </w:rPr>
        <w:t>3.4.</w:t>
      </w:r>
      <w:r w:rsidR="00B712AC">
        <w:t>5</w:t>
      </w:r>
      <w:r>
        <w:rPr>
          <w:rFonts w:hint="eastAsia"/>
        </w:rPr>
        <w:t>.1</w:t>
      </w:r>
      <w:r w:rsidR="00B712AC">
        <w:t>.2</w:t>
      </w:r>
      <w:r w:rsidRPr="00D12323">
        <w:rPr>
          <w:rFonts w:hint="eastAsia"/>
        </w:rPr>
        <w:t xml:space="preserve">-1 </w:t>
      </w:r>
      <w:r>
        <w:rPr>
          <w:rFonts w:hint="eastAsia"/>
        </w:rPr>
        <w:t xml:space="preserve"> </w:t>
      </w:r>
      <w:r>
        <w:rPr>
          <w:rFonts w:hint="eastAsia"/>
        </w:rPr>
        <w:t>电子回单流程</w:t>
      </w:r>
    </w:p>
    <w:p w14:paraId="234CC55E" w14:textId="77777777" w:rsidR="002136C8" w:rsidRDefault="002136C8" w:rsidP="002136C8">
      <w:r>
        <w:object w:dxaOrig="16242" w:dyaOrig="12444" w14:anchorId="2E72F9A4">
          <v:shape id="_x0000_i1040" type="#_x0000_t75" style="width:417.35pt;height:316.65pt" o:ole="">
            <v:imagedata r:id="rId116" o:title=""/>
          </v:shape>
          <o:OLEObject Type="Embed" ProgID="Visio.Drawing.11" ShapeID="_x0000_i1040" DrawAspect="Content" ObjectID="_1616598437" r:id="rId117"/>
        </w:object>
      </w:r>
    </w:p>
    <w:p w14:paraId="533C6317" w14:textId="77777777" w:rsidR="002136C8" w:rsidRPr="00D02A75" w:rsidRDefault="002136C8" w:rsidP="002136C8"/>
    <w:p w14:paraId="4EB24F2F"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29949225" w14:textId="39407FA2" w:rsidR="002136C8" w:rsidRPr="00D12323" w:rsidRDefault="002136C8" w:rsidP="002136C8">
      <w:pPr>
        <w:pStyle w:val="L-"/>
      </w:pPr>
      <w:r>
        <w:rPr>
          <w:rFonts w:hint="eastAsia"/>
        </w:rPr>
        <w:t>说明</w:t>
      </w:r>
      <w:r w:rsidRPr="00D12323">
        <w:rPr>
          <w:rFonts w:hint="eastAsia"/>
        </w:rPr>
        <w:t>：</w:t>
      </w:r>
      <w:r>
        <w:rPr>
          <w:rFonts w:hint="eastAsia"/>
        </w:rPr>
        <w:t>3.4.</w:t>
      </w:r>
      <w:r w:rsidR="00B712AC">
        <w:t>5.1</w:t>
      </w:r>
      <w:r w:rsidR="00B712AC">
        <w:rPr>
          <w:rFonts w:hint="eastAsia"/>
        </w:rPr>
        <w:t>.3</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账龄流程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5FC930C9" w14:textId="77777777" w:rsidTr="002136C8">
        <w:trPr>
          <w:cantSplit/>
          <w:tblHeader/>
        </w:trPr>
        <w:tc>
          <w:tcPr>
            <w:tcW w:w="484" w:type="dxa"/>
            <w:shd w:val="clear" w:color="auto" w:fill="7C9BC1"/>
            <w:tcMar>
              <w:top w:w="58" w:type="dxa"/>
              <w:left w:w="58" w:type="dxa"/>
              <w:bottom w:w="58" w:type="dxa"/>
              <w:right w:w="58" w:type="dxa"/>
            </w:tcMar>
          </w:tcPr>
          <w:p w14:paraId="43B767A3" w14:textId="77777777" w:rsidR="002136C8" w:rsidRPr="00300621" w:rsidRDefault="002136C8" w:rsidP="002136C8">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6E0FBC04"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CACE38E" w14:textId="77777777" w:rsidR="002136C8" w:rsidRPr="00300621" w:rsidRDefault="002136C8" w:rsidP="002136C8">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FA2B366" w14:textId="77777777" w:rsidR="002136C8" w:rsidRPr="00300621" w:rsidRDefault="002136C8" w:rsidP="002136C8">
            <w:pPr>
              <w:pStyle w:val="Cap1"/>
              <w:ind w:firstLineChars="100" w:firstLine="200"/>
              <w:jc w:val="both"/>
              <w:rPr>
                <w:szCs w:val="18"/>
              </w:rPr>
            </w:pPr>
            <w:r w:rsidRPr="00300621">
              <w:rPr>
                <w:rFonts w:hint="eastAsia"/>
                <w:szCs w:val="18"/>
              </w:rPr>
              <w:t>备注</w:t>
            </w:r>
          </w:p>
        </w:tc>
      </w:tr>
      <w:tr w:rsidR="002136C8" w:rsidRPr="00300621" w14:paraId="73F03DD1" w14:textId="77777777" w:rsidTr="002136C8">
        <w:trPr>
          <w:cantSplit/>
          <w:trHeight w:val="483"/>
        </w:trPr>
        <w:tc>
          <w:tcPr>
            <w:tcW w:w="484" w:type="dxa"/>
            <w:shd w:val="clear" w:color="auto" w:fill="AECEE1"/>
            <w:tcMar>
              <w:top w:w="58" w:type="dxa"/>
              <w:left w:w="58" w:type="dxa"/>
              <w:bottom w:w="58" w:type="dxa"/>
              <w:right w:w="58" w:type="dxa"/>
            </w:tcMar>
            <w:vAlign w:val="center"/>
          </w:tcPr>
          <w:p w14:paraId="44617BF7" w14:textId="77777777" w:rsidR="002136C8" w:rsidRPr="005D789A" w:rsidRDefault="002136C8" w:rsidP="002136C8">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ADD909D" w14:textId="77777777" w:rsidR="002136C8" w:rsidRPr="00F41C79" w:rsidRDefault="002136C8" w:rsidP="002136C8">
            <w:pPr>
              <w:rPr>
                <w:rFonts w:ascii="宋体" w:hAnsi="宋体" w:cs="宋体"/>
                <w:color w:val="000000"/>
                <w:sz w:val="20"/>
                <w:lang w:eastAsia="zh-CN"/>
              </w:rPr>
            </w:pPr>
            <w:r>
              <w:rPr>
                <w:rFonts w:ascii="宋体" w:hAnsi="宋体" w:cs="宋体"/>
                <w:color w:val="000000"/>
                <w:sz w:val="20"/>
                <w:lang w:eastAsia="zh-CN"/>
              </w:rPr>
              <w:t>ATS提交电子回单请求</w:t>
            </w:r>
          </w:p>
        </w:tc>
        <w:tc>
          <w:tcPr>
            <w:tcW w:w="3827" w:type="dxa"/>
            <w:shd w:val="clear" w:color="auto" w:fill="E3EEF5"/>
            <w:tcMar>
              <w:top w:w="58" w:type="dxa"/>
              <w:left w:w="58" w:type="dxa"/>
              <w:bottom w:w="58" w:type="dxa"/>
              <w:right w:w="58" w:type="dxa"/>
            </w:tcMar>
            <w:vAlign w:val="center"/>
          </w:tcPr>
          <w:p w14:paraId="5101C7BA" w14:textId="77777777" w:rsidR="002136C8" w:rsidRDefault="002136C8" w:rsidP="002136C8">
            <w:pPr>
              <w:rPr>
                <w:rFonts w:ascii="宋体" w:hAnsi="宋体" w:cs="宋体"/>
                <w:color w:val="000000"/>
                <w:sz w:val="20"/>
                <w:lang w:eastAsia="zh-CN"/>
              </w:rPr>
            </w:pPr>
            <w:r>
              <w:rPr>
                <w:rFonts w:ascii="宋体" w:hAnsi="宋体" w:cs="宋体"/>
                <w:color w:val="000000"/>
                <w:sz w:val="20"/>
                <w:lang w:eastAsia="zh-CN"/>
              </w:rPr>
              <w:t>ATS提交电子回单请求</w:t>
            </w:r>
            <w:r>
              <w:rPr>
                <w:rFonts w:ascii="宋体" w:hAnsi="宋体" w:cs="宋体" w:hint="eastAsia"/>
                <w:color w:val="000000"/>
                <w:sz w:val="20"/>
                <w:lang w:eastAsia="zh-CN"/>
              </w:rPr>
              <w:t>：</w:t>
            </w:r>
          </w:p>
          <w:p w14:paraId="4C580B9A" w14:textId="77777777" w:rsidR="002136C8" w:rsidRPr="00F41C79" w:rsidRDefault="002136C8" w:rsidP="002136C8">
            <w:pPr>
              <w:rPr>
                <w:rFonts w:ascii="宋体" w:hAnsi="宋体" w:cs="宋体"/>
                <w:color w:val="000000"/>
                <w:sz w:val="20"/>
                <w:lang w:eastAsia="zh-CN"/>
              </w:rPr>
            </w:pPr>
            <w:r>
              <w:rPr>
                <w:rFonts w:ascii="宋体" w:hAnsi="宋体" w:cs="宋体" w:hint="eastAsia"/>
                <w:color w:val="000000"/>
                <w:sz w:val="20"/>
                <w:lang w:eastAsia="zh-CN"/>
              </w:rPr>
              <w:t>ATS按账户和日期提交电子回单请求给DSP。</w:t>
            </w:r>
          </w:p>
        </w:tc>
        <w:tc>
          <w:tcPr>
            <w:tcW w:w="1560" w:type="dxa"/>
            <w:shd w:val="clear" w:color="auto" w:fill="E3EEF5"/>
            <w:tcMar>
              <w:top w:w="58" w:type="dxa"/>
              <w:left w:w="58" w:type="dxa"/>
              <w:bottom w:w="58" w:type="dxa"/>
              <w:right w:w="58" w:type="dxa"/>
            </w:tcMar>
            <w:vAlign w:val="center"/>
          </w:tcPr>
          <w:p w14:paraId="68C1F566" w14:textId="77777777" w:rsidR="002136C8" w:rsidRPr="00F41C79" w:rsidRDefault="002136C8" w:rsidP="002136C8">
            <w:pPr>
              <w:rPr>
                <w:rFonts w:ascii="宋体" w:hAnsi="宋体" w:cs="宋体"/>
                <w:color w:val="000000"/>
                <w:sz w:val="20"/>
                <w:lang w:eastAsia="zh-CN"/>
              </w:rPr>
            </w:pPr>
          </w:p>
        </w:tc>
      </w:tr>
      <w:tr w:rsidR="002136C8" w:rsidRPr="00300621" w14:paraId="71EB8973" w14:textId="77777777" w:rsidTr="002136C8">
        <w:trPr>
          <w:cantSplit/>
          <w:trHeight w:val="483"/>
        </w:trPr>
        <w:tc>
          <w:tcPr>
            <w:tcW w:w="484" w:type="dxa"/>
            <w:shd w:val="clear" w:color="auto" w:fill="AECEE1"/>
            <w:tcMar>
              <w:top w:w="58" w:type="dxa"/>
              <w:left w:w="58" w:type="dxa"/>
              <w:bottom w:w="58" w:type="dxa"/>
              <w:right w:w="58" w:type="dxa"/>
            </w:tcMar>
            <w:vAlign w:val="center"/>
          </w:tcPr>
          <w:p w14:paraId="62806D1D" w14:textId="77777777" w:rsidR="002136C8" w:rsidRPr="005D789A" w:rsidRDefault="002136C8" w:rsidP="002136C8">
            <w:pPr>
              <w:pStyle w:val="Cap2"/>
              <w:jc w:val="center"/>
              <w:rPr>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73E6EAD7"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DSP接收电子回单请求</w:t>
            </w:r>
          </w:p>
        </w:tc>
        <w:tc>
          <w:tcPr>
            <w:tcW w:w="3827" w:type="dxa"/>
            <w:shd w:val="clear" w:color="auto" w:fill="E3EEF5"/>
            <w:tcMar>
              <w:top w:w="58" w:type="dxa"/>
              <w:left w:w="58" w:type="dxa"/>
              <w:bottom w:w="58" w:type="dxa"/>
              <w:right w:w="58" w:type="dxa"/>
            </w:tcMar>
            <w:vAlign w:val="center"/>
          </w:tcPr>
          <w:p w14:paraId="7CCC3D3A"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DSP接收电子回单请求。</w:t>
            </w:r>
          </w:p>
        </w:tc>
        <w:tc>
          <w:tcPr>
            <w:tcW w:w="1560" w:type="dxa"/>
            <w:shd w:val="clear" w:color="auto" w:fill="E3EEF5"/>
            <w:tcMar>
              <w:top w:w="58" w:type="dxa"/>
              <w:left w:w="58" w:type="dxa"/>
              <w:bottom w:w="58" w:type="dxa"/>
              <w:right w:w="58" w:type="dxa"/>
            </w:tcMar>
            <w:vAlign w:val="center"/>
          </w:tcPr>
          <w:p w14:paraId="4255D57A" w14:textId="77777777" w:rsidR="002136C8" w:rsidRDefault="002136C8" w:rsidP="002136C8">
            <w:pPr>
              <w:rPr>
                <w:rFonts w:ascii="宋体" w:hAnsi="宋体" w:cs="宋体"/>
                <w:color w:val="000000"/>
                <w:sz w:val="20"/>
                <w:lang w:eastAsia="zh-CN"/>
              </w:rPr>
            </w:pPr>
          </w:p>
        </w:tc>
      </w:tr>
      <w:tr w:rsidR="002136C8" w:rsidRPr="00300621" w14:paraId="0E045C46" w14:textId="77777777" w:rsidTr="002136C8">
        <w:trPr>
          <w:cantSplit/>
          <w:trHeight w:val="483"/>
        </w:trPr>
        <w:tc>
          <w:tcPr>
            <w:tcW w:w="484" w:type="dxa"/>
            <w:shd w:val="clear" w:color="auto" w:fill="AECEE1"/>
            <w:tcMar>
              <w:top w:w="58" w:type="dxa"/>
              <w:left w:w="58" w:type="dxa"/>
              <w:bottom w:w="58" w:type="dxa"/>
              <w:right w:w="58" w:type="dxa"/>
            </w:tcMar>
            <w:vAlign w:val="center"/>
          </w:tcPr>
          <w:p w14:paraId="740502B3" w14:textId="77777777" w:rsidR="002136C8" w:rsidRDefault="002136C8" w:rsidP="002136C8">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F458C07"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DSP处理并上传回单文件</w:t>
            </w:r>
          </w:p>
        </w:tc>
        <w:tc>
          <w:tcPr>
            <w:tcW w:w="3827" w:type="dxa"/>
            <w:shd w:val="clear" w:color="auto" w:fill="E3EEF5"/>
            <w:tcMar>
              <w:top w:w="58" w:type="dxa"/>
              <w:left w:w="58" w:type="dxa"/>
              <w:bottom w:w="58" w:type="dxa"/>
              <w:right w:w="58" w:type="dxa"/>
            </w:tcMar>
            <w:vAlign w:val="center"/>
          </w:tcPr>
          <w:p w14:paraId="2A19E440"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DSP处理并上传回单文件。</w:t>
            </w:r>
          </w:p>
        </w:tc>
        <w:tc>
          <w:tcPr>
            <w:tcW w:w="1560" w:type="dxa"/>
            <w:shd w:val="clear" w:color="auto" w:fill="E3EEF5"/>
            <w:tcMar>
              <w:top w:w="58" w:type="dxa"/>
              <w:left w:w="58" w:type="dxa"/>
              <w:bottom w:w="58" w:type="dxa"/>
              <w:right w:w="58" w:type="dxa"/>
            </w:tcMar>
            <w:vAlign w:val="center"/>
          </w:tcPr>
          <w:p w14:paraId="3E5640E5" w14:textId="77777777" w:rsidR="002136C8" w:rsidRDefault="002136C8" w:rsidP="002136C8">
            <w:pPr>
              <w:rPr>
                <w:rFonts w:ascii="宋体" w:hAnsi="宋体" w:cs="宋体"/>
                <w:color w:val="000000"/>
                <w:sz w:val="20"/>
                <w:lang w:eastAsia="zh-CN"/>
              </w:rPr>
            </w:pPr>
          </w:p>
        </w:tc>
      </w:tr>
      <w:tr w:rsidR="002136C8" w:rsidRPr="00300621" w14:paraId="26CB6ED8" w14:textId="77777777" w:rsidTr="002136C8">
        <w:trPr>
          <w:cantSplit/>
          <w:trHeight w:val="483"/>
        </w:trPr>
        <w:tc>
          <w:tcPr>
            <w:tcW w:w="484" w:type="dxa"/>
            <w:shd w:val="clear" w:color="auto" w:fill="AECEE1"/>
            <w:tcMar>
              <w:top w:w="58" w:type="dxa"/>
              <w:left w:w="58" w:type="dxa"/>
              <w:bottom w:w="58" w:type="dxa"/>
              <w:right w:w="58" w:type="dxa"/>
            </w:tcMar>
            <w:vAlign w:val="center"/>
          </w:tcPr>
          <w:p w14:paraId="58549D0E" w14:textId="77777777" w:rsidR="002136C8" w:rsidRDefault="002136C8" w:rsidP="002136C8">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411A01B2"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DSP通知电子回单信息</w:t>
            </w:r>
          </w:p>
        </w:tc>
        <w:tc>
          <w:tcPr>
            <w:tcW w:w="3827" w:type="dxa"/>
            <w:shd w:val="clear" w:color="auto" w:fill="E3EEF5"/>
            <w:tcMar>
              <w:top w:w="58" w:type="dxa"/>
              <w:left w:w="58" w:type="dxa"/>
              <w:bottom w:w="58" w:type="dxa"/>
              <w:right w:w="58" w:type="dxa"/>
            </w:tcMar>
            <w:vAlign w:val="center"/>
          </w:tcPr>
          <w:p w14:paraId="1DBFDAD0"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DSP通知电子回单信息给ATS。</w:t>
            </w:r>
          </w:p>
        </w:tc>
        <w:tc>
          <w:tcPr>
            <w:tcW w:w="1560" w:type="dxa"/>
            <w:shd w:val="clear" w:color="auto" w:fill="E3EEF5"/>
            <w:tcMar>
              <w:top w:w="58" w:type="dxa"/>
              <w:left w:w="58" w:type="dxa"/>
              <w:bottom w:w="58" w:type="dxa"/>
              <w:right w:w="58" w:type="dxa"/>
            </w:tcMar>
            <w:vAlign w:val="center"/>
          </w:tcPr>
          <w:p w14:paraId="643A2C89" w14:textId="77777777" w:rsidR="002136C8" w:rsidRDefault="002136C8" w:rsidP="002136C8">
            <w:pPr>
              <w:rPr>
                <w:rFonts w:ascii="宋体" w:hAnsi="宋体" w:cs="宋体"/>
                <w:color w:val="000000"/>
                <w:sz w:val="20"/>
                <w:lang w:eastAsia="zh-CN"/>
              </w:rPr>
            </w:pPr>
          </w:p>
        </w:tc>
      </w:tr>
      <w:tr w:rsidR="002136C8" w:rsidRPr="00300621" w14:paraId="68484AE8" w14:textId="77777777" w:rsidTr="002136C8">
        <w:trPr>
          <w:cantSplit/>
          <w:trHeight w:val="483"/>
        </w:trPr>
        <w:tc>
          <w:tcPr>
            <w:tcW w:w="484" w:type="dxa"/>
            <w:shd w:val="clear" w:color="auto" w:fill="AECEE1"/>
            <w:tcMar>
              <w:top w:w="58" w:type="dxa"/>
              <w:left w:w="58" w:type="dxa"/>
              <w:bottom w:w="58" w:type="dxa"/>
              <w:right w:w="58" w:type="dxa"/>
            </w:tcMar>
            <w:vAlign w:val="center"/>
          </w:tcPr>
          <w:p w14:paraId="65681D99" w14:textId="77777777" w:rsidR="002136C8" w:rsidRDefault="002136C8" w:rsidP="002136C8">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66445B35" w14:textId="77777777" w:rsidR="002136C8" w:rsidRDefault="002136C8" w:rsidP="002136C8">
            <w:pPr>
              <w:rPr>
                <w:rFonts w:ascii="宋体" w:hAnsi="宋体" w:cs="宋体"/>
                <w:color w:val="000000"/>
                <w:sz w:val="20"/>
              </w:rPr>
            </w:pPr>
            <w:r>
              <w:rPr>
                <w:rFonts w:ascii="宋体" w:hAnsi="宋体" w:cs="宋体" w:hint="eastAsia"/>
                <w:color w:val="000000"/>
                <w:sz w:val="20"/>
              </w:rPr>
              <w:t>ATS接收并展示回单信息</w:t>
            </w:r>
          </w:p>
        </w:tc>
        <w:tc>
          <w:tcPr>
            <w:tcW w:w="3827" w:type="dxa"/>
            <w:shd w:val="clear" w:color="auto" w:fill="E3EEF5"/>
            <w:tcMar>
              <w:top w:w="58" w:type="dxa"/>
              <w:left w:w="58" w:type="dxa"/>
              <w:bottom w:w="58" w:type="dxa"/>
              <w:right w:w="58" w:type="dxa"/>
            </w:tcMar>
            <w:vAlign w:val="center"/>
          </w:tcPr>
          <w:p w14:paraId="676BFE48" w14:textId="77777777" w:rsidR="002136C8" w:rsidRDefault="002136C8" w:rsidP="002136C8">
            <w:pPr>
              <w:rPr>
                <w:rFonts w:ascii="宋体" w:hAnsi="宋体" w:cs="宋体"/>
                <w:color w:val="000000"/>
                <w:sz w:val="20"/>
              </w:rPr>
            </w:pPr>
            <w:r>
              <w:rPr>
                <w:rFonts w:ascii="宋体" w:hAnsi="宋体" w:cs="宋体" w:hint="eastAsia"/>
                <w:color w:val="000000"/>
                <w:sz w:val="20"/>
              </w:rPr>
              <w:t>ATS接收并展示回单信息。</w:t>
            </w:r>
          </w:p>
        </w:tc>
        <w:tc>
          <w:tcPr>
            <w:tcW w:w="1560" w:type="dxa"/>
            <w:shd w:val="clear" w:color="auto" w:fill="E3EEF5"/>
            <w:tcMar>
              <w:top w:w="58" w:type="dxa"/>
              <w:left w:w="58" w:type="dxa"/>
              <w:bottom w:w="58" w:type="dxa"/>
              <w:right w:w="58" w:type="dxa"/>
            </w:tcMar>
            <w:vAlign w:val="center"/>
          </w:tcPr>
          <w:p w14:paraId="3506FDED" w14:textId="77777777" w:rsidR="002136C8" w:rsidRDefault="002136C8" w:rsidP="002136C8">
            <w:pPr>
              <w:rPr>
                <w:rFonts w:ascii="宋体" w:hAnsi="宋体" w:cs="宋体"/>
                <w:color w:val="000000"/>
                <w:sz w:val="20"/>
              </w:rPr>
            </w:pPr>
          </w:p>
        </w:tc>
      </w:tr>
      <w:tr w:rsidR="002136C8" w:rsidRPr="00300621" w14:paraId="2A80BDDF" w14:textId="77777777" w:rsidTr="002136C8">
        <w:trPr>
          <w:cantSplit/>
          <w:trHeight w:val="483"/>
        </w:trPr>
        <w:tc>
          <w:tcPr>
            <w:tcW w:w="484" w:type="dxa"/>
            <w:shd w:val="clear" w:color="auto" w:fill="AECEE1"/>
            <w:tcMar>
              <w:top w:w="58" w:type="dxa"/>
              <w:left w:w="58" w:type="dxa"/>
              <w:bottom w:w="58" w:type="dxa"/>
              <w:right w:w="58" w:type="dxa"/>
            </w:tcMar>
            <w:vAlign w:val="center"/>
          </w:tcPr>
          <w:p w14:paraId="386E9001" w14:textId="77777777" w:rsidR="002136C8" w:rsidRDefault="002136C8" w:rsidP="002136C8">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4975B85"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用户查询、打印、下载回单</w:t>
            </w:r>
          </w:p>
        </w:tc>
        <w:tc>
          <w:tcPr>
            <w:tcW w:w="3827" w:type="dxa"/>
            <w:shd w:val="clear" w:color="auto" w:fill="E3EEF5"/>
            <w:tcMar>
              <w:top w:w="58" w:type="dxa"/>
              <w:left w:w="58" w:type="dxa"/>
              <w:bottom w:w="58" w:type="dxa"/>
              <w:right w:w="58" w:type="dxa"/>
            </w:tcMar>
            <w:vAlign w:val="center"/>
          </w:tcPr>
          <w:p w14:paraId="3D9EB909"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用户查询、打印、下载回单：</w:t>
            </w:r>
          </w:p>
          <w:p w14:paraId="0D2D5F32"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ATS到文件服务器上查看相应的回单文件。</w:t>
            </w:r>
          </w:p>
        </w:tc>
        <w:tc>
          <w:tcPr>
            <w:tcW w:w="1560" w:type="dxa"/>
            <w:shd w:val="clear" w:color="auto" w:fill="E3EEF5"/>
            <w:tcMar>
              <w:top w:w="58" w:type="dxa"/>
              <w:left w:w="58" w:type="dxa"/>
              <w:bottom w:w="58" w:type="dxa"/>
              <w:right w:w="58" w:type="dxa"/>
            </w:tcMar>
            <w:vAlign w:val="center"/>
          </w:tcPr>
          <w:p w14:paraId="20A9BB3C" w14:textId="77777777" w:rsidR="002136C8" w:rsidRDefault="002136C8" w:rsidP="002136C8">
            <w:pPr>
              <w:rPr>
                <w:rFonts w:ascii="宋体" w:hAnsi="宋体" w:cs="宋体"/>
                <w:color w:val="000000"/>
                <w:sz w:val="20"/>
                <w:lang w:eastAsia="zh-CN"/>
              </w:rPr>
            </w:pPr>
          </w:p>
        </w:tc>
      </w:tr>
      <w:tr w:rsidR="002136C8" w:rsidRPr="00300621" w14:paraId="1780F9DB" w14:textId="77777777" w:rsidTr="002136C8">
        <w:trPr>
          <w:cantSplit/>
          <w:trHeight w:val="483"/>
        </w:trPr>
        <w:tc>
          <w:tcPr>
            <w:tcW w:w="484" w:type="dxa"/>
            <w:shd w:val="clear" w:color="auto" w:fill="AECEE1"/>
            <w:tcMar>
              <w:top w:w="58" w:type="dxa"/>
              <w:left w:w="58" w:type="dxa"/>
              <w:bottom w:w="58" w:type="dxa"/>
              <w:right w:w="58" w:type="dxa"/>
            </w:tcMar>
            <w:vAlign w:val="center"/>
          </w:tcPr>
          <w:p w14:paraId="2800DC05" w14:textId="77777777" w:rsidR="002136C8" w:rsidRDefault="002136C8" w:rsidP="002136C8">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440574A6" w14:textId="77777777" w:rsidR="002136C8" w:rsidRDefault="002136C8" w:rsidP="002136C8">
            <w:pPr>
              <w:rPr>
                <w:rFonts w:ascii="宋体" w:hAnsi="宋体" w:cs="宋体"/>
                <w:color w:val="000000"/>
                <w:sz w:val="20"/>
              </w:rPr>
            </w:pPr>
            <w:r>
              <w:rPr>
                <w:rFonts w:ascii="宋体" w:hAnsi="宋体" w:cs="宋体" w:hint="eastAsia"/>
                <w:color w:val="000000"/>
                <w:sz w:val="20"/>
              </w:rPr>
              <w:t>ATS展示回单文件</w:t>
            </w:r>
          </w:p>
        </w:tc>
        <w:tc>
          <w:tcPr>
            <w:tcW w:w="3827" w:type="dxa"/>
            <w:shd w:val="clear" w:color="auto" w:fill="E3EEF5"/>
            <w:tcMar>
              <w:top w:w="58" w:type="dxa"/>
              <w:left w:w="58" w:type="dxa"/>
              <w:bottom w:w="58" w:type="dxa"/>
              <w:right w:w="58" w:type="dxa"/>
            </w:tcMar>
            <w:vAlign w:val="center"/>
          </w:tcPr>
          <w:p w14:paraId="2058CD10" w14:textId="77777777" w:rsidR="002136C8" w:rsidRDefault="002136C8" w:rsidP="002136C8">
            <w:pPr>
              <w:rPr>
                <w:rFonts w:ascii="宋体" w:hAnsi="宋体" w:cs="宋体"/>
                <w:color w:val="000000"/>
                <w:sz w:val="20"/>
              </w:rPr>
            </w:pPr>
            <w:r>
              <w:rPr>
                <w:rFonts w:ascii="宋体" w:hAnsi="宋体" w:cs="宋体" w:hint="eastAsia"/>
                <w:color w:val="000000"/>
                <w:sz w:val="20"/>
              </w:rPr>
              <w:t>ATS展示回单文件。</w:t>
            </w:r>
          </w:p>
        </w:tc>
        <w:tc>
          <w:tcPr>
            <w:tcW w:w="1560" w:type="dxa"/>
            <w:shd w:val="clear" w:color="auto" w:fill="E3EEF5"/>
            <w:tcMar>
              <w:top w:w="58" w:type="dxa"/>
              <w:left w:w="58" w:type="dxa"/>
              <w:bottom w:w="58" w:type="dxa"/>
              <w:right w:w="58" w:type="dxa"/>
            </w:tcMar>
            <w:vAlign w:val="center"/>
          </w:tcPr>
          <w:p w14:paraId="09BFA09A" w14:textId="77777777" w:rsidR="002136C8" w:rsidRDefault="002136C8" w:rsidP="002136C8">
            <w:pPr>
              <w:rPr>
                <w:rFonts w:ascii="宋体" w:hAnsi="宋体" w:cs="宋体"/>
                <w:color w:val="000000"/>
                <w:sz w:val="20"/>
              </w:rPr>
            </w:pPr>
            <w:r>
              <w:rPr>
                <w:rFonts w:ascii="宋体" w:hAnsi="宋体" w:cs="宋体" w:hint="eastAsia"/>
                <w:color w:val="000000"/>
                <w:sz w:val="20"/>
              </w:rPr>
              <w:t>PDF格式</w:t>
            </w:r>
          </w:p>
        </w:tc>
      </w:tr>
    </w:tbl>
    <w:p w14:paraId="49FE0C17" w14:textId="77777777" w:rsidR="002136C8" w:rsidRPr="00663B00" w:rsidRDefault="002136C8" w:rsidP="002136C8"/>
    <w:p w14:paraId="3222BDC6"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9D73296" w14:textId="77777777" w:rsidR="002136C8" w:rsidRDefault="002136C8" w:rsidP="002136C8">
      <w:r>
        <w:rPr>
          <w:rFonts w:hint="eastAsia"/>
        </w:rPr>
        <w:tab/>
      </w:r>
      <w:r>
        <w:rPr>
          <w:rFonts w:hint="eastAsia"/>
        </w:rPr>
        <w:t>无</w:t>
      </w:r>
    </w:p>
    <w:p w14:paraId="4FBCA6A4"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351CF0D" w14:textId="212B9AE7" w:rsidR="002136C8" w:rsidRPr="00D12323" w:rsidRDefault="002136C8" w:rsidP="002136C8">
      <w:pPr>
        <w:pStyle w:val="L-"/>
      </w:pPr>
      <w:r w:rsidRPr="00D12323">
        <w:rPr>
          <w:rFonts w:hint="eastAsia"/>
        </w:rPr>
        <w:t>图：</w:t>
      </w:r>
      <w:r>
        <w:rPr>
          <w:rFonts w:hint="eastAsia"/>
        </w:rPr>
        <w:t>3.4.</w:t>
      </w:r>
      <w:r w:rsidR="00B712AC">
        <w:t>5.1</w:t>
      </w:r>
      <w:r w:rsidR="00B712AC">
        <w:rPr>
          <w:rFonts w:hint="eastAsia"/>
        </w:rPr>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电子回单查看、操作页面</w:t>
      </w:r>
    </w:p>
    <w:p w14:paraId="4480E7A9" w14:textId="77777777" w:rsidR="002136C8" w:rsidRDefault="00E75EE2" w:rsidP="002136C8">
      <w:r>
        <w:rPr>
          <w:noProof/>
          <w:lang w:eastAsia="zh-CN" w:bidi="ar-SA"/>
        </w:rPr>
        <w:drawing>
          <wp:inline distT="0" distB="0" distL="0" distR="0" wp14:anchorId="0BDFDBC1" wp14:editId="25FE200E">
            <wp:extent cx="5267325" cy="1152525"/>
            <wp:effectExtent l="0" t="0" r="9525" b="9525"/>
            <wp:docPr id="1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1152525"/>
                    </a:xfrm>
                    <a:prstGeom prst="rect">
                      <a:avLst/>
                    </a:prstGeom>
                    <a:noFill/>
                    <a:ln>
                      <a:noFill/>
                    </a:ln>
                  </pic:spPr>
                </pic:pic>
              </a:graphicData>
            </a:graphic>
          </wp:inline>
        </w:drawing>
      </w:r>
    </w:p>
    <w:p w14:paraId="2044123E" w14:textId="4E642C25" w:rsidR="002136C8" w:rsidRPr="00D12323" w:rsidRDefault="002136C8" w:rsidP="002136C8">
      <w:pPr>
        <w:pStyle w:val="L-"/>
      </w:pPr>
      <w:r w:rsidRPr="00D12323">
        <w:rPr>
          <w:rFonts w:hint="eastAsia"/>
        </w:rPr>
        <w:t>图：</w:t>
      </w:r>
      <w:r>
        <w:rPr>
          <w:rFonts w:hint="eastAsia"/>
        </w:rPr>
        <w:t>3.4.</w:t>
      </w:r>
      <w:r w:rsidR="00B712AC">
        <w:t>5.1.5-2</w:t>
      </w:r>
      <w:r w:rsidRPr="00D12323">
        <w:rPr>
          <w:rFonts w:hint="eastAsia"/>
        </w:rPr>
        <w:t xml:space="preserve"> </w:t>
      </w:r>
      <w:r>
        <w:rPr>
          <w:rFonts w:hint="eastAsia"/>
        </w:rPr>
        <w:t xml:space="preserve"> </w:t>
      </w:r>
      <w:r>
        <w:rPr>
          <w:rFonts w:hint="eastAsia"/>
        </w:rPr>
        <w:t>电子回单明细页面</w:t>
      </w:r>
    </w:p>
    <w:p w14:paraId="6E7C91D0" w14:textId="77777777" w:rsidR="002136C8" w:rsidRPr="00B9772D" w:rsidRDefault="00E75EE2" w:rsidP="002136C8">
      <w:r>
        <w:rPr>
          <w:noProof/>
          <w:lang w:eastAsia="zh-CN" w:bidi="ar-SA"/>
        </w:rPr>
        <w:drawing>
          <wp:inline distT="0" distB="0" distL="0" distR="0" wp14:anchorId="2120819E" wp14:editId="77195DA4">
            <wp:extent cx="5276850" cy="2276475"/>
            <wp:effectExtent l="0" t="0" r="0" b="9525"/>
            <wp:docPr id="1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14:paraId="10EBCE09" w14:textId="77777777" w:rsidR="007E69D1" w:rsidRDefault="008848BD" w:rsidP="00BA1C46">
      <w:pPr>
        <w:pStyle w:val="20"/>
        <w:numPr>
          <w:ilvl w:val="1"/>
          <w:numId w:val="2"/>
        </w:numPr>
        <w:rPr>
          <w:lang w:eastAsia="zh-CN"/>
        </w:rPr>
      </w:pPr>
      <w:bookmarkStart w:id="156" w:name="_Toc4183071"/>
      <w:r>
        <w:rPr>
          <w:rFonts w:hint="eastAsia"/>
          <w:lang w:eastAsia="zh-CN"/>
        </w:rPr>
        <w:t>接口功能</w:t>
      </w:r>
      <w:bookmarkEnd w:id="156"/>
    </w:p>
    <w:p w14:paraId="6CDAF1C4" w14:textId="4E3AB325" w:rsidR="00BA4D5F" w:rsidRPr="00BA4D5F" w:rsidRDefault="00BA4D5F" w:rsidP="00BA4D5F">
      <w:pPr>
        <w:pStyle w:val="30"/>
        <w:numPr>
          <w:ilvl w:val="2"/>
          <w:numId w:val="2"/>
        </w:numPr>
        <w:rPr>
          <w:lang w:eastAsia="zh-CN"/>
        </w:rPr>
      </w:pPr>
      <w:bookmarkStart w:id="157" w:name="_Toc4183072"/>
      <w:r>
        <w:rPr>
          <w:rFonts w:hint="eastAsia"/>
          <w:lang w:eastAsia="zh-CN"/>
        </w:rPr>
        <w:t>收付费收付款对接说明</w:t>
      </w:r>
      <w:bookmarkEnd w:id="157"/>
    </w:p>
    <w:p w14:paraId="3FF5D423" w14:textId="77777777" w:rsidR="00BA4D5F" w:rsidRDefault="00BA4D5F" w:rsidP="00D75A6D">
      <w:pPr>
        <w:pStyle w:val="40"/>
        <w:numPr>
          <w:ilvl w:val="3"/>
          <w:numId w:val="2"/>
        </w:numPr>
      </w:pPr>
      <w:r>
        <w:rPr>
          <w:rFonts w:hint="eastAsia"/>
        </w:rPr>
        <w:t>对接方式</w:t>
      </w:r>
    </w:p>
    <w:p w14:paraId="54D820F9" w14:textId="702D8678" w:rsidR="00BA4D5F" w:rsidRDefault="00C32F73" w:rsidP="00BA4D5F">
      <w:pPr>
        <w:rPr>
          <w:lang w:eastAsia="zh-CN"/>
        </w:rPr>
      </w:pPr>
      <w:r>
        <w:rPr>
          <w:lang w:eastAsia="zh-CN"/>
        </w:rPr>
        <w:t>交易提交时</w:t>
      </w:r>
      <w:r w:rsidR="00BA4D5F">
        <w:rPr>
          <w:lang w:eastAsia="zh-CN"/>
        </w:rPr>
        <w:t>资金系统作为服务端</w:t>
      </w:r>
      <w:r w:rsidR="00BA4D5F">
        <w:rPr>
          <w:rFonts w:hint="eastAsia"/>
          <w:lang w:eastAsia="zh-CN"/>
        </w:rPr>
        <w:t>，</w:t>
      </w:r>
      <w:r>
        <w:rPr>
          <w:rFonts w:hint="eastAsia"/>
          <w:lang w:eastAsia="zh-CN"/>
        </w:rPr>
        <w:t>交易提交</w:t>
      </w:r>
      <w:r w:rsidR="00BA4D5F">
        <w:rPr>
          <w:lang w:eastAsia="zh-CN"/>
        </w:rPr>
        <w:t>通过</w:t>
      </w:r>
      <w:r w:rsidR="00BA4D5F">
        <w:rPr>
          <w:rFonts w:hint="eastAsia"/>
          <w:lang w:eastAsia="zh-CN"/>
        </w:rPr>
        <w:t>SOFA</w:t>
      </w:r>
      <w:r>
        <w:rPr>
          <w:lang w:eastAsia="zh-CN"/>
        </w:rPr>
        <w:t xml:space="preserve">   RPC</w:t>
      </w:r>
      <w:r w:rsidR="00BA4D5F">
        <w:rPr>
          <w:rFonts w:hint="eastAsia"/>
          <w:lang w:eastAsia="zh-CN"/>
        </w:rPr>
        <w:t>方式对接</w:t>
      </w:r>
    </w:p>
    <w:p w14:paraId="1E230BC2" w14:textId="355404F8" w:rsidR="00C32F73" w:rsidRDefault="00C32F73" w:rsidP="00C32F73">
      <w:pPr>
        <w:rPr>
          <w:lang w:eastAsia="zh-CN"/>
        </w:rPr>
      </w:pPr>
      <w:r>
        <w:rPr>
          <w:rFonts w:hint="eastAsia"/>
          <w:lang w:eastAsia="zh-CN"/>
        </w:rPr>
        <w:t>状态通知时</w:t>
      </w:r>
      <w:r>
        <w:rPr>
          <w:rFonts w:hint="eastAsia"/>
          <w:lang w:eastAsia="zh-CN"/>
        </w:rPr>
        <w:t>FMT</w:t>
      </w:r>
      <w:r>
        <w:rPr>
          <w:rFonts w:hint="eastAsia"/>
          <w:lang w:eastAsia="zh-CN"/>
        </w:rPr>
        <w:t>作为</w:t>
      </w:r>
      <w:r>
        <w:rPr>
          <w:lang w:eastAsia="zh-CN"/>
        </w:rPr>
        <w:t>服务端</w:t>
      </w:r>
      <w:r>
        <w:rPr>
          <w:rFonts w:hint="eastAsia"/>
          <w:lang w:eastAsia="zh-CN"/>
        </w:rPr>
        <w:t>，资金系统发送</w:t>
      </w:r>
      <w:r>
        <w:rPr>
          <w:rFonts w:hint="eastAsia"/>
          <w:lang w:eastAsia="zh-CN"/>
        </w:rPr>
        <w:t>DMS</w:t>
      </w:r>
      <w:r>
        <w:rPr>
          <w:rFonts w:hint="eastAsia"/>
          <w:lang w:eastAsia="zh-CN"/>
        </w:rPr>
        <w:t>消息通知</w:t>
      </w:r>
    </w:p>
    <w:p w14:paraId="59D010D8" w14:textId="77777777" w:rsidR="00C32F73" w:rsidRPr="00C32F73" w:rsidRDefault="00C32F73" w:rsidP="00BA4D5F">
      <w:pPr>
        <w:rPr>
          <w:lang w:eastAsia="zh-CN"/>
        </w:rPr>
      </w:pPr>
    </w:p>
    <w:p w14:paraId="0275DDA2" w14:textId="77777777" w:rsidR="00BA4D5F" w:rsidRDefault="00BA4D5F" w:rsidP="00D75A6D">
      <w:pPr>
        <w:pStyle w:val="40"/>
        <w:numPr>
          <w:ilvl w:val="3"/>
          <w:numId w:val="2"/>
        </w:numPr>
        <w:rPr>
          <w:lang w:eastAsia="zh-CN"/>
        </w:rPr>
      </w:pPr>
      <w:bookmarkStart w:id="158" w:name="_Toc488678611"/>
      <w:bookmarkStart w:id="159" w:name="_Toc502935058"/>
      <w:r>
        <w:rPr>
          <w:rFonts w:hint="eastAsia"/>
          <w:lang w:eastAsia="zh-CN"/>
        </w:rPr>
        <w:t>批量提交</w:t>
      </w:r>
      <w:r w:rsidRPr="00D75A6D">
        <w:rPr>
          <w:rFonts w:hint="eastAsia"/>
          <w:lang w:eastAsia="zh-CN"/>
        </w:rPr>
        <w:t>及</w:t>
      </w:r>
      <w:r w:rsidRPr="00D75A6D">
        <w:rPr>
          <w:lang w:eastAsia="zh-CN"/>
        </w:rPr>
        <w:t>响</w:t>
      </w:r>
      <w:r w:rsidRPr="00D75A6D">
        <w:rPr>
          <w:rFonts w:hint="eastAsia"/>
          <w:lang w:eastAsia="zh-CN"/>
        </w:rPr>
        <w:t>应</w:t>
      </w:r>
      <w:r>
        <w:rPr>
          <w:rFonts w:hint="eastAsia"/>
          <w:lang w:eastAsia="zh-CN"/>
        </w:rPr>
        <w:t>参数说明</w:t>
      </w:r>
      <w:bookmarkEnd w:id="158"/>
      <w:bookmarkEnd w:id="159"/>
    </w:p>
    <w:p w14:paraId="63041E85" w14:textId="77777777" w:rsidR="0071610D" w:rsidRPr="00F93E4B" w:rsidRDefault="0071610D" w:rsidP="0071610D">
      <w:pPr>
        <w:rPr>
          <w:rFonts w:ascii="宋体" w:hAnsi="宋体"/>
          <w:lang w:val="x-none" w:eastAsia="zh-CN"/>
        </w:rPr>
      </w:pPr>
      <w:r w:rsidRPr="00F93E4B">
        <w:rPr>
          <w:rFonts w:ascii="宋体" w:hAnsi="宋体" w:hint="eastAsia"/>
          <w:lang w:val="x-none" w:eastAsia="zh-CN"/>
        </w:rPr>
        <w:t>正文格式：</w:t>
      </w:r>
    </w:p>
    <w:tbl>
      <w:tblPr>
        <w:tblW w:w="9220" w:type="dxa"/>
        <w:tblInd w:w="93" w:type="dxa"/>
        <w:tblLayout w:type="fixed"/>
        <w:tblLook w:val="04A0" w:firstRow="1" w:lastRow="0" w:firstColumn="1" w:lastColumn="0" w:noHBand="0" w:noVBand="1"/>
      </w:tblPr>
      <w:tblGrid>
        <w:gridCol w:w="1006"/>
        <w:gridCol w:w="1566"/>
        <w:gridCol w:w="608"/>
        <w:gridCol w:w="526"/>
        <w:gridCol w:w="421"/>
        <w:gridCol w:w="481"/>
        <w:gridCol w:w="635"/>
        <w:gridCol w:w="289"/>
        <w:gridCol w:w="850"/>
        <w:gridCol w:w="2838"/>
      </w:tblGrid>
      <w:tr w:rsidR="0071610D" w:rsidRPr="00F93E4B" w14:paraId="1C22E755" w14:textId="77777777" w:rsidTr="00C020CE">
        <w:trPr>
          <w:trHeight w:val="255"/>
        </w:trPr>
        <w:tc>
          <w:tcPr>
            <w:tcW w:w="1006"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3013B473"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交易名称</w:t>
            </w:r>
          </w:p>
        </w:tc>
        <w:tc>
          <w:tcPr>
            <w:tcW w:w="2174"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7EFE7B56"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代付代扣指令提交</w:t>
            </w:r>
          </w:p>
        </w:tc>
        <w:tc>
          <w:tcPr>
            <w:tcW w:w="947" w:type="dxa"/>
            <w:gridSpan w:val="2"/>
            <w:tcBorders>
              <w:top w:val="single" w:sz="4" w:space="0" w:color="auto"/>
              <w:left w:val="nil"/>
              <w:bottom w:val="single" w:sz="4" w:space="0" w:color="auto"/>
              <w:right w:val="single" w:sz="4" w:space="0" w:color="auto"/>
            </w:tcBorders>
            <w:shd w:val="clear" w:color="000000" w:fill="666699"/>
            <w:noWrap/>
            <w:vAlign w:val="bottom"/>
            <w:hideMark/>
          </w:tcPr>
          <w:p w14:paraId="03CE911A" w14:textId="77777777" w:rsidR="0071610D" w:rsidRPr="00F93E4B" w:rsidRDefault="0071610D" w:rsidP="001E53AC">
            <w:pPr>
              <w:jc w:val="center"/>
              <w:rPr>
                <w:rFonts w:ascii="宋体" w:hAnsi="宋体" w:cs="宋体"/>
                <w:color w:val="99CCFF"/>
                <w:sz w:val="20"/>
                <w:szCs w:val="20"/>
              </w:rPr>
            </w:pPr>
            <w:r w:rsidRPr="00F93E4B">
              <w:rPr>
                <w:rFonts w:ascii="宋体" w:hAnsi="宋体" w:cs="宋体" w:hint="eastAsia"/>
                <w:color w:val="99CCFF"/>
                <w:sz w:val="20"/>
                <w:szCs w:val="20"/>
              </w:rPr>
              <w:t>请求交易码</w:t>
            </w:r>
          </w:p>
        </w:tc>
        <w:tc>
          <w:tcPr>
            <w:tcW w:w="1116"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26A1337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1988|9188</w:t>
            </w:r>
          </w:p>
        </w:tc>
        <w:tc>
          <w:tcPr>
            <w:tcW w:w="1139" w:type="dxa"/>
            <w:gridSpan w:val="2"/>
            <w:tcBorders>
              <w:top w:val="single" w:sz="4" w:space="0" w:color="auto"/>
              <w:left w:val="nil"/>
              <w:bottom w:val="single" w:sz="4" w:space="0" w:color="auto"/>
              <w:right w:val="single" w:sz="4" w:space="0" w:color="auto"/>
            </w:tcBorders>
            <w:shd w:val="clear" w:color="000000" w:fill="666699"/>
            <w:noWrap/>
            <w:vAlign w:val="bottom"/>
            <w:hideMark/>
          </w:tcPr>
          <w:p w14:paraId="11412039"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内部交易码</w:t>
            </w:r>
          </w:p>
        </w:tc>
        <w:tc>
          <w:tcPr>
            <w:tcW w:w="2838" w:type="dxa"/>
            <w:tcBorders>
              <w:top w:val="single" w:sz="4" w:space="0" w:color="auto"/>
              <w:left w:val="nil"/>
              <w:bottom w:val="single" w:sz="4" w:space="0" w:color="auto"/>
              <w:right w:val="single" w:sz="4" w:space="0" w:color="auto"/>
            </w:tcBorders>
            <w:shd w:val="clear" w:color="000000" w:fill="99CCFF"/>
            <w:noWrap/>
            <w:vAlign w:val="bottom"/>
            <w:hideMark/>
          </w:tcPr>
          <w:p w14:paraId="0A7DEE12"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r>
      <w:tr w:rsidR="0071610D" w:rsidRPr="00F93E4B" w14:paraId="4B74A35F" w14:textId="77777777" w:rsidTr="00C020CE">
        <w:trPr>
          <w:trHeight w:val="285"/>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0211639A"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后端系统</w:t>
            </w:r>
          </w:p>
        </w:tc>
        <w:tc>
          <w:tcPr>
            <w:tcW w:w="2174"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7026B581"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c>
          <w:tcPr>
            <w:tcW w:w="947" w:type="dxa"/>
            <w:gridSpan w:val="2"/>
            <w:tcBorders>
              <w:top w:val="nil"/>
              <w:left w:val="nil"/>
              <w:bottom w:val="single" w:sz="4" w:space="0" w:color="auto"/>
              <w:right w:val="single" w:sz="4" w:space="0" w:color="auto"/>
            </w:tcBorders>
            <w:shd w:val="clear" w:color="000000" w:fill="666699"/>
            <w:noWrap/>
            <w:vAlign w:val="bottom"/>
            <w:hideMark/>
          </w:tcPr>
          <w:p w14:paraId="180DF64D" w14:textId="77777777" w:rsidR="0071610D" w:rsidRPr="00F93E4B" w:rsidRDefault="0071610D" w:rsidP="001E53AC">
            <w:pPr>
              <w:jc w:val="center"/>
              <w:rPr>
                <w:rFonts w:ascii="宋体" w:hAnsi="宋体" w:cs="宋体"/>
                <w:color w:val="99CCFF"/>
                <w:sz w:val="20"/>
                <w:szCs w:val="20"/>
              </w:rPr>
            </w:pPr>
            <w:r w:rsidRPr="00F93E4B">
              <w:rPr>
                <w:rFonts w:ascii="宋体" w:hAnsi="宋体" w:cs="宋体" w:hint="eastAsia"/>
                <w:color w:val="99CCFF"/>
                <w:sz w:val="20"/>
                <w:szCs w:val="20"/>
              </w:rPr>
              <w:t>交易类型</w:t>
            </w:r>
          </w:p>
        </w:tc>
        <w:tc>
          <w:tcPr>
            <w:tcW w:w="1116" w:type="dxa"/>
            <w:gridSpan w:val="2"/>
            <w:tcBorders>
              <w:top w:val="nil"/>
              <w:left w:val="nil"/>
              <w:bottom w:val="single" w:sz="4" w:space="0" w:color="auto"/>
              <w:right w:val="single" w:sz="4" w:space="0" w:color="auto"/>
            </w:tcBorders>
            <w:shd w:val="clear" w:color="000000" w:fill="99CCFF"/>
            <w:noWrap/>
            <w:vAlign w:val="bottom"/>
            <w:hideMark/>
          </w:tcPr>
          <w:p w14:paraId="6AAEA9AF"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交易类</w:t>
            </w:r>
          </w:p>
        </w:tc>
        <w:tc>
          <w:tcPr>
            <w:tcW w:w="1139" w:type="dxa"/>
            <w:gridSpan w:val="2"/>
            <w:tcBorders>
              <w:top w:val="nil"/>
              <w:left w:val="nil"/>
              <w:bottom w:val="single" w:sz="4" w:space="0" w:color="auto"/>
              <w:right w:val="single" w:sz="4" w:space="0" w:color="auto"/>
            </w:tcBorders>
            <w:shd w:val="clear" w:color="000000" w:fill="666699"/>
            <w:noWrap/>
            <w:vAlign w:val="bottom"/>
            <w:hideMark/>
          </w:tcPr>
          <w:p w14:paraId="49B083E1"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报文示例</w:t>
            </w:r>
          </w:p>
        </w:tc>
        <w:tc>
          <w:tcPr>
            <w:tcW w:w="2838" w:type="dxa"/>
            <w:tcBorders>
              <w:top w:val="nil"/>
              <w:left w:val="nil"/>
              <w:bottom w:val="single" w:sz="4" w:space="0" w:color="auto"/>
              <w:right w:val="single" w:sz="4" w:space="0" w:color="auto"/>
            </w:tcBorders>
            <w:shd w:val="clear" w:color="000000" w:fill="99CCFF"/>
            <w:noWrap/>
            <w:vAlign w:val="bottom"/>
            <w:hideMark/>
          </w:tcPr>
          <w:p w14:paraId="13C01865" w14:textId="77777777" w:rsidR="0071610D" w:rsidRPr="00F93E4B" w:rsidRDefault="004657AA" w:rsidP="001E53AC">
            <w:pPr>
              <w:rPr>
                <w:rFonts w:ascii="宋体" w:hAnsi="宋体" w:cs="宋体"/>
                <w:color w:val="0000FF"/>
                <w:sz w:val="22"/>
                <w:szCs w:val="22"/>
                <w:u w:val="single"/>
              </w:rPr>
            </w:pPr>
            <w:hyperlink w:anchor="'1988|9188报文示例'!A1" w:history="1">
              <w:r w:rsidR="0071610D" w:rsidRPr="00F93E4B">
                <w:rPr>
                  <w:rFonts w:ascii="宋体" w:hAnsi="宋体" w:cs="宋体" w:hint="eastAsia"/>
                  <w:color w:val="0000FF"/>
                  <w:sz w:val="22"/>
                  <w:szCs w:val="22"/>
                  <w:u w:val="single"/>
                </w:rPr>
                <w:t>Sample</w:t>
              </w:r>
            </w:hyperlink>
          </w:p>
        </w:tc>
      </w:tr>
      <w:tr w:rsidR="0071610D" w:rsidRPr="00F93E4B" w14:paraId="355343D3"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54AC54B1"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交易说明</w:t>
            </w:r>
          </w:p>
        </w:tc>
        <w:tc>
          <w:tcPr>
            <w:tcW w:w="8214" w:type="dxa"/>
            <w:gridSpan w:val="9"/>
            <w:tcBorders>
              <w:top w:val="single" w:sz="4" w:space="0" w:color="auto"/>
              <w:left w:val="nil"/>
              <w:bottom w:val="single" w:sz="4" w:space="0" w:color="auto"/>
              <w:right w:val="single" w:sz="4" w:space="0" w:color="auto"/>
            </w:tcBorders>
            <w:shd w:val="clear" w:color="000000" w:fill="99CCFF"/>
            <w:noWrap/>
            <w:vAlign w:val="bottom"/>
            <w:hideMark/>
          </w:tcPr>
          <w:p w14:paraId="7239FAB1"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代付代扣指令提交</w:t>
            </w:r>
          </w:p>
        </w:tc>
      </w:tr>
      <w:tr w:rsidR="0071610D" w:rsidRPr="00F93E4B" w14:paraId="65F3FD34" w14:textId="77777777" w:rsidTr="00C020CE">
        <w:trPr>
          <w:trHeight w:val="255"/>
        </w:trPr>
        <w:tc>
          <w:tcPr>
            <w:tcW w:w="9220" w:type="dxa"/>
            <w:gridSpan w:val="10"/>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565DC24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r>
      <w:tr w:rsidR="0071610D" w:rsidRPr="00F93E4B" w14:paraId="5192559F" w14:textId="77777777" w:rsidTr="00C020CE">
        <w:trPr>
          <w:trHeight w:val="300"/>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5C45B00C"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请求报文</w:t>
            </w:r>
          </w:p>
        </w:tc>
        <w:tc>
          <w:tcPr>
            <w:tcW w:w="8214" w:type="dxa"/>
            <w:gridSpan w:val="9"/>
            <w:tcBorders>
              <w:top w:val="single" w:sz="4" w:space="0" w:color="auto"/>
              <w:left w:val="nil"/>
              <w:bottom w:val="single" w:sz="4" w:space="0" w:color="auto"/>
              <w:right w:val="single" w:sz="4" w:space="0" w:color="auto"/>
            </w:tcBorders>
            <w:shd w:val="clear" w:color="000000" w:fill="666699"/>
            <w:noWrap/>
            <w:vAlign w:val="bottom"/>
            <w:hideMark/>
          </w:tcPr>
          <w:p w14:paraId="787F955F"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Request Message</w:t>
            </w:r>
          </w:p>
        </w:tc>
      </w:tr>
      <w:tr w:rsidR="0071610D" w:rsidRPr="00F93E4B" w14:paraId="0C745D2A"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4BACC6"/>
            <w:noWrap/>
            <w:vAlign w:val="center"/>
            <w:hideMark/>
          </w:tcPr>
          <w:p w14:paraId="75EB953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编号</w:t>
            </w:r>
          </w:p>
        </w:tc>
        <w:tc>
          <w:tcPr>
            <w:tcW w:w="1566" w:type="dxa"/>
            <w:tcBorders>
              <w:top w:val="nil"/>
              <w:left w:val="nil"/>
              <w:bottom w:val="single" w:sz="4" w:space="0" w:color="auto"/>
              <w:right w:val="single" w:sz="4" w:space="0" w:color="auto"/>
            </w:tcBorders>
            <w:shd w:val="clear" w:color="000000" w:fill="4BACC6"/>
            <w:noWrap/>
            <w:vAlign w:val="center"/>
            <w:hideMark/>
          </w:tcPr>
          <w:p w14:paraId="69C7703C"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字段路径</w:t>
            </w:r>
          </w:p>
        </w:tc>
        <w:tc>
          <w:tcPr>
            <w:tcW w:w="1134" w:type="dxa"/>
            <w:gridSpan w:val="2"/>
            <w:tcBorders>
              <w:top w:val="nil"/>
              <w:left w:val="nil"/>
              <w:bottom w:val="single" w:sz="4" w:space="0" w:color="auto"/>
              <w:right w:val="single" w:sz="4" w:space="0" w:color="auto"/>
            </w:tcBorders>
            <w:shd w:val="clear" w:color="000000" w:fill="4BACC6"/>
            <w:noWrap/>
            <w:vAlign w:val="center"/>
            <w:hideMark/>
          </w:tcPr>
          <w:p w14:paraId="23299C5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字段名称</w:t>
            </w:r>
          </w:p>
        </w:tc>
        <w:tc>
          <w:tcPr>
            <w:tcW w:w="902" w:type="dxa"/>
            <w:gridSpan w:val="2"/>
            <w:tcBorders>
              <w:top w:val="nil"/>
              <w:left w:val="nil"/>
              <w:bottom w:val="single" w:sz="4" w:space="0" w:color="auto"/>
              <w:right w:val="single" w:sz="4" w:space="0" w:color="auto"/>
            </w:tcBorders>
            <w:shd w:val="clear" w:color="000000" w:fill="4BACC6"/>
            <w:vAlign w:val="center"/>
            <w:hideMark/>
          </w:tcPr>
          <w:p w14:paraId="0E5EA632"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是否必输</w:t>
            </w:r>
          </w:p>
        </w:tc>
        <w:tc>
          <w:tcPr>
            <w:tcW w:w="924" w:type="dxa"/>
            <w:gridSpan w:val="2"/>
            <w:tcBorders>
              <w:top w:val="nil"/>
              <w:left w:val="nil"/>
              <w:bottom w:val="single" w:sz="4" w:space="0" w:color="auto"/>
              <w:right w:val="single" w:sz="4" w:space="0" w:color="auto"/>
            </w:tcBorders>
            <w:shd w:val="clear" w:color="000000" w:fill="4BACC6"/>
            <w:vAlign w:val="center"/>
            <w:hideMark/>
          </w:tcPr>
          <w:p w14:paraId="601A8CAD"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字段类型</w:t>
            </w:r>
          </w:p>
        </w:tc>
        <w:tc>
          <w:tcPr>
            <w:tcW w:w="850" w:type="dxa"/>
            <w:tcBorders>
              <w:top w:val="nil"/>
              <w:left w:val="nil"/>
              <w:bottom w:val="single" w:sz="4" w:space="0" w:color="auto"/>
              <w:right w:val="single" w:sz="4" w:space="0" w:color="auto"/>
            </w:tcBorders>
            <w:shd w:val="clear" w:color="000000" w:fill="4BACC6"/>
            <w:vAlign w:val="center"/>
            <w:hideMark/>
          </w:tcPr>
          <w:p w14:paraId="7593B1BF"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字段长度</w:t>
            </w:r>
          </w:p>
        </w:tc>
        <w:tc>
          <w:tcPr>
            <w:tcW w:w="2838" w:type="dxa"/>
            <w:tcBorders>
              <w:top w:val="nil"/>
              <w:left w:val="nil"/>
              <w:bottom w:val="single" w:sz="4" w:space="0" w:color="auto"/>
              <w:right w:val="single" w:sz="4" w:space="0" w:color="auto"/>
            </w:tcBorders>
            <w:shd w:val="clear" w:color="000000" w:fill="4BACC6"/>
            <w:noWrap/>
            <w:vAlign w:val="center"/>
            <w:hideMark/>
          </w:tcPr>
          <w:p w14:paraId="3E16D19E"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说明</w:t>
            </w:r>
          </w:p>
        </w:tc>
      </w:tr>
      <w:tr w:rsidR="0071610D" w:rsidRPr="00F93E4B" w14:paraId="54E07371" w14:textId="77777777" w:rsidTr="00C020CE">
        <w:trPr>
          <w:trHeight w:val="255"/>
        </w:trPr>
        <w:tc>
          <w:tcPr>
            <w:tcW w:w="9220"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6726C1AA"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P</w:t>
            </w:r>
            <w:r w:rsidRPr="00F93E4B">
              <w:rPr>
                <w:rFonts w:ascii="宋体" w:hAnsi="宋体" w:cs="宋体"/>
                <w:b/>
                <w:bCs/>
                <w:color w:val="000000"/>
                <w:sz w:val="20"/>
                <w:szCs w:val="20"/>
              </w:rPr>
              <w:t>UB</w:t>
            </w:r>
          </w:p>
        </w:tc>
      </w:tr>
      <w:tr w:rsidR="0071610D" w:rsidRPr="00F93E4B" w14:paraId="782DC8F7"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1B9AA57"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H1</w:t>
            </w:r>
          </w:p>
        </w:tc>
        <w:tc>
          <w:tcPr>
            <w:tcW w:w="1566" w:type="dxa"/>
            <w:tcBorders>
              <w:top w:val="nil"/>
              <w:left w:val="nil"/>
              <w:bottom w:val="single" w:sz="4" w:space="0" w:color="auto"/>
              <w:right w:val="single" w:sz="4" w:space="0" w:color="auto"/>
            </w:tcBorders>
            <w:shd w:val="clear" w:color="auto" w:fill="auto"/>
            <w:noWrap/>
            <w:hideMark/>
          </w:tcPr>
          <w:p w14:paraId="0AC8A1D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TransSource</w:t>
            </w:r>
          </w:p>
        </w:tc>
        <w:tc>
          <w:tcPr>
            <w:tcW w:w="1134" w:type="dxa"/>
            <w:gridSpan w:val="2"/>
            <w:tcBorders>
              <w:top w:val="nil"/>
              <w:left w:val="nil"/>
              <w:bottom w:val="single" w:sz="4" w:space="0" w:color="auto"/>
              <w:right w:val="single" w:sz="4" w:space="0" w:color="auto"/>
            </w:tcBorders>
            <w:shd w:val="clear" w:color="auto" w:fill="auto"/>
            <w:noWrap/>
            <w:hideMark/>
          </w:tcPr>
          <w:p w14:paraId="4DF5DE4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交易来源</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C5DC2A1"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64007D1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1CBDD0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04EC4C0A" w14:textId="77777777" w:rsidR="0071610D" w:rsidRPr="00F93E4B" w:rsidRDefault="0071610D" w:rsidP="001E53AC">
            <w:pPr>
              <w:rPr>
                <w:rFonts w:ascii="宋体" w:hAnsi="宋体" w:cs="Arial"/>
                <w:color w:val="000000"/>
                <w:sz w:val="18"/>
                <w:szCs w:val="18"/>
                <w:lang w:eastAsia="zh-CN"/>
              </w:rPr>
            </w:pPr>
            <w:r w:rsidRPr="008B60B1">
              <w:rPr>
                <w:rFonts w:ascii="宋体" w:hAnsi="宋体" w:hint="eastAsia"/>
                <w:color w:val="FF0000"/>
                <w:lang w:eastAsia="zh-CN"/>
              </w:rPr>
              <w:t>来源系统标识</w:t>
            </w:r>
            <w:r>
              <w:rPr>
                <w:rFonts w:ascii="宋体" w:hAnsi="宋体" w:hint="eastAsia"/>
                <w:color w:val="FF0000"/>
                <w:lang w:eastAsia="zh-CN"/>
              </w:rPr>
              <w:t>（对接系统</w:t>
            </w:r>
            <w:r>
              <w:rPr>
                <w:rFonts w:ascii="宋体" w:hAnsi="宋体"/>
                <w:color w:val="FF0000"/>
                <w:lang w:eastAsia="zh-CN"/>
              </w:rPr>
              <w:t>fmt</w:t>
            </w:r>
            <w:r>
              <w:rPr>
                <w:rFonts w:ascii="宋体" w:hAnsi="宋体" w:hint="eastAsia"/>
                <w:color w:val="FF0000"/>
                <w:lang w:eastAsia="zh-CN"/>
              </w:rPr>
              <w:t>）</w:t>
            </w:r>
          </w:p>
        </w:tc>
      </w:tr>
      <w:tr w:rsidR="0071610D" w:rsidRPr="00F93E4B" w14:paraId="57EB6B7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F83987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H2</w:t>
            </w:r>
          </w:p>
        </w:tc>
        <w:tc>
          <w:tcPr>
            <w:tcW w:w="1566" w:type="dxa"/>
            <w:tcBorders>
              <w:top w:val="nil"/>
              <w:left w:val="nil"/>
              <w:bottom w:val="single" w:sz="4" w:space="0" w:color="auto"/>
              <w:right w:val="single" w:sz="4" w:space="0" w:color="auto"/>
            </w:tcBorders>
            <w:shd w:val="clear" w:color="auto" w:fill="auto"/>
            <w:noWrap/>
            <w:hideMark/>
          </w:tcPr>
          <w:p w14:paraId="467C072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TransCode</w:t>
            </w:r>
          </w:p>
        </w:tc>
        <w:tc>
          <w:tcPr>
            <w:tcW w:w="1134" w:type="dxa"/>
            <w:gridSpan w:val="2"/>
            <w:tcBorders>
              <w:top w:val="nil"/>
              <w:left w:val="nil"/>
              <w:bottom w:val="single" w:sz="4" w:space="0" w:color="auto"/>
              <w:right w:val="single" w:sz="4" w:space="0" w:color="auto"/>
            </w:tcBorders>
            <w:shd w:val="clear" w:color="auto" w:fill="auto"/>
            <w:noWrap/>
            <w:hideMark/>
          </w:tcPr>
          <w:p w14:paraId="1F2C71A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交易编码</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71052B5"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1841B11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B336FD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6F562C39" w14:textId="77777777" w:rsidR="0071610D" w:rsidRPr="00F93E4B" w:rsidRDefault="0071610D" w:rsidP="001E53AC">
            <w:pPr>
              <w:rPr>
                <w:rFonts w:ascii="宋体" w:hAnsi="宋体" w:cs="Arial"/>
                <w:color w:val="000000"/>
                <w:sz w:val="18"/>
                <w:szCs w:val="18"/>
              </w:rPr>
            </w:pPr>
            <w:r w:rsidRPr="008B60B1">
              <w:rPr>
                <w:rFonts w:ascii="宋体" w:hAnsi="宋体" w:cs="Arial"/>
                <w:color w:val="FF0000"/>
                <w:sz w:val="18"/>
                <w:szCs w:val="18"/>
              </w:rPr>
              <w:t>1988</w:t>
            </w:r>
            <w:r w:rsidRPr="008B60B1">
              <w:rPr>
                <w:rFonts w:ascii="宋体" w:hAnsi="宋体" w:cs="Arial" w:hint="eastAsia"/>
                <w:color w:val="FF0000"/>
                <w:sz w:val="18"/>
                <w:szCs w:val="18"/>
              </w:rPr>
              <w:t>（付款）</w:t>
            </w:r>
            <w:r w:rsidRPr="00F93E4B">
              <w:rPr>
                <w:rFonts w:ascii="宋体" w:hAnsi="宋体" w:cs="Arial"/>
                <w:color w:val="000000"/>
                <w:sz w:val="18"/>
                <w:szCs w:val="18"/>
              </w:rPr>
              <w:t>|9188</w:t>
            </w:r>
            <w:r w:rsidRPr="00F93E4B">
              <w:rPr>
                <w:rFonts w:ascii="宋体" w:hAnsi="宋体" w:cs="Arial" w:hint="eastAsia"/>
                <w:color w:val="000000"/>
                <w:sz w:val="18"/>
                <w:szCs w:val="18"/>
              </w:rPr>
              <w:t xml:space="preserve"> （收款）</w:t>
            </w:r>
          </w:p>
        </w:tc>
      </w:tr>
      <w:tr w:rsidR="0071610D" w:rsidRPr="00F93E4B" w14:paraId="4C2BE0CA" w14:textId="77777777" w:rsidTr="00C020CE">
        <w:trPr>
          <w:trHeight w:val="1193"/>
        </w:trPr>
        <w:tc>
          <w:tcPr>
            <w:tcW w:w="1006" w:type="dxa"/>
            <w:tcBorders>
              <w:top w:val="nil"/>
              <w:left w:val="single" w:sz="4" w:space="0" w:color="auto"/>
              <w:bottom w:val="single" w:sz="4" w:space="0" w:color="auto"/>
              <w:right w:val="single" w:sz="4" w:space="0" w:color="auto"/>
            </w:tcBorders>
            <w:shd w:val="clear" w:color="auto" w:fill="auto"/>
            <w:noWrap/>
            <w:hideMark/>
          </w:tcPr>
          <w:p w14:paraId="241B1C3F" w14:textId="3F3EB3DE" w:rsidR="0071610D" w:rsidRPr="00F93E4B" w:rsidRDefault="0071610D" w:rsidP="001E53AC">
            <w:pPr>
              <w:jc w:val="center"/>
              <w:rPr>
                <w:rFonts w:ascii="宋体" w:hAnsi="宋体" w:cs="Arial"/>
                <w:sz w:val="18"/>
                <w:szCs w:val="18"/>
              </w:rPr>
            </w:pPr>
            <w:r w:rsidRPr="00F93E4B">
              <w:rPr>
                <w:rFonts w:ascii="宋体" w:hAnsi="宋体" w:cs="Arial"/>
                <w:sz w:val="18"/>
                <w:szCs w:val="18"/>
              </w:rPr>
              <w:t>H</w:t>
            </w:r>
            <w:r w:rsidR="00C020CE">
              <w:rPr>
                <w:rFonts w:ascii="宋体" w:hAnsi="宋体" w:cs="Arial"/>
                <w:sz w:val="18"/>
                <w:szCs w:val="18"/>
              </w:rPr>
              <w:t>3</w:t>
            </w:r>
          </w:p>
        </w:tc>
        <w:tc>
          <w:tcPr>
            <w:tcW w:w="1566" w:type="dxa"/>
            <w:tcBorders>
              <w:top w:val="nil"/>
              <w:left w:val="nil"/>
              <w:bottom w:val="single" w:sz="4" w:space="0" w:color="auto"/>
              <w:right w:val="single" w:sz="4" w:space="0" w:color="auto"/>
            </w:tcBorders>
            <w:shd w:val="clear" w:color="auto" w:fill="auto"/>
            <w:noWrap/>
            <w:hideMark/>
          </w:tcPr>
          <w:p w14:paraId="3F1757A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TransTime</w:t>
            </w:r>
          </w:p>
        </w:tc>
        <w:tc>
          <w:tcPr>
            <w:tcW w:w="1134" w:type="dxa"/>
            <w:gridSpan w:val="2"/>
            <w:tcBorders>
              <w:top w:val="nil"/>
              <w:left w:val="nil"/>
              <w:bottom w:val="single" w:sz="4" w:space="0" w:color="auto"/>
              <w:right w:val="single" w:sz="4" w:space="0" w:color="auto"/>
            </w:tcBorders>
            <w:shd w:val="clear" w:color="auto" w:fill="auto"/>
            <w:noWrap/>
            <w:hideMark/>
          </w:tcPr>
          <w:p w14:paraId="7D89A4E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交易时间</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4886E4A"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20FBD93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日期</w:t>
            </w:r>
          </w:p>
        </w:tc>
        <w:tc>
          <w:tcPr>
            <w:tcW w:w="850" w:type="dxa"/>
            <w:tcBorders>
              <w:top w:val="nil"/>
              <w:left w:val="nil"/>
              <w:bottom w:val="single" w:sz="4" w:space="0" w:color="auto"/>
              <w:right w:val="single" w:sz="4" w:space="0" w:color="auto"/>
            </w:tcBorders>
            <w:shd w:val="clear" w:color="auto" w:fill="auto"/>
            <w:noWrap/>
            <w:hideMark/>
          </w:tcPr>
          <w:p w14:paraId="78C9B02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w:t>
            </w:r>
          </w:p>
        </w:tc>
        <w:tc>
          <w:tcPr>
            <w:tcW w:w="2838" w:type="dxa"/>
            <w:tcBorders>
              <w:top w:val="nil"/>
              <w:left w:val="nil"/>
              <w:bottom w:val="single" w:sz="4" w:space="0" w:color="auto"/>
              <w:right w:val="single" w:sz="4" w:space="0" w:color="auto"/>
            </w:tcBorders>
            <w:shd w:val="clear" w:color="auto" w:fill="auto"/>
            <w:noWrap/>
            <w:hideMark/>
          </w:tcPr>
          <w:p w14:paraId="6C77D4CE" w14:textId="450875AE" w:rsidR="0071610D" w:rsidRPr="00F93E4B" w:rsidRDefault="0071610D" w:rsidP="001E53AC">
            <w:pPr>
              <w:rPr>
                <w:rFonts w:ascii="宋体" w:hAnsi="宋体" w:cs="Arial"/>
                <w:color w:val="000000"/>
                <w:sz w:val="18"/>
                <w:szCs w:val="18"/>
              </w:rPr>
            </w:pPr>
            <w:commentRangeStart w:id="160"/>
            <w:r w:rsidRPr="00F93E4B">
              <w:rPr>
                <w:rFonts w:ascii="宋体" w:hAnsi="宋体" w:cs="Arial" w:hint="eastAsia"/>
                <w:color w:val="000000"/>
                <w:sz w:val="18"/>
                <w:szCs w:val="18"/>
              </w:rPr>
              <w:t>来源系统产生的交易日期，格式是</w:t>
            </w:r>
            <w:r w:rsidRPr="00F93E4B">
              <w:rPr>
                <w:rFonts w:ascii="宋体" w:hAnsi="宋体" w:cs="Arial"/>
                <w:color w:val="000000"/>
                <w:sz w:val="18"/>
                <w:szCs w:val="18"/>
              </w:rPr>
              <w:t>HH24miss</w:t>
            </w:r>
            <w:r w:rsidRPr="00F93E4B">
              <w:rPr>
                <w:rFonts w:ascii="宋体" w:hAnsi="宋体" w:cs="Arial" w:hint="eastAsia"/>
                <w:color w:val="000000"/>
                <w:sz w:val="18"/>
                <w:szCs w:val="18"/>
              </w:rPr>
              <w:t xml:space="preserve"> 当前</w:t>
            </w:r>
            <w:r>
              <w:rPr>
                <w:rFonts w:ascii="宋体" w:hAnsi="宋体" w:cs="Arial" w:hint="eastAsia"/>
                <w:color w:val="000000"/>
                <w:sz w:val="18"/>
                <w:szCs w:val="18"/>
              </w:rPr>
              <w:t>（</w:t>
            </w:r>
            <w:r w:rsidRPr="008B60B1">
              <w:rPr>
                <w:rFonts w:ascii="宋体" w:hAnsi="宋体" w:cs="Arial" w:hint="eastAsia"/>
                <w:color w:val="FF0000"/>
                <w:sz w:val="18"/>
                <w:szCs w:val="18"/>
              </w:rPr>
              <w:t>和交易日期字段合并，默认为当前日期</w:t>
            </w:r>
            <w:r w:rsidR="00C020CE" w:rsidRPr="00F93E4B">
              <w:rPr>
                <w:rFonts w:ascii="宋体" w:hAnsi="宋体" w:cs="Arial"/>
                <w:sz w:val="20"/>
                <w:szCs w:val="20"/>
                <w:lang w:eastAsia="zh-CN"/>
              </w:rPr>
              <w:t>yyyyMMddHH24miss</w:t>
            </w:r>
            <w:r>
              <w:rPr>
                <w:rFonts w:ascii="宋体" w:hAnsi="宋体" w:cs="Arial" w:hint="eastAsia"/>
                <w:color w:val="FF0000"/>
                <w:sz w:val="18"/>
                <w:szCs w:val="18"/>
              </w:rPr>
              <w:t xml:space="preserve"> HH24M</w:t>
            </w:r>
            <w:r>
              <w:rPr>
                <w:rFonts w:ascii="宋体" w:hAnsi="宋体" w:cs="Arial"/>
                <w:color w:val="FF0000"/>
                <w:sz w:val="18"/>
                <w:szCs w:val="18"/>
              </w:rPr>
              <w:t>iss</w:t>
            </w:r>
            <w:r>
              <w:rPr>
                <w:rFonts w:ascii="宋体" w:hAnsi="宋体" w:cs="Arial" w:hint="eastAsia"/>
                <w:color w:val="000000"/>
                <w:sz w:val="18"/>
                <w:szCs w:val="18"/>
              </w:rPr>
              <w:t>）</w:t>
            </w:r>
            <w:commentRangeEnd w:id="160"/>
            <w:r>
              <w:rPr>
                <w:rStyle w:val="af4"/>
                <w:rFonts w:ascii="Times New Roman" w:hAnsi="Times New Roman"/>
                <w:kern w:val="2"/>
              </w:rPr>
              <w:commentReference w:id="160"/>
            </w:r>
          </w:p>
        </w:tc>
      </w:tr>
      <w:tr w:rsidR="0071610D" w:rsidRPr="00F93E4B" w14:paraId="71DBD3B1"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A5B8C42" w14:textId="550063B3" w:rsidR="0071610D" w:rsidRPr="00F93E4B" w:rsidRDefault="0071610D" w:rsidP="001E53AC">
            <w:pPr>
              <w:jc w:val="center"/>
              <w:rPr>
                <w:rFonts w:ascii="宋体" w:hAnsi="宋体" w:cs="Arial"/>
                <w:sz w:val="18"/>
                <w:szCs w:val="18"/>
              </w:rPr>
            </w:pPr>
            <w:r w:rsidRPr="00F93E4B">
              <w:rPr>
                <w:rFonts w:ascii="宋体" w:hAnsi="宋体" w:cs="Arial"/>
                <w:sz w:val="18"/>
                <w:szCs w:val="18"/>
              </w:rPr>
              <w:t>H</w:t>
            </w:r>
            <w:r w:rsidR="00C020CE">
              <w:rPr>
                <w:rFonts w:ascii="宋体" w:hAnsi="宋体" w:cs="Arial"/>
                <w:sz w:val="18"/>
                <w:szCs w:val="18"/>
              </w:rPr>
              <w:t>4</w:t>
            </w:r>
          </w:p>
        </w:tc>
        <w:tc>
          <w:tcPr>
            <w:tcW w:w="1566" w:type="dxa"/>
            <w:tcBorders>
              <w:top w:val="nil"/>
              <w:left w:val="nil"/>
              <w:bottom w:val="single" w:sz="4" w:space="0" w:color="auto"/>
              <w:right w:val="single" w:sz="4" w:space="0" w:color="auto"/>
            </w:tcBorders>
            <w:shd w:val="clear" w:color="auto" w:fill="auto"/>
            <w:noWrap/>
            <w:hideMark/>
          </w:tcPr>
          <w:p w14:paraId="3520A8E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TransSeq</w:t>
            </w:r>
          </w:p>
        </w:tc>
        <w:tc>
          <w:tcPr>
            <w:tcW w:w="1134" w:type="dxa"/>
            <w:gridSpan w:val="2"/>
            <w:tcBorders>
              <w:top w:val="nil"/>
              <w:left w:val="nil"/>
              <w:bottom w:val="single" w:sz="4" w:space="0" w:color="auto"/>
              <w:right w:val="single" w:sz="4" w:space="0" w:color="auto"/>
            </w:tcBorders>
            <w:shd w:val="clear" w:color="auto" w:fill="auto"/>
            <w:noWrap/>
            <w:hideMark/>
          </w:tcPr>
          <w:p w14:paraId="40FB7E9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交易流水号</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B34C300"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02297D7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CBE128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72D85FB0"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时间戳，格式是yyyymmddhh24missff</w:t>
            </w:r>
            <w:r>
              <w:rPr>
                <w:rFonts w:ascii="宋体" w:hAnsi="宋体" w:cs="宋体"/>
                <w:color w:val="000000"/>
                <w:sz w:val="18"/>
                <w:szCs w:val="18"/>
              </w:rPr>
              <w:t>4</w:t>
            </w:r>
            <w:r>
              <w:rPr>
                <w:rFonts w:ascii="宋体" w:hAnsi="宋体" w:cs="宋体" w:hint="eastAsia"/>
                <w:color w:val="000000"/>
                <w:sz w:val="18"/>
                <w:szCs w:val="18"/>
              </w:rPr>
              <w:t xml:space="preserve">  （</w:t>
            </w:r>
            <w:r w:rsidRPr="0034519D">
              <w:rPr>
                <w:rFonts w:ascii="宋体" w:hAnsi="宋体" w:cs="宋体" w:hint="eastAsia"/>
                <w:color w:val="FF0000"/>
                <w:sz w:val="18"/>
                <w:szCs w:val="18"/>
              </w:rPr>
              <w:t>到毫秒级别</w:t>
            </w:r>
            <w:r>
              <w:rPr>
                <w:rFonts w:ascii="宋体" w:hAnsi="宋体" w:cs="宋体" w:hint="eastAsia"/>
                <w:color w:val="000000"/>
                <w:sz w:val="18"/>
                <w:szCs w:val="18"/>
              </w:rPr>
              <w:t>）</w:t>
            </w:r>
          </w:p>
        </w:tc>
      </w:tr>
      <w:tr w:rsidR="0071610D" w:rsidRPr="00F93E4B" w14:paraId="7397416B" w14:textId="77777777" w:rsidTr="00C020CE">
        <w:trPr>
          <w:trHeight w:val="255"/>
        </w:trPr>
        <w:tc>
          <w:tcPr>
            <w:tcW w:w="9220"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19552C75" w14:textId="77777777" w:rsidR="0071610D" w:rsidRPr="00F93E4B" w:rsidRDefault="0071610D" w:rsidP="001E53AC">
            <w:pPr>
              <w:rPr>
                <w:rFonts w:ascii="宋体" w:hAnsi="宋体" w:cs="宋体"/>
                <w:b/>
                <w:bCs/>
                <w:color w:val="000000"/>
                <w:sz w:val="18"/>
                <w:szCs w:val="18"/>
              </w:rPr>
            </w:pPr>
            <w:r w:rsidRPr="00F93E4B">
              <w:rPr>
                <w:rFonts w:ascii="宋体" w:hAnsi="宋体" w:cs="宋体" w:hint="eastAsia"/>
                <w:b/>
                <w:bCs/>
                <w:color w:val="000000"/>
                <w:sz w:val="18"/>
                <w:szCs w:val="18"/>
              </w:rPr>
              <w:t>I</w:t>
            </w:r>
            <w:r w:rsidRPr="00F93E4B">
              <w:rPr>
                <w:rFonts w:ascii="宋体" w:hAnsi="宋体" w:cs="宋体"/>
                <w:b/>
                <w:bCs/>
                <w:color w:val="000000"/>
                <w:sz w:val="18"/>
                <w:szCs w:val="18"/>
              </w:rPr>
              <w:t>N</w:t>
            </w:r>
          </w:p>
        </w:tc>
      </w:tr>
      <w:tr w:rsidR="0071610D" w:rsidRPr="00F93E4B" w14:paraId="6B15243C"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0CB5999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S1</w:t>
            </w:r>
          </w:p>
        </w:tc>
        <w:tc>
          <w:tcPr>
            <w:tcW w:w="1566" w:type="dxa"/>
            <w:tcBorders>
              <w:top w:val="nil"/>
              <w:left w:val="nil"/>
              <w:bottom w:val="single" w:sz="4" w:space="0" w:color="auto"/>
              <w:right w:val="single" w:sz="4" w:space="0" w:color="auto"/>
            </w:tcBorders>
            <w:shd w:val="clear" w:color="auto" w:fill="auto"/>
            <w:noWrap/>
            <w:hideMark/>
          </w:tcPr>
          <w:p w14:paraId="2DD0EE2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ReqSeqID</w:t>
            </w:r>
          </w:p>
        </w:tc>
        <w:tc>
          <w:tcPr>
            <w:tcW w:w="1134" w:type="dxa"/>
            <w:gridSpan w:val="2"/>
            <w:tcBorders>
              <w:top w:val="nil"/>
              <w:left w:val="nil"/>
              <w:bottom w:val="single" w:sz="4" w:space="0" w:color="auto"/>
              <w:right w:val="single" w:sz="4" w:space="0" w:color="auto"/>
            </w:tcBorders>
            <w:shd w:val="clear" w:color="auto" w:fill="auto"/>
            <w:noWrap/>
            <w:hideMark/>
          </w:tcPr>
          <w:p w14:paraId="434DE50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交易批号</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E59001D"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57660A96"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0B1033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21D5564F"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全局唯一，来源系统标识+YYYYMMDD+6位流水号。</w:t>
            </w:r>
          </w:p>
          <w:p w14:paraId="105CDBD0"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示例：</w:t>
            </w:r>
          </w:p>
          <w:p w14:paraId="556961A3"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团险：02+YYYYMMDD+6位流水号</w:t>
            </w:r>
          </w:p>
          <w:p w14:paraId="46D38CB5"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个险：01+YYYYMMDD+6位流水号</w:t>
            </w:r>
          </w:p>
          <w:p w14:paraId="3CC9DFDC" w14:textId="77777777" w:rsidR="0071610D" w:rsidRPr="00F93E4B" w:rsidRDefault="0071610D" w:rsidP="001E53AC">
            <w:pPr>
              <w:rPr>
                <w:rFonts w:ascii="宋体" w:hAnsi="宋体" w:cs="宋体"/>
                <w:color w:val="000000"/>
                <w:sz w:val="18"/>
                <w:szCs w:val="18"/>
                <w:lang w:eastAsia="zh-CN"/>
              </w:rPr>
            </w:pPr>
          </w:p>
          <w:p w14:paraId="279DC82D"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w:t>
            </w:r>
          </w:p>
        </w:tc>
      </w:tr>
      <w:tr w:rsidR="0071610D" w:rsidRPr="00F93E4B" w14:paraId="2D8A43D4"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251C135A"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S2</w:t>
            </w:r>
          </w:p>
        </w:tc>
        <w:tc>
          <w:tcPr>
            <w:tcW w:w="1566" w:type="dxa"/>
            <w:tcBorders>
              <w:top w:val="nil"/>
              <w:left w:val="nil"/>
              <w:bottom w:val="single" w:sz="4" w:space="0" w:color="auto"/>
              <w:right w:val="single" w:sz="4" w:space="0" w:color="auto"/>
            </w:tcBorders>
            <w:shd w:val="clear" w:color="auto" w:fill="auto"/>
            <w:noWrap/>
            <w:hideMark/>
          </w:tcPr>
          <w:p w14:paraId="411F196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TotalCount</w:t>
            </w:r>
          </w:p>
        </w:tc>
        <w:tc>
          <w:tcPr>
            <w:tcW w:w="1134" w:type="dxa"/>
            <w:gridSpan w:val="2"/>
            <w:tcBorders>
              <w:top w:val="nil"/>
              <w:left w:val="nil"/>
              <w:bottom w:val="single" w:sz="4" w:space="0" w:color="auto"/>
              <w:right w:val="single" w:sz="4" w:space="0" w:color="auto"/>
            </w:tcBorders>
            <w:shd w:val="clear" w:color="auto" w:fill="auto"/>
            <w:noWrap/>
            <w:hideMark/>
          </w:tcPr>
          <w:p w14:paraId="611F00C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总笔数</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D6DA32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7218758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2F622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w:t>
            </w:r>
          </w:p>
        </w:tc>
        <w:tc>
          <w:tcPr>
            <w:tcW w:w="2838" w:type="dxa"/>
            <w:tcBorders>
              <w:top w:val="nil"/>
              <w:left w:val="nil"/>
              <w:bottom w:val="single" w:sz="4" w:space="0" w:color="auto"/>
              <w:right w:val="single" w:sz="4" w:space="0" w:color="auto"/>
            </w:tcBorders>
            <w:shd w:val="clear" w:color="auto" w:fill="auto"/>
            <w:noWrap/>
            <w:hideMark/>
          </w:tcPr>
          <w:p w14:paraId="64124FB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批次内的指令总笔数</w:t>
            </w:r>
          </w:p>
        </w:tc>
      </w:tr>
      <w:tr w:rsidR="0071610D" w:rsidRPr="00F93E4B" w14:paraId="0E5B1E97"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2C58F60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S3</w:t>
            </w:r>
          </w:p>
        </w:tc>
        <w:tc>
          <w:tcPr>
            <w:tcW w:w="1566" w:type="dxa"/>
            <w:tcBorders>
              <w:top w:val="nil"/>
              <w:left w:val="nil"/>
              <w:bottom w:val="single" w:sz="4" w:space="0" w:color="auto"/>
              <w:right w:val="single" w:sz="4" w:space="0" w:color="auto"/>
            </w:tcBorders>
            <w:shd w:val="clear" w:color="auto" w:fill="auto"/>
            <w:noWrap/>
            <w:hideMark/>
          </w:tcPr>
          <w:p w14:paraId="6BE263F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TotalAmount</w:t>
            </w:r>
          </w:p>
        </w:tc>
        <w:tc>
          <w:tcPr>
            <w:tcW w:w="1134" w:type="dxa"/>
            <w:gridSpan w:val="2"/>
            <w:tcBorders>
              <w:top w:val="nil"/>
              <w:left w:val="nil"/>
              <w:bottom w:val="single" w:sz="4" w:space="0" w:color="auto"/>
              <w:right w:val="single" w:sz="4" w:space="0" w:color="auto"/>
            </w:tcBorders>
            <w:shd w:val="clear" w:color="auto" w:fill="auto"/>
            <w:noWrap/>
            <w:hideMark/>
          </w:tcPr>
          <w:p w14:paraId="6722189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总金额</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216C15C"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5E04B21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531547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18</w:t>
            </w:r>
          </w:p>
        </w:tc>
        <w:tc>
          <w:tcPr>
            <w:tcW w:w="2838" w:type="dxa"/>
            <w:tcBorders>
              <w:top w:val="nil"/>
              <w:left w:val="nil"/>
              <w:bottom w:val="single" w:sz="4" w:space="0" w:color="auto"/>
              <w:right w:val="single" w:sz="4" w:space="0" w:color="auto"/>
            </w:tcBorders>
            <w:shd w:val="clear" w:color="auto" w:fill="auto"/>
            <w:noWrap/>
            <w:hideMark/>
          </w:tcPr>
          <w:p w14:paraId="0081CB26"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批次内的总金额</w:t>
            </w:r>
            <w:r w:rsidRPr="00F93E4B">
              <w:rPr>
                <w:rFonts w:ascii="宋体" w:hAnsi="宋体" w:cs="Arial"/>
                <w:color w:val="000000"/>
                <w:sz w:val="18"/>
                <w:szCs w:val="18"/>
                <w:lang w:eastAsia="zh-CN"/>
              </w:rPr>
              <w:t>,</w:t>
            </w:r>
            <w:r w:rsidRPr="00F93E4B">
              <w:rPr>
                <w:rFonts w:ascii="宋体" w:hAnsi="宋体" w:cs="Arial" w:hint="eastAsia"/>
                <w:color w:val="000000"/>
                <w:sz w:val="18"/>
                <w:szCs w:val="18"/>
                <w:lang w:eastAsia="zh-CN"/>
              </w:rPr>
              <w:t>无正负号</w:t>
            </w:r>
          </w:p>
        </w:tc>
      </w:tr>
      <w:tr w:rsidR="0071610D" w:rsidRPr="00F93E4B" w14:paraId="6694561A"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58B139A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S4</w:t>
            </w:r>
          </w:p>
        </w:tc>
        <w:tc>
          <w:tcPr>
            <w:tcW w:w="1566" w:type="dxa"/>
            <w:tcBorders>
              <w:top w:val="nil"/>
              <w:left w:val="nil"/>
              <w:bottom w:val="single" w:sz="4" w:space="0" w:color="auto"/>
              <w:right w:val="single" w:sz="4" w:space="0" w:color="auto"/>
            </w:tcBorders>
            <w:shd w:val="clear" w:color="auto" w:fill="auto"/>
            <w:noWrap/>
            <w:hideMark/>
          </w:tcPr>
          <w:p w14:paraId="21FDCD3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ReqReserved1</w:t>
            </w:r>
          </w:p>
        </w:tc>
        <w:tc>
          <w:tcPr>
            <w:tcW w:w="1134" w:type="dxa"/>
            <w:gridSpan w:val="2"/>
            <w:tcBorders>
              <w:top w:val="nil"/>
              <w:left w:val="nil"/>
              <w:bottom w:val="single" w:sz="4" w:space="0" w:color="auto"/>
              <w:right w:val="single" w:sz="4" w:space="0" w:color="auto"/>
            </w:tcBorders>
            <w:shd w:val="clear" w:color="auto" w:fill="auto"/>
            <w:noWrap/>
            <w:hideMark/>
          </w:tcPr>
          <w:p w14:paraId="20B69DC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保留字段</w:t>
            </w:r>
          </w:p>
        </w:tc>
        <w:tc>
          <w:tcPr>
            <w:tcW w:w="902" w:type="dxa"/>
            <w:gridSpan w:val="2"/>
            <w:tcBorders>
              <w:top w:val="nil"/>
              <w:left w:val="nil"/>
              <w:bottom w:val="single" w:sz="4" w:space="0" w:color="auto"/>
              <w:right w:val="single" w:sz="4" w:space="0" w:color="auto"/>
            </w:tcBorders>
            <w:shd w:val="clear" w:color="auto" w:fill="auto"/>
            <w:noWrap/>
            <w:hideMark/>
          </w:tcPr>
          <w:p w14:paraId="18CFE39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7A5AD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A8A52C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7796930D" w14:textId="77777777" w:rsidR="0071610D" w:rsidRPr="00F93E4B" w:rsidRDefault="0071610D" w:rsidP="001E53AC">
            <w:pPr>
              <w:rPr>
                <w:rFonts w:ascii="宋体" w:hAnsi="宋体" w:cs="宋体"/>
                <w:color w:val="000000"/>
                <w:sz w:val="18"/>
                <w:szCs w:val="18"/>
              </w:rPr>
            </w:pPr>
            <w:r w:rsidRPr="00F93E4B">
              <w:rPr>
                <w:rFonts w:ascii="宋体" w:hAnsi="宋体" w:cs="宋体"/>
                <w:color w:val="000000"/>
                <w:sz w:val="18"/>
                <w:szCs w:val="18"/>
              </w:rPr>
              <w:t>预留</w:t>
            </w:r>
            <w:r w:rsidRPr="00F93E4B">
              <w:rPr>
                <w:rFonts w:ascii="宋体" w:hAnsi="宋体" w:cs="宋体" w:hint="eastAsia"/>
                <w:color w:val="000000"/>
                <w:sz w:val="18"/>
                <w:szCs w:val="18"/>
              </w:rPr>
              <w:t>字段</w:t>
            </w:r>
          </w:p>
        </w:tc>
      </w:tr>
      <w:tr w:rsidR="0071610D" w:rsidRPr="00F93E4B" w14:paraId="391A82C9" w14:textId="77777777" w:rsidTr="00C020CE">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63B8115D"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S5</w:t>
            </w:r>
          </w:p>
        </w:tc>
        <w:tc>
          <w:tcPr>
            <w:tcW w:w="1566" w:type="dxa"/>
            <w:tcBorders>
              <w:top w:val="nil"/>
              <w:left w:val="nil"/>
              <w:bottom w:val="single" w:sz="4" w:space="0" w:color="auto"/>
              <w:right w:val="single" w:sz="4" w:space="0" w:color="auto"/>
            </w:tcBorders>
            <w:shd w:val="clear" w:color="auto" w:fill="auto"/>
            <w:noWrap/>
            <w:hideMark/>
          </w:tcPr>
          <w:p w14:paraId="277F088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ReqReserved2</w:t>
            </w:r>
          </w:p>
        </w:tc>
        <w:tc>
          <w:tcPr>
            <w:tcW w:w="1134" w:type="dxa"/>
            <w:gridSpan w:val="2"/>
            <w:tcBorders>
              <w:top w:val="nil"/>
              <w:left w:val="nil"/>
              <w:bottom w:val="single" w:sz="4" w:space="0" w:color="auto"/>
              <w:right w:val="single" w:sz="4" w:space="0" w:color="auto"/>
            </w:tcBorders>
            <w:shd w:val="clear" w:color="auto" w:fill="auto"/>
            <w:noWrap/>
            <w:hideMark/>
          </w:tcPr>
          <w:p w14:paraId="4F772AE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保留字段</w:t>
            </w:r>
          </w:p>
        </w:tc>
        <w:tc>
          <w:tcPr>
            <w:tcW w:w="902" w:type="dxa"/>
            <w:gridSpan w:val="2"/>
            <w:tcBorders>
              <w:top w:val="nil"/>
              <w:left w:val="nil"/>
              <w:bottom w:val="single" w:sz="4" w:space="0" w:color="auto"/>
              <w:right w:val="single" w:sz="4" w:space="0" w:color="auto"/>
            </w:tcBorders>
            <w:shd w:val="clear" w:color="auto" w:fill="auto"/>
            <w:noWrap/>
            <w:hideMark/>
          </w:tcPr>
          <w:p w14:paraId="29B52C5E"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2673ED3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85F188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nil"/>
              <w:right w:val="single" w:sz="4" w:space="0" w:color="auto"/>
            </w:tcBorders>
            <w:shd w:val="clear" w:color="auto" w:fill="auto"/>
            <w:noWrap/>
            <w:hideMark/>
          </w:tcPr>
          <w:p w14:paraId="033C3DC6" w14:textId="77777777" w:rsidR="0071610D" w:rsidRPr="00F93E4B" w:rsidRDefault="0071610D" w:rsidP="001E53AC">
            <w:pPr>
              <w:rPr>
                <w:rFonts w:ascii="宋体" w:hAnsi="宋体" w:cs="宋体"/>
                <w:color w:val="000000"/>
                <w:sz w:val="18"/>
                <w:szCs w:val="18"/>
              </w:rPr>
            </w:pPr>
            <w:r w:rsidRPr="00F93E4B">
              <w:rPr>
                <w:rFonts w:ascii="宋体" w:hAnsi="宋体" w:cs="宋体"/>
                <w:color w:val="000000"/>
                <w:sz w:val="18"/>
                <w:szCs w:val="18"/>
              </w:rPr>
              <w:t>预留</w:t>
            </w:r>
            <w:r w:rsidRPr="00F93E4B">
              <w:rPr>
                <w:rFonts w:ascii="宋体" w:hAnsi="宋体" w:cs="宋体" w:hint="eastAsia"/>
                <w:color w:val="000000"/>
                <w:sz w:val="18"/>
                <w:szCs w:val="18"/>
              </w:rPr>
              <w:t>字段</w:t>
            </w:r>
          </w:p>
        </w:tc>
      </w:tr>
      <w:tr w:rsidR="0071610D" w:rsidRPr="00F93E4B" w14:paraId="41557FBC" w14:textId="77777777" w:rsidTr="00C020CE">
        <w:trPr>
          <w:trHeight w:val="255"/>
        </w:trPr>
        <w:tc>
          <w:tcPr>
            <w:tcW w:w="9220"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49183928" w14:textId="77777777" w:rsidR="0071610D" w:rsidRPr="00F93E4B" w:rsidRDefault="0071610D" w:rsidP="001E53AC">
            <w:pPr>
              <w:rPr>
                <w:rFonts w:ascii="宋体" w:hAnsi="宋体" w:cs="宋体"/>
                <w:b/>
                <w:bCs/>
                <w:color w:val="000000"/>
                <w:sz w:val="18"/>
                <w:szCs w:val="18"/>
              </w:rPr>
            </w:pPr>
            <w:r w:rsidRPr="00F93E4B">
              <w:rPr>
                <w:rFonts w:ascii="宋体" w:hAnsi="宋体" w:cs="宋体" w:hint="eastAsia"/>
                <w:b/>
                <w:bCs/>
                <w:color w:val="000000"/>
                <w:sz w:val="18"/>
                <w:szCs w:val="18"/>
              </w:rPr>
              <w:t>R</w:t>
            </w:r>
            <w:r w:rsidRPr="00F93E4B">
              <w:rPr>
                <w:rFonts w:ascii="宋体" w:hAnsi="宋体" w:cs="宋体"/>
                <w:b/>
                <w:bCs/>
                <w:color w:val="000000"/>
                <w:sz w:val="18"/>
                <w:szCs w:val="18"/>
              </w:rPr>
              <w:t>D</w:t>
            </w:r>
          </w:p>
        </w:tc>
      </w:tr>
      <w:tr w:rsidR="0071610D" w:rsidRPr="00F93E4B" w14:paraId="009E4750"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8121EB9"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w:t>
            </w:r>
          </w:p>
        </w:tc>
        <w:tc>
          <w:tcPr>
            <w:tcW w:w="1566" w:type="dxa"/>
            <w:tcBorders>
              <w:top w:val="nil"/>
              <w:left w:val="nil"/>
              <w:bottom w:val="single" w:sz="4" w:space="0" w:color="auto"/>
              <w:right w:val="single" w:sz="4" w:space="0" w:color="auto"/>
            </w:tcBorders>
            <w:shd w:val="clear" w:color="auto" w:fill="auto"/>
            <w:noWrap/>
            <w:hideMark/>
          </w:tcPr>
          <w:p w14:paraId="3A31675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RdSeq</w:t>
            </w:r>
          </w:p>
        </w:tc>
        <w:tc>
          <w:tcPr>
            <w:tcW w:w="1134" w:type="dxa"/>
            <w:gridSpan w:val="2"/>
            <w:tcBorders>
              <w:top w:val="nil"/>
              <w:left w:val="nil"/>
              <w:bottom w:val="single" w:sz="4" w:space="0" w:color="auto"/>
              <w:right w:val="single" w:sz="4" w:space="0" w:color="auto"/>
            </w:tcBorders>
            <w:shd w:val="clear" w:color="auto" w:fill="auto"/>
            <w:noWrap/>
            <w:hideMark/>
          </w:tcPr>
          <w:p w14:paraId="1457318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指令顺序号</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014D519"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6A4008F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5A56A6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hideMark/>
          </w:tcPr>
          <w:p w14:paraId="25F02732"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每笔指令的流水号，</w:t>
            </w:r>
            <w:r w:rsidRPr="00692DA6">
              <w:rPr>
                <w:rFonts w:ascii="宋体" w:hAnsi="宋体" w:cs="宋体" w:hint="eastAsia"/>
                <w:sz w:val="18"/>
                <w:szCs w:val="18"/>
                <w:shd w:val="clear" w:color="auto" w:fill="FFFF00"/>
                <w:lang w:eastAsia="zh-CN"/>
              </w:rPr>
              <w:t>同一批次内唯一</w:t>
            </w:r>
          </w:p>
          <w:p w14:paraId="091C75F8"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来源系统标识</w:t>
            </w:r>
            <w:r>
              <w:rPr>
                <w:rFonts w:ascii="宋体" w:hAnsi="宋体" w:cs="宋体" w:hint="eastAsia"/>
                <w:color w:val="000000"/>
                <w:sz w:val="18"/>
                <w:szCs w:val="18"/>
                <w:lang w:eastAsia="zh-CN"/>
              </w:rPr>
              <w:t>（</w:t>
            </w:r>
            <w:r w:rsidRPr="0034519D">
              <w:rPr>
                <w:rFonts w:ascii="宋体" w:hAnsi="宋体" w:cs="宋体" w:hint="eastAsia"/>
                <w:color w:val="FF0000"/>
                <w:sz w:val="18"/>
                <w:szCs w:val="18"/>
                <w:lang w:eastAsia="zh-CN"/>
              </w:rPr>
              <w:t>有意义</w:t>
            </w:r>
            <w:r>
              <w:rPr>
                <w:rFonts w:ascii="宋体" w:hAnsi="宋体" w:cs="宋体" w:hint="eastAsia"/>
                <w:color w:val="FF0000"/>
                <w:sz w:val="18"/>
                <w:szCs w:val="18"/>
                <w:lang w:eastAsia="zh-CN"/>
              </w:rPr>
              <w:t>的标示</w:t>
            </w:r>
            <w:r w:rsidRPr="0034519D">
              <w:rPr>
                <w:rFonts w:ascii="宋体" w:hAnsi="宋体" w:cs="宋体" w:hint="eastAsia"/>
                <w:color w:val="FF0000"/>
                <w:sz w:val="18"/>
                <w:szCs w:val="18"/>
                <w:lang w:eastAsia="zh-CN"/>
              </w:rPr>
              <w:t>，不要和批号一致</w:t>
            </w:r>
            <w:r>
              <w:rPr>
                <w:rFonts w:ascii="宋体" w:hAnsi="宋体" w:cs="宋体" w:hint="eastAsia"/>
                <w:color w:val="000000"/>
                <w:sz w:val="18"/>
                <w:szCs w:val="18"/>
                <w:lang w:eastAsia="zh-CN"/>
              </w:rPr>
              <w:t>）</w:t>
            </w:r>
            <w:r w:rsidRPr="00F93E4B">
              <w:rPr>
                <w:rFonts w:ascii="宋体" w:hAnsi="宋体" w:cs="宋体" w:hint="eastAsia"/>
                <w:color w:val="000000"/>
                <w:sz w:val="18"/>
                <w:szCs w:val="18"/>
                <w:lang w:eastAsia="zh-CN"/>
              </w:rPr>
              <w:t>+YYYYMMDD+6位流水号，</w:t>
            </w:r>
            <w:r w:rsidRPr="00692DA6">
              <w:rPr>
                <w:rFonts w:ascii="宋体" w:hAnsi="宋体" w:cs="宋体" w:hint="eastAsia"/>
                <w:color w:val="000000"/>
                <w:sz w:val="18"/>
                <w:szCs w:val="18"/>
                <w:shd w:val="clear" w:color="auto" w:fill="FFFF00"/>
                <w:lang w:eastAsia="zh-CN"/>
              </w:rPr>
              <w:t>不要和交易批号一致</w:t>
            </w:r>
            <w:r w:rsidRPr="00F93E4B">
              <w:rPr>
                <w:rFonts w:ascii="宋体" w:hAnsi="宋体" w:cs="宋体" w:hint="eastAsia"/>
                <w:color w:val="000000"/>
                <w:sz w:val="18"/>
                <w:szCs w:val="18"/>
                <w:lang w:eastAsia="zh-CN"/>
              </w:rPr>
              <w:t>；示例</w:t>
            </w:r>
          </w:p>
          <w:p w14:paraId="23E6658A"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团险：02+YYYYMMDD+6位流水号</w:t>
            </w:r>
          </w:p>
          <w:p w14:paraId="58D22CAF"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个险：01+YYYYMMDD+6位流水号</w:t>
            </w:r>
          </w:p>
          <w:p w14:paraId="12090F57" w14:textId="77777777" w:rsidR="0071610D" w:rsidRPr="00F93E4B" w:rsidRDefault="0071610D" w:rsidP="001E53AC">
            <w:pPr>
              <w:rPr>
                <w:rFonts w:ascii="宋体" w:hAnsi="宋体" w:cs="宋体"/>
                <w:color w:val="000000"/>
                <w:sz w:val="18"/>
                <w:szCs w:val="18"/>
                <w:lang w:eastAsia="zh-CN"/>
              </w:rPr>
            </w:pPr>
          </w:p>
        </w:tc>
      </w:tr>
      <w:tr w:rsidR="0071610D" w:rsidRPr="00F93E4B" w14:paraId="7985FCEB"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3227F3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w:t>
            </w:r>
          </w:p>
        </w:tc>
        <w:tc>
          <w:tcPr>
            <w:tcW w:w="1566" w:type="dxa"/>
            <w:tcBorders>
              <w:top w:val="nil"/>
              <w:left w:val="nil"/>
              <w:bottom w:val="single" w:sz="4" w:space="0" w:color="auto"/>
              <w:right w:val="single" w:sz="4" w:space="0" w:color="auto"/>
            </w:tcBorders>
            <w:shd w:val="clear" w:color="auto" w:fill="auto"/>
            <w:noWrap/>
            <w:hideMark/>
          </w:tcPr>
          <w:p w14:paraId="6D77087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PayDate</w:t>
            </w:r>
          </w:p>
        </w:tc>
        <w:tc>
          <w:tcPr>
            <w:tcW w:w="1134" w:type="dxa"/>
            <w:gridSpan w:val="2"/>
            <w:tcBorders>
              <w:top w:val="nil"/>
              <w:left w:val="nil"/>
              <w:bottom w:val="single" w:sz="4" w:space="0" w:color="auto"/>
              <w:right w:val="single" w:sz="4" w:space="0" w:color="auto"/>
            </w:tcBorders>
            <w:shd w:val="clear" w:color="auto" w:fill="auto"/>
            <w:noWrap/>
            <w:hideMark/>
          </w:tcPr>
          <w:p w14:paraId="0A8CBE5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支付日期</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546E9B85"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3251129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日期</w:t>
            </w:r>
          </w:p>
        </w:tc>
        <w:tc>
          <w:tcPr>
            <w:tcW w:w="850" w:type="dxa"/>
            <w:tcBorders>
              <w:top w:val="nil"/>
              <w:left w:val="nil"/>
              <w:bottom w:val="single" w:sz="4" w:space="0" w:color="auto"/>
              <w:right w:val="single" w:sz="4" w:space="0" w:color="auto"/>
            </w:tcBorders>
            <w:shd w:val="clear" w:color="auto" w:fill="auto"/>
            <w:noWrap/>
            <w:hideMark/>
          </w:tcPr>
          <w:p w14:paraId="6B42D31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8</w:t>
            </w:r>
          </w:p>
        </w:tc>
        <w:tc>
          <w:tcPr>
            <w:tcW w:w="2838" w:type="dxa"/>
            <w:tcBorders>
              <w:top w:val="nil"/>
              <w:left w:val="nil"/>
              <w:bottom w:val="single" w:sz="4" w:space="0" w:color="auto"/>
              <w:right w:val="single" w:sz="4" w:space="0" w:color="auto"/>
            </w:tcBorders>
            <w:shd w:val="clear" w:color="auto" w:fill="auto"/>
            <w:noWrap/>
            <w:hideMark/>
          </w:tcPr>
          <w:p w14:paraId="7DA907F2"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提交日期格式YYYYMMDD</w:t>
            </w:r>
            <w:r>
              <w:rPr>
                <w:rFonts w:ascii="宋体" w:hAnsi="宋体" w:cs="宋体" w:hint="eastAsia"/>
                <w:color w:val="000000"/>
                <w:sz w:val="18"/>
                <w:szCs w:val="18"/>
              </w:rPr>
              <w:t>（</w:t>
            </w:r>
            <w:r>
              <w:rPr>
                <w:rFonts w:ascii="宋体" w:hAnsi="宋体" w:cs="宋体" w:hint="eastAsia"/>
                <w:color w:val="FF0000"/>
                <w:sz w:val="18"/>
                <w:szCs w:val="18"/>
              </w:rPr>
              <w:t>当前日期</w:t>
            </w:r>
            <w:r>
              <w:rPr>
                <w:rFonts w:ascii="宋体" w:hAnsi="宋体" w:cs="宋体" w:hint="eastAsia"/>
                <w:color w:val="000000"/>
                <w:sz w:val="18"/>
                <w:szCs w:val="18"/>
              </w:rPr>
              <w:t>）</w:t>
            </w:r>
          </w:p>
          <w:p w14:paraId="58A2D303" w14:textId="77777777" w:rsidR="0071610D" w:rsidRPr="00F93E4B" w:rsidRDefault="0071610D" w:rsidP="001E53AC">
            <w:pPr>
              <w:rPr>
                <w:rFonts w:ascii="宋体" w:hAnsi="宋体" w:cs="宋体"/>
                <w:color w:val="000000"/>
                <w:sz w:val="18"/>
                <w:szCs w:val="18"/>
              </w:rPr>
            </w:pPr>
          </w:p>
        </w:tc>
      </w:tr>
      <w:tr w:rsidR="0071610D" w:rsidRPr="00F93E4B" w14:paraId="4C5E978B" w14:textId="77777777" w:rsidTr="00C020CE">
        <w:trPr>
          <w:trHeight w:val="674"/>
        </w:trPr>
        <w:tc>
          <w:tcPr>
            <w:tcW w:w="1006" w:type="dxa"/>
            <w:tcBorders>
              <w:top w:val="nil"/>
              <w:left w:val="single" w:sz="4" w:space="0" w:color="auto"/>
              <w:bottom w:val="single" w:sz="4" w:space="0" w:color="auto"/>
              <w:right w:val="single" w:sz="4" w:space="0" w:color="auto"/>
            </w:tcBorders>
            <w:shd w:val="clear" w:color="auto" w:fill="auto"/>
            <w:noWrap/>
            <w:hideMark/>
          </w:tcPr>
          <w:p w14:paraId="2444B39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p>
        </w:tc>
        <w:tc>
          <w:tcPr>
            <w:tcW w:w="1566" w:type="dxa"/>
            <w:tcBorders>
              <w:top w:val="nil"/>
              <w:left w:val="nil"/>
              <w:bottom w:val="single" w:sz="4" w:space="0" w:color="auto"/>
              <w:right w:val="single" w:sz="4" w:space="0" w:color="auto"/>
            </w:tcBorders>
            <w:shd w:val="clear" w:color="auto" w:fill="auto"/>
            <w:noWrap/>
            <w:hideMark/>
          </w:tcPr>
          <w:p w14:paraId="7AAB6BC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ApplyEntity</w:t>
            </w:r>
          </w:p>
        </w:tc>
        <w:tc>
          <w:tcPr>
            <w:tcW w:w="1134" w:type="dxa"/>
            <w:gridSpan w:val="2"/>
            <w:tcBorders>
              <w:top w:val="nil"/>
              <w:left w:val="nil"/>
              <w:bottom w:val="single" w:sz="4" w:space="0" w:color="auto"/>
              <w:right w:val="single" w:sz="4" w:space="0" w:color="auto"/>
            </w:tcBorders>
            <w:shd w:val="clear" w:color="auto" w:fill="auto"/>
            <w:noWrap/>
            <w:hideMark/>
          </w:tcPr>
          <w:p w14:paraId="1D524753"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申请组织</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886FE36" w14:textId="77777777" w:rsidR="0071610D" w:rsidRPr="00F93E4B" w:rsidRDefault="0071610D" w:rsidP="001E53AC">
            <w:pPr>
              <w:jc w:val="center"/>
              <w:rPr>
                <w:rFonts w:ascii="宋体" w:hAnsi="宋体" w:cs="宋体"/>
                <w:color w:val="9C0006"/>
                <w:sz w:val="18"/>
                <w:szCs w:val="18"/>
              </w:rPr>
            </w:pPr>
            <w:r w:rsidRPr="00F93E4B">
              <w:rPr>
                <w:rFonts w:ascii="宋体" w:hAnsi="宋体" w:cs="宋体" w:hint="eastAsia"/>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6DD34D4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E47CFB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03F796BE"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单据的业务发生组织，保单管理机构编码</w:t>
            </w:r>
            <w:r>
              <w:rPr>
                <w:rFonts w:ascii="宋体" w:hAnsi="宋体" w:cs="宋体" w:hint="eastAsia"/>
                <w:color w:val="000000"/>
                <w:sz w:val="18"/>
                <w:szCs w:val="18"/>
                <w:lang w:eastAsia="zh-CN"/>
              </w:rPr>
              <w:t>（</w:t>
            </w:r>
            <w:r>
              <w:rPr>
                <w:rFonts w:ascii="宋体" w:hAnsi="宋体" w:cs="宋体" w:hint="eastAsia"/>
                <w:color w:val="FF0000"/>
                <w:sz w:val="18"/>
                <w:szCs w:val="18"/>
                <w:lang w:eastAsia="zh-CN"/>
              </w:rPr>
              <w:t xml:space="preserve">1-总公司，从分支机构存储表取 </w:t>
            </w:r>
            <w:r>
              <w:rPr>
                <w:rFonts w:ascii="宋体" w:hAnsi="宋体" w:cs="宋体" w:hint="eastAsia"/>
                <w:color w:val="000000"/>
                <w:sz w:val="18"/>
                <w:szCs w:val="18"/>
                <w:lang w:eastAsia="zh-CN"/>
              </w:rPr>
              <w:t>）</w:t>
            </w:r>
          </w:p>
        </w:tc>
      </w:tr>
      <w:tr w:rsidR="0071610D" w:rsidRPr="00F93E4B" w14:paraId="6E7CAADB"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63E882E4"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D4</w:t>
            </w:r>
          </w:p>
        </w:tc>
        <w:tc>
          <w:tcPr>
            <w:tcW w:w="1566" w:type="dxa"/>
            <w:tcBorders>
              <w:top w:val="nil"/>
              <w:left w:val="nil"/>
              <w:bottom w:val="single" w:sz="4" w:space="0" w:color="auto"/>
              <w:right w:val="single" w:sz="4" w:space="0" w:color="auto"/>
            </w:tcBorders>
            <w:shd w:val="clear" w:color="auto" w:fill="auto"/>
            <w:noWrap/>
            <w:hideMark/>
          </w:tcPr>
          <w:p w14:paraId="69F2450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PayType</w:t>
            </w:r>
          </w:p>
        </w:tc>
        <w:tc>
          <w:tcPr>
            <w:tcW w:w="1134" w:type="dxa"/>
            <w:gridSpan w:val="2"/>
            <w:tcBorders>
              <w:top w:val="nil"/>
              <w:left w:val="nil"/>
              <w:bottom w:val="single" w:sz="4" w:space="0" w:color="auto"/>
              <w:right w:val="single" w:sz="4" w:space="0" w:color="auto"/>
            </w:tcBorders>
            <w:shd w:val="clear" w:color="auto" w:fill="auto"/>
            <w:noWrap/>
            <w:hideMark/>
          </w:tcPr>
          <w:p w14:paraId="0E4F4CCE"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交易类型</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34228D8"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6C25AE2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C97C7A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65D3C45C" w14:textId="77777777" w:rsidR="0071610D" w:rsidRDefault="0071610D" w:rsidP="001E53AC">
            <w:pPr>
              <w:rPr>
                <w:rFonts w:ascii="宋体" w:hAnsi="宋体" w:cs="宋体" w:hint="eastAsia"/>
                <w:color w:val="000000"/>
                <w:sz w:val="18"/>
                <w:szCs w:val="18"/>
                <w:highlight w:val="yellow"/>
                <w:lang w:eastAsia="zh-CN"/>
              </w:rPr>
            </w:pPr>
            <w:r w:rsidRPr="00F93E4B">
              <w:rPr>
                <w:rFonts w:ascii="宋体" w:hAnsi="宋体" w:cs="宋体" w:hint="eastAsia"/>
                <w:color w:val="000000"/>
                <w:sz w:val="18"/>
                <w:szCs w:val="18"/>
                <w:highlight w:val="yellow"/>
                <w:lang w:eastAsia="zh-CN"/>
              </w:rPr>
              <w:t xml:space="preserve">业务类型 </w:t>
            </w:r>
            <w:r>
              <w:rPr>
                <w:rFonts w:ascii="宋体" w:hAnsi="宋体" w:cs="宋体" w:hint="eastAsia"/>
                <w:color w:val="000000"/>
                <w:sz w:val="18"/>
                <w:szCs w:val="18"/>
                <w:highlight w:val="yellow"/>
                <w:lang w:eastAsia="zh-CN"/>
              </w:rPr>
              <w:t>： 费控</w:t>
            </w:r>
          </w:p>
          <w:p w14:paraId="61FD6123" w14:textId="633D8A3F" w:rsidR="00D514A3" w:rsidRDefault="00D514A3" w:rsidP="001E53AC">
            <w:pPr>
              <w:rPr>
                <w:rFonts w:ascii="宋体" w:hAnsi="宋体" w:cs="宋体"/>
                <w:color w:val="000000"/>
                <w:sz w:val="18"/>
                <w:szCs w:val="18"/>
                <w:highlight w:val="yellow"/>
                <w:lang w:eastAsia="zh-CN"/>
              </w:rPr>
            </w:pPr>
            <w:r>
              <w:rPr>
                <w:rFonts w:ascii="宋体" w:hAnsi="宋体" w:cs="宋体" w:hint="eastAsia"/>
                <w:color w:val="000000"/>
                <w:sz w:val="18"/>
                <w:szCs w:val="18"/>
                <w:highlight w:val="yellow"/>
                <w:lang w:eastAsia="zh-CN"/>
              </w:rPr>
              <w:t xml:space="preserve">              </w:t>
            </w:r>
            <w:bookmarkStart w:id="161" w:name="_GoBack"/>
            <w:bookmarkEnd w:id="161"/>
          </w:p>
          <w:p w14:paraId="77D62CAC" w14:textId="09C4E7CD" w:rsidR="0071610D" w:rsidRPr="00F93E4B" w:rsidRDefault="00D514A3" w:rsidP="001E53AC">
            <w:pPr>
              <w:ind w:firstLine="1080"/>
              <w:rPr>
                <w:rFonts w:ascii="宋体" w:hAnsi="宋体" w:cs="宋体"/>
                <w:color w:val="000000"/>
                <w:sz w:val="18"/>
                <w:szCs w:val="18"/>
                <w:highlight w:val="yellow"/>
                <w:lang w:eastAsia="zh-CN"/>
              </w:rPr>
            </w:pPr>
            <w:r>
              <w:rPr>
                <w:rFonts w:ascii="宋体" w:hAnsi="宋体" w:cs="宋体" w:hint="eastAsia"/>
                <w:color w:val="000000"/>
                <w:sz w:val="18"/>
                <w:szCs w:val="18"/>
                <w:highlight w:val="yellow"/>
                <w:lang w:eastAsia="zh-CN"/>
              </w:rPr>
              <w:t>业</w:t>
            </w:r>
            <w:r w:rsidR="0071610D">
              <w:rPr>
                <w:rFonts w:ascii="宋体" w:hAnsi="宋体" w:cs="宋体" w:hint="eastAsia"/>
                <w:color w:val="000000"/>
                <w:sz w:val="18"/>
                <w:szCs w:val="18"/>
                <w:highlight w:val="yellow"/>
                <w:lang w:eastAsia="zh-CN"/>
              </w:rPr>
              <w:t>码值给到保融资金平台</w:t>
            </w:r>
          </w:p>
        </w:tc>
      </w:tr>
      <w:tr w:rsidR="0071610D" w:rsidRPr="00F93E4B" w14:paraId="6F25AAE9"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FB394C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D5</w:t>
            </w:r>
          </w:p>
        </w:tc>
        <w:tc>
          <w:tcPr>
            <w:tcW w:w="1566" w:type="dxa"/>
            <w:tcBorders>
              <w:top w:val="nil"/>
              <w:left w:val="nil"/>
              <w:bottom w:val="single" w:sz="4" w:space="0" w:color="auto"/>
              <w:right w:val="single" w:sz="4" w:space="0" w:color="auto"/>
            </w:tcBorders>
            <w:shd w:val="clear" w:color="auto" w:fill="auto"/>
            <w:noWrap/>
            <w:hideMark/>
          </w:tcPr>
          <w:p w14:paraId="6760AFC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SettlementMode</w:t>
            </w:r>
          </w:p>
        </w:tc>
        <w:tc>
          <w:tcPr>
            <w:tcW w:w="1134" w:type="dxa"/>
            <w:gridSpan w:val="2"/>
            <w:tcBorders>
              <w:top w:val="nil"/>
              <w:left w:val="nil"/>
              <w:bottom w:val="single" w:sz="4" w:space="0" w:color="auto"/>
              <w:right w:val="single" w:sz="4" w:space="0" w:color="auto"/>
            </w:tcBorders>
            <w:shd w:val="clear" w:color="auto" w:fill="auto"/>
            <w:noWrap/>
            <w:hideMark/>
          </w:tcPr>
          <w:p w14:paraId="03443253"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结算方式</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A4B432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645B7D4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4E18B9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7BB523A7"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highlight w:val="yellow"/>
                <w:lang w:eastAsia="zh-CN"/>
              </w:rPr>
              <w:t>1-转账/直联3-支票99-其他</w:t>
            </w:r>
            <w:r>
              <w:rPr>
                <w:rFonts w:ascii="宋体" w:hAnsi="宋体" w:cs="宋体" w:hint="eastAsia"/>
                <w:color w:val="000000"/>
                <w:sz w:val="18"/>
                <w:szCs w:val="18"/>
                <w:lang w:eastAsia="zh-CN"/>
              </w:rPr>
              <w:t xml:space="preserve"> </w:t>
            </w:r>
            <w:r w:rsidRPr="00B61C68">
              <w:rPr>
                <w:rFonts w:ascii="宋体" w:hAnsi="宋体" w:cs="宋体" w:hint="eastAsia"/>
                <w:color w:val="FF0000"/>
                <w:sz w:val="18"/>
                <w:szCs w:val="18"/>
                <w:lang w:eastAsia="zh-CN"/>
              </w:rPr>
              <w:t>5-网银转账</w:t>
            </w:r>
          </w:p>
        </w:tc>
      </w:tr>
      <w:tr w:rsidR="0071610D" w:rsidRPr="00F93E4B" w14:paraId="68296BFB"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131AA68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D6</w:t>
            </w:r>
          </w:p>
        </w:tc>
        <w:tc>
          <w:tcPr>
            <w:tcW w:w="1566" w:type="dxa"/>
            <w:tcBorders>
              <w:top w:val="nil"/>
              <w:left w:val="nil"/>
              <w:bottom w:val="single" w:sz="4" w:space="0" w:color="auto"/>
              <w:right w:val="single" w:sz="4" w:space="0" w:color="auto"/>
            </w:tcBorders>
            <w:shd w:val="clear" w:color="auto" w:fill="auto"/>
            <w:noWrap/>
            <w:hideMark/>
          </w:tcPr>
          <w:p w14:paraId="00745D72" w14:textId="77777777" w:rsidR="0071610D" w:rsidRPr="00F93E4B" w:rsidRDefault="0071610D" w:rsidP="001E53AC">
            <w:pPr>
              <w:rPr>
                <w:rFonts w:ascii="宋体" w:hAnsi="宋体" w:cs="Arial"/>
                <w:sz w:val="18"/>
                <w:szCs w:val="18"/>
              </w:rPr>
            </w:pPr>
            <w:r w:rsidRPr="00F93E4B">
              <w:rPr>
                <w:rFonts w:ascii="宋体" w:hAnsi="宋体" w:cs="Arial"/>
                <w:sz w:val="18"/>
                <w:szCs w:val="18"/>
              </w:rPr>
              <w:t>CorpAct</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0B319950" w14:textId="77777777" w:rsidR="0071610D" w:rsidRPr="00F93E4B" w:rsidRDefault="0071610D" w:rsidP="001E53AC">
            <w:pPr>
              <w:rPr>
                <w:rFonts w:ascii="宋体" w:hAnsi="宋体" w:cs="宋体"/>
                <w:sz w:val="18"/>
                <w:szCs w:val="18"/>
              </w:rPr>
            </w:pPr>
            <w:r w:rsidRPr="00F93E4B">
              <w:rPr>
                <w:rFonts w:ascii="宋体" w:hAnsi="宋体" w:cs="宋体" w:hint="eastAsia"/>
                <w:sz w:val="18"/>
                <w:szCs w:val="18"/>
              </w:rPr>
              <w:t>企业方账户</w:t>
            </w:r>
          </w:p>
        </w:tc>
        <w:tc>
          <w:tcPr>
            <w:tcW w:w="902" w:type="dxa"/>
            <w:gridSpan w:val="2"/>
            <w:tcBorders>
              <w:top w:val="nil"/>
              <w:left w:val="nil"/>
              <w:bottom w:val="single" w:sz="4" w:space="0" w:color="auto"/>
              <w:right w:val="single" w:sz="4" w:space="0" w:color="auto"/>
            </w:tcBorders>
            <w:shd w:val="clear" w:color="auto" w:fill="auto"/>
            <w:noWrap/>
            <w:hideMark/>
          </w:tcPr>
          <w:p w14:paraId="08D33CB4" w14:textId="77777777" w:rsidR="0071610D" w:rsidRPr="00F93E4B" w:rsidRDefault="0071610D" w:rsidP="001E53AC">
            <w:pPr>
              <w:jc w:val="center"/>
              <w:rPr>
                <w:rFonts w:ascii="宋体" w:hAnsi="宋体" w:cs="宋体"/>
                <w:sz w:val="18"/>
                <w:szCs w:val="18"/>
              </w:rPr>
            </w:pPr>
            <w:r w:rsidRPr="00F93E4B">
              <w:rPr>
                <w:rFonts w:ascii="宋体" w:hAnsi="宋体" w:cs="宋体" w:hint="eastAsia"/>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2ACC6B91" w14:textId="77777777" w:rsidR="0071610D" w:rsidRPr="00F93E4B" w:rsidRDefault="0071610D" w:rsidP="001E53AC">
            <w:pPr>
              <w:jc w:val="center"/>
              <w:rPr>
                <w:rFonts w:ascii="宋体" w:hAnsi="宋体" w:cs="宋体"/>
                <w:sz w:val="18"/>
                <w:szCs w:val="18"/>
              </w:rPr>
            </w:pPr>
            <w:r w:rsidRPr="00F93E4B">
              <w:rPr>
                <w:rFonts w:ascii="宋体" w:hAnsi="宋体" w:cs="宋体" w:hint="eastAsia"/>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F47754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30</w:t>
            </w:r>
          </w:p>
        </w:tc>
        <w:tc>
          <w:tcPr>
            <w:tcW w:w="2838" w:type="dxa"/>
            <w:tcBorders>
              <w:top w:val="nil"/>
              <w:left w:val="nil"/>
              <w:bottom w:val="single" w:sz="4" w:space="0" w:color="auto"/>
              <w:right w:val="single" w:sz="4" w:space="0" w:color="auto"/>
            </w:tcBorders>
            <w:shd w:val="clear" w:color="auto" w:fill="auto"/>
            <w:noWrap/>
            <w:vAlign w:val="bottom"/>
            <w:hideMark/>
          </w:tcPr>
          <w:p w14:paraId="736AED95" w14:textId="77777777" w:rsidR="0071610D" w:rsidRPr="00F93E4B" w:rsidRDefault="0071610D" w:rsidP="001E53AC">
            <w:pPr>
              <w:rPr>
                <w:rFonts w:ascii="宋体" w:hAnsi="宋体" w:cs="宋体"/>
                <w:sz w:val="18"/>
                <w:szCs w:val="18"/>
              </w:rPr>
            </w:pPr>
            <w:r w:rsidRPr="002749C3">
              <w:rPr>
                <w:rFonts w:ascii="宋体" w:hAnsi="宋体" w:cs="宋体" w:hint="eastAsia"/>
                <w:sz w:val="18"/>
                <w:szCs w:val="18"/>
              </w:rPr>
              <w:t>空（</w:t>
            </w:r>
            <w:r w:rsidRPr="000745BF">
              <w:rPr>
                <w:rFonts w:ascii="宋体" w:hAnsi="宋体" w:cs="宋体" w:hint="eastAsia"/>
                <w:color w:val="000000" w:themeColor="text1"/>
                <w:sz w:val="18"/>
                <w:szCs w:val="18"/>
                <w:highlight w:val="magenta"/>
              </w:rPr>
              <w:t>是放在信美</w:t>
            </w:r>
            <w:r w:rsidRPr="002749C3">
              <w:rPr>
                <w:rFonts w:ascii="宋体" w:hAnsi="宋体" w:cs="宋体" w:hint="eastAsia"/>
                <w:sz w:val="18"/>
                <w:szCs w:val="18"/>
              </w:rPr>
              <w:t>）</w:t>
            </w:r>
          </w:p>
        </w:tc>
      </w:tr>
      <w:tr w:rsidR="0071610D" w:rsidRPr="00F93E4B" w14:paraId="466CC372"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182069F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D7</w:t>
            </w:r>
          </w:p>
        </w:tc>
        <w:tc>
          <w:tcPr>
            <w:tcW w:w="1566" w:type="dxa"/>
            <w:tcBorders>
              <w:top w:val="nil"/>
              <w:left w:val="nil"/>
              <w:bottom w:val="single" w:sz="4" w:space="0" w:color="auto"/>
              <w:right w:val="single" w:sz="4" w:space="0" w:color="auto"/>
            </w:tcBorders>
            <w:shd w:val="clear" w:color="auto" w:fill="auto"/>
            <w:noWrap/>
            <w:hideMark/>
          </w:tcPr>
          <w:p w14:paraId="2E8D937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CustomName</w:t>
            </w:r>
          </w:p>
        </w:tc>
        <w:tc>
          <w:tcPr>
            <w:tcW w:w="1134" w:type="dxa"/>
            <w:gridSpan w:val="2"/>
            <w:tcBorders>
              <w:top w:val="nil"/>
              <w:left w:val="nil"/>
              <w:bottom w:val="single" w:sz="4" w:space="0" w:color="auto"/>
              <w:right w:val="single" w:sz="4" w:space="0" w:color="auto"/>
            </w:tcBorders>
            <w:shd w:val="clear" w:color="auto" w:fill="auto"/>
            <w:noWrap/>
            <w:hideMark/>
          </w:tcPr>
          <w:p w14:paraId="085E8C8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交易方名称</w:t>
            </w:r>
          </w:p>
        </w:tc>
        <w:tc>
          <w:tcPr>
            <w:tcW w:w="902" w:type="dxa"/>
            <w:gridSpan w:val="2"/>
            <w:tcBorders>
              <w:top w:val="nil"/>
              <w:left w:val="nil"/>
              <w:bottom w:val="single" w:sz="4" w:space="0" w:color="auto"/>
              <w:right w:val="single" w:sz="4" w:space="0" w:color="auto"/>
            </w:tcBorders>
            <w:shd w:val="clear" w:color="auto" w:fill="auto"/>
            <w:noWrap/>
            <w:hideMark/>
          </w:tcPr>
          <w:p w14:paraId="2E40EFA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0C36BBC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ACD85AD" w14:textId="77777777" w:rsidR="0071610D" w:rsidRPr="00F93E4B" w:rsidRDefault="0071610D" w:rsidP="001E53AC">
            <w:pPr>
              <w:jc w:val="center"/>
              <w:rPr>
                <w:rFonts w:ascii="宋体" w:hAnsi="宋体" w:cs="Arial"/>
                <w:color w:val="000000"/>
                <w:sz w:val="18"/>
                <w:szCs w:val="18"/>
              </w:rPr>
            </w:pPr>
            <w:r w:rsidRPr="00F93E4B">
              <w:rPr>
                <w:rFonts w:ascii="宋体" w:hAnsi="宋体" w:cs="Arial" w:hint="eastAsia"/>
                <w:color w:val="FF0000"/>
                <w:sz w:val="18"/>
                <w:szCs w:val="18"/>
              </w:rPr>
              <w:t>128</w:t>
            </w:r>
          </w:p>
        </w:tc>
        <w:tc>
          <w:tcPr>
            <w:tcW w:w="2838" w:type="dxa"/>
            <w:tcBorders>
              <w:top w:val="nil"/>
              <w:left w:val="nil"/>
              <w:bottom w:val="single" w:sz="4" w:space="0" w:color="auto"/>
              <w:right w:val="single" w:sz="4" w:space="0" w:color="auto"/>
            </w:tcBorders>
            <w:shd w:val="clear" w:color="auto" w:fill="auto"/>
            <w:hideMark/>
          </w:tcPr>
          <w:p w14:paraId="298DF7EB"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仅在收方名称和收方户名不一致时使用</w:t>
            </w:r>
          </w:p>
        </w:tc>
      </w:tr>
      <w:tr w:rsidR="0071610D" w:rsidRPr="00F93E4B" w14:paraId="71B69368"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592B46B"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D8</w:t>
            </w:r>
          </w:p>
        </w:tc>
        <w:tc>
          <w:tcPr>
            <w:tcW w:w="1566" w:type="dxa"/>
            <w:tcBorders>
              <w:top w:val="nil"/>
              <w:left w:val="nil"/>
              <w:bottom w:val="single" w:sz="4" w:space="0" w:color="auto"/>
              <w:right w:val="single" w:sz="4" w:space="0" w:color="auto"/>
            </w:tcBorders>
            <w:shd w:val="clear" w:color="auto" w:fill="auto"/>
            <w:noWrap/>
            <w:hideMark/>
          </w:tcPr>
          <w:p w14:paraId="78205C1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OppAct</w:t>
            </w:r>
          </w:p>
        </w:tc>
        <w:tc>
          <w:tcPr>
            <w:tcW w:w="1134" w:type="dxa"/>
            <w:gridSpan w:val="2"/>
            <w:tcBorders>
              <w:top w:val="nil"/>
              <w:left w:val="nil"/>
              <w:bottom w:val="single" w:sz="4" w:space="0" w:color="auto"/>
              <w:right w:val="single" w:sz="4" w:space="0" w:color="auto"/>
            </w:tcBorders>
            <w:shd w:val="clear" w:color="auto" w:fill="auto"/>
            <w:noWrap/>
            <w:hideMark/>
          </w:tcPr>
          <w:p w14:paraId="0C78C0E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交易方账户</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F8E52B1" w14:textId="77777777" w:rsidR="0071610D" w:rsidRPr="00F93E4B" w:rsidRDefault="0071610D" w:rsidP="001E53AC">
            <w:pPr>
              <w:jc w:val="center"/>
              <w:rPr>
                <w:rFonts w:ascii="宋体" w:hAnsi="宋体" w:cs="Arial"/>
                <w:color w:val="9C0006"/>
                <w:sz w:val="18"/>
                <w:szCs w:val="18"/>
              </w:rPr>
            </w:pPr>
            <w:r w:rsidRPr="00F93E4B">
              <w:rPr>
                <w:rFonts w:ascii="宋体" w:hAnsi="宋体" w:cs="宋体" w:hint="eastAsia"/>
                <w:color w:val="9C6500"/>
                <w:sz w:val="18"/>
                <w:szCs w:val="18"/>
              </w:rPr>
              <w:t>选输项（转账必输）</w:t>
            </w:r>
          </w:p>
        </w:tc>
        <w:tc>
          <w:tcPr>
            <w:tcW w:w="924" w:type="dxa"/>
            <w:gridSpan w:val="2"/>
            <w:tcBorders>
              <w:top w:val="nil"/>
              <w:left w:val="nil"/>
              <w:bottom w:val="single" w:sz="4" w:space="0" w:color="auto"/>
              <w:right w:val="single" w:sz="4" w:space="0" w:color="auto"/>
            </w:tcBorders>
            <w:shd w:val="clear" w:color="auto" w:fill="auto"/>
            <w:noWrap/>
            <w:hideMark/>
          </w:tcPr>
          <w:p w14:paraId="6206F6D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037715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2A03E009"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如通过资金系统进行付款单据，账户必填。已付款补录项可外部系统传递。</w:t>
            </w:r>
          </w:p>
        </w:tc>
      </w:tr>
      <w:tr w:rsidR="0071610D" w:rsidRPr="00F93E4B" w14:paraId="2A0AE535" w14:textId="77777777" w:rsidTr="00C020CE">
        <w:trPr>
          <w:trHeight w:val="495"/>
        </w:trPr>
        <w:tc>
          <w:tcPr>
            <w:tcW w:w="1006" w:type="dxa"/>
            <w:tcBorders>
              <w:top w:val="nil"/>
              <w:left w:val="single" w:sz="4" w:space="0" w:color="auto"/>
              <w:bottom w:val="single" w:sz="4" w:space="0" w:color="auto"/>
              <w:right w:val="single" w:sz="4" w:space="0" w:color="auto"/>
            </w:tcBorders>
            <w:shd w:val="clear" w:color="auto" w:fill="auto"/>
            <w:noWrap/>
            <w:hideMark/>
          </w:tcPr>
          <w:p w14:paraId="0441EA5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D9</w:t>
            </w:r>
          </w:p>
        </w:tc>
        <w:tc>
          <w:tcPr>
            <w:tcW w:w="1566" w:type="dxa"/>
            <w:tcBorders>
              <w:top w:val="nil"/>
              <w:left w:val="nil"/>
              <w:bottom w:val="single" w:sz="4" w:space="0" w:color="auto"/>
              <w:right w:val="single" w:sz="4" w:space="0" w:color="auto"/>
            </w:tcBorders>
            <w:shd w:val="clear" w:color="auto" w:fill="auto"/>
            <w:noWrap/>
            <w:hideMark/>
          </w:tcPr>
          <w:p w14:paraId="6FC7619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OppActName</w:t>
            </w:r>
          </w:p>
        </w:tc>
        <w:tc>
          <w:tcPr>
            <w:tcW w:w="1134" w:type="dxa"/>
            <w:gridSpan w:val="2"/>
            <w:tcBorders>
              <w:top w:val="nil"/>
              <w:left w:val="nil"/>
              <w:bottom w:val="single" w:sz="4" w:space="0" w:color="auto"/>
              <w:right w:val="single" w:sz="4" w:space="0" w:color="auto"/>
            </w:tcBorders>
            <w:shd w:val="clear" w:color="auto" w:fill="auto"/>
            <w:noWrap/>
            <w:hideMark/>
          </w:tcPr>
          <w:p w14:paraId="4EF6FBB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交易方户名</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422DDF6"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78AA21B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1DBA945" w14:textId="77777777" w:rsidR="0071610D" w:rsidRPr="00F93E4B" w:rsidRDefault="0071610D" w:rsidP="001E53AC">
            <w:pPr>
              <w:jc w:val="center"/>
              <w:rPr>
                <w:rFonts w:ascii="宋体" w:hAnsi="宋体" w:cs="Arial"/>
                <w:color w:val="FF0000"/>
                <w:sz w:val="18"/>
                <w:szCs w:val="18"/>
              </w:rPr>
            </w:pPr>
            <w:r w:rsidRPr="00F93E4B">
              <w:rPr>
                <w:rFonts w:ascii="宋体" w:hAnsi="宋体" w:cs="Arial" w:hint="eastAsia"/>
                <w:color w:val="FF0000"/>
                <w:sz w:val="18"/>
                <w:szCs w:val="18"/>
              </w:rPr>
              <w:t>128</w:t>
            </w:r>
          </w:p>
        </w:tc>
        <w:tc>
          <w:tcPr>
            <w:tcW w:w="2838" w:type="dxa"/>
            <w:tcBorders>
              <w:top w:val="nil"/>
              <w:left w:val="nil"/>
              <w:bottom w:val="single" w:sz="4" w:space="0" w:color="auto"/>
              <w:right w:val="single" w:sz="4" w:space="0" w:color="auto"/>
            </w:tcBorders>
            <w:shd w:val="clear" w:color="auto" w:fill="auto"/>
            <w:hideMark/>
          </w:tcPr>
          <w:p w14:paraId="52F97C6E"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根据人行标准，人民币账户的户名不应超过</w:t>
            </w:r>
            <w:r w:rsidRPr="00F93E4B">
              <w:rPr>
                <w:rFonts w:ascii="宋体" w:hAnsi="宋体" w:cs="Arial"/>
                <w:color w:val="000000"/>
                <w:sz w:val="18"/>
                <w:szCs w:val="18"/>
                <w:lang w:eastAsia="zh-CN"/>
              </w:rPr>
              <w:t>60</w:t>
            </w:r>
            <w:r w:rsidRPr="00F93E4B">
              <w:rPr>
                <w:rFonts w:ascii="宋体" w:hAnsi="宋体" w:cs="Arial" w:hint="eastAsia"/>
                <w:color w:val="000000"/>
                <w:sz w:val="18"/>
                <w:szCs w:val="18"/>
                <w:lang w:eastAsia="zh-CN"/>
              </w:rPr>
              <w:t>字节，</w:t>
            </w:r>
          </w:p>
          <w:p w14:paraId="482762EC"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否则该字段可能被截取</w:t>
            </w:r>
          </w:p>
        </w:tc>
      </w:tr>
      <w:tr w:rsidR="0071610D" w:rsidRPr="00F93E4B" w14:paraId="66E1E32E" w14:textId="77777777" w:rsidTr="00C020CE">
        <w:trPr>
          <w:trHeight w:val="480"/>
        </w:trPr>
        <w:tc>
          <w:tcPr>
            <w:tcW w:w="1006" w:type="dxa"/>
            <w:tcBorders>
              <w:top w:val="nil"/>
              <w:left w:val="single" w:sz="4" w:space="0" w:color="auto"/>
              <w:bottom w:val="single" w:sz="4" w:space="0" w:color="auto"/>
              <w:right w:val="single" w:sz="4" w:space="0" w:color="auto"/>
            </w:tcBorders>
            <w:shd w:val="clear" w:color="auto" w:fill="auto"/>
            <w:noWrap/>
            <w:hideMark/>
          </w:tcPr>
          <w:p w14:paraId="7F07E43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D10</w:t>
            </w:r>
          </w:p>
        </w:tc>
        <w:tc>
          <w:tcPr>
            <w:tcW w:w="1566" w:type="dxa"/>
            <w:tcBorders>
              <w:top w:val="nil"/>
              <w:left w:val="nil"/>
              <w:bottom w:val="single" w:sz="4" w:space="0" w:color="auto"/>
              <w:right w:val="single" w:sz="4" w:space="0" w:color="auto"/>
            </w:tcBorders>
            <w:shd w:val="clear" w:color="auto" w:fill="auto"/>
            <w:noWrap/>
            <w:hideMark/>
          </w:tcPr>
          <w:p w14:paraId="6CC9FFA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OppAreaCode</w:t>
            </w:r>
          </w:p>
        </w:tc>
        <w:tc>
          <w:tcPr>
            <w:tcW w:w="1134" w:type="dxa"/>
            <w:gridSpan w:val="2"/>
            <w:tcBorders>
              <w:top w:val="nil"/>
              <w:left w:val="nil"/>
              <w:bottom w:val="single" w:sz="4" w:space="0" w:color="auto"/>
              <w:right w:val="single" w:sz="4" w:space="0" w:color="auto"/>
            </w:tcBorders>
            <w:shd w:val="clear" w:color="auto" w:fill="auto"/>
            <w:noWrap/>
            <w:hideMark/>
          </w:tcPr>
          <w:p w14:paraId="1C6140A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交易方区域编码</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59FAD755" w14:textId="77777777" w:rsidR="0071610D" w:rsidRPr="00F93E4B" w:rsidRDefault="0071610D" w:rsidP="001E53AC">
            <w:pPr>
              <w:jc w:val="center"/>
              <w:rPr>
                <w:rFonts w:ascii="宋体" w:hAnsi="宋体" w:cs="宋体"/>
                <w:color w:val="9C6500"/>
                <w:sz w:val="18"/>
                <w:szCs w:val="18"/>
              </w:rPr>
            </w:pPr>
            <w:r w:rsidRPr="00F93E4B">
              <w:rPr>
                <w:rFonts w:ascii="宋体" w:hAnsi="宋体" w:cs="宋体" w:hint="eastAsia"/>
                <w:color w:val="9C6500"/>
                <w:sz w:val="18"/>
                <w:szCs w:val="18"/>
              </w:rPr>
              <w:t>选输项（转账必输）</w:t>
            </w:r>
          </w:p>
        </w:tc>
        <w:tc>
          <w:tcPr>
            <w:tcW w:w="924" w:type="dxa"/>
            <w:gridSpan w:val="2"/>
            <w:tcBorders>
              <w:top w:val="nil"/>
              <w:left w:val="nil"/>
              <w:bottom w:val="single" w:sz="4" w:space="0" w:color="auto"/>
              <w:right w:val="single" w:sz="4" w:space="0" w:color="auto"/>
            </w:tcBorders>
            <w:shd w:val="clear" w:color="auto" w:fill="auto"/>
            <w:noWrap/>
            <w:hideMark/>
          </w:tcPr>
          <w:p w14:paraId="0723B15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F57522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4</w:t>
            </w:r>
          </w:p>
        </w:tc>
        <w:tc>
          <w:tcPr>
            <w:tcW w:w="2838" w:type="dxa"/>
            <w:tcBorders>
              <w:top w:val="nil"/>
              <w:left w:val="nil"/>
              <w:bottom w:val="single" w:sz="4" w:space="0" w:color="auto"/>
              <w:right w:val="single" w:sz="4" w:space="0" w:color="auto"/>
            </w:tcBorders>
            <w:shd w:val="clear" w:color="auto" w:fill="auto"/>
            <w:hideMark/>
          </w:tcPr>
          <w:p w14:paraId="53F7DCE3"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参考银行区域表页；标准区域代码引用《GB／T 2260—2007 中华人民共和国行政区划代码》，取前4位到二级行政区。</w:t>
            </w:r>
          </w:p>
        </w:tc>
      </w:tr>
      <w:tr w:rsidR="0071610D" w:rsidRPr="00F93E4B" w14:paraId="7DCFBB0B"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D5391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D11</w:t>
            </w:r>
          </w:p>
        </w:tc>
        <w:tc>
          <w:tcPr>
            <w:tcW w:w="1566" w:type="dxa"/>
            <w:tcBorders>
              <w:top w:val="nil"/>
              <w:left w:val="nil"/>
              <w:bottom w:val="single" w:sz="4" w:space="0" w:color="auto"/>
              <w:right w:val="single" w:sz="4" w:space="0" w:color="auto"/>
            </w:tcBorders>
            <w:shd w:val="clear" w:color="auto" w:fill="auto"/>
            <w:noWrap/>
            <w:hideMark/>
          </w:tcPr>
          <w:p w14:paraId="48FB4DD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OppAreaName</w:t>
            </w:r>
          </w:p>
        </w:tc>
        <w:tc>
          <w:tcPr>
            <w:tcW w:w="1134" w:type="dxa"/>
            <w:gridSpan w:val="2"/>
            <w:tcBorders>
              <w:top w:val="nil"/>
              <w:left w:val="nil"/>
              <w:bottom w:val="single" w:sz="4" w:space="0" w:color="auto"/>
              <w:right w:val="single" w:sz="4" w:space="0" w:color="auto"/>
            </w:tcBorders>
            <w:shd w:val="clear" w:color="auto" w:fill="auto"/>
            <w:noWrap/>
            <w:hideMark/>
          </w:tcPr>
          <w:p w14:paraId="6BE5227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交易方区域名称</w:t>
            </w:r>
          </w:p>
        </w:tc>
        <w:tc>
          <w:tcPr>
            <w:tcW w:w="902" w:type="dxa"/>
            <w:gridSpan w:val="2"/>
            <w:tcBorders>
              <w:top w:val="nil"/>
              <w:left w:val="nil"/>
              <w:bottom w:val="single" w:sz="4" w:space="0" w:color="auto"/>
              <w:right w:val="single" w:sz="4" w:space="0" w:color="auto"/>
            </w:tcBorders>
            <w:shd w:val="clear" w:color="auto" w:fill="auto"/>
            <w:noWrap/>
            <w:hideMark/>
          </w:tcPr>
          <w:p w14:paraId="50673FE3"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240AC49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C25195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46491C4E"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参考银行区域表页</w:t>
            </w:r>
            <w:r>
              <w:rPr>
                <w:rFonts w:ascii="宋体" w:hAnsi="宋体" w:cs="宋体" w:hint="eastAsia"/>
                <w:color w:val="000000"/>
                <w:sz w:val="18"/>
                <w:szCs w:val="18"/>
                <w:lang w:eastAsia="zh-CN"/>
              </w:rPr>
              <w:t>（区域编码传递即可，可不传名称）</w:t>
            </w:r>
          </w:p>
        </w:tc>
      </w:tr>
      <w:tr w:rsidR="0071610D" w:rsidRPr="00F93E4B" w14:paraId="42B267BD"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547859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D12</w:t>
            </w:r>
          </w:p>
        </w:tc>
        <w:tc>
          <w:tcPr>
            <w:tcW w:w="1566" w:type="dxa"/>
            <w:tcBorders>
              <w:top w:val="nil"/>
              <w:left w:val="nil"/>
              <w:bottom w:val="single" w:sz="4" w:space="0" w:color="auto"/>
              <w:right w:val="single" w:sz="4" w:space="0" w:color="auto"/>
            </w:tcBorders>
            <w:shd w:val="clear" w:color="auto" w:fill="auto"/>
            <w:noWrap/>
            <w:hideMark/>
          </w:tcPr>
          <w:p w14:paraId="43DDB22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OppBankCode</w:t>
            </w:r>
          </w:p>
        </w:tc>
        <w:tc>
          <w:tcPr>
            <w:tcW w:w="1134" w:type="dxa"/>
            <w:gridSpan w:val="2"/>
            <w:tcBorders>
              <w:top w:val="nil"/>
              <w:left w:val="nil"/>
              <w:bottom w:val="single" w:sz="4" w:space="0" w:color="auto"/>
              <w:right w:val="single" w:sz="4" w:space="0" w:color="auto"/>
            </w:tcBorders>
            <w:shd w:val="clear" w:color="auto" w:fill="auto"/>
            <w:noWrap/>
            <w:hideMark/>
          </w:tcPr>
          <w:p w14:paraId="2B092F8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交易方银行编码</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1A713D50" w14:textId="77777777" w:rsidR="0071610D" w:rsidRPr="00F93E4B" w:rsidRDefault="0071610D" w:rsidP="001E53AC">
            <w:pPr>
              <w:jc w:val="center"/>
              <w:rPr>
                <w:rFonts w:ascii="宋体" w:hAnsi="宋体" w:cs="宋体"/>
                <w:color w:val="9C6500"/>
                <w:sz w:val="18"/>
                <w:szCs w:val="18"/>
              </w:rPr>
            </w:pPr>
            <w:r w:rsidRPr="00F93E4B">
              <w:rPr>
                <w:rFonts w:ascii="宋体" w:hAnsi="宋体" w:cs="宋体" w:hint="eastAsia"/>
                <w:color w:val="9C6500"/>
                <w:sz w:val="18"/>
                <w:szCs w:val="18"/>
              </w:rPr>
              <w:t>选输项（转账必输）</w:t>
            </w:r>
          </w:p>
        </w:tc>
        <w:tc>
          <w:tcPr>
            <w:tcW w:w="924" w:type="dxa"/>
            <w:gridSpan w:val="2"/>
            <w:tcBorders>
              <w:top w:val="nil"/>
              <w:left w:val="nil"/>
              <w:bottom w:val="single" w:sz="4" w:space="0" w:color="auto"/>
              <w:right w:val="single" w:sz="4" w:space="0" w:color="auto"/>
            </w:tcBorders>
            <w:shd w:val="clear" w:color="auto" w:fill="auto"/>
            <w:noWrap/>
            <w:hideMark/>
          </w:tcPr>
          <w:p w14:paraId="0549F5C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167040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68132D01"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参考银行表页</w:t>
            </w:r>
            <w:r>
              <w:rPr>
                <w:rFonts w:ascii="宋体" w:hAnsi="宋体" w:cs="宋体" w:hint="eastAsia"/>
                <w:color w:val="000000"/>
                <w:sz w:val="18"/>
                <w:szCs w:val="18"/>
                <w:lang w:eastAsia="zh-CN"/>
              </w:rPr>
              <w:t>（</w:t>
            </w:r>
            <w:r w:rsidRPr="00FA1CDB">
              <w:rPr>
                <w:rFonts w:ascii="宋体" w:hAnsi="宋体" w:cs="宋体" w:hint="eastAsia"/>
                <w:color w:val="FF0000"/>
                <w:sz w:val="18"/>
                <w:szCs w:val="18"/>
                <w:lang w:eastAsia="zh-CN"/>
              </w:rPr>
              <w:t>传银行大类UID</w:t>
            </w:r>
            <w:r>
              <w:rPr>
                <w:rFonts w:ascii="宋体" w:hAnsi="宋体" w:cs="宋体" w:hint="eastAsia"/>
                <w:color w:val="000000"/>
                <w:sz w:val="18"/>
                <w:szCs w:val="18"/>
                <w:lang w:eastAsia="zh-CN"/>
              </w:rPr>
              <w:t>）</w:t>
            </w:r>
          </w:p>
        </w:tc>
      </w:tr>
      <w:tr w:rsidR="0071610D" w:rsidRPr="00F93E4B" w14:paraId="6B97A608"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142A3F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D13</w:t>
            </w:r>
          </w:p>
        </w:tc>
        <w:tc>
          <w:tcPr>
            <w:tcW w:w="1566" w:type="dxa"/>
            <w:tcBorders>
              <w:top w:val="nil"/>
              <w:left w:val="nil"/>
              <w:bottom w:val="single" w:sz="4" w:space="0" w:color="auto"/>
              <w:right w:val="single" w:sz="4" w:space="0" w:color="auto"/>
            </w:tcBorders>
            <w:shd w:val="clear" w:color="auto" w:fill="auto"/>
            <w:noWrap/>
            <w:hideMark/>
          </w:tcPr>
          <w:p w14:paraId="049805B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OppBankName</w:t>
            </w:r>
          </w:p>
        </w:tc>
        <w:tc>
          <w:tcPr>
            <w:tcW w:w="1134" w:type="dxa"/>
            <w:gridSpan w:val="2"/>
            <w:tcBorders>
              <w:top w:val="nil"/>
              <w:left w:val="nil"/>
              <w:bottom w:val="single" w:sz="4" w:space="0" w:color="auto"/>
              <w:right w:val="single" w:sz="4" w:space="0" w:color="auto"/>
            </w:tcBorders>
            <w:shd w:val="clear" w:color="auto" w:fill="auto"/>
            <w:noWrap/>
            <w:hideMark/>
          </w:tcPr>
          <w:p w14:paraId="571FAA3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交易方银行名称</w:t>
            </w:r>
          </w:p>
        </w:tc>
        <w:tc>
          <w:tcPr>
            <w:tcW w:w="902" w:type="dxa"/>
            <w:gridSpan w:val="2"/>
            <w:tcBorders>
              <w:top w:val="nil"/>
              <w:left w:val="nil"/>
              <w:bottom w:val="single" w:sz="4" w:space="0" w:color="auto"/>
              <w:right w:val="single" w:sz="4" w:space="0" w:color="auto"/>
            </w:tcBorders>
            <w:shd w:val="clear" w:color="auto" w:fill="auto"/>
            <w:noWrap/>
            <w:hideMark/>
          </w:tcPr>
          <w:p w14:paraId="74D232C2"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3EF2257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A93990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3B634D42"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参考银行表页</w:t>
            </w:r>
          </w:p>
        </w:tc>
      </w:tr>
      <w:tr w:rsidR="0071610D" w:rsidRPr="00F93E4B" w14:paraId="1D3E8377" w14:textId="77777777" w:rsidTr="00C020CE">
        <w:trPr>
          <w:trHeight w:val="1009"/>
        </w:trPr>
        <w:tc>
          <w:tcPr>
            <w:tcW w:w="1006" w:type="dxa"/>
            <w:tcBorders>
              <w:top w:val="nil"/>
              <w:left w:val="single" w:sz="4" w:space="0" w:color="auto"/>
              <w:bottom w:val="single" w:sz="4" w:space="0" w:color="auto"/>
              <w:right w:val="single" w:sz="4" w:space="0" w:color="auto"/>
            </w:tcBorders>
            <w:shd w:val="clear" w:color="auto" w:fill="auto"/>
            <w:noWrap/>
            <w:hideMark/>
          </w:tcPr>
          <w:p w14:paraId="33C95E9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D14</w:t>
            </w:r>
          </w:p>
        </w:tc>
        <w:tc>
          <w:tcPr>
            <w:tcW w:w="1566" w:type="dxa"/>
            <w:tcBorders>
              <w:top w:val="nil"/>
              <w:left w:val="nil"/>
              <w:bottom w:val="single" w:sz="4" w:space="0" w:color="auto"/>
              <w:right w:val="single" w:sz="4" w:space="0" w:color="auto"/>
            </w:tcBorders>
            <w:shd w:val="clear" w:color="auto" w:fill="auto"/>
            <w:noWrap/>
            <w:hideMark/>
          </w:tcPr>
          <w:p w14:paraId="4F3DBC9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OppBankLocation</w:t>
            </w:r>
          </w:p>
        </w:tc>
        <w:tc>
          <w:tcPr>
            <w:tcW w:w="1134" w:type="dxa"/>
            <w:gridSpan w:val="2"/>
            <w:tcBorders>
              <w:top w:val="nil"/>
              <w:left w:val="nil"/>
              <w:bottom w:val="single" w:sz="4" w:space="0" w:color="auto"/>
              <w:right w:val="single" w:sz="4" w:space="0" w:color="auto"/>
            </w:tcBorders>
            <w:shd w:val="clear" w:color="auto" w:fill="auto"/>
            <w:noWrap/>
            <w:hideMark/>
          </w:tcPr>
          <w:p w14:paraId="0E79A80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交易方开户行名称</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6C2F0773" w14:textId="77777777" w:rsidR="0071610D" w:rsidRPr="00F93E4B" w:rsidRDefault="0071610D" w:rsidP="001E53AC">
            <w:pPr>
              <w:jc w:val="center"/>
              <w:rPr>
                <w:rFonts w:ascii="宋体" w:hAnsi="宋体" w:cs="Arial"/>
                <w:color w:val="9C6500"/>
                <w:sz w:val="18"/>
                <w:szCs w:val="18"/>
              </w:rPr>
            </w:pPr>
            <w:r w:rsidRPr="00F93E4B">
              <w:rPr>
                <w:rFonts w:ascii="宋体" w:hAnsi="宋体" w:cs="Arial"/>
                <w:color w:val="9C6500"/>
                <w:sz w:val="18"/>
                <w:szCs w:val="18"/>
              </w:rPr>
              <w:t>选输项（转账必输）</w:t>
            </w:r>
          </w:p>
        </w:tc>
        <w:tc>
          <w:tcPr>
            <w:tcW w:w="924" w:type="dxa"/>
            <w:gridSpan w:val="2"/>
            <w:tcBorders>
              <w:top w:val="nil"/>
              <w:left w:val="nil"/>
              <w:bottom w:val="single" w:sz="4" w:space="0" w:color="auto"/>
              <w:right w:val="single" w:sz="4" w:space="0" w:color="auto"/>
            </w:tcBorders>
            <w:shd w:val="clear" w:color="auto" w:fill="auto"/>
            <w:noWrap/>
            <w:hideMark/>
          </w:tcPr>
          <w:p w14:paraId="633DC5D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3DC3EC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128</w:t>
            </w:r>
          </w:p>
        </w:tc>
        <w:tc>
          <w:tcPr>
            <w:tcW w:w="2838" w:type="dxa"/>
            <w:tcBorders>
              <w:top w:val="nil"/>
              <w:left w:val="nil"/>
              <w:bottom w:val="single" w:sz="4" w:space="0" w:color="auto"/>
              <w:right w:val="single" w:sz="4" w:space="0" w:color="auto"/>
            </w:tcBorders>
            <w:shd w:val="clear" w:color="auto" w:fill="auto"/>
            <w:noWrap/>
            <w:hideMark/>
          </w:tcPr>
          <w:p w14:paraId="4361E297" w14:textId="77777777" w:rsidR="0071610D" w:rsidRPr="00F93E4B" w:rsidRDefault="0071610D" w:rsidP="001E53AC">
            <w:pPr>
              <w:rPr>
                <w:rFonts w:ascii="宋体" w:hAnsi="宋体" w:cs="Arial"/>
                <w:color w:val="000000"/>
                <w:sz w:val="18"/>
                <w:szCs w:val="18"/>
                <w:lang w:eastAsia="zh-CN"/>
              </w:rPr>
            </w:pPr>
            <w:r w:rsidRPr="006F4725">
              <w:rPr>
                <w:rFonts w:ascii="宋体" w:hAnsi="宋体" w:cs="Arial" w:hint="eastAsia"/>
                <w:color w:val="000000"/>
                <w:sz w:val="18"/>
                <w:szCs w:val="18"/>
                <w:highlight w:val="magenta"/>
                <w:lang w:eastAsia="zh-CN"/>
              </w:rPr>
              <w:t>支行信息</w:t>
            </w:r>
            <w:r w:rsidRPr="000A1F95">
              <w:rPr>
                <w:rFonts w:ascii="宋体" w:hAnsi="宋体" w:cs="Arial" w:hint="eastAsia"/>
                <w:color w:val="000000"/>
                <w:sz w:val="18"/>
                <w:szCs w:val="18"/>
                <w:highlight w:val="magenta"/>
                <w:lang w:eastAsia="zh-CN"/>
              </w:rPr>
              <w:t>（费控、精英计划有、其他自己匹配）</w:t>
            </w:r>
          </w:p>
        </w:tc>
      </w:tr>
      <w:tr w:rsidR="0071610D" w:rsidRPr="00F93E4B" w14:paraId="6F2A4926"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46201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D15</w:t>
            </w:r>
          </w:p>
        </w:tc>
        <w:tc>
          <w:tcPr>
            <w:tcW w:w="1566" w:type="dxa"/>
            <w:tcBorders>
              <w:top w:val="nil"/>
              <w:left w:val="nil"/>
              <w:bottom w:val="single" w:sz="4" w:space="0" w:color="auto"/>
              <w:right w:val="single" w:sz="4" w:space="0" w:color="auto"/>
            </w:tcBorders>
            <w:shd w:val="clear" w:color="auto" w:fill="auto"/>
            <w:noWrap/>
            <w:hideMark/>
          </w:tcPr>
          <w:p w14:paraId="574993C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CNAPSCode</w:t>
            </w:r>
          </w:p>
        </w:tc>
        <w:tc>
          <w:tcPr>
            <w:tcW w:w="1134" w:type="dxa"/>
            <w:gridSpan w:val="2"/>
            <w:tcBorders>
              <w:top w:val="nil"/>
              <w:left w:val="nil"/>
              <w:bottom w:val="single" w:sz="4" w:space="0" w:color="auto"/>
              <w:right w:val="single" w:sz="4" w:space="0" w:color="auto"/>
            </w:tcBorders>
            <w:shd w:val="clear" w:color="auto" w:fill="auto"/>
            <w:noWrap/>
            <w:hideMark/>
          </w:tcPr>
          <w:p w14:paraId="3CB7247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交易方联行号编码</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C6EFCE"/>
            <w:noWrap/>
            <w:hideMark/>
          </w:tcPr>
          <w:p w14:paraId="58FDEA27" w14:textId="77777777" w:rsidR="0071610D" w:rsidRPr="00F93E4B" w:rsidRDefault="0071610D" w:rsidP="001E53AC">
            <w:pPr>
              <w:jc w:val="center"/>
              <w:rPr>
                <w:rFonts w:ascii="宋体" w:hAnsi="宋体" w:cs="Arial"/>
                <w:color w:val="006100"/>
                <w:sz w:val="18"/>
                <w:szCs w:val="18"/>
              </w:rPr>
            </w:pPr>
            <w:r w:rsidRPr="00F93E4B">
              <w:rPr>
                <w:rFonts w:ascii="宋体" w:hAnsi="宋体" w:cs="Arial"/>
                <w:color w:val="006100"/>
                <w:sz w:val="18"/>
                <w:szCs w:val="18"/>
              </w:rPr>
              <w:t>选输项（跨行必输）</w:t>
            </w:r>
          </w:p>
        </w:tc>
        <w:tc>
          <w:tcPr>
            <w:tcW w:w="924" w:type="dxa"/>
            <w:gridSpan w:val="2"/>
            <w:tcBorders>
              <w:top w:val="nil"/>
              <w:left w:val="nil"/>
              <w:bottom w:val="single" w:sz="4" w:space="0" w:color="auto"/>
              <w:right w:val="single" w:sz="4" w:space="0" w:color="auto"/>
            </w:tcBorders>
            <w:shd w:val="clear" w:color="auto" w:fill="auto"/>
            <w:noWrap/>
            <w:hideMark/>
          </w:tcPr>
          <w:p w14:paraId="200CB19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2206868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w:t>
            </w:r>
          </w:p>
        </w:tc>
        <w:tc>
          <w:tcPr>
            <w:tcW w:w="2838" w:type="dxa"/>
            <w:tcBorders>
              <w:top w:val="nil"/>
              <w:left w:val="nil"/>
              <w:bottom w:val="single" w:sz="4" w:space="0" w:color="auto"/>
              <w:right w:val="single" w:sz="4" w:space="0" w:color="auto"/>
            </w:tcBorders>
            <w:shd w:val="clear" w:color="auto" w:fill="auto"/>
            <w:noWrap/>
            <w:hideMark/>
          </w:tcPr>
          <w:p w14:paraId="6F641FF1"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人民银行标准联行号,默认12个9</w:t>
            </w:r>
            <w:r w:rsidRPr="006F4725">
              <w:rPr>
                <w:rFonts w:ascii="宋体" w:hAnsi="宋体" w:cs="Arial" w:hint="eastAsia"/>
                <w:color w:val="000000"/>
                <w:sz w:val="18"/>
                <w:szCs w:val="18"/>
                <w:highlight w:val="magenta"/>
                <w:lang w:eastAsia="zh-CN"/>
              </w:rPr>
              <w:t>（没有联航号</w:t>
            </w:r>
            <w:r w:rsidRPr="000A1F95">
              <w:rPr>
                <w:rFonts w:ascii="宋体" w:hAnsi="宋体" w:cs="Arial" w:hint="eastAsia"/>
                <w:color w:val="000000"/>
                <w:sz w:val="18"/>
                <w:szCs w:val="18"/>
                <w:highlight w:val="magenta"/>
                <w:lang w:eastAsia="zh-CN"/>
              </w:rPr>
              <w:t>）（都需要匹配）</w:t>
            </w:r>
          </w:p>
        </w:tc>
      </w:tr>
      <w:tr w:rsidR="0071610D" w:rsidRPr="00F93E4B" w14:paraId="1C3373A5"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445268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D16</w:t>
            </w:r>
          </w:p>
        </w:tc>
        <w:tc>
          <w:tcPr>
            <w:tcW w:w="1566" w:type="dxa"/>
            <w:tcBorders>
              <w:top w:val="nil"/>
              <w:left w:val="nil"/>
              <w:bottom w:val="single" w:sz="4" w:space="0" w:color="auto"/>
              <w:right w:val="single" w:sz="4" w:space="0" w:color="auto"/>
            </w:tcBorders>
            <w:shd w:val="clear" w:color="auto" w:fill="auto"/>
            <w:noWrap/>
            <w:hideMark/>
          </w:tcPr>
          <w:p w14:paraId="2BE3B5E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CNAPSName</w:t>
            </w:r>
          </w:p>
        </w:tc>
        <w:tc>
          <w:tcPr>
            <w:tcW w:w="1134" w:type="dxa"/>
            <w:gridSpan w:val="2"/>
            <w:tcBorders>
              <w:top w:val="nil"/>
              <w:left w:val="nil"/>
              <w:bottom w:val="single" w:sz="4" w:space="0" w:color="auto"/>
              <w:right w:val="single" w:sz="4" w:space="0" w:color="auto"/>
            </w:tcBorders>
            <w:shd w:val="clear" w:color="auto" w:fill="auto"/>
            <w:noWrap/>
            <w:hideMark/>
          </w:tcPr>
          <w:p w14:paraId="59C7175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交易方联行号名称</w:t>
            </w:r>
          </w:p>
        </w:tc>
        <w:tc>
          <w:tcPr>
            <w:tcW w:w="902" w:type="dxa"/>
            <w:gridSpan w:val="2"/>
            <w:tcBorders>
              <w:top w:val="nil"/>
              <w:left w:val="nil"/>
              <w:bottom w:val="single" w:sz="4" w:space="0" w:color="auto"/>
              <w:right w:val="single" w:sz="4" w:space="0" w:color="auto"/>
            </w:tcBorders>
            <w:shd w:val="clear" w:color="auto" w:fill="auto"/>
            <w:noWrap/>
            <w:hideMark/>
          </w:tcPr>
          <w:p w14:paraId="45D85BE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184B405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19F0B1D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128</w:t>
            </w:r>
          </w:p>
        </w:tc>
        <w:tc>
          <w:tcPr>
            <w:tcW w:w="2838" w:type="dxa"/>
            <w:tcBorders>
              <w:top w:val="nil"/>
              <w:left w:val="nil"/>
              <w:bottom w:val="single" w:sz="4" w:space="0" w:color="auto"/>
              <w:right w:val="single" w:sz="4" w:space="0" w:color="auto"/>
            </w:tcBorders>
            <w:shd w:val="clear" w:color="auto" w:fill="auto"/>
            <w:noWrap/>
            <w:hideMark/>
          </w:tcPr>
          <w:p w14:paraId="41E2285E"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 xml:space="preserve">　</w:t>
            </w:r>
          </w:p>
        </w:tc>
      </w:tr>
      <w:tr w:rsidR="0071610D" w:rsidRPr="00F93E4B" w14:paraId="3B96BC8A"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CE83E14"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D17</w:t>
            </w:r>
          </w:p>
        </w:tc>
        <w:tc>
          <w:tcPr>
            <w:tcW w:w="1566" w:type="dxa"/>
            <w:tcBorders>
              <w:top w:val="nil"/>
              <w:left w:val="nil"/>
              <w:bottom w:val="single" w:sz="4" w:space="0" w:color="auto"/>
              <w:right w:val="single" w:sz="4" w:space="0" w:color="auto"/>
            </w:tcBorders>
            <w:shd w:val="clear" w:color="auto" w:fill="auto"/>
            <w:noWrap/>
            <w:hideMark/>
          </w:tcPr>
          <w:p w14:paraId="74A28DD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Cur</w:t>
            </w:r>
          </w:p>
        </w:tc>
        <w:tc>
          <w:tcPr>
            <w:tcW w:w="1134" w:type="dxa"/>
            <w:gridSpan w:val="2"/>
            <w:tcBorders>
              <w:top w:val="nil"/>
              <w:left w:val="nil"/>
              <w:bottom w:val="single" w:sz="4" w:space="0" w:color="auto"/>
              <w:right w:val="single" w:sz="4" w:space="0" w:color="auto"/>
            </w:tcBorders>
            <w:shd w:val="clear" w:color="auto" w:fill="auto"/>
            <w:noWrap/>
            <w:hideMark/>
          </w:tcPr>
          <w:p w14:paraId="1B290FD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币种</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15223CC"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1733F76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FA7811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5</w:t>
            </w:r>
          </w:p>
        </w:tc>
        <w:tc>
          <w:tcPr>
            <w:tcW w:w="2838" w:type="dxa"/>
            <w:tcBorders>
              <w:top w:val="nil"/>
              <w:left w:val="nil"/>
              <w:bottom w:val="single" w:sz="4" w:space="0" w:color="auto"/>
              <w:right w:val="single" w:sz="4" w:space="0" w:color="auto"/>
            </w:tcBorders>
            <w:shd w:val="clear" w:color="auto" w:fill="auto"/>
            <w:noWrap/>
            <w:hideMark/>
          </w:tcPr>
          <w:p w14:paraId="1810123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CNY</w:t>
            </w:r>
          </w:p>
        </w:tc>
      </w:tr>
      <w:tr w:rsidR="0071610D" w:rsidRPr="00F93E4B" w14:paraId="5287EC23"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0CBD2B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D18</w:t>
            </w:r>
          </w:p>
        </w:tc>
        <w:tc>
          <w:tcPr>
            <w:tcW w:w="1566" w:type="dxa"/>
            <w:tcBorders>
              <w:top w:val="nil"/>
              <w:left w:val="nil"/>
              <w:bottom w:val="single" w:sz="4" w:space="0" w:color="auto"/>
              <w:right w:val="single" w:sz="4" w:space="0" w:color="auto"/>
            </w:tcBorders>
            <w:shd w:val="clear" w:color="auto" w:fill="auto"/>
            <w:noWrap/>
            <w:hideMark/>
          </w:tcPr>
          <w:p w14:paraId="465EEB5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Amount</w:t>
            </w:r>
          </w:p>
        </w:tc>
        <w:tc>
          <w:tcPr>
            <w:tcW w:w="1134" w:type="dxa"/>
            <w:gridSpan w:val="2"/>
            <w:tcBorders>
              <w:top w:val="nil"/>
              <w:left w:val="nil"/>
              <w:bottom w:val="single" w:sz="4" w:space="0" w:color="auto"/>
              <w:right w:val="single" w:sz="4" w:space="0" w:color="auto"/>
            </w:tcBorders>
            <w:shd w:val="clear" w:color="auto" w:fill="auto"/>
            <w:noWrap/>
            <w:hideMark/>
          </w:tcPr>
          <w:p w14:paraId="4276C83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金额</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1EC9404"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4BF73EB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672D9D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18</w:t>
            </w:r>
          </w:p>
        </w:tc>
        <w:tc>
          <w:tcPr>
            <w:tcW w:w="2838" w:type="dxa"/>
            <w:tcBorders>
              <w:top w:val="nil"/>
              <w:left w:val="nil"/>
              <w:bottom w:val="single" w:sz="4" w:space="0" w:color="auto"/>
              <w:right w:val="single" w:sz="4" w:space="0" w:color="auto"/>
            </w:tcBorders>
            <w:shd w:val="clear" w:color="auto" w:fill="auto"/>
            <w:noWrap/>
            <w:hideMark/>
          </w:tcPr>
          <w:p w14:paraId="5BF148E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无正负号,如8888.88</w:t>
            </w:r>
          </w:p>
        </w:tc>
      </w:tr>
      <w:tr w:rsidR="0071610D" w:rsidRPr="00F93E4B" w14:paraId="1DB0E49A"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37AE97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D19</w:t>
            </w:r>
          </w:p>
        </w:tc>
        <w:tc>
          <w:tcPr>
            <w:tcW w:w="1566" w:type="dxa"/>
            <w:tcBorders>
              <w:top w:val="nil"/>
              <w:left w:val="nil"/>
              <w:bottom w:val="single" w:sz="4" w:space="0" w:color="auto"/>
              <w:right w:val="single" w:sz="4" w:space="0" w:color="auto"/>
            </w:tcBorders>
            <w:shd w:val="clear" w:color="auto" w:fill="auto"/>
            <w:noWrap/>
            <w:hideMark/>
          </w:tcPr>
          <w:p w14:paraId="5D5B192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FastFlag</w:t>
            </w:r>
          </w:p>
        </w:tc>
        <w:tc>
          <w:tcPr>
            <w:tcW w:w="1134" w:type="dxa"/>
            <w:gridSpan w:val="2"/>
            <w:tcBorders>
              <w:top w:val="nil"/>
              <w:left w:val="nil"/>
              <w:bottom w:val="single" w:sz="4" w:space="0" w:color="auto"/>
              <w:right w:val="single" w:sz="4" w:space="0" w:color="auto"/>
            </w:tcBorders>
            <w:shd w:val="clear" w:color="auto" w:fill="auto"/>
            <w:noWrap/>
            <w:hideMark/>
          </w:tcPr>
          <w:p w14:paraId="0AE1ADD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加急标志</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ED7BAF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052BB09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821EF5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48E89535"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1</w:t>
            </w:r>
            <w:r w:rsidRPr="00F93E4B">
              <w:rPr>
                <w:rFonts w:ascii="宋体" w:hAnsi="宋体" w:cs="Arial" w:hint="eastAsia"/>
                <w:color w:val="000000"/>
                <w:sz w:val="18"/>
                <w:szCs w:val="18"/>
                <w:lang w:eastAsia="zh-CN"/>
              </w:rPr>
              <w:t>：是</w:t>
            </w:r>
            <w:r w:rsidRPr="00F93E4B">
              <w:rPr>
                <w:rFonts w:ascii="宋体" w:hAnsi="宋体" w:cs="Arial"/>
                <w:color w:val="000000"/>
                <w:sz w:val="18"/>
                <w:szCs w:val="18"/>
                <w:lang w:eastAsia="zh-CN"/>
              </w:rPr>
              <w:t xml:space="preserve"> 0</w:t>
            </w:r>
            <w:r w:rsidRPr="00F93E4B">
              <w:rPr>
                <w:rFonts w:ascii="宋体" w:hAnsi="宋体" w:cs="Arial" w:hint="eastAsia"/>
                <w:color w:val="000000"/>
                <w:sz w:val="18"/>
                <w:szCs w:val="18"/>
                <w:lang w:eastAsia="zh-CN"/>
              </w:rPr>
              <w:t>：否；默认</w:t>
            </w:r>
            <w:r w:rsidRPr="00F93E4B">
              <w:rPr>
                <w:rFonts w:ascii="宋体" w:hAnsi="宋体" w:cs="Arial"/>
                <w:color w:val="000000"/>
                <w:sz w:val="18"/>
                <w:szCs w:val="18"/>
                <w:lang w:eastAsia="zh-CN"/>
              </w:rPr>
              <w:t>0</w:t>
            </w:r>
            <w:r w:rsidRPr="00F93E4B">
              <w:rPr>
                <w:rFonts w:ascii="宋体" w:hAnsi="宋体" w:cs="Arial" w:hint="eastAsia"/>
                <w:color w:val="000000"/>
                <w:sz w:val="18"/>
                <w:szCs w:val="18"/>
                <w:lang w:eastAsia="zh-CN"/>
              </w:rPr>
              <w:t>不加急</w:t>
            </w:r>
          </w:p>
        </w:tc>
      </w:tr>
      <w:tr w:rsidR="0071610D" w:rsidRPr="00F93E4B" w14:paraId="5991BBB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63EB35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D20</w:t>
            </w:r>
          </w:p>
        </w:tc>
        <w:tc>
          <w:tcPr>
            <w:tcW w:w="1566" w:type="dxa"/>
            <w:tcBorders>
              <w:top w:val="nil"/>
              <w:left w:val="nil"/>
              <w:bottom w:val="single" w:sz="4" w:space="0" w:color="auto"/>
              <w:right w:val="single" w:sz="4" w:space="0" w:color="auto"/>
            </w:tcBorders>
            <w:shd w:val="clear" w:color="auto" w:fill="auto"/>
            <w:noWrap/>
            <w:hideMark/>
          </w:tcPr>
          <w:p w14:paraId="4E7246A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PrivateFlag</w:t>
            </w:r>
          </w:p>
        </w:tc>
        <w:tc>
          <w:tcPr>
            <w:tcW w:w="1134" w:type="dxa"/>
            <w:gridSpan w:val="2"/>
            <w:tcBorders>
              <w:top w:val="nil"/>
              <w:left w:val="nil"/>
              <w:bottom w:val="single" w:sz="4" w:space="0" w:color="auto"/>
              <w:right w:val="single" w:sz="4" w:space="0" w:color="auto"/>
            </w:tcBorders>
            <w:shd w:val="clear" w:color="auto" w:fill="auto"/>
            <w:noWrap/>
            <w:hideMark/>
          </w:tcPr>
          <w:p w14:paraId="110D43C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公私标志</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44EE9564"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0FE6049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064A872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742F671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w:t>
            </w:r>
            <w:r w:rsidRPr="00F93E4B">
              <w:rPr>
                <w:rFonts w:ascii="宋体" w:hAnsi="宋体" w:cs="Arial" w:hint="eastAsia"/>
                <w:color w:val="000000"/>
                <w:sz w:val="18"/>
                <w:szCs w:val="18"/>
              </w:rPr>
              <w:t>：对私</w:t>
            </w:r>
            <w:r w:rsidRPr="00F93E4B">
              <w:rPr>
                <w:rFonts w:ascii="宋体" w:hAnsi="宋体" w:cs="Arial"/>
                <w:color w:val="000000"/>
                <w:sz w:val="18"/>
                <w:szCs w:val="18"/>
              </w:rPr>
              <w:t xml:space="preserve"> 0</w:t>
            </w:r>
            <w:r w:rsidRPr="00F93E4B">
              <w:rPr>
                <w:rFonts w:ascii="宋体" w:hAnsi="宋体" w:cs="Arial" w:hint="eastAsia"/>
                <w:color w:val="000000"/>
                <w:sz w:val="18"/>
                <w:szCs w:val="18"/>
              </w:rPr>
              <w:t>：对公；</w:t>
            </w:r>
          </w:p>
        </w:tc>
      </w:tr>
      <w:tr w:rsidR="0071610D" w:rsidRPr="00F93E4B" w14:paraId="41CB908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6DBFCE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D21</w:t>
            </w:r>
          </w:p>
        </w:tc>
        <w:tc>
          <w:tcPr>
            <w:tcW w:w="1566" w:type="dxa"/>
            <w:tcBorders>
              <w:top w:val="nil"/>
              <w:left w:val="nil"/>
              <w:bottom w:val="single" w:sz="4" w:space="0" w:color="auto"/>
              <w:right w:val="single" w:sz="4" w:space="0" w:color="auto"/>
            </w:tcBorders>
            <w:shd w:val="clear" w:color="auto" w:fill="auto"/>
            <w:noWrap/>
            <w:hideMark/>
          </w:tcPr>
          <w:p w14:paraId="008303F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Purpose</w:t>
            </w:r>
          </w:p>
        </w:tc>
        <w:tc>
          <w:tcPr>
            <w:tcW w:w="1134" w:type="dxa"/>
            <w:gridSpan w:val="2"/>
            <w:tcBorders>
              <w:top w:val="nil"/>
              <w:left w:val="nil"/>
              <w:bottom w:val="single" w:sz="4" w:space="0" w:color="auto"/>
              <w:right w:val="single" w:sz="4" w:space="0" w:color="auto"/>
            </w:tcBorders>
            <w:shd w:val="clear" w:color="auto" w:fill="auto"/>
            <w:noWrap/>
            <w:hideMark/>
          </w:tcPr>
          <w:p w14:paraId="3D3AE0FC"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用途</w:t>
            </w:r>
          </w:p>
        </w:tc>
        <w:tc>
          <w:tcPr>
            <w:tcW w:w="902" w:type="dxa"/>
            <w:gridSpan w:val="2"/>
            <w:tcBorders>
              <w:top w:val="nil"/>
              <w:left w:val="nil"/>
              <w:bottom w:val="single" w:sz="4" w:space="0" w:color="auto"/>
              <w:right w:val="single" w:sz="4" w:space="0" w:color="auto"/>
            </w:tcBorders>
            <w:shd w:val="clear" w:color="auto" w:fill="auto"/>
            <w:noWrap/>
            <w:hideMark/>
          </w:tcPr>
          <w:p w14:paraId="16D5F26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28C00F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B1094E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val="restart"/>
            <w:tcBorders>
              <w:top w:val="nil"/>
              <w:left w:val="nil"/>
              <w:right w:val="single" w:sz="4" w:space="0" w:color="auto"/>
            </w:tcBorders>
            <w:shd w:val="clear" w:color="auto" w:fill="auto"/>
            <w:noWrap/>
            <w:hideMark/>
          </w:tcPr>
          <w:p w14:paraId="762CC1FF"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 xml:space="preserve">　</w:t>
            </w:r>
          </w:p>
          <w:p w14:paraId="2E1B4574" w14:textId="77777777" w:rsidR="0071610D"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 xml:space="preserve">　</w:t>
            </w:r>
            <w:r>
              <w:rPr>
                <w:rFonts w:ascii="宋体" w:hAnsi="宋体" w:cs="Arial" w:hint="eastAsia"/>
                <w:color w:val="000000"/>
                <w:sz w:val="18"/>
                <w:szCs w:val="18"/>
                <w:lang w:eastAsia="zh-CN"/>
              </w:rPr>
              <w:t>非费控：（</w:t>
            </w:r>
            <w:r w:rsidRPr="00EE6DC3">
              <w:rPr>
                <w:rFonts w:ascii="宋体" w:hAnsi="宋体" w:cs="Arial" w:hint="eastAsia"/>
                <w:color w:val="FF0000"/>
                <w:sz w:val="18"/>
                <w:szCs w:val="18"/>
                <w:lang w:eastAsia="zh-CN"/>
              </w:rPr>
              <w:t>信美相互</w:t>
            </w:r>
            <w:r>
              <w:rPr>
                <w:rFonts w:ascii="宋体" w:hAnsi="宋体" w:cs="Arial" w:hint="eastAsia"/>
                <w:color w:val="000000"/>
                <w:sz w:val="18"/>
                <w:szCs w:val="18"/>
                <w:lang w:eastAsia="zh-CN"/>
              </w:rPr>
              <w:t xml:space="preserve">） </w:t>
            </w:r>
          </w:p>
          <w:p w14:paraId="674449AE" w14:textId="77777777" w:rsidR="0071610D" w:rsidRPr="00F93E4B" w:rsidRDefault="0071610D" w:rsidP="001E53AC">
            <w:pPr>
              <w:rPr>
                <w:rFonts w:ascii="宋体" w:hAnsi="宋体" w:cs="Arial"/>
                <w:color w:val="000000"/>
                <w:sz w:val="18"/>
                <w:szCs w:val="18"/>
                <w:lang w:eastAsia="zh-CN"/>
              </w:rPr>
            </w:pPr>
            <w:r>
              <w:rPr>
                <w:rFonts w:ascii="宋体" w:hAnsi="宋体" w:cs="Arial" w:hint="eastAsia"/>
                <w:color w:val="000000"/>
                <w:sz w:val="18"/>
                <w:szCs w:val="18"/>
                <w:lang w:eastAsia="zh-CN"/>
              </w:rPr>
              <w:t xml:space="preserve">  费控：（</w:t>
            </w:r>
            <w:r w:rsidRPr="00EE6DC3">
              <w:rPr>
                <w:rFonts w:ascii="宋体" w:hAnsi="宋体" w:cs="Arial" w:hint="eastAsia"/>
                <w:color w:val="FF0000"/>
                <w:sz w:val="18"/>
                <w:szCs w:val="18"/>
                <w:lang w:eastAsia="zh-CN"/>
              </w:rPr>
              <w:t>摘要信息</w:t>
            </w:r>
            <w:r>
              <w:rPr>
                <w:rFonts w:ascii="宋体" w:hAnsi="宋体" w:cs="Arial" w:hint="eastAsia"/>
                <w:color w:val="000000"/>
                <w:sz w:val="18"/>
                <w:szCs w:val="18"/>
                <w:lang w:eastAsia="zh-CN"/>
              </w:rPr>
              <w:t>）</w:t>
            </w:r>
            <w:r w:rsidRPr="00F93E4B">
              <w:rPr>
                <w:rFonts w:ascii="宋体" w:hAnsi="宋体" w:cs="Arial"/>
                <w:color w:val="FF0000"/>
                <w:sz w:val="18"/>
                <w:szCs w:val="18"/>
                <w:lang w:eastAsia="zh-CN"/>
              </w:rPr>
              <w:t xml:space="preserve">　</w:t>
            </w:r>
          </w:p>
        </w:tc>
      </w:tr>
      <w:tr w:rsidR="0071610D" w:rsidRPr="00F93E4B" w14:paraId="73076EB8"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7519C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D22</w:t>
            </w:r>
          </w:p>
        </w:tc>
        <w:tc>
          <w:tcPr>
            <w:tcW w:w="1566" w:type="dxa"/>
            <w:tcBorders>
              <w:top w:val="nil"/>
              <w:left w:val="nil"/>
              <w:bottom w:val="single" w:sz="4" w:space="0" w:color="auto"/>
              <w:right w:val="single" w:sz="4" w:space="0" w:color="auto"/>
            </w:tcBorders>
            <w:shd w:val="clear" w:color="auto" w:fill="auto"/>
            <w:noWrap/>
            <w:hideMark/>
          </w:tcPr>
          <w:p w14:paraId="5C6A0B9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Memo</w:t>
            </w:r>
          </w:p>
        </w:tc>
        <w:tc>
          <w:tcPr>
            <w:tcW w:w="1134" w:type="dxa"/>
            <w:gridSpan w:val="2"/>
            <w:tcBorders>
              <w:top w:val="nil"/>
              <w:left w:val="nil"/>
              <w:bottom w:val="single" w:sz="4" w:space="0" w:color="auto"/>
              <w:right w:val="single" w:sz="4" w:space="0" w:color="auto"/>
            </w:tcBorders>
            <w:shd w:val="clear" w:color="auto" w:fill="auto"/>
            <w:noWrap/>
            <w:hideMark/>
          </w:tcPr>
          <w:p w14:paraId="6B4B206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备注</w:t>
            </w:r>
          </w:p>
        </w:tc>
        <w:tc>
          <w:tcPr>
            <w:tcW w:w="902" w:type="dxa"/>
            <w:gridSpan w:val="2"/>
            <w:tcBorders>
              <w:top w:val="nil"/>
              <w:left w:val="nil"/>
              <w:bottom w:val="single" w:sz="4" w:space="0" w:color="auto"/>
              <w:right w:val="single" w:sz="4" w:space="0" w:color="auto"/>
            </w:tcBorders>
            <w:shd w:val="clear" w:color="auto" w:fill="auto"/>
            <w:noWrap/>
            <w:hideMark/>
          </w:tcPr>
          <w:p w14:paraId="3C260D7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1AE076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01FFA1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tcBorders>
              <w:left w:val="nil"/>
              <w:right w:val="single" w:sz="4" w:space="0" w:color="auto"/>
            </w:tcBorders>
            <w:shd w:val="clear" w:color="auto" w:fill="auto"/>
            <w:noWrap/>
            <w:hideMark/>
          </w:tcPr>
          <w:p w14:paraId="55CB4AF5" w14:textId="77777777" w:rsidR="0071610D" w:rsidRPr="00F93E4B" w:rsidRDefault="0071610D" w:rsidP="001E53AC">
            <w:pPr>
              <w:rPr>
                <w:rFonts w:ascii="宋体" w:hAnsi="宋体" w:cs="Arial"/>
                <w:color w:val="000000"/>
                <w:sz w:val="18"/>
                <w:szCs w:val="18"/>
              </w:rPr>
            </w:pPr>
          </w:p>
        </w:tc>
      </w:tr>
      <w:tr w:rsidR="0071610D" w:rsidRPr="00F93E4B" w14:paraId="31D682DB"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F2F814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D23</w:t>
            </w:r>
          </w:p>
        </w:tc>
        <w:tc>
          <w:tcPr>
            <w:tcW w:w="1566" w:type="dxa"/>
            <w:tcBorders>
              <w:top w:val="nil"/>
              <w:left w:val="nil"/>
              <w:bottom w:val="single" w:sz="4" w:space="0" w:color="auto"/>
              <w:right w:val="single" w:sz="4" w:space="0" w:color="auto"/>
            </w:tcBorders>
            <w:shd w:val="clear" w:color="auto" w:fill="auto"/>
            <w:noWrap/>
            <w:hideMark/>
          </w:tcPr>
          <w:p w14:paraId="5C7E708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Description</w:t>
            </w:r>
          </w:p>
        </w:tc>
        <w:tc>
          <w:tcPr>
            <w:tcW w:w="1134" w:type="dxa"/>
            <w:gridSpan w:val="2"/>
            <w:tcBorders>
              <w:top w:val="nil"/>
              <w:left w:val="nil"/>
              <w:bottom w:val="single" w:sz="4" w:space="0" w:color="auto"/>
              <w:right w:val="single" w:sz="4" w:space="0" w:color="auto"/>
            </w:tcBorders>
            <w:shd w:val="clear" w:color="auto" w:fill="auto"/>
            <w:noWrap/>
            <w:hideMark/>
          </w:tcPr>
          <w:p w14:paraId="79B0DE9C"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摘要</w:t>
            </w:r>
          </w:p>
        </w:tc>
        <w:tc>
          <w:tcPr>
            <w:tcW w:w="902" w:type="dxa"/>
            <w:gridSpan w:val="2"/>
            <w:tcBorders>
              <w:top w:val="nil"/>
              <w:left w:val="nil"/>
              <w:bottom w:val="single" w:sz="4" w:space="0" w:color="auto"/>
              <w:right w:val="single" w:sz="4" w:space="0" w:color="auto"/>
            </w:tcBorders>
            <w:shd w:val="clear" w:color="auto" w:fill="auto"/>
            <w:noWrap/>
            <w:hideMark/>
          </w:tcPr>
          <w:p w14:paraId="1158FD8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1E02415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7925E2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tcBorders>
              <w:left w:val="nil"/>
              <w:bottom w:val="single" w:sz="4" w:space="0" w:color="auto"/>
              <w:right w:val="single" w:sz="4" w:space="0" w:color="auto"/>
            </w:tcBorders>
            <w:shd w:val="clear" w:color="auto" w:fill="auto"/>
            <w:noWrap/>
            <w:hideMark/>
          </w:tcPr>
          <w:p w14:paraId="2533086A" w14:textId="77777777" w:rsidR="0071610D" w:rsidRPr="00F93E4B" w:rsidRDefault="0071610D" w:rsidP="001E53AC">
            <w:pPr>
              <w:rPr>
                <w:rFonts w:ascii="宋体" w:hAnsi="宋体" w:cs="Arial"/>
                <w:color w:val="FF0000"/>
                <w:sz w:val="18"/>
                <w:szCs w:val="18"/>
              </w:rPr>
            </w:pPr>
          </w:p>
        </w:tc>
      </w:tr>
      <w:tr w:rsidR="0071610D" w:rsidRPr="00F93E4B" w14:paraId="406EF8C5"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D66D5D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D24</w:t>
            </w:r>
          </w:p>
        </w:tc>
        <w:tc>
          <w:tcPr>
            <w:tcW w:w="1566" w:type="dxa"/>
            <w:tcBorders>
              <w:top w:val="nil"/>
              <w:left w:val="nil"/>
              <w:bottom w:val="single" w:sz="4" w:space="0" w:color="auto"/>
              <w:right w:val="single" w:sz="4" w:space="0" w:color="auto"/>
            </w:tcBorders>
            <w:shd w:val="clear" w:color="auto" w:fill="auto"/>
            <w:noWrap/>
            <w:hideMark/>
          </w:tcPr>
          <w:p w14:paraId="3D2566A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CardType</w:t>
            </w:r>
          </w:p>
        </w:tc>
        <w:tc>
          <w:tcPr>
            <w:tcW w:w="1134" w:type="dxa"/>
            <w:gridSpan w:val="2"/>
            <w:tcBorders>
              <w:top w:val="nil"/>
              <w:left w:val="nil"/>
              <w:bottom w:val="single" w:sz="4" w:space="0" w:color="auto"/>
              <w:right w:val="single" w:sz="4" w:space="0" w:color="auto"/>
            </w:tcBorders>
            <w:shd w:val="clear" w:color="auto" w:fill="auto"/>
            <w:noWrap/>
            <w:hideMark/>
          </w:tcPr>
          <w:p w14:paraId="5EDEEEB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卡折类型</w:t>
            </w:r>
          </w:p>
        </w:tc>
        <w:tc>
          <w:tcPr>
            <w:tcW w:w="90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9783C6B"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24" w:type="dxa"/>
            <w:gridSpan w:val="2"/>
            <w:tcBorders>
              <w:top w:val="nil"/>
              <w:left w:val="nil"/>
              <w:bottom w:val="single" w:sz="4" w:space="0" w:color="auto"/>
              <w:right w:val="single" w:sz="4" w:space="0" w:color="auto"/>
            </w:tcBorders>
            <w:shd w:val="clear" w:color="auto" w:fill="auto"/>
            <w:noWrap/>
            <w:hideMark/>
          </w:tcPr>
          <w:p w14:paraId="04B2A43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5452DFE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0A642F15"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参考卡折标志表页；默认</w:t>
            </w:r>
            <w:r w:rsidRPr="00F93E4B">
              <w:rPr>
                <w:rFonts w:ascii="宋体" w:hAnsi="宋体" w:cs="Arial"/>
                <w:color w:val="000000"/>
                <w:sz w:val="18"/>
                <w:szCs w:val="18"/>
                <w:lang w:eastAsia="zh-CN"/>
              </w:rPr>
              <w:t>2</w:t>
            </w:r>
            <w:r w:rsidRPr="00F93E4B">
              <w:rPr>
                <w:rFonts w:ascii="宋体" w:hAnsi="宋体" w:cs="Arial" w:hint="eastAsia"/>
                <w:color w:val="000000"/>
                <w:sz w:val="18"/>
                <w:szCs w:val="18"/>
                <w:lang w:eastAsia="zh-CN"/>
              </w:rPr>
              <w:t>借记卡</w:t>
            </w:r>
          </w:p>
        </w:tc>
      </w:tr>
      <w:tr w:rsidR="0071610D" w:rsidRPr="00F93E4B" w14:paraId="0B87430E"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C4A639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D25</w:t>
            </w:r>
          </w:p>
        </w:tc>
        <w:tc>
          <w:tcPr>
            <w:tcW w:w="1566" w:type="dxa"/>
            <w:tcBorders>
              <w:top w:val="nil"/>
              <w:left w:val="nil"/>
              <w:bottom w:val="single" w:sz="4" w:space="0" w:color="auto"/>
              <w:right w:val="single" w:sz="4" w:space="0" w:color="auto"/>
            </w:tcBorders>
            <w:shd w:val="clear" w:color="auto" w:fill="auto"/>
            <w:noWrap/>
            <w:hideMark/>
          </w:tcPr>
          <w:p w14:paraId="4CDCC49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SMSFlag</w:t>
            </w:r>
          </w:p>
        </w:tc>
        <w:tc>
          <w:tcPr>
            <w:tcW w:w="1134" w:type="dxa"/>
            <w:gridSpan w:val="2"/>
            <w:tcBorders>
              <w:top w:val="nil"/>
              <w:left w:val="nil"/>
              <w:bottom w:val="single" w:sz="4" w:space="0" w:color="auto"/>
              <w:right w:val="single" w:sz="4" w:space="0" w:color="auto"/>
            </w:tcBorders>
            <w:shd w:val="clear" w:color="auto" w:fill="auto"/>
            <w:noWrap/>
            <w:hideMark/>
          </w:tcPr>
          <w:p w14:paraId="4C6EE28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短信通知标志</w:t>
            </w:r>
          </w:p>
        </w:tc>
        <w:tc>
          <w:tcPr>
            <w:tcW w:w="902" w:type="dxa"/>
            <w:gridSpan w:val="2"/>
            <w:tcBorders>
              <w:top w:val="nil"/>
              <w:left w:val="nil"/>
              <w:bottom w:val="single" w:sz="4" w:space="0" w:color="auto"/>
              <w:right w:val="single" w:sz="4" w:space="0" w:color="auto"/>
            </w:tcBorders>
            <w:shd w:val="clear" w:color="auto" w:fill="auto"/>
            <w:noWrap/>
            <w:hideMark/>
          </w:tcPr>
          <w:p w14:paraId="54F5D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76D95CF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0BD0816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5900B75D" w14:textId="77777777" w:rsidR="0071610D" w:rsidRPr="00F93E4B" w:rsidRDefault="0071610D" w:rsidP="001E53AC">
            <w:pPr>
              <w:rPr>
                <w:rFonts w:ascii="宋体" w:hAnsi="宋体" w:cs="Arial"/>
                <w:color w:val="000000"/>
                <w:sz w:val="18"/>
                <w:szCs w:val="18"/>
                <w:lang w:eastAsia="zh-CN"/>
              </w:rPr>
            </w:pPr>
            <w:r w:rsidRPr="007853E1">
              <w:rPr>
                <w:rFonts w:ascii="宋体" w:hAnsi="宋体" w:cs="Arial"/>
                <w:color w:val="000000"/>
                <w:sz w:val="18"/>
                <w:szCs w:val="18"/>
                <w:highlight w:val="magenta"/>
                <w:lang w:eastAsia="zh-CN"/>
              </w:rPr>
              <w:t>1</w:t>
            </w:r>
            <w:r w:rsidRPr="007853E1">
              <w:rPr>
                <w:rFonts w:ascii="宋体" w:hAnsi="宋体" w:cs="Arial" w:hint="eastAsia"/>
                <w:sz w:val="18"/>
                <w:szCs w:val="18"/>
                <w:highlight w:val="magenta"/>
                <w:lang w:eastAsia="zh-CN"/>
              </w:rPr>
              <w:t>：是</w:t>
            </w:r>
            <w:r w:rsidRPr="007853E1">
              <w:rPr>
                <w:rFonts w:ascii="宋体" w:hAnsi="宋体" w:cs="Arial"/>
                <w:sz w:val="18"/>
                <w:szCs w:val="18"/>
                <w:highlight w:val="magenta"/>
                <w:lang w:eastAsia="zh-CN"/>
              </w:rPr>
              <w:t xml:space="preserve"> 0</w:t>
            </w:r>
            <w:r w:rsidRPr="007853E1">
              <w:rPr>
                <w:rFonts w:ascii="宋体" w:hAnsi="宋体" w:cs="Arial" w:hint="eastAsia"/>
                <w:sz w:val="18"/>
                <w:szCs w:val="18"/>
                <w:highlight w:val="magenta"/>
                <w:lang w:eastAsia="zh-CN"/>
              </w:rPr>
              <w:t>：否；默认</w:t>
            </w:r>
            <w:r w:rsidRPr="007853E1">
              <w:rPr>
                <w:rFonts w:ascii="宋体" w:hAnsi="宋体" w:cs="Arial"/>
                <w:sz w:val="18"/>
                <w:szCs w:val="18"/>
                <w:highlight w:val="magenta"/>
                <w:lang w:eastAsia="zh-CN"/>
              </w:rPr>
              <w:t>0</w:t>
            </w:r>
            <w:r w:rsidRPr="008B3810">
              <w:rPr>
                <w:rFonts w:ascii="宋体" w:hAnsi="宋体" w:cs="Arial" w:hint="eastAsia"/>
                <w:sz w:val="18"/>
                <w:szCs w:val="18"/>
                <w:highlight w:val="magenta"/>
                <w:lang w:eastAsia="zh-CN"/>
              </w:rPr>
              <w:t>（保</w:t>
            </w:r>
            <w:r w:rsidRPr="007853E1">
              <w:rPr>
                <w:rFonts w:ascii="宋体" w:hAnsi="宋体" w:cs="Arial" w:hint="eastAsia"/>
                <w:sz w:val="18"/>
                <w:szCs w:val="18"/>
                <w:highlight w:val="magenta"/>
                <w:lang w:eastAsia="zh-CN"/>
              </w:rPr>
              <w:t>融资金平台不支</w:t>
            </w:r>
            <w:r w:rsidRPr="008B3810">
              <w:rPr>
                <w:rFonts w:ascii="宋体" w:hAnsi="宋体" w:cs="Arial" w:hint="eastAsia"/>
                <w:sz w:val="18"/>
                <w:szCs w:val="18"/>
                <w:highlight w:val="magenta"/>
                <w:lang w:eastAsia="zh-CN"/>
              </w:rPr>
              <w:t>持为空）</w:t>
            </w:r>
          </w:p>
        </w:tc>
      </w:tr>
      <w:tr w:rsidR="0071610D" w:rsidRPr="00F93E4B" w14:paraId="0C05134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F24228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D26</w:t>
            </w:r>
          </w:p>
        </w:tc>
        <w:tc>
          <w:tcPr>
            <w:tcW w:w="1566" w:type="dxa"/>
            <w:tcBorders>
              <w:top w:val="nil"/>
              <w:left w:val="nil"/>
              <w:bottom w:val="single" w:sz="4" w:space="0" w:color="auto"/>
              <w:right w:val="single" w:sz="4" w:space="0" w:color="auto"/>
            </w:tcBorders>
            <w:shd w:val="clear" w:color="auto" w:fill="auto"/>
            <w:noWrap/>
            <w:hideMark/>
          </w:tcPr>
          <w:p w14:paraId="084CDEC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Cellphone</w:t>
            </w:r>
          </w:p>
        </w:tc>
        <w:tc>
          <w:tcPr>
            <w:tcW w:w="1134" w:type="dxa"/>
            <w:gridSpan w:val="2"/>
            <w:tcBorders>
              <w:top w:val="nil"/>
              <w:left w:val="nil"/>
              <w:bottom w:val="single" w:sz="4" w:space="0" w:color="auto"/>
              <w:right w:val="single" w:sz="4" w:space="0" w:color="auto"/>
            </w:tcBorders>
            <w:shd w:val="clear" w:color="auto" w:fill="auto"/>
            <w:noWrap/>
            <w:hideMark/>
          </w:tcPr>
          <w:p w14:paraId="080BFE7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手机号码</w:t>
            </w:r>
          </w:p>
        </w:tc>
        <w:tc>
          <w:tcPr>
            <w:tcW w:w="902" w:type="dxa"/>
            <w:gridSpan w:val="2"/>
            <w:tcBorders>
              <w:top w:val="nil"/>
              <w:left w:val="nil"/>
              <w:bottom w:val="single" w:sz="4" w:space="0" w:color="auto"/>
              <w:right w:val="single" w:sz="4" w:space="0" w:color="auto"/>
            </w:tcBorders>
            <w:shd w:val="clear" w:color="auto" w:fill="auto"/>
            <w:noWrap/>
            <w:hideMark/>
          </w:tcPr>
          <w:p w14:paraId="4F2E0A9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3458801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236F8A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15</w:t>
            </w:r>
          </w:p>
        </w:tc>
        <w:tc>
          <w:tcPr>
            <w:tcW w:w="2838" w:type="dxa"/>
            <w:tcBorders>
              <w:top w:val="nil"/>
              <w:left w:val="nil"/>
              <w:bottom w:val="single" w:sz="4" w:space="0" w:color="auto"/>
              <w:right w:val="single" w:sz="4" w:space="0" w:color="auto"/>
            </w:tcBorders>
            <w:shd w:val="clear" w:color="auto" w:fill="auto"/>
            <w:noWrap/>
            <w:hideMark/>
          </w:tcPr>
          <w:p w14:paraId="51ECFF2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5291ADF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C210D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D27</w:t>
            </w:r>
          </w:p>
        </w:tc>
        <w:tc>
          <w:tcPr>
            <w:tcW w:w="1566" w:type="dxa"/>
            <w:tcBorders>
              <w:top w:val="nil"/>
              <w:left w:val="nil"/>
              <w:bottom w:val="single" w:sz="4" w:space="0" w:color="auto"/>
              <w:right w:val="single" w:sz="4" w:space="0" w:color="auto"/>
            </w:tcBorders>
            <w:shd w:val="clear" w:color="auto" w:fill="auto"/>
            <w:noWrap/>
            <w:hideMark/>
          </w:tcPr>
          <w:p w14:paraId="650C035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MailFlag</w:t>
            </w:r>
          </w:p>
        </w:tc>
        <w:tc>
          <w:tcPr>
            <w:tcW w:w="1134" w:type="dxa"/>
            <w:gridSpan w:val="2"/>
            <w:tcBorders>
              <w:top w:val="nil"/>
              <w:left w:val="nil"/>
              <w:bottom w:val="single" w:sz="4" w:space="0" w:color="auto"/>
              <w:right w:val="single" w:sz="4" w:space="0" w:color="auto"/>
            </w:tcBorders>
            <w:shd w:val="clear" w:color="auto" w:fill="auto"/>
            <w:noWrap/>
            <w:hideMark/>
          </w:tcPr>
          <w:p w14:paraId="18E8B2D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邮件通知标志</w:t>
            </w:r>
          </w:p>
        </w:tc>
        <w:tc>
          <w:tcPr>
            <w:tcW w:w="902" w:type="dxa"/>
            <w:gridSpan w:val="2"/>
            <w:tcBorders>
              <w:top w:val="nil"/>
              <w:left w:val="nil"/>
              <w:bottom w:val="single" w:sz="4" w:space="0" w:color="auto"/>
              <w:right w:val="single" w:sz="4" w:space="0" w:color="auto"/>
            </w:tcBorders>
            <w:shd w:val="clear" w:color="auto" w:fill="auto"/>
            <w:noWrap/>
            <w:hideMark/>
          </w:tcPr>
          <w:p w14:paraId="3220B4B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2BC1EAE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495DADF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29E85F0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w:t>
            </w:r>
            <w:r w:rsidRPr="00F93E4B">
              <w:rPr>
                <w:rFonts w:ascii="宋体" w:hAnsi="宋体" w:cs="Arial" w:hint="eastAsia"/>
                <w:sz w:val="18"/>
                <w:szCs w:val="18"/>
              </w:rPr>
              <w:t>：是</w:t>
            </w:r>
            <w:r w:rsidRPr="00F93E4B">
              <w:rPr>
                <w:rFonts w:ascii="宋体" w:hAnsi="宋体" w:cs="Arial"/>
                <w:sz w:val="18"/>
                <w:szCs w:val="18"/>
              </w:rPr>
              <w:t xml:space="preserve"> 0</w:t>
            </w:r>
            <w:r w:rsidRPr="00F93E4B">
              <w:rPr>
                <w:rFonts w:ascii="宋体" w:hAnsi="宋体" w:cs="Arial" w:hint="eastAsia"/>
                <w:sz w:val="18"/>
                <w:szCs w:val="18"/>
              </w:rPr>
              <w:t>：否；默认</w:t>
            </w:r>
            <w:r w:rsidRPr="00F93E4B">
              <w:rPr>
                <w:rFonts w:ascii="宋体" w:hAnsi="宋体" w:cs="Arial"/>
                <w:sz w:val="18"/>
                <w:szCs w:val="18"/>
              </w:rPr>
              <w:t>0</w:t>
            </w:r>
          </w:p>
        </w:tc>
      </w:tr>
      <w:tr w:rsidR="0071610D" w:rsidRPr="00F93E4B" w14:paraId="692B8E0E"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CC89B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D28</w:t>
            </w:r>
          </w:p>
        </w:tc>
        <w:tc>
          <w:tcPr>
            <w:tcW w:w="1566" w:type="dxa"/>
            <w:tcBorders>
              <w:top w:val="nil"/>
              <w:left w:val="nil"/>
              <w:bottom w:val="single" w:sz="4" w:space="0" w:color="auto"/>
              <w:right w:val="single" w:sz="4" w:space="0" w:color="auto"/>
            </w:tcBorders>
            <w:shd w:val="clear" w:color="auto" w:fill="auto"/>
            <w:noWrap/>
            <w:hideMark/>
          </w:tcPr>
          <w:p w14:paraId="76CC244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MailAddr</w:t>
            </w:r>
          </w:p>
        </w:tc>
        <w:tc>
          <w:tcPr>
            <w:tcW w:w="1134" w:type="dxa"/>
            <w:gridSpan w:val="2"/>
            <w:tcBorders>
              <w:top w:val="nil"/>
              <w:left w:val="nil"/>
              <w:bottom w:val="single" w:sz="4" w:space="0" w:color="auto"/>
              <w:right w:val="single" w:sz="4" w:space="0" w:color="auto"/>
            </w:tcBorders>
            <w:shd w:val="clear" w:color="auto" w:fill="auto"/>
            <w:noWrap/>
            <w:hideMark/>
          </w:tcPr>
          <w:p w14:paraId="10984F6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邮件地址</w:t>
            </w:r>
          </w:p>
        </w:tc>
        <w:tc>
          <w:tcPr>
            <w:tcW w:w="902" w:type="dxa"/>
            <w:gridSpan w:val="2"/>
            <w:tcBorders>
              <w:top w:val="nil"/>
              <w:left w:val="nil"/>
              <w:bottom w:val="single" w:sz="4" w:space="0" w:color="auto"/>
              <w:right w:val="single" w:sz="4" w:space="0" w:color="auto"/>
            </w:tcBorders>
            <w:shd w:val="clear" w:color="auto" w:fill="auto"/>
            <w:noWrap/>
            <w:hideMark/>
          </w:tcPr>
          <w:p w14:paraId="3E2AB7E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07DEB79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6361A6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649FFFF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0766605E"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6F59B6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D29</w:t>
            </w:r>
          </w:p>
        </w:tc>
        <w:tc>
          <w:tcPr>
            <w:tcW w:w="1566" w:type="dxa"/>
            <w:tcBorders>
              <w:top w:val="nil"/>
              <w:left w:val="nil"/>
              <w:bottom w:val="single" w:sz="4" w:space="0" w:color="auto"/>
              <w:right w:val="single" w:sz="4" w:space="0" w:color="auto"/>
            </w:tcBorders>
            <w:shd w:val="clear" w:color="auto" w:fill="auto"/>
            <w:noWrap/>
            <w:hideMark/>
          </w:tcPr>
          <w:p w14:paraId="5758BDD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CertType</w:t>
            </w:r>
          </w:p>
        </w:tc>
        <w:tc>
          <w:tcPr>
            <w:tcW w:w="1134" w:type="dxa"/>
            <w:gridSpan w:val="2"/>
            <w:tcBorders>
              <w:top w:val="nil"/>
              <w:left w:val="nil"/>
              <w:bottom w:val="single" w:sz="4" w:space="0" w:color="auto"/>
              <w:right w:val="single" w:sz="4" w:space="0" w:color="auto"/>
            </w:tcBorders>
            <w:shd w:val="clear" w:color="auto" w:fill="auto"/>
            <w:noWrap/>
            <w:hideMark/>
          </w:tcPr>
          <w:p w14:paraId="027732F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证件类型</w:t>
            </w:r>
          </w:p>
        </w:tc>
        <w:tc>
          <w:tcPr>
            <w:tcW w:w="902" w:type="dxa"/>
            <w:gridSpan w:val="2"/>
            <w:tcBorders>
              <w:top w:val="nil"/>
              <w:left w:val="nil"/>
              <w:bottom w:val="single" w:sz="4" w:space="0" w:color="auto"/>
              <w:right w:val="single" w:sz="4" w:space="0" w:color="auto"/>
            </w:tcBorders>
            <w:shd w:val="clear" w:color="auto" w:fill="auto"/>
            <w:noWrap/>
            <w:hideMark/>
          </w:tcPr>
          <w:p w14:paraId="31EA725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0A303F5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7FA694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5CA6D5D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7F9FBB08"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D8B9FA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D30</w:t>
            </w:r>
          </w:p>
        </w:tc>
        <w:tc>
          <w:tcPr>
            <w:tcW w:w="1566" w:type="dxa"/>
            <w:tcBorders>
              <w:top w:val="nil"/>
              <w:left w:val="nil"/>
              <w:bottom w:val="single" w:sz="4" w:space="0" w:color="auto"/>
              <w:right w:val="single" w:sz="4" w:space="0" w:color="auto"/>
            </w:tcBorders>
            <w:shd w:val="clear" w:color="auto" w:fill="auto"/>
            <w:noWrap/>
            <w:hideMark/>
          </w:tcPr>
          <w:p w14:paraId="7078E1F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CertNumber</w:t>
            </w:r>
          </w:p>
        </w:tc>
        <w:tc>
          <w:tcPr>
            <w:tcW w:w="1134" w:type="dxa"/>
            <w:gridSpan w:val="2"/>
            <w:tcBorders>
              <w:top w:val="nil"/>
              <w:left w:val="nil"/>
              <w:bottom w:val="single" w:sz="4" w:space="0" w:color="auto"/>
              <w:right w:val="single" w:sz="4" w:space="0" w:color="auto"/>
            </w:tcBorders>
            <w:shd w:val="clear" w:color="auto" w:fill="auto"/>
            <w:noWrap/>
            <w:hideMark/>
          </w:tcPr>
          <w:p w14:paraId="6882D81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证件号码</w:t>
            </w:r>
          </w:p>
        </w:tc>
        <w:tc>
          <w:tcPr>
            <w:tcW w:w="902" w:type="dxa"/>
            <w:gridSpan w:val="2"/>
            <w:tcBorders>
              <w:top w:val="nil"/>
              <w:left w:val="nil"/>
              <w:bottom w:val="single" w:sz="4" w:space="0" w:color="auto"/>
              <w:right w:val="single" w:sz="4" w:space="0" w:color="auto"/>
            </w:tcBorders>
            <w:shd w:val="clear" w:color="auto" w:fill="auto"/>
            <w:noWrap/>
            <w:hideMark/>
          </w:tcPr>
          <w:p w14:paraId="7EA9C0B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5152900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76B75A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208DEBE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7FF5431A"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DD7120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D31</w:t>
            </w:r>
          </w:p>
        </w:tc>
        <w:tc>
          <w:tcPr>
            <w:tcW w:w="1566" w:type="dxa"/>
            <w:tcBorders>
              <w:top w:val="nil"/>
              <w:left w:val="nil"/>
              <w:bottom w:val="single" w:sz="4" w:space="0" w:color="auto"/>
              <w:right w:val="single" w:sz="4" w:space="0" w:color="auto"/>
            </w:tcBorders>
            <w:shd w:val="clear" w:color="auto" w:fill="auto"/>
            <w:noWrap/>
            <w:hideMark/>
          </w:tcPr>
          <w:p w14:paraId="2EDA59A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SourceNoteCode</w:t>
            </w:r>
          </w:p>
        </w:tc>
        <w:tc>
          <w:tcPr>
            <w:tcW w:w="1134" w:type="dxa"/>
            <w:gridSpan w:val="2"/>
            <w:tcBorders>
              <w:top w:val="nil"/>
              <w:left w:val="nil"/>
              <w:bottom w:val="single" w:sz="4" w:space="0" w:color="auto"/>
              <w:right w:val="single" w:sz="4" w:space="0" w:color="auto"/>
            </w:tcBorders>
            <w:shd w:val="clear" w:color="auto" w:fill="auto"/>
            <w:noWrap/>
            <w:hideMark/>
          </w:tcPr>
          <w:p w14:paraId="09AE125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来源系统单据号码</w:t>
            </w:r>
          </w:p>
        </w:tc>
        <w:tc>
          <w:tcPr>
            <w:tcW w:w="902" w:type="dxa"/>
            <w:gridSpan w:val="2"/>
            <w:tcBorders>
              <w:top w:val="nil"/>
              <w:left w:val="nil"/>
              <w:bottom w:val="single" w:sz="4" w:space="0" w:color="auto"/>
              <w:right w:val="single" w:sz="4" w:space="0" w:color="auto"/>
            </w:tcBorders>
            <w:shd w:val="clear" w:color="auto" w:fill="auto"/>
            <w:noWrap/>
            <w:hideMark/>
          </w:tcPr>
          <w:p w14:paraId="76036A8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7C1B8B3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7B8E80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1BAABBD9"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color w:val="000000"/>
                <w:sz w:val="18"/>
                <w:szCs w:val="18"/>
                <w:lang w:eastAsia="zh-CN"/>
              </w:rPr>
              <w:t>保单号</w:t>
            </w:r>
            <w:r>
              <w:rPr>
                <w:rFonts w:ascii="宋体" w:hAnsi="宋体" w:cs="宋体" w:hint="eastAsia"/>
                <w:color w:val="000000"/>
                <w:sz w:val="18"/>
                <w:szCs w:val="18"/>
                <w:lang w:eastAsia="zh-CN"/>
              </w:rPr>
              <w:t>（暂时没有）</w:t>
            </w:r>
          </w:p>
        </w:tc>
      </w:tr>
      <w:tr w:rsidR="0071610D" w:rsidRPr="00F93E4B" w14:paraId="14971209" w14:textId="77777777" w:rsidTr="00C020CE">
        <w:trPr>
          <w:trHeight w:val="300"/>
        </w:trPr>
        <w:tc>
          <w:tcPr>
            <w:tcW w:w="1006" w:type="dxa"/>
            <w:tcBorders>
              <w:top w:val="nil"/>
              <w:left w:val="single" w:sz="4" w:space="0" w:color="auto"/>
              <w:bottom w:val="single" w:sz="4" w:space="0" w:color="auto"/>
              <w:right w:val="single" w:sz="4" w:space="0" w:color="auto"/>
            </w:tcBorders>
            <w:shd w:val="clear" w:color="auto" w:fill="auto"/>
            <w:noWrap/>
            <w:hideMark/>
          </w:tcPr>
          <w:p w14:paraId="7F1C436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D32</w:t>
            </w:r>
          </w:p>
        </w:tc>
        <w:tc>
          <w:tcPr>
            <w:tcW w:w="1566" w:type="dxa"/>
            <w:tcBorders>
              <w:top w:val="nil"/>
              <w:left w:val="nil"/>
              <w:bottom w:val="single" w:sz="4" w:space="0" w:color="auto"/>
              <w:right w:val="single" w:sz="4" w:space="0" w:color="auto"/>
            </w:tcBorders>
            <w:shd w:val="clear" w:color="auto" w:fill="auto"/>
            <w:noWrap/>
            <w:hideMark/>
          </w:tcPr>
          <w:p w14:paraId="7A52326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Category</w:t>
            </w:r>
          </w:p>
        </w:tc>
        <w:tc>
          <w:tcPr>
            <w:tcW w:w="1134" w:type="dxa"/>
            <w:gridSpan w:val="2"/>
            <w:tcBorders>
              <w:top w:val="nil"/>
              <w:left w:val="nil"/>
              <w:bottom w:val="single" w:sz="4" w:space="0" w:color="auto"/>
              <w:right w:val="single" w:sz="4" w:space="0" w:color="auto"/>
            </w:tcBorders>
            <w:shd w:val="clear" w:color="auto" w:fill="auto"/>
            <w:noWrap/>
            <w:hideMark/>
          </w:tcPr>
          <w:p w14:paraId="3E64D35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资金用途</w:t>
            </w:r>
          </w:p>
        </w:tc>
        <w:tc>
          <w:tcPr>
            <w:tcW w:w="902" w:type="dxa"/>
            <w:gridSpan w:val="2"/>
            <w:tcBorders>
              <w:top w:val="nil"/>
              <w:left w:val="nil"/>
              <w:bottom w:val="single" w:sz="4" w:space="0" w:color="auto"/>
              <w:right w:val="single" w:sz="4" w:space="0" w:color="auto"/>
            </w:tcBorders>
            <w:shd w:val="clear" w:color="auto" w:fill="auto"/>
            <w:noWrap/>
            <w:hideMark/>
          </w:tcPr>
          <w:p w14:paraId="3D0B96E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00A9ED6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120519B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32</w:t>
            </w:r>
          </w:p>
        </w:tc>
        <w:tc>
          <w:tcPr>
            <w:tcW w:w="2838" w:type="dxa"/>
            <w:tcBorders>
              <w:top w:val="nil"/>
              <w:left w:val="nil"/>
              <w:bottom w:val="single" w:sz="4" w:space="0" w:color="auto"/>
              <w:right w:val="single" w:sz="4" w:space="0" w:color="auto"/>
            </w:tcBorders>
            <w:shd w:val="clear" w:color="auto" w:fill="auto"/>
            <w:noWrap/>
            <w:hideMark/>
          </w:tcPr>
          <w:p w14:paraId="68B8CCD6"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财务确认</w:t>
            </w:r>
          </w:p>
        </w:tc>
      </w:tr>
      <w:tr w:rsidR="0071610D" w:rsidRPr="00F93E4B" w14:paraId="1C4296AD"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9BAECD"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D33</w:t>
            </w:r>
          </w:p>
        </w:tc>
        <w:tc>
          <w:tcPr>
            <w:tcW w:w="1566" w:type="dxa"/>
            <w:tcBorders>
              <w:top w:val="nil"/>
              <w:left w:val="nil"/>
              <w:bottom w:val="single" w:sz="4" w:space="0" w:color="auto"/>
              <w:right w:val="single" w:sz="4" w:space="0" w:color="auto"/>
            </w:tcBorders>
            <w:shd w:val="clear" w:color="auto" w:fill="auto"/>
            <w:noWrap/>
            <w:hideMark/>
          </w:tcPr>
          <w:p w14:paraId="298DA58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ReqReserved3</w:t>
            </w:r>
          </w:p>
        </w:tc>
        <w:tc>
          <w:tcPr>
            <w:tcW w:w="1134" w:type="dxa"/>
            <w:gridSpan w:val="2"/>
            <w:tcBorders>
              <w:top w:val="nil"/>
              <w:left w:val="nil"/>
              <w:bottom w:val="single" w:sz="4" w:space="0" w:color="auto"/>
              <w:right w:val="single" w:sz="4" w:space="0" w:color="auto"/>
            </w:tcBorders>
            <w:shd w:val="clear" w:color="auto" w:fill="auto"/>
            <w:noWrap/>
            <w:hideMark/>
          </w:tcPr>
          <w:p w14:paraId="3A14B2B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02" w:type="dxa"/>
            <w:gridSpan w:val="2"/>
            <w:tcBorders>
              <w:top w:val="nil"/>
              <w:left w:val="nil"/>
              <w:bottom w:val="single" w:sz="4" w:space="0" w:color="auto"/>
              <w:right w:val="single" w:sz="4" w:space="0" w:color="auto"/>
            </w:tcBorders>
            <w:shd w:val="clear" w:color="auto" w:fill="auto"/>
            <w:noWrap/>
            <w:hideMark/>
          </w:tcPr>
          <w:p w14:paraId="471A0D6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hideMark/>
          </w:tcPr>
          <w:p w14:paraId="4D81BF6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597A93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264410BB"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33308C8C"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419B1BED"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D34</w:t>
            </w:r>
          </w:p>
        </w:tc>
        <w:tc>
          <w:tcPr>
            <w:tcW w:w="1566" w:type="dxa"/>
            <w:tcBorders>
              <w:top w:val="nil"/>
              <w:left w:val="nil"/>
              <w:bottom w:val="single" w:sz="4" w:space="0" w:color="auto"/>
              <w:right w:val="single" w:sz="4" w:space="0" w:color="auto"/>
            </w:tcBorders>
            <w:shd w:val="clear" w:color="auto" w:fill="auto"/>
            <w:noWrap/>
          </w:tcPr>
          <w:p w14:paraId="768B2BF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ReqReserved4</w:t>
            </w:r>
          </w:p>
        </w:tc>
        <w:tc>
          <w:tcPr>
            <w:tcW w:w="1134" w:type="dxa"/>
            <w:gridSpan w:val="2"/>
            <w:tcBorders>
              <w:top w:val="nil"/>
              <w:left w:val="nil"/>
              <w:bottom w:val="single" w:sz="4" w:space="0" w:color="auto"/>
              <w:right w:val="single" w:sz="4" w:space="0" w:color="auto"/>
            </w:tcBorders>
            <w:shd w:val="clear" w:color="auto" w:fill="auto"/>
            <w:noWrap/>
          </w:tcPr>
          <w:p w14:paraId="5422668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02" w:type="dxa"/>
            <w:gridSpan w:val="2"/>
            <w:tcBorders>
              <w:top w:val="nil"/>
              <w:left w:val="nil"/>
              <w:bottom w:val="single" w:sz="4" w:space="0" w:color="auto"/>
              <w:right w:val="single" w:sz="4" w:space="0" w:color="auto"/>
            </w:tcBorders>
            <w:shd w:val="clear" w:color="auto" w:fill="auto"/>
            <w:noWrap/>
          </w:tcPr>
          <w:p w14:paraId="46C4A4C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tcPr>
          <w:p w14:paraId="00F3698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152408B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226FB99D"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348164DD"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688CA42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Pr="00F93E4B">
              <w:rPr>
                <w:rFonts w:ascii="宋体" w:hAnsi="宋体" w:cs="Arial" w:hint="eastAsia"/>
                <w:sz w:val="18"/>
                <w:szCs w:val="18"/>
              </w:rPr>
              <w:t>5</w:t>
            </w:r>
          </w:p>
        </w:tc>
        <w:tc>
          <w:tcPr>
            <w:tcW w:w="1566" w:type="dxa"/>
            <w:tcBorders>
              <w:top w:val="nil"/>
              <w:left w:val="nil"/>
              <w:bottom w:val="single" w:sz="4" w:space="0" w:color="auto"/>
              <w:right w:val="single" w:sz="4" w:space="0" w:color="auto"/>
            </w:tcBorders>
            <w:shd w:val="clear" w:color="auto" w:fill="auto"/>
            <w:noWrap/>
          </w:tcPr>
          <w:p w14:paraId="76821A5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w:t>
            </w:r>
            <w:r w:rsidRPr="00F93E4B">
              <w:rPr>
                <w:rFonts w:ascii="宋体" w:hAnsi="宋体" w:cs="Arial" w:hint="eastAsia"/>
                <w:color w:val="000000"/>
                <w:sz w:val="18"/>
                <w:szCs w:val="18"/>
              </w:rPr>
              <w:t>5</w:t>
            </w:r>
          </w:p>
        </w:tc>
        <w:tc>
          <w:tcPr>
            <w:tcW w:w="1134" w:type="dxa"/>
            <w:gridSpan w:val="2"/>
            <w:tcBorders>
              <w:top w:val="nil"/>
              <w:left w:val="nil"/>
              <w:bottom w:val="single" w:sz="4" w:space="0" w:color="auto"/>
              <w:right w:val="single" w:sz="4" w:space="0" w:color="auto"/>
            </w:tcBorders>
            <w:shd w:val="clear" w:color="auto" w:fill="auto"/>
            <w:noWrap/>
          </w:tcPr>
          <w:p w14:paraId="783A27C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02" w:type="dxa"/>
            <w:gridSpan w:val="2"/>
            <w:tcBorders>
              <w:top w:val="nil"/>
              <w:left w:val="nil"/>
              <w:bottom w:val="single" w:sz="4" w:space="0" w:color="auto"/>
              <w:right w:val="single" w:sz="4" w:space="0" w:color="auto"/>
            </w:tcBorders>
            <w:shd w:val="clear" w:color="auto" w:fill="auto"/>
            <w:noWrap/>
          </w:tcPr>
          <w:p w14:paraId="6A147D3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tcPr>
          <w:p w14:paraId="2F14A04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455613A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123C75D7"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247A50F5"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63074F1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Pr="00F93E4B">
              <w:rPr>
                <w:rFonts w:ascii="宋体" w:hAnsi="宋体" w:cs="Arial" w:hint="eastAsia"/>
                <w:sz w:val="18"/>
                <w:szCs w:val="18"/>
              </w:rPr>
              <w:t>6</w:t>
            </w:r>
          </w:p>
        </w:tc>
        <w:tc>
          <w:tcPr>
            <w:tcW w:w="1566" w:type="dxa"/>
            <w:tcBorders>
              <w:top w:val="nil"/>
              <w:left w:val="nil"/>
              <w:bottom w:val="single" w:sz="4" w:space="0" w:color="auto"/>
              <w:right w:val="single" w:sz="4" w:space="0" w:color="auto"/>
            </w:tcBorders>
            <w:shd w:val="clear" w:color="auto" w:fill="auto"/>
            <w:noWrap/>
          </w:tcPr>
          <w:p w14:paraId="2A73342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w:t>
            </w:r>
            <w:r w:rsidRPr="00F93E4B">
              <w:rPr>
                <w:rFonts w:ascii="宋体" w:hAnsi="宋体" w:cs="Arial" w:hint="eastAsia"/>
                <w:color w:val="000000"/>
                <w:sz w:val="18"/>
                <w:szCs w:val="18"/>
              </w:rPr>
              <w:t>6</w:t>
            </w:r>
          </w:p>
        </w:tc>
        <w:tc>
          <w:tcPr>
            <w:tcW w:w="1134" w:type="dxa"/>
            <w:gridSpan w:val="2"/>
            <w:tcBorders>
              <w:top w:val="nil"/>
              <w:left w:val="nil"/>
              <w:bottom w:val="single" w:sz="4" w:space="0" w:color="auto"/>
              <w:right w:val="single" w:sz="4" w:space="0" w:color="auto"/>
            </w:tcBorders>
            <w:shd w:val="clear" w:color="auto" w:fill="auto"/>
            <w:noWrap/>
          </w:tcPr>
          <w:p w14:paraId="20A37DA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02" w:type="dxa"/>
            <w:gridSpan w:val="2"/>
            <w:tcBorders>
              <w:top w:val="nil"/>
              <w:left w:val="nil"/>
              <w:bottom w:val="single" w:sz="4" w:space="0" w:color="auto"/>
              <w:right w:val="single" w:sz="4" w:space="0" w:color="auto"/>
            </w:tcBorders>
            <w:shd w:val="clear" w:color="auto" w:fill="auto"/>
            <w:noWrap/>
          </w:tcPr>
          <w:p w14:paraId="3B17405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24" w:type="dxa"/>
            <w:gridSpan w:val="2"/>
            <w:tcBorders>
              <w:top w:val="nil"/>
              <w:left w:val="nil"/>
              <w:bottom w:val="single" w:sz="4" w:space="0" w:color="auto"/>
              <w:right w:val="single" w:sz="4" w:space="0" w:color="auto"/>
            </w:tcBorders>
            <w:shd w:val="clear" w:color="auto" w:fill="auto"/>
            <w:noWrap/>
          </w:tcPr>
          <w:p w14:paraId="060BFB9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14BF62E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0D417D8D"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预留</w:t>
            </w:r>
          </w:p>
        </w:tc>
      </w:tr>
      <w:tr w:rsidR="0071610D" w:rsidRPr="00F93E4B" w14:paraId="10B6B035" w14:textId="77777777" w:rsidTr="00C020CE">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3808C77"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Pr="00F93E4B">
              <w:rPr>
                <w:rFonts w:ascii="宋体" w:hAnsi="宋体" w:cs="Arial" w:hint="eastAsia"/>
                <w:sz w:val="18"/>
                <w:szCs w:val="18"/>
              </w:rPr>
              <w:t>7</w:t>
            </w:r>
          </w:p>
        </w:tc>
        <w:tc>
          <w:tcPr>
            <w:tcW w:w="1566" w:type="dxa"/>
            <w:tcBorders>
              <w:top w:val="nil"/>
              <w:left w:val="nil"/>
              <w:bottom w:val="nil"/>
              <w:right w:val="single" w:sz="4" w:space="0" w:color="auto"/>
            </w:tcBorders>
            <w:shd w:val="clear" w:color="auto" w:fill="auto"/>
            <w:noWrap/>
            <w:hideMark/>
          </w:tcPr>
          <w:p w14:paraId="7599735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PaymentCode</w:t>
            </w:r>
          </w:p>
        </w:tc>
        <w:tc>
          <w:tcPr>
            <w:tcW w:w="1134" w:type="dxa"/>
            <w:gridSpan w:val="2"/>
            <w:tcBorders>
              <w:top w:val="nil"/>
              <w:left w:val="nil"/>
              <w:bottom w:val="nil"/>
              <w:right w:val="single" w:sz="4" w:space="0" w:color="auto"/>
            </w:tcBorders>
            <w:shd w:val="clear" w:color="auto" w:fill="auto"/>
            <w:noWrap/>
            <w:hideMark/>
          </w:tcPr>
          <w:p w14:paraId="1AE9CC36" w14:textId="77777777" w:rsidR="0071610D" w:rsidRPr="00F93E4B" w:rsidRDefault="0071610D" w:rsidP="001E53AC">
            <w:pPr>
              <w:rPr>
                <w:rFonts w:ascii="宋体" w:hAnsi="宋体" w:cs="Arial"/>
                <w:color w:val="000000"/>
                <w:sz w:val="18"/>
                <w:szCs w:val="18"/>
              </w:rPr>
            </w:pPr>
            <w:r w:rsidRPr="00F93E4B">
              <w:rPr>
                <w:rFonts w:ascii="宋体" w:hAnsi="宋体" w:cs="Arial" w:hint="eastAsia"/>
                <w:color w:val="000000"/>
                <w:sz w:val="18"/>
                <w:szCs w:val="18"/>
              </w:rPr>
              <w:t>业务号</w:t>
            </w:r>
          </w:p>
        </w:tc>
        <w:tc>
          <w:tcPr>
            <w:tcW w:w="902" w:type="dxa"/>
            <w:gridSpan w:val="2"/>
            <w:tcBorders>
              <w:top w:val="nil"/>
              <w:left w:val="nil"/>
              <w:bottom w:val="nil"/>
              <w:right w:val="single" w:sz="4" w:space="0" w:color="auto"/>
            </w:tcBorders>
            <w:shd w:val="clear" w:color="auto" w:fill="auto"/>
            <w:noWrap/>
            <w:hideMark/>
          </w:tcPr>
          <w:p w14:paraId="164BE8BF" w14:textId="77777777" w:rsidR="0071610D" w:rsidRPr="00F93E4B" w:rsidRDefault="0071610D" w:rsidP="001E53AC">
            <w:pPr>
              <w:jc w:val="center"/>
              <w:rPr>
                <w:rFonts w:ascii="宋体" w:hAnsi="宋体" w:cs="Arial"/>
                <w:color w:val="000000"/>
                <w:sz w:val="18"/>
                <w:szCs w:val="18"/>
              </w:rPr>
            </w:pPr>
            <w:r w:rsidRPr="00F93E4B">
              <w:rPr>
                <w:rFonts w:ascii="宋体" w:hAnsi="宋体" w:cs="Arial" w:hint="eastAsia"/>
                <w:color w:val="000000"/>
                <w:sz w:val="18"/>
                <w:szCs w:val="18"/>
              </w:rPr>
              <w:t>必输项</w:t>
            </w:r>
          </w:p>
        </w:tc>
        <w:tc>
          <w:tcPr>
            <w:tcW w:w="924" w:type="dxa"/>
            <w:gridSpan w:val="2"/>
            <w:tcBorders>
              <w:top w:val="nil"/>
              <w:left w:val="nil"/>
              <w:bottom w:val="nil"/>
              <w:right w:val="single" w:sz="4" w:space="0" w:color="auto"/>
            </w:tcBorders>
            <w:shd w:val="clear" w:color="auto" w:fill="auto"/>
            <w:noWrap/>
            <w:hideMark/>
          </w:tcPr>
          <w:p w14:paraId="792C928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nil"/>
              <w:right w:val="single" w:sz="4" w:space="0" w:color="auto"/>
            </w:tcBorders>
            <w:shd w:val="clear" w:color="auto" w:fill="auto"/>
            <w:noWrap/>
            <w:hideMark/>
          </w:tcPr>
          <w:p w14:paraId="3DFED05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nil"/>
              <w:right w:val="single" w:sz="4" w:space="0" w:color="auto"/>
            </w:tcBorders>
            <w:shd w:val="clear" w:color="auto" w:fill="auto"/>
            <w:noWrap/>
            <w:hideMark/>
          </w:tcPr>
          <w:p w14:paraId="738A639A"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业务号</w:t>
            </w:r>
            <w:r>
              <w:rPr>
                <w:rFonts w:ascii="宋体" w:hAnsi="宋体" w:cs="宋体" w:hint="eastAsia"/>
                <w:color w:val="000000"/>
                <w:sz w:val="18"/>
                <w:szCs w:val="18"/>
                <w:lang w:eastAsia="zh-CN"/>
              </w:rPr>
              <w:t>（保全号、理赔号、费控业务号）</w:t>
            </w:r>
          </w:p>
          <w:p w14:paraId="1F1C0348"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外部系统需要在资金建立关系的可识别业务单据号。业务上唯一收付号码，资金系统进行检测，保存业务上只进行收付一次。</w:t>
            </w:r>
          </w:p>
        </w:tc>
      </w:tr>
      <w:tr w:rsidR="0071610D" w:rsidRPr="00F93E4B" w14:paraId="4E2343E8" w14:textId="77777777" w:rsidTr="00C020CE">
        <w:trPr>
          <w:trHeight w:val="255"/>
        </w:trPr>
        <w:tc>
          <w:tcPr>
            <w:tcW w:w="1006" w:type="dxa"/>
            <w:tcBorders>
              <w:top w:val="nil"/>
              <w:left w:val="single" w:sz="4" w:space="0" w:color="auto"/>
              <w:bottom w:val="single" w:sz="4" w:space="0" w:color="auto"/>
              <w:right w:val="nil"/>
            </w:tcBorders>
            <w:shd w:val="clear" w:color="000000" w:fill="D9D9D9"/>
            <w:noWrap/>
            <w:hideMark/>
          </w:tcPr>
          <w:p w14:paraId="4B92ACEE"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1566" w:type="dxa"/>
            <w:tcBorders>
              <w:top w:val="single" w:sz="4" w:space="0" w:color="auto"/>
              <w:left w:val="nil"/>
              <w:bottom w:val="single" w:sz="4" w:space="0" w:color="auto"/>
              <w:right w:val="nil"/>
            </w:tcBorders>
            <w:shd w:val="clear" w:color="000000" w:fill="D9D9D9"/>
            <w:noWrap/>
            <w:hideMark/>
          </w:tcPr>
          <w:p w14:paraId="550111D5"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1134" w:type="dxa"/>
            <w:gridSpan w:val="2"/>
            <w:tcBorders>
              <w:top w:val="single" w:sz="4" w:space="0" w:color="auto"/>
              <w:left w:val="nil"/>
              <w:bottom w:val="single" w:sz="4" w:space="0" w:color="auto"/>
              <w:right w:val="nil"/>
            </w:tcBorders>
            <w:shd w:val="clear" w:color="000000" w:fill="D9D9D9"/>
            <w:noWrap/>
            <w:hideMark/>
          </w:tcPr>
          <w:p w14:paraId="2515FD62"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902" w:type="dxa"/>
            <w:gridSpan w:val="2"/>
            <w:tcBorders>
              <w:top w:val="single" w:sz="4" w:space="0" w:color="auto"/>
              <w:left w:val="nil"/>
              <w:bottom w:val="single" w:sz="4" w:space="0" w:color="auto"/>
              <w:right w:val="nil"/>
            </w:tcBorders>
            <w:shd w:val="clear" w:color="000000" w:fill="D9D9D9"/>
            <w:noWrap/>
            <w:hideMark/>
          </w:tcPr>
          <w:p w14:paraId="57A66CBF"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924" w:type="dxa"/>
            <w:gridSpan w:val="2"/>
            <w:tcBorders>
              <w:top w:val="single" w:sz="4" w:space="0" w:color="auto"/>
              <w:left w:val="nil"/>
              <w:bottom w:val="single" w:sz="4" w:space="0" w:color="auto"/>
              <w:right w:val="nil"/>
            </w:tcBorders>
            <w:shd w:val="clear" w:color="000000" w:fill="D9D9D9"/>
            <w:noWrap/>
            <w:hideMark/>
          </w:tcPr>
          <w:p w14:paraId="26A6B48E"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850" w:type="dxa"/>
            <w:tcBorders>
              <w:top w:val="single" w:sz="4" w:space="0" w:color="auto"/>
              <w:left w:val="nil"/>
              <w:bottom w:val="single" w:sz="4" w:space="0" w:color="auto"/>
              <w:right w:val="nil"/>
            </w:tcBorders>
            <w:shd w:val="clear" w:color="000000" w:fill="D9D9D9"/>
            <w:noWrap/>
            <w:hideMark/>
          </w:tcPr>
          <w:p w14:paraId="646964E7"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2838" w:type="dxa"/>
            <w:tcBorders>
              <w:top w:val="single" w:sz="4" w:space="0" w:color="auto"/>
              <w:left w:val="nil"/>
              <w:bottom w:val="single" w:sz="4" w:space="0" w:color="auto"/>
              <w:right w:val="single" w:sz="4" w:space="0" w:color="auto"/>
            </w:tcBorders>
            <w:shd w:val="clear" w:color="000000" w:fill="D9D9D9"/>
            <w:noWrap/>
            <w:hideMark/>
          </w:tcPr>
          <w:p w14:paraId="3A50F066"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r>
    </w:tbl>
    <w:p w14:paraId="39F106BB" w14:textId="77777777" w:rsidR="0071610D" w:rsidRPr="00F93E4B" w:rsidRDefault="0071610D" w:rsidP="0071610D">
      <w:pPr>
        <w:pStyle w:val="aff2"/>
        <w:rPr>
          <w:lang w:eastAsia="zh-CN"/>
        </w:rPr>
      </w:pPr>
      <w:bookmarkStart w:id="162" w:name="_Toc508647351"/>
      <w:bookmarkStart w:id="163" w:name="_Toc513462829"/>
      <w:r w:rsidRPr="00F93E4B">
        <w:rPr>
          <w:rFonts w:hint="eastAsia"/>
        </w:rPr>
        <w:t>响应参数说明</w:t>
      </w:r>
      <w:bookmarkEnd w:id="162"/>
      <w:bookmarkEnd w:id="163"/>
    </w:p>
    <w:p w14:paraId="6E9BF98A" w14:textId="77777777" w:rsidR="0071610D" w:rsidRPr="00F93E4B" w:rsidRDefault="0071610D" w:rsidP="0071610D">
      <w:pPr>
        <w:rPr>
          <w:rFonts w:ascii="宋体" w:hAnsi="宋体"/>
          <w:lang w:val="x-none"/>
        </w:rPr>
      </w:pPr>
    </w:p>
    <w:tbl>
      <w:tblPr>
        <w:tblW w:w="0" w:type="auto"/>
        <w:tblLayout w:type="fixed"/>
        <w:tblLook w:val="04A0" w:firstRow="1" w:lastRow="0" w:firstColumn="1" w:lastColumn="0" w:noHBand="0" w:noVBand="1"/>
      </w:tblPr>
      <w:tblGrid>
        <w:gridCol w:w="917"/>
        <w:gridCol w:w="1904"/>
        <w:gridCol w:w="1092"/>
        <w:gridCol w:w="873"/>
        <w:gridCol w:w="851"/>
        <w:gridCol w:w="708"/>
        <w:gridCol w:w="2375"/>
      </w:tblGrid>
      <w:tr w:rsidR="0071610D" w:rsidRPr="00F93E4B" w14:paraId="11B199CC" w14:textId="77777777" w:rsidTr="00C020CE">
        <w:trPr>
          <w:trHeight w:val="300"/>
        </w:trPr>
        <w:tc>
          <w:tcPr>
            <w:tcW w:w="917" w:type="dxa"/>
            <w:tcBorders>
              <w:top w:val="nil"/>
              <w:left w:val="single" w:sz="4" w:space="0" w:color="auto"/>
              <w:bottom w:val="single" w:sz="4" w:space="0" w:color="auto"/>
              <w:right w:val="single" w:sz="4" w:space="0" w:color="auto"/>
            </w:tcBorders>
            <w:shd w:val="clear" w:color="000000" w:fill="666699"/>
            <w:noWrap/>
            <w:vAlign w:val="bottom"/>
            <w:hideMark/>
          </w:tcPr>
          <w:p w14:paraId="70C11984" w14:textId="77777777" w:rsidR="0071610D" w:rsidRPr="00F93E4B" w:rsidRDefault="0071610D" w:rsidP="001E53AC">
            <w:pPr>
              <w:ind w:left="360"/>
              <w:rPr>
                <w:rFonts w:ascii="宋体" w:hAnsi="宋体" w:cs="宋体"/>
                <w:color w:val="FFCC00"/>
                <w:sz w:val="20"/>
                <w:szCs w:val="20"/>
              </w:rPr>
            </w:pPr>
            <w:r w:rsidRPr="00F93E4B">
              <w:rPr>
                <w:rFonts w:ascii="宋体" w:hAnsi="宋体" w:cs="宋体" w:hint="eastAsia"/>
                <w:color w:val="FFCC00"/>
                <w:sz w:val="20"/>
                <w:szCs w:val="20"/>
              </w:rPr>
              <w:t>响应报文</w:t>
            </w:r>
          </w:p>
        </w:tc>
        <w:tc>
          <w:tcPr>
            <w:tcW w:w="7803" w:type="dxa"/>
            <w:gridSpan w:val="6"/>
            <w:tcBorders>
              <w:top w:val="nil"/>
              <w:left w:val="nil"/>
              <w:bottom w:val="single" w:sz="4" w:space="0" w:color="auto"/>
              <w:right w:val="single" w:sz="4" w:space="0" w:color="auto"/>
            </w:tcBorders>
            <w:shd w:val="clear" w:color="000000" w:fill="666699"/>
            <w:noWrap/>
            <w:vAlign w:val="bottom"/>
            <w:hideMark/>
          </w:tcPr>
          <w:p w14:paraId="3AFCDCDB"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Response Message</w:t>
            </w:r>
          </w:p>
        </w:tc>
      </w:tr>
      <w:tr w:rsidR="0071610D" w:rsidRPr="00F93E4B" w14:paraId="6E8BC51A" w14:textId="77777777" w:rsidTr="00C020CE">
        <w:trPr>
          <w:trHeight w:val="255"/>
        </w:trPr>
        <w:tc>
          <w:tcPr>
            <w:tcW w:w="917" w:type="dxa"/>
            <w:tcBorders>
              <w:top w:val="nil"/>
              <w:left w:val="single" w:sz="4" w:space="0" w:color="auto"/>
              <w:bottom w:val="single" w:sz="4" w:space="0" w:color="auto"/>
              <w:right w:val="single" w:sz="4" w:space="0" w:color="auto"/>
            </w:tcBorders>
            <w:shd w:val="clear" w:color="000000" w:fill="4BACC6"/>
            <w:noWrap/>
            <w:vAlign w:val="center"/>
            <w:hideMark/>
          </w:tcPr>
          <w:p w14:paraId="6565F196"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编号</w:t>
            </w:r>
          </w:p>
        </w:tc>
        <w:tc>
          <w:tcPr>
            <w:tcW w:w="1904" w:type="dxa"/>
            <w:tcBorders>
              <w:top w:val="nil"/>
              <w:left w:val="nil"/>
              <w:bottom w:val="single" w:sz="4" w:space="0" w:color="auto"/>
              <w:right w:val="single" w:sz="4" w:space="0" w:color="auto"/>
            </w:tcBorders>
            <w:shd w:val="clear" w:color="000000" w:fill="4BACC6"/>
            <w:noWrap/>
            <w:vAlign w:val="center"/>
            <w:hideMark/>
          </w:tcPr>
          <w:p w14:paraId="12F1F677"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字段路径</w:t>
            </w:r>
          </w:p>
        </w:tc>
        <w:tc>
          <w:tcPr>
            <w:tcW w:w="1092" w:type="dxa"/>
            <w:tcBorders>
              <w:top w:val="nil"/>
              <w:left w:val="nil"/>
              <w:bottom w:val="single" w:sz="4" w:space="0" w:color="auto"/>
              <w:right w:val="single" w:sz="4" w:space="0" w:color="auto"/>
            </w:tcBorders>
            <w:shd w:val="clear" w:color="000000" w:fill="4BACC6"/>
            <w:noWrap/>
            <w:vAlign w:val="center"/>
            <w:hideMark/>
          </w:tcPr>
          <w:p w14:paraId="6788E714"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字段名称</w:t>
            </w:r>
          </w:p>
        </w:tc>
        <w:tc>
          <w:tcPr>
            <w:tcW w:w="873" w:type="dxa"/>
            <w:tcBorders>
              <w:top w:val="nil"/>
              <w:left w:val="nil"/>
              <w:bottom w:val="single" w:sz="4" w:space="0" w:color="auto"/>
              <w:right w:val="single" w:sz="4" w:space="0" w:color="auto"/>
            </w:tcBorders>
            <w:shd w:val="clear" w:color="000000" w:fill="4BACC6"/>
            <w:vAlign w:val="center"/>
            <w:hideMark/>
          </w:tcPr>
          <w:p w14:paraId="0A15DEC8"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是否必输</w:t>
            </w:r>
          </w:p>
        </w:tc>
        <w:tc>
          <w:tcPr>
            <w:tcW w:w="851" w:type="dxa"/>
            <w:tcBorders>
              <w:top w:val="nil"/>
              <w:left w:val="nil"/>
              <w:bottom w:val="single" w:sz="4" w:space="0" w:color="auto"/>
              <w:right w:val="single" w:sz="4" w:space="0" w:color="auto"/>
            </w:tcBorders>
            <w:shd w:val="clear" w:color="000000" w:fill="4BACC6"/>
            <w:vAlign w:val="center"/>
            <w:hideMark/>
          </w:tcPr>
          <w:p w14:paraId="04106372"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字段类型</w:t>
            </w:r>
          </w:p>
        </w:tc>
        <w:tc>
          <w:tcPr>
            <w:tcW w:w="708" w:type="dxa"/>
            <w:tcBorders>
              <w:top w:val="nil"/>
              <w:left w:val="nil"/>
              <w:bottom w:val="single" w:sz="4" w:space="0" w:color="auto"/>
              <w:right w:val="single" w:sz="4" w:space="0" w:color="auto"/>
            </w:tcBorders>
            <w:shd w:val="clear" w:color="000000" w:fill="4BACC6"/>
            <w:vAlign w:val="center"/>
            <w:hideMark/>
          </w:tcPr>
          <w:p w14:paraId="03C3B627"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字段长度</w:t>
            </w:r>
          </w:p>
        </w:tc>
        <w:tc>
          <w:tcPr>
            <w:tcW w:w="2375" w:type="dxa"/>
            <w:tcBorders>
              <w:top w:val="nil"/>
              <w:left w:val="nil"/>
              <w:bottom w:val="single" w:sz="4" w:space="0" w:color="auto"/>
              <w:right w:val="single" w:sz="4" w:space="0" w:color="auto"/>
            </w:tcBorders>
            <w:shd w:val="clear" w:color="000000" w:fill="4BACC6"/>
            <w:noWrap/>
            <w:vAlign w:val="center"/>
            <w:hideMark/>
          </w:tcPr>
          <w:p w14:paraId="062FB05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说明</w:t>
            </w:r>
          </w:p>
        </w:tc>
      </w:tr>
      <w:tr w:rsidR="0071610D" w:rsidRPr="00F93E4B" w14:paraId="662B5604"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31560B3"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P</w:t>
            </w:r>
            <w:r w:rsidRPr="00F93E4B">
              <w:rPr>
                <w:rFonts w:ascii="宋体" w:hAnsi="宋体" w:cs="宋体"/>
                <w:b/>
                <w:bCs/>
                <w:color w:val="000000"/>
                <w:sz w:val="20"/>
                <w:szCs w:val="20"/>
              </w:rPr>
              <w:t>UB</w:t>
            </w:r>
          </w:p>
        </w:tc>
      </w:tr>
      <w:tr w:rsidR="0071610D" w:rsidRPr="00F93E4B" w14:paraId="40576799"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278FD0FE"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H1</w:t>
            </w:r>
          </w:p>
        </w:tc>
        <w:tc>
          <w:tcPr>
            <w:tcW w:w="1904" w:type="dxa"/>
            <w:tcBorders>
              <w:top w:val="nil"/>
              <w:left w:val="nil"/>
              <w:bottom w:val="single" w:sz="4" w:space="0" w:color="auto"/>
              <w:right w:val="single" w:sz="4" w:space="0" w:color="auto"/>
            </w:tcBorders>
            <w:shd w:val="clear" w:color="auto" w:fill="auto"/>
            <w:noWrap/>
            <w:hideMark/>
          </w:tcPr>
          <w:p w14:paraId="53515C37" w14:textId="77777777" w:rsidR="0071610D" w:rsidRPr="00F93E4B" w:rsidRDefault="0071610D" w:rsidP="001E53AC">
            <w:pPr>
              <w:rPr>
                <w:rFonts w:ascii="宋体" w:hAnsi="宋体" w:cs="Arial"/>
                <w:sz w:val="20"/>
                <w:szCs w:val="20"/>
              </w:rPr>
            </w:pPr>
            <w:r w:rsidRPr="00F93E4B">
              <w:rPr>
                <w:rFonts w:ascii="宋体" w:hAnsi="宋体" w:cs="Arial"/>
                <w:sz w:val="20"/>
                <w:szCs w:val="20"/>
              </w:rPr>
              <w:t>TransSource</w:t>
            </w:r>
          </w:p>
        </w:tc>
        <w:tc>
          <w:tcPr>
            <w:tcW w:w="1092" w:type="dxa"/>
            <w:tcBorders>
              <w:top w:val="nil"/>
              <w:left w:val="nil"/>
              <w:bottom w:val="single" w:sz="4" w:space="0" w:color="auto"/>
              <w:right w:val="single" w:sz="4" w:space="0" w:color="auto"/>
            </w:tcBorders>
            <w:shd w:val="clear" w:color="auto" w:fill="auto"/>
            <w:noWrap/>
            <w:hideMark/>
          </w:tcPr>
          <w:p w14:paraId="734B8FC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交易来源</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34D8CC45"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7C214569"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2370BEE3"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3757DA1D" w14:textId="77777777" w:rsidR="0071610D" w:rsidRPr="00F93E4B" w:rsidRDefault="0071610D" w:rsidP="001E53AC">
            <w:pPr>
              <w:rPr>
                <w:rFonts w:ascii="宋体" w:hAnsi="宋体" w:cs="Arial"/>
                <w:sz w:val="20"/>
                <w:szCs w:val="20"/>
              </w:rPr>
            </w:pPr>
            <w:r w:rsidRPr="00F93E4B">
              <w:rPr>
                <w:rFonts w:ascii="宋体" w:hAnsi="宋体" w:hint="eastAsia"/>
              </w:rPr>
              <w:t>来源系统标识</w:t>
            </w:r>
          </w:p>
        </w:tc>
      </w:tr>
      <w:tr w:rsidR="0071610D" w:rsidRPr="00F93E4B" w14:paraId="3EAC7E1B"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742E22FC"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H2</w:t>
            </w:r>
          </w:p>
        </w:tc>
        <w:tc>
          <w:tcPr>
            <w:tcW w:w="1904" w:type="dxa"/>
            <w:tcBorders>
              <w:top w:val="nil"/>
              <w:left w:val="nil"/>
              <w:bottom w:val="single" w:sz="4" w:space="0" w:color="auto"/>
              <w:right w:val="single" w:sz="4" w:space="0" w:color="auto"/>
            </w:tcBorders>
            <w:shd w:val="clear" w:color="auto" w:fill="auto"/>
            <w:noWrap/>
            <w:hideMark/>
          </w:tcPr>
          <w:p w14:paraId="2901058D" w14:textId="77777777" w:rsidR="0071610D" w:rsidRPr="00F93E4B" w:rsidRDefault="0071610D" w:rsidP="001E53AC">
            <w:pPr>
              <w:rPr>
                <w:rFonts w:ascii="宋体" w:hAnsi="宋体" w:cs="Arial"/>
                <w:sz w:val="20"/>
                <w:szCs w:val="20"/>
              </w:rPr>
            </w:pPr>
            <w:r w:rsidRPr="00F93E4B">
              <w:rPr>
                <w:rFonts w:ascii="宋体" w:hAnsi="宋体" w:cs="Arial"/>
                <w:sz w:val="20"/>
                <w:szCs w:val="20"/>
              </w:rPr>
              <w:t>TransCode</w:t>
            </w:r>
          </w:p>
        </w:tc>
        <w:tc>
          <w:tcPr>
            <w:tcW w:w="1092" w:type="dxa"/>
            <w:tcBorders>
              <w:top w:val="nil"/>
              <w:left w:val="nil"/>
              <w:bottom w:val="single" w:sz="4" w:space="0" w:color="auto"/>
              <w:right w:val="single" w:sz="4" w:space="0" w:color="auto"/>
            </w:tcBorders>
            <w:shd w:val="clear" w:color="auto" w:fill="auto"/>
            <w:noWrap/>
            <w:hideMark/>
          </w:tcPr>
          <w:p w14:paraId="273EAA32"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交易编码</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2A140DF1"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5E679EDB"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8461C43"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20</w:t>
            </w:r>
          </w:p>
        </w:tc>
        <w:tc>
          <w:tcPr>
            <w:tcW w:w="2375" w:type="dxa"/>
            <w:tcBorders>
              <w:top w:val="nil"/>
              <w:left w:val="nil"/>
              <w:bottom w:val="single" w:sz="4" w:space="0" w:color="auto"/>
              <w:right w:val="single" w:sz="4" w:space="0" w:color="auto"/>
            </w:tcBorders>
            <w:shd w:val="clear" w:color="auto" w:fill="auto"/>
            <w:noWrap/>
            <w:hideMark/>
          </w:tcPr>
          <w:p w14:paraId="44B714F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1988</w:t>
            </w:r>
            <w:r w:rsidRPr="00F93E4B">
              <w:rPr>
                <w:rFonts w:ascii="宋体" w:hAnsi="宋体" w:cs="Arial" w:hint="eastAsia"/>
                <w:color w:val="000000"/>
                <w:sz w:val="18"/>
                <w:szCs w:val="18"/>
              </w:rPr>
              <w:t>（付款）</w:t>
            </w:r>
            <w:r w:rsidRPr="00F93E4B">
              <w:rPr>
                <w:rFonts w:ascii="宋体" w:hAnsi="宋体" w:cs="Arial"/>
                <w:color w:val="000000"/>
                <w:sz w:val="18"/>
                <w:szCs w:val="18"/>
              </w:rPr>
              <w:t>|9188</w:t>
            </w:r>
            <w:r w:rsidRPr="00F93E4B">
              <w:rPr>
                <w:rFonts w:ascii="宋体" w:hAnsi="宋体" w:cs="Arial" w:hint="eastAsia"/>
                <w:color w:val="000000"/>
                <w:sz w:val="18"/>
                <w:szCs w:val="18"/>
              </w:rPr>
              <w:t xml:space="preserve"> （收款）</w:t>
            </w:r>
          </w:p>
        </w:tc>
      </w:tr>
      <w:tr w:rsidR="0071610D" w:rsidRPr="00F93E4B" w14:paraId="50FE9945"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04095A9F" w14:textId="101D4D63"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3</w:t>
            </w:r>
          </w:p>
        </w:tc>
        <w:tc>
          <w:tcPr>
            <w:tcW w:w="1904" w:type="dxa"/>
            <w:tcBorders>
              <w:top w:val="nil"/>
              <w:left w:val="nil"/>
              <w:bottom w:val="single" w:sz="4" w:space="0" w:color="auto"/>
              <w:right w:val="single" w:sz="4" w:space="0" w:color="auto"/>
            </w:tcBorders>
            <w:shd w:val="clear" w:color="auto" w:fill="auto"/>
            <w:noWrap/>
            <w:hideMark/>
          </w:tcPr>
          <w:p w14:paraId="75E62E98" w14:textId="77777777" w:rsidR="0071610D" w:rsidRPr="00F93E4B" w:rsidRDefault="0071610D" w:rsidP="001E53AC">
            <w:pPr>
              <w:rPr>
                <w:rFonts w:ascii="宋体" w:hAnsi="宋体" w:cs="Arial"/>
                <w:sz w:val="20"/>
                <w:szCs w:val="20"/>
              </w:rPr>
            </w:pPr>
            <w:r w:rsidRPr="00F93E4B">
              <w:rPr>
                <w:rFonts w:ascii="宋体" w:hAnsi="宋体" w:cs="Arial"/>
                <w:sz w:val="20"/>
                <w:szCs w:val="20"/>
              </w:rPr>
              <w:t>TransTime</w:t>
            </w:r>
          </w:p>
        </w:tc>
        <w:tc>
          <w:tcPr>
            <w:tcW w:w="1092" w:type="dxa"/>
            <w:tcBorders>
              <w:top w:val="nil"/>
              <w:left w:val="nil"/>
              <w:bottom w:val="single" w:sz="4" w:space="0" w:color="auto"/>
              <w:right w:val="single" w:sz="4" w:space="0" w:color="auto"/>
            </w:tcBorders>
            <w:shd w:val="clear" w:color="auto" w:fill="auto"/>
            <w:noWrap/>
            <w:hideMark/>
          </w:tcPr>
          <w:p w14:paraId="1A967D33"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交易时间</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1A4DCA4C"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35568500"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日期</w:t>
            </w:r>
          </w:p>
        </w:tc>
        <w:tc>
          <w:tcPr>
            <w:tcW w:w="708" w:type="dxa"/>
            <w:tcBorders>
              <w:top w:val="nil"/>
              <w:left w:val="nil"/>
              <w:bottom w:val="single" w:sz="4" w:space="0" w:color="auto"/>
              <w:right w:val="single" w:sz="4" w:space="0" w:color="auto"/>
            </w:tcBorders>
            <w:shd w:val="clear" w:color="auto" w:fill="auto"/>
            <w:noWrap/>
            <w:hideMark/>
          </w:tcPr>
          <w:p w14:paraId="53391E1A"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6</w:t>
            </w:r>
          </w:p>
        </w:tc>
        <w:tc>
          <w:tcPr>
            <w:tcW w:w="2375" w:type="dxa"/>
            <w:tcBorders>
              <w:top w:val="nil"/>
              <w:left w:val="nil"/>
              <w:bottom w:val="single" w:sz="4" w:space="0" w:color="auto"/>
              <w:right w:val="single" w:sz="4" w:space="0" w:color="auto"/>
            </w:tcBorders>
            <w:shd w:val="clear" w:color="auto" w:fill="auto"/>
            <w:noWrap/>
            <w:hideMark/>
          </w:tcPr>
          <w:p w14:paraId="5144A1C3" w14:textId="600DECC6" w:rsidR="0071610D" w:rsidRPr="00F93E4B" w:rsidRDefault="0071610D" w:rsidP="001E53AC">
            <w:pPr>
              <w:rPr>
                <w:rFonts w:ascii="宋体" w:hAnsi="宋体" w:cs="Arial"/>
                <w:sz w:val="20"/>
                <w:szCs w:val="20"/>
                <w:lang w:eastAsia="zh-CN"/>
              </w:rPr>
            </w:pPr>
            <w:r w:rsidRPr="00F93E4B">
              <w:rPr>
                <w:rFonts w:ascii="宋体" w:hAnsi="宋体" w:cs="Arial"/>
                <w:sz w:val="20"/>
                <w:szCs w:val="20"/>
                <w:lang w:eastAsia="zh-CN"/>
              </w:rPr>
              <w:t>来源系统产生的交易日期，格式是</w:t>
            </w:r>
            <w:r w:rsidR="00C020CE" w:rsidRPr="00F93E4B">
              <w:rPr>
                <w:rFonts w:ascii="宋体" w:hAnsi="宋体" w:cs="Arial"/>
                <w:sz w:val="20"/>
                <w:szCs w:val="20"/>
                <w:lang w:eastAsia="zh-CN"/>
              </w:rPr>
              <w:t>yyyyMMdd</w:t>
            </w:r>
            <w:r w:rsidR="00C020CE">
              <w:rPr>
                <w:rFonts w:ascii="宋体" w:hAnsi="宋体" w:cs="Arial"/>
                <w:sz w:val="20"/>
                <w:szCs w:val="20"/>
                <w:lang w:eastAsia="zh-CN"/>
              </w:rPr>
              <w:t xml:space="preserve"> </w:t>
            </w:r>
            <w:r w:rsidRPr="00F93E4B">
              <w:rPr>
                <w:rFonts w:ascii="宋体" w:hAnsi="宋体" w:cs="Arial"/>
                <w:sz w:val="20"/>
                <w:szCs w:val="20"/>
                <w:lang w:eastAsia="zh-CN"/>
              </w:rPr>
              <w:t>HH24miss</w:t>
            </w:r>
            <w:r>
              <w:rPr>
                <w:rFonts w:ascii="宋体" w:hAnsi="宋体" w:cs="Arial" w:hint="eastAsia"/>
                <w:sz w:val="20"/>
                <w:szCs w:val="20"/>
                <w:lang w:eastAsia="zh-CN"/>
              </w:rPr>
              <w:t>（</w:t>
            </w:r>
            <w:r w:rsidRPr="00D10847">
              <w:rPr>
                <w:rFonts w:ascii="宋体" w:hAnsi="宋体" w:cs="Arial" w:hint="eastAsia"/>
                <w:color w:val="FF0000"/>
                <w:sz w:val="20"/>
                <w:szCs w:val="20"/>
                <w:lang w:eastAsia="zh-CN"/>
              </w:rPr>
              <w:t>合并交易日期字断</w:t>
            </w:r>
            <w:r>
              <w:rPr>
                <w:rFonts w:ascii="宋体" w:hAnsi="宋体" w:cs="Arial" w:hint="eastAsia"/>
                <w:sz w:val="20"/>
                <w:szCs w:val="20"/>
                <w:lang w:eastAsia="zh-CN"/>
              </w:rPr>
              <w:t>）</w:t>
            </w:r>
          </w:p>
        </w:tc>
      </w:tr>
      <w:tr w:rsidR="0071610D" w:rsidRPr="00F93E4B" w14:paraId="5B4ED6F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524AC754" w14:textId="48010732"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4</w:t>
            </w:r>
          </w:p>
        </w:tc>
        <w:tc>
          <w:tcPr>
            <w:tcW w:w="1904" w:type="dxa"/>
            <w:tcBorders>
              <w:top w:val="nil"/>
              <w:left w:val="nil"/>
              <w:bottom w:val="single" w:sz="4" w:space="0" w:color="auto"/>
              <w:right w:val="single" w:sz="4" w:space="0" w:color="auto"/>
            </w:tcBorders>
            <w:shd w:val="clear" w:color="auto" w:fill="auto"/>
            <w:noWrap/>
            <w:hideMark/>
          </w:tcPr>
          <w:p w14:paraId="19CDC480" w14:textId="77777777" w:rsidR="0071610D" w:rsidRPr="00F93E4B" w:rsidRDefault="0071610D" w:rsidP="001E53AC">
            <w:pPr>
              <w:rPr>
                <w:rFonts w:ascii="宋体" w:hAnsi="宋体" w:cs="Arial"/>
                <w:sz w:val="20"/>
                <w:szCs w:val="20"/>
              </w:rPr>
            </w:pPr>
            <w:r w:rsidRPr="00F93E4B">
              <w:rPr>
                <w:rFonts w:ascii="宋体" w:hAnsi="宋体" w:cs="Arial"/>
                <w:sz w:val="20"/>
                <w:szCs w:val="20"/>
              </w:rPr>
              <w:t>TransSeq</w:t>
            </w:r>
          </w:p>
        </w:tc>
        <w:tc>
          <w:tcPr>
            <w:tcW w:w="1092" w:type="dxa"/>
            <w:tcBorders>
              <w:top w:val="nil"/>
              <w:left w:val="nil"/>
              <w:bottom w:val="single" w:sz="4" w:space="0" w:color="auto"/>
              <w:right w:val="single" w:sz="4" w:space="0" w:color="auto"/>
            </w:tcBorders>
            <w:shd w:val="clear" w:color="auto" w:fill="auto"/>
            <w:noWrap/>
            <w:hideMark/>
          </w:tcPr>
          <w:p w14:paraId="05F813F5"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交易流水号</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19224CFD"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53F0351D"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1328402"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49FF1ED6" w14:textId="77777777" w:rsidR="0071610D" w:rsidRPr="00F93E4B" w:rsidRDefault="0071610D" w:rsidP="001E53AC">
            <w:pPr>
              <w:rPr>
                <w:rFonts w:ascii="宋体" w:hAnsi="宋体" w:cs="Arial"/>
                <w:sz w:val="20"/>
                <w:szCs w:val="20"/>
              </w:rPr>
            </w:pPr>
            <w:r w:rsidRPr="00F93E4B">
              <w:rPr>
                <w:rFonts w:ascii="宋体" w:hAnsi="宋体" w:cs="Arial" w:hint="eastAsia"/>
                <w:sz w:val="20"/>
                <w:szCs w:val="20"/>
              </w:rPr>
              <w:t>时间戳，格式是</w:t>
            </w:r>
            <w:r w:rsidRPr="00F93E4B">
              <w:rPr>
                <w:rFonts w:ascii="宋体" w:hAnsi="宋体" w:cs="Arial"/>
                <w:sz w:val="20"/>
                <w:szCs w:val="20"/>
              </w:rPr>
              <w:t>yyyymmddhh24missff4</w:t>
            </w:r>
            <w:r>
              <w:rPr>
                <w:rFonts w:ascii="宋体" w:hAnsi="宋体" w:cs="Arial" w:hint="eastAsia"/>
                <w:sz w:val="20"/>
                <w:szCs w:val="20"/>
              </w:rPr>
              <w:t>（我们提交流水号）</w:t>
            </w:r>
          </w:p>
        </w:tc>
      </w:tr>
      <w:tr w:rsidR="0071610D" w:rsidRPr="00F93E4B" w14:paraId="05E1532D"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71FAAB18" w14:textId="79245E6C"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5</w:t>
            </w:r>
          </w:p>
        </w:tc>
        <w:tc>
          <w:tcPr>
            <w:tcW w:w="1904" w:type="dxa"/>
            <w:tcBorders>
              <w:top w:val="nil"/>
              <w:left w:val="nil"/>
              <w:bottom w:val="single" w:sz="4" w:space="0" w:color="auto"/>
              <w:right w:val="single" w:sz="4" w:space="0" w:color="auto"/>
            </w:tcBorders>
            <w:shd w:val="clear" w:color="auto" w:fill="auto"/>
            <w:noWrap/>
            <w:hideMark/>
          </w:tcPr>
          <w:p w14:paraId="3882A198" w14:textId="77777777" w:rsidR="0071610D" w:rsidRPr="00F93E4B" w:rsidRDefault="0071610D" w:rsidP="001E53AC">
            <w:pPr>
              <w:rPr>
                <w:rFonts w:ascii="宋体" w:hAnsi="宋体" w:cs="Arial"/>
                <w:sz w:val="20"/>
                <w:szCs w:val="20"/>
              </w:rPr>
            </w:pPr>
            <w:r w:rsidRPr="00F93E4B">
              <w:rPr>
                <w:rFonts w:ascii="宋体" w:hAnsi="宋体" w:cs="Arial"/>
                <w:sz w:val="20"/>
                <w:szCs w:val="20"/>
              </w:rPr>
              <w:t>RtnCode</w:t>
            </w:r>
          </w:p>
        </w:tc>
        <w:tc>
          <w:tcPr>
            <w:tcW w:w="1092" w:type="dxa"/>
            <w:tcBorders>
              <w:top w:val="nil"/>
              <w:left w:val="nil"/>
              <w:bottom w:val="single" w:sz="4" w:space="0" w:color="auto"/>
              <w:right w:val="single" w:sz="4" w:space="0" w:color="auto"/>
            </w:tcBorders>
            <w:shd w:val="clear" w:color="auto" w:fill="auto"/>
            <w:noWrap/>
            <w:hideMark/>
          </w:tcPr>
          <w:p w14:paraId="067E1106"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交易返回码</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2D5FCDA0"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4F6040AD"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3A9E069D"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w:t>
            </w:r>
          </w:p>
        </w:tc>
        <w:tc>
          <w:tcPr>
            <w:tcW w:w="2375" w:type="dxa"/>
            <w:tcBorders>
              <w:top w:val="nil"/>
              <w:left w:val="nil"/>
              <w:bottom w:val="single" w:sz="4" w:space="0" w:color="auto"/>
              <w:right w:val="single" w:sz="4" w:space="0" w:color="auto"/>
            </w:tcBorders>
            <w:shd w:val="clear" w:color="auto" w:fill="auto"/>
            <w:noWrap/>
            <w:hideMark/>
          </w:tcPr>
          <w:p w14:paraId="5B707FBD"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参考交易返回码表页</w:t>
            </w:r>
          </w:p>
        </w:tc>
      </w:tr>
      <w:tr w:rsidR="0071610D" w:rsidRPr="00F93E4B" w14:paraId="0919C006"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30408CD6" w14:textId="61552AA3"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6</w:t>
            </w:r>
          </w:p>
        </w:tc>
        <w:tc>
          <w:tcPr>
            <w:tcW w:w="1904" w:type="dxa"/>
            <w:tcBorders>
              <w:top w:val="nil"/>
              <w:left w:val="nil"/>
              <w:bottom w:val="single" w:sz="4" w:space="0" w:color="auto"/>
              <w:right w:val="single" w:sz="4" w:space="0" w:color="auto"/>
            </w:tcBorders>
            <w:shd w:val="clear" w:color="auto" w:fill="auto"/>
            <w:noWrap/>
            <w:hideMark/>
          </w:tcPr>
          <w:p w14:paraId="3767BD04" w14:textId="77777777" w:rsidR="0071610D" w:rsidRPr="00F93E4B" w:rsidRDefault="0071610D" w:rsidP="001E53AC">
            <w:pPr>
              <w:rPr>
                <w:rFonts w:ascii="宋体" w:hAnsi="宋体" w:cs="Arial"/>
                <w:sz w:val="20"/>
                <w:szCs w:val="20"/>
              </w:rPr>
            </w:pPr>
            <w:r w:rsidRPr="00F93E4B">
              <w:rPr>
                <w:rFonts w:ascii="宋体" w:hAnsi="宋体" w:cs="Arial"/>
                <w:sz w:val="20"/>
                <w:szCs w:val="20"/>
              </w:rPr>
              <w:t>RtnMsg</w:t>
            </w:r>
          </w:p>
        </w:tc>
        <w:tc>
          <w:tcPr>
            <w:tcW w:w="1092" w:type="dxa"/>
            <w:tcBorders>
              <w:top w:val="nil"/>
              <w:left w:val="nil"/>
              <w:bottom w:val="single" w:sz="4" w:space="0" w:color="auto"/>
              <w:right w:val="single" w:sz="4" w:space="0" w:color="auto"/>
            </w:tcBorders>
            <w:shd w:val="clear" w:color="auto" w:fill="auto"/>
            <w:noWrap/>
            <w:hideMark/>
          </w:tcPr>
          <w:p w14:paraId="21CB230A"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交易返回描述</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090BEF48"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29E75CEC"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2BE49351"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50</w:t>
            </w:r>
          </w:p>
        </w:tc>
        <w:tc>
          <w:tcPr>
            <w:tcW w:w="2375" w:type="dxa"/>
            <w:tcBorders>
              <w:top w:val="nil"/>
              <w:left w:val="nil"/>
              <w:bottom w:val="single" w:sz="4" w:space="0" w:color="auto"/>
              <w:right w:val="single" w:sz="4" w:space="0" w:color="auto"/>
            </w:tcBorders>
            <w:shd w:val="clear" w:color="auto" w:fill="auto"/>
            <w:noWrap/>
            <w:hideMark/>
          </w:tcPr>
          <w:p w14:paraId="7AF44C22" w14:textId="77777777" w:rsidR="0071610D" w:rsidRPr="00F93E4B" w:rsidRDefault="0071610D" w:rsidP="001E53AC">
            <w:pPr>
              <w:rPr>
                <w:rFonts w:ascii="宋体" w:hAnsi="宋体" w:cs="Arial"/>
                <w:sz w:val="20"/>
                <w:szCs w:val="20"/>
              </w:rPr>
            </w:pPr>
            <w:r w:rsidRPr="00F93E4B">
              <w:rPr>
                <w:rFonts w:ascii="宋体" w:hAnsi="宋体" w:cs="Arial"/>
                <w:sz w:val="20"/>
                <w:szCs w:val="20"/>
              </w:rPr>
              <w:t xml:space="preserve">　</w:t>
            </w:r>
          </w:p>
        </w:tc>
      </w:tr>
      <w:tr w:rsidR="0071610D" w:rsidRPr="00F93E4B" w14:paraId="59576FA3"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3BE84979" w14:textId="77777777" w:rsidR="0071610D" w:rsidRPr="00F93E4B" w:rsidRDefault="0071610D" w:rsidP="001E53AC">
            <w:pPr>
              <w:rPr>
                <w:rFonts w:ascii="宋体" w:hAnsi="宋体" w:cs="宋体"/>
                <w:b/>
                <w:bCs/>
                <w:color w:val="000000"/>
                <w:sz w:val="20"/>
                <w:szCs w:val="20"/>
              </w:rPr>
            </w:pPr>
            <w:r w:rsidRPr="00F93E4B">
              <w:rPr>
                <w:rFonts w:ascii="宋体" w:hAnsi="宋体" w:cs="宋体"/>
                <w:b/>
                <w:bCs/>
                <w:color w:val="000000"/>
                <w:sz w:val="20"/>
                <w:szCs w:val="20"/>
              </w:rPr>
              <w:t>OUT</w:t>
            </w:r>
          </w:p>
        </w:tc>
      </w:tr>
      <w:tr w:rsidR="0071610D" w:rsidRPr="00F93E4B" w14:paraId="10D7BEE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0A62A167"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S1</w:t>
            </w:r>
          </w:p>
        </w:tc>
        <w:tc>
          <w:tcPr>
            <w:tcW w:w="1904" w:type="dxa"/>
            <w:tcBorders>
              <w:top w:val="nil"/>
              <w:left w:val="nil"/>
              <w:bottom w:val="single" w:sz="4" w:space="0" w:color="auto"/>
              <w:right w:val="single" w:sz="4" w:space="0" w:color="auto"/>
            </w:tcBorders>
            <w:shd w:val="clear" w:color="auto" w:fill="auto"/>
            <w:noWrap/>
            <w:hideMark/>
          </w:tcPr>
          <w:p w14:paraId="04D69016" w14:textId="77777777" w:rsidR="0071610D" w:rsidRPr="00F93E4B" w:rsidRDefault="0071610D" w:rsidP="001E53AC">
            <w:pPr>
              <w:rPr>
                <w:rFonts w:ascii="宋体" w:hAnsi="宋体" w:cs="Arial"/>
                <w:sz w:val="20"/>
                <w:szCs w:val="20"/>
              </w:rPr>
            </w:pPr>
            <w:r w:rsidRPr="00F93E4B">
              <w:rPr>
                <w:rFonts w:ascii="宋体" w:hAnsi="宋体" w:cs="Arial"/>
                <w:sz w:val="20"/>
                <w:szCs w:val="20"/>
              </w:rPr>
              <w:t>ReqSeqID</w:t>
            </w:r>
          </w:p>
        </w:tc>
        <w:tc>
          <w:tcPr>
            <w:tcW w:w="1092" w:type="dxa"/>
            <w:tcBorders>
              <w:top w:val="nil"/>
              <w:left w:val="nil"/>
              <w:bottom w:val="single" w:sz="4" w:space="0" w:color="auto"/>
              <w:right w:val="single" w:sz="4" w:space="0" w:color="auto"/>
            </w:tcBorders>
            <w:shd w:val="clear" w:color="auto" w:fill="auto"/>
            <w:noWrap/>
            <w:vAlign w:val="center"/>
            <w:hideMark/>
          </w:tcPr>
          <w:p w14:paraId="36626127"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交易批号</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7735E1BE"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69222849"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数字</w:t>
            </w:r>
          </w:p>
        </w:tc>
        <w:tc>
          <w:tcPr>
            <w:tcW w:w="708" w:type="dxa"/>
            <w:tcBorders>
              <w:top w:val="nil"/>
              <w:left w:val="nil"/>
              <w:bottom w:val="single" w:sz="4" w:space="0" w:color="auto"/>
              <w:right w:val="single" w:sz="4" w:space="0" w:color="auto"/>
            </w:tcBorders>
            <w:shd w:val="clear" w:color="auto" w:fill="auto"/>
            <w:noWrap/>
            <w:hideMark/>
          </w:tcPr>
          <w:p w14:paraId="5E7078DF"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1BD9E29F" w14:textId="77777777" w:rsidR="0071610D" w:rsidRPr="00F93E4B" w:rsidRDefault="0071610D" w:rsidP="001E53AC">
            <w:pPr>
              <w:rPr>
                <w:rFonts w:ascii="宋体" w:hAnsi="宋体" w:cs="Arial"/>
                <w:sz w:val="20"/>
                <w:szCs w:val="20"/>
              </w:rPr>
            </w:pPr>
            <w:r w:rsidRPr="00F93E4B">
              <w:rPr>
                <w:rFonts w:ascii="宋体" w:hAnsi="宋体" w:cs="Arial"/>
                <w:sz w:val="20"/>
                <w:szCs w:val="20"/>
              </w:rPr>
              <w:t>全局唯一</w:t>
            </w:r>
          </w:p>
        </w:tc>
      </w:tr>
      <w:tr w:rsidR="0071610D" w:rsidRPr="00F93E4B" w14:paraId="19E76BEF"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3FC3BF9F"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S2</w:t>
            </w:r>
          </w:p>
        </w:tc>
        <w:tc>
          <w:tcPr>
            <w:tcW w:w="1904" w:type="dxa"/>
            <w:tcBorders>
              <w:top w:val="nil"/>
              <w:left w:val="nil"/>
              <w:bottom w:val="single" w:sz="4" w:space="0" w:color="auto"/>
              <w:right w:val="single" w:sz="4" w:space="0" w:color="auto"/>
            </w:tcBorders>
            <w:shd w:val="clear" w:color="auto" w:fill="auto"/>
            <w:noWrap/>
            <w:hideMark/>
          </w:tcPr>
          <w:p w14:paraId="539AFB78" w14:textId="77777777" w:rsidR="0071610D" w:rsidRPr="00F93E4B" w:rsidRDefault="0071610D" w:rsidP="001E53AC">
            <w:pPr>
              <w:rPr>
                <w:rFonts w:ascii="宋体" w:hAnsi="宋体" w:cs="Arial"/>
                <w:sz w:val="20"/>
                <w:szCs w:val="20"/>
              </w:rPr>
            </w:pPr>
            <w:r w:rsidRPr="00F93E4B">
              <w:rPr>
                <w:rFonts w:ascii="宋体" w:hAnsi="宋体" w:cs="Arial"/>
                <w:sz w:val="20"/>
                <w:szCs w:val="20"/>
              </w:rPr>
              <w:t>ReqReserved1</w:t>
            </w:r>
          </w:p>
        </w:tc>
        <w:tc>
          <w:tcPr>
            <w:tcW w:w="1092" w:type="dxa"/>
            <w:tcBorders>
              <w:top w:val="nil"/>
              <w:left w:val="nil"/>
              <w:bottom w:val="single" w:sz="4" w:space="0" w:color="auto"/>
              <w:right w:val="single" w:sz="4" w:space="0" w:color="auto"/>
            </w:tcBorders>
            <w:shd w:val="clear" w:color="auto" w:fill="auto"/>
            <w:noWrap/>
            <w:vAlign w:val="center"/>
            <w:hideMark/>
          </w:tcPr>
          <w:p w14:paraId="7BAE1A15"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保留字段</w:t>
            </w:r>
          </w:p>
        </w:tc>
        <w:tc>
          <w:tcPr>
            <w:tcW w:w="873" w:type="dxa"/>
            <w:tcBorders>
              <w:top w:val="nil"/>
              <w:left w:val="nil"/>
              <w:bottom w:val="single" w:sz="4" w:space="0" w:color="auto"/>
              <w:right w:val="single" w:sz="4" w:space="0" w:color="auto"/>
            </w:tcBorders>
            <w:shd w:val="clear" w:color="auto" w:fill="auto"/>
            <w:noWrap/>
            <w:hideMark/>
          </w:tcPr>
          <w:p w14:paraId="612BA29F"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选输项</w:t>
            </w:r>
          </w:p>
        </w:tc>
        <w:tc>
          <w:tcPr>
            <w:tcW w:w="851" w:type="dxa"/>
            <w:tcBorders>
              <w:top w:val="nil"/>
              <w:left w:val="nil"/>
              <w:bottom w:val="single" w:sz="4" w:space="0" w:color="auto"/>
              <w:right w:val="single" w:sz="4" w:space="0" w:color="auto"/>
            </w:tcBorders>
            <w:shd w:val="clear" w:color="auto" w:fill="auto"/>
            <w:noWrap/>
            <w:hideMark/>
          </w:tcPr>
          <w:p w14:paraId="620A8580"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8B0743D"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100</w:t>
            </w:r>
          </w:p>
        </w:tc>
        <w:tc>
          <w:tcPr>
            <w:tcW w:w="2375" w:type="dxa"/>
            <w:tcBorders>
              <w:top w:val="nil"/>
              <w:left w:val="nil"/>
              <w:bottom w:val="single" w:sz="4" w:space="0" w:color="auto"/>
              <w:right w:val="single" w:sz="4" w:space="0" w:color="auto"/>
            </w:tcBorders>
            <w:shd w:val="clear" w:color="auto" w:fill="auto"/>
            <w:noWrap/>
            <w:hideMark/>
          </w:tcPr>
          <w:p w14:paraId="346821DA" w14:textId="77777777" w:rsidR="0071610D" w:rsidRPr="00F93E4B" w:rsidRDefault="0071610D" w:rsidP="001E53AC">
            <w:pPr>
              <w:rPr>
                <w:rFonts w:ascii="宋体" w:hAnsi="宋体" w:cs="宋体"/>
                <w:sz w:val="20"/>
                <w:szCs w:val="20"/>
              </w:rPr>
            </w:pPr>
            <w:r w:rsidRPr="00F93E4B">
              <w:rPr>
                <w:rFonts w:ascii="宋体" w:hAnsi="宋体" w:cs="宋体"/>
                <w:sz w:val="20"/>
                <w:szCs w:val="20"/>
              </w:rPr>
              <w:t>预留</w:t>
            </w:r>
          </w:p>
        </w:tc>
      </w:tr>
      <w:tr w:rsidR="0071610D" w:rsidRPr="00F93E4B" w14:paraId="05E0522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5E246B17"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S3</w:t>
            </w:r>
          </w:p>
        </w:tc>
        <w:tc>
          <w:tcPr>
            <w:tcW w:w="1904" w:type="dxa"/>
            <w:tcBorders>
              <w:top w:val="nil"/>
              <w:left w:val="nil"/>
              <w:bottom w:val="single" w:sz="4" w:space="0" w:color="auto"/>
              <w:right w:val="single" w:sz="4" w:space="0" w:color="auto"/>
            </w:tcBorders>
            <w:shd w:val="clear" w:color="auto" w:fill="auto"/>
            <w:noWrap/>
            <w:hideMark/>
          </w:tcPr>
          <w:p w14:paraId="362D4532" w14:textId="77777777" w:rsidR="0071610D" w:rsidRPr="00F93E4B" w:rsidRDefault="0071610D" w:rsidP="001E53AC">
            <w:pPr>
              <w:rPr>
                <w:rFonts w:ascii="宋体" w:hAnsi="宋体" w:cs="Arial"/>
                <w:sz w:val="20"/>
                <w:szCs w:val="20"/>
              </w:rPr>
            </w:pPr>
            <w:r w:rsidRPr="00F93E4B">
              <w:rPr>
                <w:rFonts w:ascii="宋体" w:hAnsi="宋体" w:cs="Arial"/>
                <w:sz w:val="20"/>
                <w:szCs w:val="20"/>
              </w:rPr>
              <w:t>ReqReserved2</w:t>
            </w:r>
          </w:p>
        </w:tc>
        <w:tc>
          <w:tcPr>
            <w:tcW w:w="1092" w:type="dxa"/>
            <w:tcBorders>
              <w:top w:val="nil"/>
              <w:left w:val="nil"/>
              <w:bottom w:val="single" w:sz="4" w:space="0" w:color="auto"/>
              <w:right w:val="single" w:sz="4" w:space="0" w:color="auto"/>
            </w:tcBorders>
            <w:shd w:val="clear" w:color="auto" w:fill="auto"/>
            <w:noWrap/>
            <w:vAlign w:val="center"/>
            <w:hideMark/>
          </w:tcPr>
          <w:p w14:paraId="01C461F7"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保留字段</w:t>
            </w:r>
          </w:p>
        </w:tc>
        <w:tc>
          <w:tcPr>
            <w:tcW w:w="873" w:type="dxa"/>
            <w:tcBorders>
              <w:top w:val="nil"/>
              <w:left w:val="nil"/>
              <w:bottom w:val="single" w:sz="4" w:space="0" w:color="auto"/>
              <w:right w:val="single" w:sz="4" w:space="0" w:color="auto"/>
            </w:tcBorders>
            <w:shd w:val="clear" w:color="auto" w:fill="auto"/>
            <w:noWrap/>
            <w:hideMark/>
          </w:tcPr>
          <w:p w14:paraId="65EEE931"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选输项</w:t>
            </w:r>
          </w:p>
        </w:tc>
        <w:tc>
          <w:tcPr>
            <w:tcW w:w="851" w:type="dxa"/>
            <w:tcBorders>
              <w:top w:val="nil"/>
              <w:left w:val="nil"/>
              <w:bottom w:val="single" w:sz="4" w:space="0" w:color="auto"/>
              <w:right w:val="single" w:sz="4" w:space="0" w:color="auto"/>
            </w:tcBorders>
            <w:shd w:val="clear" w:color="auto" w:fill="auto"/>
            <w:noWrap/>
            <w:hideMark/>
          </w:tcPr>
          <w:p w14:paraId="1974D9F1"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32D9B490"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100</w:t>
            </w:r>
          </w:p>
        </w:tc>
        <w:tc>
          <w:tcPr>
            <w:tcW w:w="2375" w:type="dxa"/>
            <w:tcBorders>
              <w:top w:val="nil"/>
              <w:left w:val="nil"/>
              <w:bottom w:val="single" w:sz="4" w:space="0" w:color="auto"/>
              <w:right w:val="single" w:sz="4" w:space="0" w:color="auto"/>
            </w:tcBorders>
            <w:shd w:val="clear" w:color="auto" w:fill="auto"/>
            <w:noWrap/>
            <w:hideMark/>
          </w:tcPr>
          <w:p w14:paraId="64F0D320"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预留</w:t>
            </w:r>
          </w:p>
        </w:tc>
      </w:tr>
      <w:tr w:rsidR="0071610D" w:rsidRPr="00F93E4B" w14:paraId="2814E100"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9BCB914"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指令明细</w:t>
            </w:r>
          </w:p>
        </w:tc>
      </w:tr>
    </w:tbl>
    <w:p w14:paraId="44088156" w14:textId="77777777" w:rsidR="0071610D" w:rsidRPr="00F93E4B" w:rsidRDefault="0071610D" w:rsidP="0071610D">
      <w:pPr>
        <w:rPr>
          <w:rFonts w:ascii="宋体" w:hAnsi="宋体"/>
          <w:lang w:val="x-none"/>
        </w:rPr>
      </w:pPr>
    </w:p>
    <w:p w14:paraId="15568CE6" w14:textId="77777777" w:rsidR="0071610D" w:rsidRPr="00B07A0D" w:rsidRDefault="0071610D" w:rsidP="0071610D">
      <w:pPr>
        <w:rPr>
          <w:lang w:eastAsia="zh-CN"/>
        </w:rPr>
      </w:pPr>
    </w:p>
    <w:p w14:paraId="34680010" w14:textId="56DFFCD8" w:rsidR="0071610D" w:rsidRPr="00B07A0D" w:rsidDel="00915544" w:rsidRDefault="0071610D" w:rsidP="0071610D">
      <w:pPr>
        <w:pStyle w:val="40"/>
        <w:numPr>
          <w:ilvl w:val="3"/>
          <w:numId w:val="2"/>
        </w:numPr>
        <w:rPr>
          <w:del w:id="164" w:author="F" w:date="2019-04-12T14:41:00Z"/>
          <w:lang w:eastAsia="zh-CN"/>
        </w:rPr>
      </w:pPr>
      <w:del w:id="165" w:author="F" w:date="2019-04-12T14:41:00Z">
        <w:r w:rsidDel="00915544">
          <w:rPr>
            <w:lang w:eastAsia="zh-CN"/>
          </w:rPr>
          <w:delText>批量代付状态查询接口业务元素</w:delText>
        </w:r>
      </w:del>
    </w:p>
    <w:tbl>
      <w:tblPr>
        <w:tblW w:w="5000" w:type="pct"/>
        <w:tblLayout w:type="fixed"/>
        <w:tblCellMar>
          <w:top w:w="15" w:type="dxa"/>
          <w:bottom w:w="15" w:type="dxa"/>
        </w:tblCellMar>
        <w:tblLook w:val="04A0" w:firstRow="1" w:lastRow="0" w:firstColumn="1" w:lastColumn="0" w:noHBand="0" w:noVBand="1"/>
      </w:tblPr>
      <w:tblGrid>
        <w:gridCol w:w="769"/>
        <w:gridCol w:w="1607"/>
        <w:gridCol w:w="1335"/>
        <w:gridCol w:w="970"/>
        <w:gridCol w:w="7"/>
        <w:gridCol w:w="831"/>
        <w:gridCol w:w="696"/>
        <w:gridCol w:w="2313"/>
      </w:tblGrid>
      <w:tr w:rsidR="0071610D" w:rsidRPr="00F93E4B" w:rsidDel="00915544" w14:paraId="1A927BE7" w14:textId="473679D8" w:rsidTr="001E53AC">
        <w:trPr>
          <w:trHeight w:val="240"/>
          <w:del w:id="166" w:author="F" w:date="2019-04-12T14:41:00Z"/>
        </w:trPr>
        <w:tc>
          <w:tcPr>
            <w:tcW w:w="451" w:type="pct"/>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14D73B9C" w14:textId="4B34348A" w:rsidR="0071610D" w:rsidRPr="00F93E4B" w:rsidDel="00915544" w:rsidRDefault="0071610D" w:rsidP="001E53AC">
            <w:pPr>
              <w:rPr>
                <w:del w:id="167" w:author="F" w:date="2019-04-12T14:41:00Z"/>
                <w:rFonts w:ascii="宋体" w:hAnsi="宋体" w:cs="宋体"/>
                <w:color w:val="FFCC00"/>
                <w:sz w:val="20"/>
                <w:szCs w:val="20"/>
              </w:rPr>
            </w:pPr>
            <w:del w:id="168" w:author="F" w:date="2019-04-12T14:41:00Z">
              <w:r w:rsidRPr="00F93E4B" w:rsidDel="00915544">
                <w:rPr>
                  <w:rFonts w:ascii="宋体" w:hAnsi="宋体" w:cs="宋体" w:hint="eastAsia"/>
                  <w:color w:val="FFCC00"/>
                  <w:sz w:val="20"/>
                  <w:szCs w:val="20"/>
                </w:rPr>
                <w:delText>请求报文</w:delText>
              </w:r>
            </w:del>
          </w:p>
        </w:tc>
        <w:tc>
          <w:tcPr>
            <w:tcW w:w="4549" w:type="pct"/>
            <w:gridSpan w:val="7"/>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20168253" w14:textId="523B4798" w:rsidR="0071610D" w:rsidRPr="00F93E4B" w:rsidDel="00915544" w:rsidRDefault="0071610D" w:rsidP="001E53AC">
            <w:pPr>
              <w:rPr>
                <w:del w:id="169" w:author="F" w:date="2019-04-12T14:41:00Z"/>
                <w:rFonts w:ascii="宋体" w:hAnsi="宋体" w:cs="宋体"/>
                <w:color w:val="FFCC00"/>
                <w:sz w:val="20"/>
                <w:szCs w:val="20"/>
              </w:rPr>
            </w:pPr>
            <w:del w:id="170" w:author="F" w:date="2019-04-12T14:41:00Z">
              <w:r w:rsidRPr="00F93E4B" w:rsidDel="00915544">
                <w:rPr>
                  <w:rFonts w:ascii="宋体" w:hAnsi="宋体" w:cs="宋体" w:hint="eastAsia"/>
                  <w:color w:val="FFCC00"/>
                  <w:sz w:val="20"/>
                  <w:szCs w:val="20"/>
                </w:rPr>
                <w:delText>Request Message</w:delText>
              </w:r>
            </w:del>
          </w:p>
        </w:tc>
      </w:tr>
      <w:tr w:rsidR="0071610D" w:rsidRPr="00F93E4B" w:rsidDel="00915544" w14:paraId="17CBDC76" w14:textId="1F74CA80" w:rsidTr="001E53AC">
        <w:trPr>
          <w:trHeight w:val="240"/>
          <w:del w:id="171" w:author="F" w:date="2019-04-12T14:41:00Z"/>
        </w:trPr>
        <w:tc>
          <w:tcPr>
            <w:tcW w:w="451"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00A806EB" w14:textId="1A239389" w:rsidR="0071610D" w:rsidRPr="00F93E4B" w:rsidDel="00915544" w:rsidRDefault="0071610D" w:rsidP="001E53AC">
            <w:pPr>
              <w:rPr>
                <w:del w:id="172" w:author="F" w:date="2019-04-12T14:41:00Z"/>
                <w:rFonts w:ascii="宋体" w:hAnsi="宋体" w:cs="宋体"/>
                <w:b/>
                <w:bCs/>
                <w:sz w:val="20"/>
                <w:szCs w:val="20"/>
              </w:rPr>
            </w:pPr>
            <w:del w:id="173" w:author="F" w:date="2019-04-12T14:41:00Z">
              <w:r w:rsidRPr="00F93E4B" w:rsidDel="00915544">
                <w:rPr>
                  <w:rFonts w:ascii="宋体" w:hAnsi="宋体" w:cs="宋体" w:hint="eastAsia"/>
                  <w:b/>
                  <w:bCs/>
                  <w:sz w:val="20"/>
                  <w:szCs w:val="20"/>
                </w:rPr>
                <w:delText>编号</w:delText>
              </w:r>
            </w:del>
          </w:p>
        </w:tc>
        <w:tc>
          <w:tcPr>
            <w:tcW w:w="942"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491E091D" w14:textId="5E375BD6" w:rsidR="0071610D" w:rsidRPr="00F93E4B" w:rsidDel="00915544" w:rsidRDefault="0071610D" w:rsidP="001E53AC">
            <w:pPr>
              <w:rPr>
                <w:del w:id="174" w:author="F" w:date="2019-04-12T14:41:00Z"/>
                <w:rFonts w:ascii="宋体" w:hAnsi="宋体" w:cs="宋体"/>
                <w:b/>
                <w:bCs/>
                <w:sz w:val="20"/>
                <w:szCs w:val="20"/>
              </w:rPr>
            </w:pPr>
            <w:del w:id="175" w:author="F" w:date="2019-04-12T14:41:00Z">
              <w:r w:rsidRPr="00F93E4B" w:rsidDel="00915544">
                <w:rPr>
                  <w:rFonts w:ascii="宋体" w:hAnsi="宋体" w:cs="宋体" w:hint="eastAsia"/>
                  <w:b/>
                  <w:bCs/>
                  <w:sz w:val="20"/>
                  <w:szCs w:val="20"/>
                </w:rPr>
                <w:delText>字段路径</w:delText>
              </w:r>
            </w:del>
          </w:p>
        </w:tc>
        <w:tc>
          <w:tcPr>
            <w:tcW w:w="783"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205069AA" w14:textId="66A4E221" w:rsidR="0071610D" w:rsidRPr="00F93E4B" w:rsidDel="00915544" w:rsidRDefault="0071610D" w:rsidP="001E53AC">
            <w:pPr>
              <w:rPr>
                <w:del w:id="176" w:author="F" w:date="2019-04-12T14:41:00Z"/>
                <w:rFonts w:ascii="宋体" w:hAnsi="宋体" w:cs="宋体"/>
                <w:b/>
                <w:bCs/>
                <w:sz w:val="20"/>
                <w:szCs w:val="20"/>
              </w:rPr>
            </w:pPr>
            <w:del w:id="177" w:author="F" w:date="2019-04-12T14:41:00Z">
              <w:r w:rsidRPr="00F93E4B" w:rsidDel="00915544">
                <w:rPr>
                  <w:rFonts w:ascii="宋体" w:hAnsi="宋体" w:cs="宋体" w:hint="eastAsia"/>
                  <w:b/>
                  <w:bCs/>
                  <w:sz w:val="20"/>
                  <w:szCs w:val="20"/>
                </w:rPr>
                <w:delText>字段名称</w:delText>
              </w:r>
            </w:del>
          </w:p>
        </w:tc>
        <w:tc>
          <w:tcPr>
            <w:tcW w:w="573" w:type="pct"/>
            <w:gridSpan w:val="2"/>
            <w:tcBorders>
              <w:top w:val="single" w:sz="4" w:space="0" w:color="auto"/>
              <w:left w:val="single" w:sz="4" w:space="0" w:color="auto"/>
              <w:bottom w:val="single" w:sz="4" w:space="0" w:color="auto"/>
              <w:right w:val="single" w:sz="4" w:space="0" w:color="auto"/>
            </w:tcBorders>
            <w:shd w:val="clear" w:color="000000" w:fill="4BACC6"/>
            <w:vAlign w:val="center"/>
            <w:hideMark/>
          </w:tcPr>
          <w:p w14:paraId="47F272AD" w14:textId="076D8CAA" w:rsidR="0071610D" w:rsidRPr="00F93E4B" w:rsidDel="00915544" w:rsidRDefault="0071610D" w:rsidP="001E53AC">
            <w:pPr>
              <w:rPr>
                <w:del w:id="178" w:author="F" w:date="2019-04-12T14:41:00Z"/>
                <w:rFonts w:ascii="宋体" w:hAnsi="宋体" w:cs="宋体"/>
                <w:b/>
                <w:bCs/>
                <w:sz w:val="20"/>
                <w:szCs w:val="20"/>
              </w:rPr>
            </w:pPr>
            <w:del w:id="179" w:author="F" w:date="2019-04-12T14:41:00Z">
              <w:r w:rsidRPr="00F93E4B" w:rsidDel="00915544">
                <w:rPr>
                  <w:rFonts w:ascii="宋体" w:hAnsi="宋体" w:cs="宋体" w:hint="eastAsia"/>
                  <w:b/>
                  <w:bCs/>
                  <w:sz w:val="20"/>
                  <w:szCs w:val="20"/>
                </w:rPr>
                <w:delText>是否必输</w:delText>
              </w:r>
            </w:del>
          </w:p>
        </w:tc>
        <w:tc>
          <w:tcPr>
            <w:tcW w:w="487"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3B264179" w14:textId="4957D31E" w:rsidR="0071610D" w:rsidRPr="00F93E4B" w:rsidDel="00915544" w:rsidRDefault="0071610D" w:rsidP="001E53AC">
            <w:pPr>
              <w:rPr>
                <w:del w:id="180" w:author="F" w:date="2019-04-12T14:41:00Z"/>
                <w:rFonts w:ascii="宋体" w:hAnsi="宋体" w:cs="宋体"/>
                <w:b/>
                <w:bCs/>
                <w:sz w:val="20"/>
                <w:szCs w:val="20"/>
              </w:rPr>
            </w:pPr>
            <w:del w:id="181" w:author="F" w:date="2019-04-12T14:41:00Z">
              <w:r w:rsidRPr="00F93E4B" w:rsidDel="00915544">
                <w:rPr>
                  <w:rFonts w:ascii="宋体" w:hAnsi="宋体" w:cs="宋体" w:hint="eastAsia"/>
                  <w:b/>
                  <w:bCs/>
                  <w:sz w:val="20"/>
                  <w:szCs w:val="20"/>
                </w:rPr>
                <w:delText>字段类型</w:delText>
              </w:r>
            </w:del>
          </w:p>
        </w:tc>
        <w:tc>
          <w:tcPr>
            <w:tcW w:w="408"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45AA84A4" w14:textId="5FD409B7" w:rsidR="0071610D" w:rsidRPr="00F93E4B" w:rsidDel="00915544" w:rsidRDefault="0071610D" w:rsidP="001E53AC">
            <w:pPr>
              <w:jc w:val="center"/>
              <w:rPr>
                <w:del w:id="182" w:author="F" w:date="2019-04-12T14:41:00Z"/>
                <w:rFonts w:ascii="宋体" w:hAnsi="宋体" w:cs="宋体"/>
                <w:b/>
                <w:bCs/>
                <w:sz w:val="20"/>
                <w:szCs w:val="20"/>
              </w:rPr>
            </w:pPr>
            <w:del w:id="183" w:author="F" w:date="2019-04-12T14:41:00Z">
              <w:r w:rsidRPr="00F93E4B" w:rsidDel="00915544">
                <w:rPr>
                  <w:rFonts w:ascii="宋体" w:hAnsi="宋体" w:cs="宋体" w:hint="eastAsia"/>
                  <w:b/>
                  <w:bCs/>
                  <w:sz w:val="20"/>
                  <w:szCs w:val="20"/>
                </w:rPr>
                <w:delText>字段长度</w:delText>
              </w:r>
            </w:del>
          </w:p>
        </w:tc>
        <w:tc>
          <w:tcPr>
            <w:tcW w:w="1357"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9AF5E92" w14:textId="747AA0B9" w:rsidR="0071610D" w:rsidRPr="00F93E4B" w:rsidDel="00915544" w:rsidRDefault="0071610D" w:rsidP="001E53AC">
            <w:pPr>
              <w:rPr>
                <w:del w:id="184" w:author="F" w:date="2019-04-12T14:41:00Z"/>
                <w:rFonts w:ascii="宋体" w:hAnsi="宋体" w:cs="宋体"/>
                <w:b/>
                <w:bCs/>
                <w:sz w:val="20"/>
                <w:szCs w:val="20"/>
              </w:rPr>
            </w:pPr>
            <w:del w:id="185" w:author="F" w:date="2019-04-12T14:41:00Z">
              <w:r w:rsidRPr="00F93E4B" w:rsidDel="00915544">
                <w:rPr>
                  <w:rFonts w:ascii="宋体" w:hAnsi="宋体" w:cs="宋体" w:hint="eastAsia"/>
                  <w:b/>
                  <w:bCs/>
                  <w:sz w:val="20"/>
                  <w:szCs w:val="20"/>
                </w:rPr>
                <w:delText>说明</w:delText>
              </w:r>
            </w:del>
          </w:p>
        </w:tc>
      </w:tr>
      <w:tr w:rsidR="0071610D" w:rsidRPr="00F93E4B" w:rsidDel="00915544" w14:paraId="4C92D2FC" w14:textId="4A882A4D" w:rsidTr="001E53AC">
        <w:trPr>
          <w:trHeight w:val="240"/>
          <w:del w:id="186" w:author="F" w:date="2019-04-12T14:41:00Z"/>
        </w:trPr>
        <w:tc>
          <w:tcPr>
            <w:tcW w:w="5000" w:type="pct"/>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2D5510B" w14:textId="56B07512" w:rsidR="0071610D" w:rsidRPr="00F93E4B" w:rsidDel="00915544" w:rsidRDefault="0071610D" w:rsidP="001E53AC">
            <w:pPr>
              <w:rPr>
                <w:del w:id="187" w:author="F" w:date="2019-04-12T14:41:00Z"/>
                <w:rFonts w:ascii="宋体" w:hAnsi="宋体" w:cs="宋体"/>
                <w:b/>
                <w:bCs/>
                <w:color w:val="000000"/>
                <w:sz w:val="20"/>
                <w:szCs w:val="20"/>
              </w:rPr>
            </w:pPr>
            <w:del w:id="188" w:author="F" w:date="2019-04-12T14:41:00Z">
              <w:r w:rsidRPr="00F93E4B" w:rsidDel="00915544">
                <w:rPr>
                  <w:rFonts w:ascii="宋体" w:hAnsi="宋体" w:cs="宋体"/>
                  <w:b/>
                  <w:bCs/>
                  <w:color w:val="000000"/>
                  <w:sz w:val="20"/>
                  <w:szCs w:val="20"/>
                </w:rPr>
                <w:delText>PUB</w:delText>
              </w:r>
            </w:del>
          </w:p>
        </w:tc>
      </w:tr>
      <w:tr w:rsidR="0071610D" w:rsidRPr="00F93E4B" w:rsidDel="00915544" w14:paraId="16A95662" w14:textId="5A08F762" w:rsidTr="001E53AC">
        <w:trPr>
          <w:trHeight w:val="240"/>
          <w:del w:id="189"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7B4EC09" w14:textId="731254D4" w:rsidR="0071610D" w:rsidRPr="00F93E4B" w:rsidDel="00915544" w:rsidRDefault="0071610D" w:rsidP="001E53AC">
            <w:pPr>
              <w:jc w:val="center"/>
              <w:rPr>
                <w:del w:id="190" w:author="F" w:date="2019-04-12T14:41:00Z"/>
                <w:rFonts w:ascii="宋体" w:hAnsi="宋体" w:cs="宋体"/>
                <w:sz w:val="20"/>
                <w:szCs w:val="20"/>
              </w:rPr>
            </w:pPr>
            <w:del w:id="191" w:author="F" w:date="2019-04-12T14:41:00Z">
              <w:r w:rsidRPr="00F93E4B" w:rsidDel="00915544">
                <w:rPr>
                  <w:rFonts w:ascii="宋体" w:hAnsi="宋体" w:cs="宋体" w:hint="eastAsia"/>
                  <w:sz w:val="20"/>
                  <w:szCs w:val="20"/>
                </w:rPr>
                <w:delText>H1</w:delText>
              </w:r>
            </w:del>
          </w:p>
        </w:tc>
        <w:tc>
          <w:tcPr>
            <w:tcW w:w="942" w:type="pct"/>
            <w:tcBorders>
              <w:top w:val="single" w:sz="4" w:space="0" w:color="auto"/>
              <w:left w:val="single" w:sz="4" w:space="0" w:color="auto"/>
              <w:bottom w:val="single" w:sz="4" w:space="0" w:color="auto"/>
              <w:right w:val="single" w:sz="4" w:space="0" w:color="auto"/>
            </w:tcBorders>
            <w:noWrap/>
            <w:hideMark/>
          </w:tcPr>
          <w:p w14:paraId="32CFE19F" w14:textId="29EDFE79" w:rsidR="0071610D" w:rsidRPr="00F93E4B" w:rsidDel="00915544" w:rsidRDefault="0071610D" w:rsidP="001E53AC">
            <w:pPr>
              <w:rPr>
                <w:del w:id="192" w:author="F" w:date="2019-04-12T14:41:00Z"/>
                <w:rFonts w:ascii="宋体" w:hAnsi="宋体" w:cs="宋体"/>
                <w:color w:val="000000"/>
                <w:sz w:val="20"/>
                <w:szCs w:val="20"/>
              </w:rPr>
            </w:pPr>
            <w:del w:id="193" w:author="F" w:date="2019-04-12T14:41:00Z">
              <w:r w:rsidRPr="00F93E4B" w:rsidDel="00915544">
                <w:rPr>
                  <w:rFonts w:ascii="宋体" w:hAnsi="宋体" w:cs="宋体" w:hint="eastAsia"/>
                  <w:color w:val="000000"/>
                  <w:sz w:val="20"/>
                  <w:szCs w:val="20"/>
                </w:rPr>
                <w:delText>TransSource</w:delText>
              </w:r>
            </w:del>
          </w:p>
        </w:tc>
        <w:tc>
          <w:tcPr>
            <w:tcW w:w="783" w:type="pct"/>
            <w:tcBorders>
              <w:top w:val="single" w:sz="4" w:space="0" w:color="auto"/>
              <w:left w:val="single" w:sz="4" w:space="0" w:color="auto"/>
              <w:bottom w:val="single" w:sz="4" w:space="0" w:color="auto"/>
              <w:right w:val="single" w:sz="4" w:space="0" w:color="auto"/>
            </w:tcBorders>
            <w:noWrap/>
            <w:hideMark/>
          </w:tcPr>
          <w:p w14:paraId="6C0F6E1F" w14:textId="2F36B61F" w:rsidR="0071610D" w:rsidRPr="00F93E4B" w:rsidDel="00915544" w:rsidRDefault="0071610D" w:rsidP="001E53AC">
            <w:pPr>
              <w:rPr>
                <w:del w:id="194" w:author="F" w:date="2019-04-12T14:41:00Z"/>
                <w:rFonts w:ascii="宋体" w:hAnsi="宋体" w:cs="宋体"/>
                <w:color w:val="000000"/>
                <w:sz w:val="20"/>
                <w:szCs w:val="20"/>
              </w:rPr>
            </w:pPr>
            <w:del w:id="195" w:author="F" w:date="2019-04-12T14:41:00Z">
              <w:r w:rsidRPr="00F93E4B" w:rsidDel="00915544">
                <w:rPr>
                  <w:rFonts w:ascii="宋体" w:hAnsi="宋体" w:cs="宋体" w:hint="eastAsia"/>
                  <w:color w:val="000000"/>
                  <w:sz w:val="20"/>
                  <w:szCs w:val="20"/>
                </w:rPr>
                <w:delText>交易来源</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2700818A" w14:textId="47F23321" w:rsidR="0071610D" w:rsidRPr="00F93E4B" w:rsidDel="00915544" w:rsidRDefault="0071610D" w:rsidP="001E53AC">
            <w:pPr>
              <w:jc w:val="center"/>
              <w:rPr>
                <w:del w:id="196" w:author="F" w:date="2019-04-12T14:41:00Z"/>
                <w:rFonts w:ascii="宋体" w:hAnsi="宋体" w:cs="宋体"/>
                <w:color w:val="9C0006"/>
                <w:sz w:val="20"/>
                <w:szCs w:val="20"/>
              </w:rPr>
            </w:pPr>
            <w:del w:id="197"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597662B9" w14:textId="6D518F4D" w:rsidR="0071610D" w:rsidRPr="00F93E4B" w:rsidDel="00915544" w:rsidRDefault="0071610D" w:rsidP="001E53AC">
            <w:pPr>
              <w:jc w:val="center"/>
              <w:rPr>
                <w:del w:id="198" w:author="F" w:date="2019-04-12T14:41:00Z"/>
                <w:rFonts w:ascii="宋体" w:hAnsi="宋体" w:cs="宋体"/>
                <w:color w:val="000000"/>
                <w:sz w:val="20"/>
                <w:szCs w:val="20"/>
              </w:rPr>
            </w:pPr>
            <w:del w:id="199"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2DB63A03" w14:textId="4F1112D4" w:rsidR="0071610D" w:rsidRPr="00F93E4B" w:rsidDel="00915544" w:rsidRDefault="0071610D" w:rsidP="001E53AC">
            <w:pPr>
              <w:jc w:val="center"/>
              <w:rPr>
                <w:del w:id="200" w:author="F" w:date="2019-04-12T14:41:00Z"/>
                <w:rFonts w:ascii="宋体" w:hAnsi="宋体" w:cs="宋体"/>
                <w:color w:val="000000"/>
                <w:sz w:val="20"/>
                <w:szCs w:val="20"/>
              </w:rPr>
            </w:pPr>
            <w:del w:id="201" w:author="F" w:date="2019-04-12T14:41:00Z">
              <w:r w:rsidRPr="00F93E4B" w:rsidDel="00915544">
                <w:rPr>
                  <w:rFonts w:ascii="宋体" w:hAnsi="宋体" w:cs="宋体" w:hint="eastAsia"/>
                  <w:color w:val="000000"/>
                  <w:sz w:val="20"/>
                  <w:szCs w:val="20"/>
                </w:rPr>
                <w:delText>30</w:delText>
              </w:r>
            </w:del>
          </w:p>
        </w:tc>
        <w:tc>
          <w:tcPr>
            <w:tcW w:w="1357" w:type="pct"/>
            <w:tcBorders>
              <w:top w:val="single" w:sz="4" w:space="0" w:color="auto"/>
              <w:left w:val="single" w:sz="4" w:space="0" w:color="auto"/>
              <w:bottom w:val="single" w:sz="4" w:space="0" w:color="auto"/>
              <w:right w:val="single" w:sz="4" w:space="0" w:color="auto"/>
            </w:tcBorders>
            <w:noWrap/>
            <w:vAlign w:val="center"/>
            <w:hideMark/>
          </w:tcPr>
          <w:p w14:paraId="42DC40A8" w14:textId="3693AAB7" w:rsidR="0071610D" w:rsidRPr="00F93E4B" w:rsidDel="00915544" w:rsidRDefault="0071610D" w:rsidP="001E53AC">
            <w:pPr>
              <w:rPr>
                <w:del w:id="202" w:author="F" w:date="2019-04-12T14:41:00Z"/>
                <w:rFonts w:ascii="宋体" w:hAnsi="宋体" w:cs="宋体"/>
                <w:color w:val="000000"/>
                <w:sz w:val="20"/>
                <w:szCs w:val="20"/>
              </w:rPr>
            </w:pPr>
            <w:del w:id="203" w:author="F" w:date="2019-04-12T14:41:00Z">
              <w:r w:rsidRPr="00F93E4B" w:rsidDel="00915544">
                <w:rPr>
                  <w:rFonts w:ascii="宋体" w:hAnsi="宋体" w:cs="宋体" w:hint="eastAsia"/>
                  <w:color w:val="000000"/>
                  <w:sz w:val="20"/>
                  <w:szCs w:val="20"/>
                </w:rPr>
                <w:delText>来源系统标识</w:delText>
              </w:r>
            </w:del>
          </w:p>
        </w:tc>
      </w:tr>
      <w:tr w:rsidR="0071610D" w:rsidRPr="00F93E4B" w:rsidDel="00915544" w14:paraId="4DEEDC1E" w14:textId="3D6FA6FB" w:rsidTr="001E53AC">
        <w:trPr>
          <w:trHeight w:val="240"/>
          <w:del w:id="204"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7963AFE9" w14:textId="271523F8" w:rsidR="0071610D" w:rsidRPr="00F93E4B" w:rsidDel="00915544" w:rsidRDefault="0071610D" w:rsidP="001E53AC">
            <w:pPr>
              <w:jc w:val="center"/>
              <w:rPr>
                <w:del w:id="205" w:author="F" w:date="2019-04-12T14:41:00Z"/>
                <w:rFonts w:ascii="宋体" w:hAnsi="宋体" w:cs="宋体"/>
                <w:sz w:val="20"/>
                <w:szCs w:val="20"/>
              </w:rPr>
            </w:pPr>
            <w:del w:id="206" w:author="F" w:date="2019-04-12T14:41:00Z">
              <w:r w:rsidRPr="00F93E4B" w:rsidDel="00915544">
                <w:rPr>
                  <w:rFonts w:ascii="宋体" w:hAnsi="宋体" w:cs="宋体" w:hint="eastAsia"/>
                  <w:sz w:val="20"/>
                  <w:szCs w:val="20"/>
                </w:rPr>
                <w:delText>H2</w:delText>
              </w:r>
            </w:del>
          </w:p>
        </w:tc>
        <w:tc>
          <w:tcPr>
            <w:tcW w:w="942" w:type="pct"/>
            <w:tcBorders>
              <w:top w:val="single" w:sz="4" w:space="0" w:color="auto"/>
              <w:left w:val="single" w:sz="4" w:space="0" w:color="auto"/>
              <w:bottom w:val="single" w:sz="4" w:space="0" w:color="auto"/>
              <w:right w:val="single" w:sz="4" w:space="0" w:color="auto"/>
            </w:tcBorders>
            <w:noWrap/>
            <w:hideMark/>
          </w:tcPr>
          <w:p w14:paraId="00607456" w14:textId="4D4EF640" w:rsidR="0071610D" w:rsidRPr="00F93E4B" w:rsidDel="00915544" w:rsidRDefault="0071610D" w:rsidP="001E53AC">
            <w:pPr>
              <w:rPr>
                <w:del w:id="207" w:author="F" w:date="2019-04-12T14:41:00Z"/>
                <w:rFonts w:ascii="宋体" w:hAnsi="宋体" w:cs="宋体"/>
                <w:color w:val="000000"/>
                <w:sz w:val="20"/>
                <w:szCs w:val="20"/>
              </w:rPr>
            </w:pPr>
            <w:del w:id="208" w:author="F" w:date="2019-04-12T14:41:00Z">
              <w:r w:rsidRPr="00F93E4B" w:rsidDel="00915544">
                <w:rPr>
                  <w:rFonts w:ascii="宋体" w:hAnsi="宋体" w:cs="宋体" w:hint="eastAsia"/>
                  <w:color w:val="000000"/>
                  <w:sz w:val="20"/>
                  <w:szCs w:val="20"/>
                </w:rPr>
                <w:delText>TransCode</w:delText>
              </w:r>
            </w:del>
          </w:p>
        </w:tc>
        <w:tc>
          <w:tcPr>
            <w:tcW w:w="783" w:type="pct"/>
            <w:tcBorders>
              <w:top w:val="single" w:sz="4" w:space="0" w:color="auto"/>
              <w:left w:val="single" w:sz="4" w:space="0" w:color="auto"/>
              <w:bottom w:val="single" w:sz="4" w:space="0" w:color="auto"/>
              <w:right w:val="single" w:sz="4" w:space="0" w:color="auto"/>
            </w:tcBorders>
            <w:noWrap/>
            <w:hideMark/>
          </w:tcPr>
          <w:p w14:paraId="0F5BAFEE" w14:textId="4FC2B537" w:rsidR="0071610D" w:rsidRPr="00F93E4B" w:rsidDel="00915544" w:rsidRDefault="0071610D" w:rsidP="001E53AC">
            <w:pPr>
              <w:rPr>
                <w:del w:id="209" w:author="F" w:date="2019-04-12T14:41:00Z"/>
                <w:rFonts w:ascii="宋体" w:hAnsi="宋体" w:cs="宋体"/>
                <w:color w:val="000000"/>
                <w:sz w:val="20"/>
                <w:szCs w:val="20"/>
              </w:rPr>
            </w:pPr>
            <w:del w:id="210" w:author="F" w:date="2019-04-12T14:41:00Z">
              <w:r w:rsidRPr="00F93E4B" w:rsidDel="00915544">
                <w:rPr>
                  <w:rFonts w:ascii="宋体" w:hAnsi="宋体" w:cs="宋体" w:hint="eastAsia"/>
                  <w:color w:val="000000"/>
                  <w:sz w:val="20"/>
                  <w:szCs w:val="20"/>
                </w:rPr>
                <w:delText>交易编码</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B790924" w14:textId="0089A1E4" w:rsidR="0071610D" w:rsidRPr="00F93E4B" w:rsidDel="00915544" w:rsidRDefault="0071610D" w:rsidP="001E53AC">
            <w:pPr>
              <w:jc w:val="center"/>
              <w:rPr>
                <w:del w:id="211" w:author="F" w:date="2019-04-12T14:41:00Z"/>
                <w:rFonts w:ascii="宋体" w:hAnsi="宋体" w:cs="宋体"/>
                <w:color w:val="9C0006"/>
                <w:sz w:val="20"/>
                <w:szCs w:val="20"/>
              </w:rPr>
            </w:pPr>
            <w:del w:id="212"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7D607D73" w14:textId="1904F9BC" w:rsidR="0071610D" w:rsidRPr="00F93E4B" w:rsidDel="00915544" w:rsidRDefault="0071610D" w:rsidP="001E53AC">
            <w:pPr>
              <w:jc w:val="center"/>
              <w:rPr>
                <w:del w:id="213" w:author="F" w:date="2019-04-12T14:41:00Z"/>
                <w:rFonts w:ascii="宋体" w:hAnsi="宋体" w:cs="宋体"/>
                <w:color w:val="000000"/>
                <w:sz w:val="20"/>
                <w:szCs w:val="20"/>
              </w:rPr>
            </w:pPr>
            <w:del w:id="214"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79B9B336" w14:textId="219224D6" w:rsidR="0071610D" w:rsidRPr="00F93E4B" w:rsidDel="00915544" w:rsidRDefault="0071610D" w:rsidP="001E53AC">
            <w:pPr>
              <w:jc w:val="center"/>
              <w:rPr>
                <w:del w:id="215" w:author="F" w:date="2019-04-12T14:41:00Z"/>
                <w:rFonts w:ascii="宋体" w:hAnsi="宋体" w:cs="宋体"/>
                <w:color w:val="000000"/>
                <w:sz w:val="20"/>
                <w:szCs w:val="20"/>
              </w:rPr>
            </w:pPr>
            <w:del w:id="216" w:author="F" w:date="2019-04-12T14:41:00Z">
              <w:r w:rsidRPr="00F93E4B" w:rsidDel="00915544">
                <w:rPr>
                  <w:rFonts w:ascii="宋体" w:hAnsi="宋体" w:cs="宋体" w:hint="eastAsia"/>
                  <w:color w:val="000000"/>
                  <w:sz w:val="20"/>
                  <w:szCs w:val="20"/>
                </w:rPr>
                <w:delText>20</w:delText>
              </w:r>
            </w:del>
          </w:p>
        </w:tc>
        <w:tc>
          <w:tcPr>
            <w:tcW w:w="1357" w:type="pct"/>
            <w:tcBorders>
              <w:top w:val="single" w:sz="4" w:space="0" w:color="auto"/>
              <w:left w:val="single" w:sz="4" w:space="0" w:color="auto"/>
              <w:bottom w:val="single" w:sz="4" w:space="0" w:color="auto"/>
              <w:right w:val="single" w:sz="4" w:space="0" w:color="auto"/>
            </w:tcBorders>
            <w:noWrap/>
            <w:hideMark/>
          </w:tcPr>
          <w:p w14:paraId="641D2A5B" w14:textId="2A594318" w:rsidR="0071610D" w:rsidRPr="00F93E4B" w:rsidDel="00915544" w:rsidRDefault="0071610D" w:rsidP="001E53AC">
            <w:pPr>
              <w:rPr>
                <w:del w:id="217" w:author="F" w:date="2019-04-12T14:41:00Z"/>
                <w:rFonts w:ascii="宋体" w:hAnsi="宋体" w:cs="宋体"/>
                <w:color w:val="000000"/>
                <w:sz w:val="20"/>
                <w:szCs w:val="20"/>
              </w:rPr>
            </w:pPr>
            <w:del w:id="218" w:author="F" w:date="2019-04-12T14:41:00Z">
              <w:r w:rsidRPr="00F93E4B" w:rsidDel="00915544">
                <w:rPr>
                  <w:rFonts w:ascii="宋体" w:hAnsi="宋体" w:cs="宋体" w:hint="eastAsia"/>
                  <w:color w:val="000000"/>
                  <w:sz w:val="20"/>
                  <w:szCs w:val="20"/>
                </w:rPr>
                <w:delText>代付用1998，代收用9198</w:delText>
              </w:r>
            </w:del>
          </w:p>
        </w:tc>
      </w:tr>
      <w:tr w:rsidR="0071610D" w:rsidRPr="00F93E4B" w:rsidDel="00915544" w14:paraId="37BEF83A" w14:textId="3CE70B6B" w:rsidTr="001E53AC">
        <w:trPr>
          <w:trHeight w:val="240"/>
          <w:del w:id="219"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5F7F5CCA" w14:textId="7B297CA5" w:rsidR="0071610D" w:rsidRPr="00F93E4B" w:rsidDel="00915544" w:rsidRDefault="0071610D" w:rsidP="001E53AC">
            <w:pPr>
              <w:jc w:val="center"/>
              <w:rPr>
                <w:del w:id="220" w:author="F" w:date="2019-04-12T14:41:00Z"/>
                <w:rFonts w:ascii="宋体" w:hAnsi="宋体" w:cs="宋体"/>
                <w:sz w:val="20"/>
                <w:szCs w:val="20"/>
              </w:rPr>
            </w:pPr>
            <w:del w:id="221" w:author="F" w:date="2019-04-12T14:41:00Z">
              <w:r w:rsidRPr="00F93E4B" w:rsidDel="00915544">
                <w:rPr>
                  <w:rFonts w:ascii="宋体" w:hAnsi="宋体" w:cs="宋体" w:hint="eastAsia"/>
                  <w:sz w:val="20"/>
                  <w:szCs w:val="20"/>
                </w:rPr>
                <w:delText>H3</w:delText>
              </w:r>
            </w:del>
          </w:p>
        </w:tc>
        <w:tc>
          <w:tcPr>
            <w:tcW w:w="942" w:type="pct"/>
            <w:tcBorders>
              <w:top w:val="single" w:sz="4" w:space="0" w:color="auto"/>
              <w:left w:val="single" w:sz="4" w:space="0" w:color="auto"/>
              <w:bottom w:val="single" w:sz="4" w:space="0" w:color="auto"/>
              <w:right w:val="single" w:sz="4" w:space="0" w:color="auto"/>
            </w:tcBorders>
            <w:noWrap/>
            <w:hideMark/>
          </w:tcPr>
          <w:p w14:paraId="34178ED2" w14:textId="683F59AC" w:rsidR="0071610D" w:rsidRPr="00F93E4B" w:rsidDel="00915544" w:rsidRDefault="0071610D" w:rsidP="001E53AC">
            <w:pPr>
              <w:rPr>
                <w:del w:id="222" w:author="F" w:date="2019-04-12T14:41:00Z"/>
                <w:rFonts w:ascii="宋体" w:hAnsi="宋体" w:cs="宋体"/>
                <w:color w:val="000000"/>
                <w:sz w:val="20"/>
                <w:szCs w:val="20"/>
              </w:rPr>
            </w:pPr>
            <w:del w:id="223" w:author="F" w:date="2019-04-12T14:41:00Z">
              <w:r w:rsidRPr="00F93E4B" w:rsidDel="00915544">
                <w:rPr>
                  <w:rFonts w:ascii="宋体" w:hAnsi="宋体" w:cs="宋体" w:hint="eastAsia"/>
                  <w:color w:val="000000"/>
                  <w:sz w:val="20"/>
                  <w:szCs w:val="20"/>
                </w:rPr>
                <w:delText>TransDate</w:delText>
              </w:r>
            </w:del>
          </w:p>
        </w:tc>
        <w:tc>
          <w:tcPr>
            <w:tcW w:w="783" w:type="pct"/>
            <w:tcBorders>
              <w:top w:val="single" w:sz="4" w:space="0" w:color="auto"/>
              <w:left w:val="single" w:sz="4" w:space="0" w:color="auto"/>
              <w:bottom w:val="single" w:sz="4" w:space="0" w:color="auto"/>
              <w:right w:val="single" w:sz="4" w:space="0" w:color="auto"/>
            </w:tcBorders>
            <w:noWrap/>
            <w:hideMark/>
          </w:tcPr>
          <w:p w14:paraId="06CED52D" w14:textId="3A7B60F8" w:rsidR="0071610D" w:rsidRPr="00F93E4B" w:rsidDel="00915544" w:rsidRDefault="0071610D" w:rsidP="001E53AC">
            <w:pPr>
              <w:rPr>
                <w:del w:id="224" w:author="F" w:date="2019-04-12T14:41:00Z"/>
                <w:rFonts w:ascii="宋体" w:hAnsi="宋体" w:cs="宋体"/>
                <w:color w:val="000000"/>
                <w:sz w:val="20"/>
                <w:szCs w:val="20"/>
              </w:rPr>
            </w:pPr>
            <w:del w:id="225" w:author="F" w:date="2019-04-12T14:41:00Z">
              <w:r w:rsidRPr="00F93E4B" w:rsidDel="00915544">
                <w:rPr>
                  <w:rFonts w:ascii="宋体" w:hAnsi="宋体" w:cs="宋体" w:hint="eastAsia"/>
                  <w:color w:val="000000"/>
                  <w:sz w:val="20"/>
                  <w:szCs w:val="20"/>
                </w:rPr>
                <w:delText>交易日期</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7D4CC61" w14:textId="07E86C62" w:rsidR="0071610D" w:rsidRPr="00F93E4B" w:rsidDel="00915544" w:rsidRDefault="0071610D" w:rsidP="001E53AC">
            <w:pPr>
              <w:jc w:val="center"/>
              <w:rPr>
                <w:del w:id="226" w:author="F" w:date="2019-04-12T14:41:00Z"/>
                <w:rFonts w:ascii="宋体" w:hAnsi="宋体" w:cs="宋体"/>
                <w:color w:val="9C0006"/>
                <w:sz w:val="20"/>
                <w:szCs w:val="20"/>
              </w:rPr>
            </w:pPr>
            <w:del w:id="227"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49B18572" w14:textId="640AA9AA" w:rsidR="0071610D" w:rsidRPr="00F93E4B" w:rsidDel="00915544" w:rsidRDefault="0071610D" w:rsidP="001E53AC">
            <w:pPr>
              <w:jc w:val="center"/>
              <w:rPr>
                <w:del w:id="228" w:author="F" w:date="2019-04-12T14:41:00Z"/>
                <w:rFonts w:ascii="宋体" w:hAnsi="宋体" w:cs="宋体"/>
                <w:color w:val="000000"/>
                <w:sz w:val="20"/>
                <w:szCs w:val="20"/>
              </w:rPr>
            </w:pPr>
            <w:del w:id="229" w:author="F" w:date="2019-04-12T14:41:00Z">
              <w:r w:rsidRPr="00F93E4B" w:rsidDel="00915544">
                <w:rPr>
                  <w:rFonts w:ascii="宋体" w:hAnsi="宋体" w:cs="宋体" w:hint="eastAsia"/>
                  <w:color w:val="000000"/>
                  <w:sz w:val="20"/>
                  <w:szCs w:val="20"/>
                </w:rPr>
                <w:delText>日期</w:delText>
              </w:r>
            </w:del>
          </w:p>
        </w:tc>
        <w:tc>
          <w:tcPr>
            <w:tcW w:w="408" w:type="pct"/>
            <w:tcBorders>
              <w:top w:val="single" w:sz="4" w:space="0" w:color="auto"/>
              <w:left w:val="single" w:sz="4" w:space="0" w:color="auto"/>
              <w:bottom w:val="single" w:sz="4" w:space="0" w:color="auto"/>
              <w:right w:val="single" w:sz="4" w:space="0" w:color="auto"/>
            </w:tcBorders>
            <w:noWrap/>
            <w:hideMark/>
          </w:tcPr>
          <w:p w14:paraId="3A5948F2" w14:textId="2ABF14AB" w:rsidR="0071610D" w:rsidRPr="00F93E4B" w:rsidDel="00915544" w:rsidRDefault="0071610D" w:rsidP="001E53AC">
            <w:pPr>
              <w:jc w:val="center"/>
              <w:rPr>
                <w:del w:id="230" w:author="F" w:date="2019-04-12T14:41:00Z"/>
                <w:rFonts w:ascii="宋体" w:hAnsi="宋体" w:cs="宋体"/>
                <w:color w:val="000000"/>
                <w:sz w:val="20"/>
                <w:szCs w:val="20"/>
              </w:rPr>
            </w:pPr>
            <w:del w:id="231" w:author="F" w:date="2019-04-12T14:41:00Z">
              <w:r w:rsidRPr="00F93E4B" w:rsidDel="00915544">
                <w:rPr>
                  <w:rFonts w:ascii="宋体" w:hAnsi="宋体" w:cs="宋体" w:hint="eastAsia"/>
                  <w:color w:val="000000"/>
                  <w:sz w:val="20"/>
                  <w:szCs w:val="20"/>
                </w:rPr>
                <w:delText>8</w:delText>
              </w:r>
            </w:del>
          </w:p>
        </w:tc>
        <w:tc>
          <w:tcPr>
            <w:tcW w:w="1357" w:type="pct"/>
            <w:tcBorders>
              <w:top w:val="single" w:sz="4" w:space="0" w:color="auto"/>
              <w:left w:val="single" w:sz="4" w:space="0" w:color="auto"/>
              <w:bottom w:val="single" w:sz="4" w:space="0" w:color="auto"/>
              <w:right w:val="single" w:sz="4" w:space="0" w:color="auto"/>
            </w:tcBorders>
            <w:noWrap/>
            <w:hideMark/>
          </w:tcPr>
          <w:p w14:paraId="0E504049" w14:textId="6DA06246" w:rsidR="0071610D" w:rsidRPr="00F93E4B" w:rsidDel="00915544" w:rsidRDefault="0071610D" w:rsidP="001E53AC">
            <w:pPr>
              <w:rPr>
                <w:del w:id="232" w:author="F" w:date="2019-04-12T14:41:00Z"/>
                <w:rFonts w:ascii="宋体" w:hAnsi="宋体" w:cs="宋体"/>
                <w:color w:val="000000"/>
                <w:sz w:val="20"/>
                <w:szCs w:val="20"/>
                <w:lang w:eastAsia="zh-CN"/>
              </w:rPr>
            </w:pPr>
            <w:del w:id="233" w:author="F" w:date="2019-04-12T14:41:00Z">
              <w:r w:rsidRPr="00F93E4B" w:rsidDel="00915544">
                <w:rPr>
                  <w:rFonts w:ascii="宋体" w:hAnsi="宋体" w:cs="宋体" w:hint="eastAsia"/>
                  <w:color w:val="000000"/>
                  <w:sz w:val="20"/>
                  <w:szCs w:val="20"/>
                  <w:lang w:eastAsia="zh-CN"/>
                </w:rPr>
                <w:delText>外部系统产生的请求日期，格式是yyyyMMdd，如20160106</w:delText>
              </w:r>
            </w:del>
          </w:p>
        </w:tc>
      </w:tr>
      <w:tr w:rsidR="0071610D" w:rsidRPr="00F93E4B" w:rsidDel="00915544" w14:paraId="715A5BF2" w14:textId="44CEFD4A" w:rsidTr="001E53AC">
        <w:trPr>
          <w:trHeight w:val="240"/>
          <w:del w:id="234"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4459C64" w14:textId="58C148E4" w:rsidR="0071610D" w:rsidRPr="00F93E4B" w:rsidDel="00915544" w:rsidRDefault="0071610D" w:rsidP="001E53AC">
            <w:pPr>
              <w:jc w:val="center"/>
              <w:rPr>
                <w:del w:id="235" w:author="F" w:date="2019-04-12T14:41:00Z"/>
                <w:rFonts w:ascii="宋体" w:hAnsi="宋体" w:cs="宋体"/>
                <w:sz w:val="20"/>
                <w:szCs w:val="20"/>
              </w:rPr>
            </w:pPr>
            <w:del w:id="236" w:author="F" w:date="2019-04-12T14:41:00Z">
              <w:r w:rsidRPr="00F93E4B" w:rsidDel="00915544">
                <w:rPr>
                  <w:rFonts w:ascii="宋体" w:hAnsi="宋体" w:cs="宋体" w:hint="eastAsia"/>
                  <w:sz w:val="20"/>
                  <w:szCs w:val="20"/>
                </w:rPr>
                <w:delText>H4</w:delText>
              </w:r>
            </w:del>
          </w:p>
        </w:tc>
        <w:tc>
          <w:tcPr>
            <w:tcW w:w="942" w:type="pct"/>
            <w:tcBorders>
              <w:top w:val="single" w:sz="4" w:space="0" w:color="auto"/>
              <w:left w:val="single" w:sz="4" w:space="0" w:color="auto"/>
              <w:bottom w:val="single" w:sz="4" w:space="0" w:color="auto"/>
              <w:right w:val="single" w:sz="4" w:space="0" w:color="auto"/>
            </w:tcBorders>
            <w:noWrap/>
            <w:hideMark/>
          </w:tcPr>
          <w:p w14:paraId="6D8D8191" w14:textId="1057A6D0" w:rsidR="0071610D" w:rsidRPr="00F93E4B" w:rsidDel="00915544" w:rsidRDefault="0071610D" w:rsidP="001E53AC">
            <w:pPr>
              <w:rPr>
                <w:del w:id="237" w:author="F" w:date="2019-04-12T14:41:00Z"/>
                <w:rFonts w:ascii="宋体" w:hAnsi="宋体" w:cs="宋体"/>
                <w:color w:val="000000"/>
                <w:sz w:val="20"/>
                <w:szCs w:val="20"/>
              </w:rPr>
            </w:pPr>
            <w:del w:id="238" w:author="F" w:date="2019-04-12T14:41:00Z">
              <w:r w:rsidRPr="00F93E4B" w:rsidDel="00915544">
                <w:rPr>
                  <w:rFonts w:ascii="宋体" w:hAnsi="宋体" w:cs="宋体" w:hint="eastAsia"/>
                  <w:color w:val="000000"/>
                  <w:sz w:val="20"/>
                  <w:szCs w:val="20"/>
                </w:rPr>
                <w:delText>TransTime</w:delText>
              </w:r>
            </w:del>
          </w:p>
        </w:tc>
        <w:tc>
          <w:tcPr>
            <w:tcW w:w="783" w:type="pct"/>
            <w:tcBorders>
              <w:top w:val="single" w:sz="4" w:space="0" w:color="auto"/>
              <w:left w:val="single" w:sz="4" w:space="0" w:color="auto"/>
              <w:bottom w:val="single" w:sz="4" w:space="0" w:color="auto"/>
              <w:right w:val="single" w:sz="4" w:space="0" w:color="auto"/>
            </w:tcBorders>
            <w:noWrap/>
            <w:hideMark/>
          </w:tcPr>
          <w:p w14:paraId="68B07E53" w14:textId="628B9DE3" w:rsidR="0071610D" w:rsidRPr="00F93E4B" w:rsidDel="00915544" w:rsidRDefault="0071610D" w:rsidP="001E53AC">
            <w:pPr>
              <w:rPr>
                <w:del w:id="239" w:author="F" w:date="2019-04-12T14:41:00Z"/>
                <w:rFonts w:ascii="宋体" w:hAnsi="宋体" w:cs="宋体"/>
                <w:color w:val="000000"/>
                <w:sz w:val="20"/>
                <w:szCs w:val="20"/>
              </w:rPr>
            </w:pPr>
            <w:del w:id="240" w:author="F" w:date="2019-04-12T14:41:00Z">
              <w:r w:rsidRPr="00F93E4B" w:rsidDel="00915544">
                <w:rPr>
                  <w:rFonts w:ascii="宋体" w:hAnsi="宋体" w:cs="宋体" w:hint="eastAsia"/>
                  <w:color w:val="000000"/>
                  <w:sz w:val="20"/>
                  <w:szCs w:val="20"/>
                </w:rPr>
                <w:delText>交易时间</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55EB30A9" w14:textId="097D0044" w:rsidR="0071610D" w:rsidRPr="00F93E4B" w:rsidDel="00915544" w:rsidRDefault="0071610D" w:rsidP="001E53AC">
            <w:pPr>
              <w:jc w:val="center"/>
              <w:rPr>
                <w:del w:id="241" w:author="F" w:date="2019-04-12T14:41:00Z"/>
                <w:rFonts w:ascii="宋体" w:hAnsi="宋体" w:cs="宋体"/>
                <w:color w:val="9C0006"/>
                <w:sz w:val="20"/>
                <w:szCs w:val="20"/>
              </w:rPr>
            </w:pPr>
            <w:del w:id="242"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3AB69C8F" w14:textId="13591649" w:rsidR="0071610D" w:rsidRPr="00F93E4B" w:rsidDel="00915544" w:rsidRDefault="0071610D" w:rsidP="001E53AC">
            <w:pPr>
              <w:jc w:val="center"/>
              <w:rPr>
                <w:del w:id="243" w:author="F" w:date="2019-04-12T14:41:00Z"/>
                <w:rFonts w:ascii="宋体" w:hAnsi="宋体" w:cs="宋体"/>
                <w:color w:val="000000"/>
                <w:sz w:val="20"/>
                <w:szCs w:val="20"/>
              </w:rPr>
            </w:pPr>
            <w:del w:id="244" w:author="F" w:date="2019-04-12T14:41:00Z">
              <w:r w:rsidRPr="00F93E4B" w:rsidDel="00915544">
                <w:rPr>
                  <w:rFonts w:ascii="宋体" w:hAnsi="宋体" w:cs="宋体" w:hint="eastAsia"/>
                  <w:color w:val="000000"/>
                  <w:sz w:val="20"/>
                  <w:szCs w:val="20"/>
                </w:rPr>
                <w:delText>日期</w:delText>
              </w:r>
            </w:del>
          </w:p>
        </w:tc>
        <w:tc>
          <w:tcPr>
            <w:tcW w:w="408" w:type="pct"/>
            <w:tcBorders>
              <w:top w:val="single" w:sz="4" w:space="0" w:color="auto"/>
              <w:left w:val="single" w:sz="4" w:space="0" w:color="auto"/>
              <w:bottom w:val="single" w:sz="4" w:space="0" w:color="auto"/>
              <w:right w:val="single" w:sz="4" w:space="0" w:color="auto"/>
            </w:tcBorders>
            <w:noWrap/>
            <w:hideMark/>
          </w:tcPr>
          <w:p w14:paraId="0AA0F9A3" w14:textId="546DCDD8" w:rsidR="0071610D" w:rsidRPr="00F93E4B" w:rsidDel="00915544" w:rsidRDefault="0071610D" w:rsidP="001E53AC">
            <w:pPr>
              <w:jc w:val="center"/>
              <w:rPr>
                <w:del w:id="245" w:author="F" w:date="2019-04-12T14:41:00Z"/>
                <w:rFonts w:ascii="宋体" w:hAnsi="宋体" w:cs="宋体"/>
                <w:color w:val="000000"/>
                <w:sz w:val="20"/>
                <w:szCs w:val="20"/>
              </w:rPr>
            </w:pPr>
            <w:del w:id="246" w:author="F" w:date="2019-04-12T14:41:00Z">
              <w:r w:rsidRPr="00F93E4B" w:rsidDel="00915544">
                <w:rPr>
                  <w:rFonts w:ascii="宋体" w:hAnsi="宋体" w:cs="宋体" w:hint="eastAsia"/>
                  <w:color w:val="000000"/>
                  <w:sz w:val="20"/>
                  <w:szCs w:val="20"/>
                </w:rPr>
                <w:delText>6</w:delText>
              </w:r>
            </w:del>
          </w:p>
        </w:tc>
        <w:tc>
          <w:tcPr>
            <w:tcW w:w="1357" w:type="pct"/>
            <w:tcBorders>
              <w:top w:val="single" w:sz="4" w:space="0" w:color="auto"/>
              <w:left w:val="single" w:sz="4" w:space="0" w:color="auto"/>
              <w:bottom w:val="single" w:sz="4" w:space="0" w:color="auto"/>
              <w:right w:val="single" w:sz="4" w:space="0" w:color="auto"/>
            </w:tcBorders>
            <w:noWrap/>
            <w:hideMark/>
          </w:tcPr>
          <w:p w14:paraId="5C9593F7" w14:textId="469E5FD3" w:rsidR="0071610D" w:rsidRPr="00F93E4B" w:rsidDel="00915544" w:rsidRDefault="0071610D" w:rsidP="001E53AC">
            <w:pPr>
              <w:rPr>
                <w:del w:id="247" w:author="F" w:date="2019-04-12T14:41:00Z"/>
                <w:rFonts w:ascii="宋体" w:hAnsi="宋体" w:cs="宋体"/>
                <w:color w:val="000000"/>
                <w:sz w:val="20"/>
                <w:szCs w:val="20"/>
                <w:lang w:eastAsia="zh-CN"/>
              </w:rPr>
            </w:pPr>
            <w:del w:id="248" w:author="F" w:date="2019-04-12T14:41:00Z">
              <w:r w:rsidRPr="00F93E4B" w:rsidDel="00915544">
                <w:rPr>
                  <w:rFonts w:ascii="宋体" w:hAnsi="宋体" w:cs="宋体" w:hint="eastAsia"/>
                  <w:color w:val="000000"/>
                  <w:sz w:val="20"/>
                  <w:szCs w:val="20"/>
                  <w:lang w:eastAsia="zh-CN"/>
                </w:rPr>
                <w:delText>外部系统产生的请求时间，格式是HH24miss，如193557</w:delText>
              </w:r>
            </w:del>
          </w:p>
        </w:tc>
      </w:tr>
      <w:tr w:rsidR="0071610D" w:rsidRPr="00F93E4B" w:rsidDel="00915544" w14:paraId="7F615F91" w14:textId="24D4F87B" w:rsidTr="001E53AC">
        <w:trPr>
          <w:trHeight w:val="480"/>
          <w:del w:id="249"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2863E5D" w14:textId="1B9FF62F" w:rsidR="0071610D" w:rsidRPr="00F93E4B" w:rsidDel="00915544" w:rsidRDefault="0071610D" w:rsidP="001E53AC">
            <w:pPr>
              <w:jc w:val="center"/>
              <w:rPr>
                <w:del w:id="250" w:author="F" w:date="2019-04-12T14:41:00Z"/>
                <w:rFonts w:ascii="宋体" w:hAnsi="宋体" w:cs="宋体"/>
                <w:sz w:val="20"/>
                <w:szCs w:val="20"/>
              </w:rPr>
            </w:pPr>
            <w:del w:id="251" w:author="F" w:date="2019-04-12T14:41:00Z">
              <w:r w:rsidRPr="00F93E4B" w:rsidDel="00915544">
                <w:rPr>
                  <w:rFonts w:ascii="宋体" w:hAnsi="宋体" w:cs="宋体" w:hint="eastAsia"/>
                  <w:sz w:val="20"/>
                  <w:szCs w:val="20"/>
                </w:rPr>
                <w:delText>H5</w:delText>
              </w:r>
            </w:del>
          </w:p>
        </w:tc>
        <w:tc>
          <w:tcPr>
            <w:tcW w:w="942" w:type="pct"/>
            <w:tcBorders>
              <w:top w:val="single" w:sz="4" w:space="0" w:color="auto"/>
              <w:left w:val="single" w:sz="4" w:space="0" w:color="auto"/>
              <w:bottom w:val="single" w:sz="4" w:space="0" w:color="auto"/>
              <w:right w:val="single" w:sz="4" w:space="0" w:color="auto"/>
            </w:tcBorders>
            <w:noWrap/>
            <w:hideMark/>
          </w:tcPr>
          <w:p w14:paraId="63133B8B" w14:textId="3253836C" w:rsidR="0071610D" w:rsidRPr="00F93E4B" w:rsidDel="00915544" w:rsidRDefault="0071610D" w:rsidP="001E53AC">
            <w:pPr>
              <w:rPr>
                <w:del w:id="252" w:author="F" w:date="2019-04-12T14:41:00Z"/>
                <w:rFonts w:ascii="宋体" w:hAnsi="宋体" w:cs="宋体"/>
                <w:color w:val="000000"/>
                <w:sz w:val="20"/>
                <w:szCs w:val="20"/>
              </w:rPr>
            </w:pPr>
            <w:del w:id="253" w:author="F" w:date="2019-04-12T14:41:00Z">
              <w:r w:rsidRPr="00F93E4B" w:rsidDel="00915544">
                <w:rPr>
                  <w:rFonts w:ascii="宋体" w:hAnsi="宋体" w:cs="宋体" w:hint="eastAsia"/>
                  <w:color w:val="000000"/>
                  <w:sz w:val="20"/>
                  <w:szCs w:val="20"/>
                </w:rPr>
                <w:delText>TransSeq</w:delText>
              </w:r>
            </w:del>
          </w:p>
        </w:tc>
        <w:tc>
          <w:tcPr>
            <w:tcW w:w="783" w:type="pct"/>
            <w:tcBorders>
              <w:top w:val="single" w:sz="4" w:space="0" w:color="auto"/>
              <w:left w:val="single" w:sz="4" w:space="0" w:color="auto"/>
              <w:bottom w:val="single" w:sz="4" w:space="0" w:color="auto"/>
              <w:right w:val="single" w:sz="4" w:space="0" w:color="auto"/>
            </w:tcBorders>
            <w:noWrap/>
            <w:hideMark/>
          </w:tcPr>
          <w:p w14:paraId="73E02174" w14:textId="2AC7FB42" w:rsidR="0071610D" w:rsidRPr="00F93E4B" w:rsidDel="00915544" w:rsidRDefault="0071610D" w:rsidP="001E53AC">
            <w:pPr>
              <w:rPr>
                <w:del w:id="254" w:author="F" w:date="2019-04-12T14:41:00Z"/>
                <w:rFonts w:ascii="宋体" w:hAnsi="宋体" w:cs="宋体"/>
                <w:color w:val="000000"/>
                <w:sz w:val="20"/>
                <w:szCs w:val="20"/>
              </w:rPr>
            </w:pPr>
            <w:del w:id="255" w:author="F" w:date="2019-04-12T14:41:00Z">
              <w:r w:rsidRPr="00F93E4B" w:rsidDel="00915544">
                <w:rPr>
                  <w:rFonts w:ascii="宋体" w:hAnsi="宋体" w:cs="宋体" w:hint="eastAsia"/>
                  <w:color w:val="000000"/>
                  <w:sz w:val="20"/>
                  <w:szCs w:val="20"/>
                </w:rPr>
                <w:delText>交易流水号</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787056CC" w14:textId="51ECC9D0" w:rsidR="0071610D" w:rsidRPr="00F93E4B" w:rsidDel="00915544" w:rsidRDefault="0071610D" w:rsidP="001E53AC">
            <w:pPr>
              <w:jc w:val="center"/>
              <w:rPr>
                <w:del w:id="256" w:author="F" w:date="2019-04-12T14:41:00Z"/>
                <w:rFonts w:ascii="宋体" w:hAnsi="宋体" w:cs="宋体"/>
                <w:color w:val="9C0006"/>
                <w:sz w:val="20"/>
                <w:szCs w:val="20"/>
              </w:rPr>
            </w:pPr>
            <w:del w:id="257"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08BED376" w14:textId="1FE163AA" w:rsidR="0071610D" w:rsidRPr="00F93E4B" w:rsidDel="00915544" w:rsidRDefault="0071610D" w:rsidP="001E53AC">
            <w:pPr>
              <w:jc w:val="center"/>
              <w:rPr>
                <w:del w:id="258" w:author="F" w:date="2019-04-12T14:41:00Z"/>
                <w:rFonts w:ascii="宋体" w:hAnsi="宋体" w:cs="宋体"/>
                <w:color w:val="000000"/>
                <w:sz w:val="20"/>
                <w:szCs w:val="20"/>
              </w:rPr>
            </w:pPr>
            <w:del w:id="259"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1BC31961" w14:textId="72C608E2" w:rsidR="0071610D" w:rsidRPr="00F93E4B" w:rsidDel="00915544" w:rsidRDefault="0071610D" w:rsidP="001E53AC">
            <w:pPr>
              <w:jc w:val="center"/>
              <w:rPr>
                <w:del w:id="260" w:author="F" w:date="2019-04-12T14:41:00Z"/>
                <w:rFonts w:ascii="宋体" w:hAnsi="宋体" w:cs="宋体"/>
                <w:color w:val="000000"/>
                <w:sz w:val="20"/>
                <w:szCs w:val="20"/>
              </w:rPr>
            </w:pPr>
            <w:del w:id="261" w:author="F" w:date="2019-04-12T14:41:00Z">
              <w:r w:rsidRPr="00F93E4B" w:rsidDel="00915544">
                <w:rPr>
                  <w:rFonts w:ascii="宋体" w:hAnsi="宋体" w:cs="宋体" w:hint="eastAsia"/>
                  <w:color w:val="000000"/>
                  <w:sz w:val="20"/>
                  <w:szCs w:val="20"/>
                </w:rPr>
                <w:delText>30</w:delText>
              </w:r>
            </w:del>
          </w:p>
        </w:tc>
        <w:tc>
          <w:tcPr>
            <w:tcW w:w="1357" w:type="pct"/>
            <w:tcBorders>
              <w:top w:val="single" w:sz="4" w:space="0" w:color="auto"/>
              <w:left w:val="single" w:sz="4" w:space="0" w:color="auto"/>
              <w:bottom w:val="single" w:sz="4" w:space="0" w:color="auto"/>
              <w:right w:val="single" w:sz="4" w:space="0" w:color="auto"/>
            </w:tcBorders>
            <w:hideMark/>
          </w:tcPr>
          <w:p w14:paraId="26B16AF7" w14:textId="29A7C8F4" w:rsidR="0071610D" w:rsidRPr="00F93E4B" w:rsidDel="00915544" w:rsidRDefault="0071610D" w:rsidP="001E53AC">
            <w:pPr>
              <w:rPr>
                <w:del w:id="262" w:author="F" w:date="2019-04-12T14:41:00Z"/>
                <w:rFonts w:ascii="宋体" w:hAnsi="宋体" w:cs="宋体"/>
                <w:color w:val="000000"/>
                <w:sz w:val="20"/>
                <w:szCs w:val="20"/>
                <w:lang w:eastAsia="zh-CN"/>
              </w:rPr>
            </w:pPr>
            <w:del w:id="263" w:author="F" w:date="2019-04-12T14:41:00Z">
              <w:r w:rsidRPr="00F93E4B" w:rsidDel="00915544">
                <w:rPr>
                  <w:rFonts w:ascii="宋体" w:hAnsi="宋体" w:cs="宋体" w:hint="eastAsia"/>
                  <w:color w:val="000000"/>
                  <w:sz w:val="20"/>
                  <w:szCs w:val="20"/>
                  <w:lang w:eastAsia="zh-CN"/>
                </w:rPr>
                <w:delText>请求流水号，时间戳，如年月日时分秒微秒20160106093557916399，也可以到毫秒</w:delText>
              </w:r>
            </w:del>
          </w:p>
        </w:tc>
      </w:tr>
      <w:tr w:rsidR="0071610D" w:rsidRPr="00F93E4B" w:rsidDel="00915544" w14:paraId="64C560A8" w14:textId="0593F514" w:rsidTr="001E53AC">
        <w:trPr>
          <w:trHeight w:val="240"/>
          <w:del w:id="264" w:author="F" w:date="2019-04-12T14:41:00Z"/>
        </w:trPr>
        <w:tc>
          <w:tcPr>
            <w:tcW w:w="5000" w:type="pct"/>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559C35B6" w14:textId="0BB6F9A5" w:rsidR="0071610D" w:rsidRPr="00F93E4B" w:rsidDel="00915544" w:rsidRDefault="0071610D" w:rsidP="001E53AC">
            <w:pPr>
              <w:rPr>
                <w:del w:id="265" w:author="F" w:date="2019-04-12T14:41:00Z"/>
                <w:rFonts w:ascii="宋体" w:hAnsi="宋体" w:cs="宋体"/>
                <w:b/>
                <w:bCs/>
                <w:color w:val="000000"/>
                <w:sz w:val="20"/>
                <w:szCs w:val="20"/>
              </w:rPr>
            </w:pPr>
            <w:del w:id="266" w:author="F" w:date="2019-04-12T14:41:00Z">
              <w:r w:rsidRPr="00F93E4B" w:rsidDel="00915544">
                <w:rPr>
                  <w:rFonts w:ascii="宋体" w:hAnsi="宋体" w:cs="宋体" w:hint="eastAsia"/>
                  <w:b/>
                  <w:bCs/>
                  <w:color w:val="000000"/>
                  <w:sz w:val="20"/>
                  <w:szCs w:val="20"/>
                </w:rPr>
                <w:delText>I</w:delText>
              </w:r>
              <w:r w:rsidRPr="00F93E4B" w:rsidDel="00915544">
                <w:rPr>
                  <w:rFonts w:ascii="宋体" w:hAnsi="宋体" w:cs="宋体"/>
                  <w:b/>
                  <w:bCs/>
                  <w:color w:val="000000"/>
                  <w:sz w:val="20"/>
                  <w:szCs w:val="20"/>
                </w:rPr>
                <w:delText>N</w:delText>
              </w:r>
            </w:del>
          </w:p>
        </w:tc>
      </w:tr>
      <w:tr w:rsidR="0071610D" w:rsidRPr="00F93E4B" w:rsidDel="00915544" w14:paraId="49972599" w14:textId="732EDDA7" w:rsidTr="001E53AC">
        <w:trPr>
          <w:trHeight w:val="240"/>
          <w:del w:id="267"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0319E932" w14:textId="2C6C50AA" w:rsidR="0071610D" w:rsidRPr="00F93E4B" w:rsidDel="00915544" w:rsidRDefault="0071610D" w:rsidP="001E53AC">
            <w:pPr>
              <w:jc w:val="center"/>
              <w:rPr>
                <w:del w:id="268" w:author="F" w:date="2019-04-12T14:41:00Z"/>
                <w:rFonts w:ascii="宋体" w:hAnsi="宋体" w:cs="宋体"/>
                <w:sz w:val="20"/>
                <w:szCs w:val="20"/>
              </w:rPr>
            </w:pPr>
            <w:del w:id="269" w:author="F" w:date="2019-04-12T14:41:00Z">
              <w:r w:rsidRPr="00F93E4B" w:rsidDel="00915544">
                <w:rPr>
                  <w:rFonts w:ascii="宋体" w:hAnsi="宋体" w:cs="宋体" w:hint="eastAsia"/>
                  <w:sz w:val="20"/>
                  <w:szCs w:val="20"/>
                </w:rPr>
                <w:delText>D1</w:delText>
              </w:r>
            </w:del>
          </w:p>
        </w:tc>
        <w:tc>
          <w:tcPr>
            <w:tcW w:w="942" w:type="pct"/>
            <w:tcBorders>
              <w:top w:val="single" w:sz="4" w:space="0" w:color="auto"/>
              <w:left w:val="single" w:sz="4" w:space="0" w:color="auto"/>
              <w:bottom w:val="single" w:sz="4" w:space="0" w:color="auto"/>
              <w:right w:val="single" w:sz="4" w:space="0" w:color="auto"/>
            </w:tcBorders>
            <w:noWrap/>
            <w:hideMark/>
          </w:tcPr>
          <w:p w14:paraId="1413E6AD" w14:textId="2B7AAFEF" w:rsidR="0071610D" w:rsidRPr="00F93E4B" w:rsidDel="00915544" w:rsidRDefault="0071610D" w:rsidP="001E53AC">
            <w:pPr>
              <w:rPr>
                <w:del w:id="270" w:author="F" w:date="2019-04-12T14:41:00Z"/>
                <w:rFonts w:ascii="宋体" w:hAnsi="宋体" w:cs="宋体"/>
                <w:sz w:val="20"/>
                <w:szCs w:val="20"/>
              </w:rPr>
            </w:pPr>
            <w:del w:id="271" w:author="F" w:date="2019-04-12T14:41:00Z">
              <w:r w:rsidRPr="00F93E4B" w:rsidDel="00915544">
                <w:rPr>
                  <w:rFonts w:ascii="宋体" w:hAnsi="宋体" w:cs="宋体" w:hint="eastAsia"/>
                  <w:sz w:val="20"/>
                  <w:szCs w:val="20"/>
                </w:rPr>
                <w:delText>ReqSeqID</w:delText>
              </w:r>
            </w:del>
          </w:p>
        </w:tc>
        <w:tc>
          <w:tcPr>
            <w:tcW w:w="783" w:type="pct"/>
            <w:tcBorders>
              <w:top w:val="single" w:sz="4" w:space="0" w:color="auto"/>
              <w:left w:val="single" w:sz="4" w:space="0" w:color="auto"/>
              <w:bottom w:val="single" w:sz="4" w:space="0" w:color="auto"/>
              <w:right w:val="single" w:sz="4" w:space="0" w:color="auto"/>
            </w:tcBorders>
            <w:noWrap/>
            <w:hideMark/>
          </w:tcPr>
          <w:p w14:paraId="5A854793" w14:textId="7C00FB27" w:rsidR="0071610D" w:rsidRPr="00F93E4B" w:rsidDel="00915544" w:rsidRDefault="0071610D" w:rsidP="001E53AC">
            <w:pPr>
              <w:rPr>
                <w:del w:id="272" w:author="F" w:date="2019-04-12T14:41:00Z"/>
                <w:rFonts w:ascii="宋体" w:hAnsi="宋体" w:cs="宋体"/>
                <w:sz w:val="20"/>
                <w:szCs w:val="20"/>
              </w:rPr>
            </w:pPr>
            <w:del w:id="273" w:author="F" w:date="2019-04-12T14:41:00Z">
              <w:r w:rsidRPr="00F93E4B" w:rsidDel="00915544">
                <w:rPr>
                  <w:rFonts w:ascii="宋体" w:hAnsi="宋体" w:cs="宋体" w:hint="eastAsia"/>
                  <w:sz w:val="20"/>
                  <w:szCs w:val="20"/>
                </w:rPr>
                <w:delText>提交批次号</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617C33F" w14:textId="15A4F574" w:rsidR="0071610D" w:rsidRPr="00F93E4B" w:rsidDel="00915544" w:rsidRDefault="0071610D" w:rsidP="001E53AC">
            <w:pPr>
              <w:jc w:val="center"/>
              <w:rPr>
                <w:del w:id="274" w:author="F" w:date="2019-04-12T14:41:00Z"/>
                <w:rFonts w:ascii="宋体" w:hAnsi="宋体" w:cs="宋体"/>
                <w:color w:val="9C0006"/>
                <w:sz w:val="20"/>
                <w:szCs w:val="20"/>
              </w:rPr>
            </w:pPr>
            <w:del w:id="275"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18AA107F" w14:textId="01F6B626" w:rsidR="0071610D" w:rsidRPr="00F93E4B" w:rsidDel="00915544" w:rsidRDefault="0071610D" w:rsidP="001E53AC">
            <w:pPr>
              <w:jc w:val="center"/>
              <w:rPr>
                <w:del w:id="276" w:author="F" w:date="2019-04-12T14:41:00Z"/>
                <w:rFonts w:ascii="宋体" w:hAnsi="宋体" w:cs="宋体"/>
                <w:sz w:val="20"/>
                <w:szCs w:val="20"/>
              </w:rPr>
            </w:pPr>
            <w:del w:id="277" w:author="F" w:date="2019-04-12T14:41:00Z">
              <w:r w:rsidRPr="00F93E4B" w:rsidDel="00915544">
                <w:rPr>
                  <w:rFonts w:ascii="宋体" w:hAnsi="宋体" w:cs="宋体" w:hint="eastAsia"/>
                  <w:sz w:val="20"/>
                  <w:szCs w:val="20"/>
                </w:rPr>
                <w:delText>字符</w:delText>
              </w:r>
            </w:del>
          </w:p>
        </w:tc>
        <w:tc>
          <w:tcPr>
            <w:tcW w:w="405" w:type="pct"/>
            <w:tcBorders>
              <w:top w:val="single" w:sz="4" w:space="0" w:color="auto"/>
              <w:left w:val="single" w:sz="4" w:space="0" w:color="auto"/>
              <w:bottom w:val="single" w:sz="4" w:space="0" w:color="auto"/>
              <w:right w:val="single" w:sz="4" w:space="0" w:color="auto"/>
            </w:tcBorders>
            <w:noWrap/>
            <w:hideMark/>
          </w:tcPr>
          <w:p w14:paraId="4F478BFD" w14:textId="22DD4998" w:rsidR="0071610D" w:rsidRPr="00F93E4B" w:rsidDel="00915544" w:rsidRDefault="0071610D" w:rsidP="001E53AC">
            <w:pPr>
              <w:jc w:val="center"/>
              <w:rPr>
                <w:del w:id="278" w:author="F" w:date="2019-04-12T14:41:00Z"/>
                <w:rFonts w:ascii="宋体" w:hAnsi="宋体" w:cs="宋体"/>
                <w:sz w:val="20"/>
                <w:szCs w:val="20"/>
              </w:rPr>
            </w:pPr>
            <w:del w:id="279" w:author="F" w:date="2019-04-12T14:41:00Z">
              <w:r w:rsidRPr="00F93E4B" w:rsidDel="00915544">
                <w:rPr>
                  <w:rFonts w:ascii="宋体" w:hAnsi="宋体" w:cs="宋体" w:hint="eastAsia"/>
                  <w:sz w:val="20"/>
                  <w:szCs w:val="20"/>
                </w:rPr>
                <w:delText>30</w:delText>
              </w:r>
            </w:del>
          </w:p>
        </w:tc>
        <w:tc>
          <w:tcPr>
            <w:tcW w:w="1360" w:type="pct"/>
            <w:tcBorders>
              <w:top w:val="single" w:sz="4" w:space="0" w:color="auto"/>
              <w:left w:val="single" w:sz="4" w:space="0" w:color="auto"/>
              <w:bottom w:val="single" w:sz="4" w:space="0" w:color="auto"/>
              <w:right w:val="single" w:sz="4" w:space="0" w:color="auto"/>
            </w:tcBorders>
            <w:noWrap/>
            <w:hideMark/>
          </w:tcPr>
          <w:p w14:paraId="06D23710" w14:textId="7F4AC9DB" w:rsidR="0071610D" w:rsidRPr="00F93E4B" w:rsidDel="00915544" w:rsidRDefault="0071610D" w:rsidP="001E53AC">
            <w:pPr>
              <w:rPr>
                <w:del w:id="280" w:author="F" w:date="2019-04-12T14:41:00Z"/>
                <w:rFonts w:ascii="宋体" w:hAnsi="宋体" w:cs="宋体"/>
                <w:sz w:val="20"/>
                <w:szCs w:val="20"/>
                <w:lang w:eastAsia="zh-CN"/>
              </w:rPr>
            </w:pPr>
            <w:del w:id="281" w:author="F" w:date="2019-04-12T14:41:00Z">
              <w:r w:rsidRPr="00F93E4B" w:rsidDel="00915544">
                <w:rPr>
                  <w:rFonts w:ascii="宋体" w:hAnsi="宋体" w:cs="宋体" w:hint="eastAsia"/>
                  <w:sz w:val="20"/>
                  <w:szCs w:val="20"/>
                  <w:lang w:eastAsia="zh-CN"/>
                </w:rPr>
                <w:delText>提交时的批次号</w:delText>
              </w:r>
              <w:r w:rsidDel="00915544">
                <w:rPr>
                  <w:rFonts w:ascii="宋体" w:hAnsi="宋体" w:cs="宋体" w:hint="eastAsia"/>
                  <w:sz w:val="20"/>
                  <w:szCs w:val="20"/>
                  <w:lang w:eastAsia="zh-CN"/>
                </w:rPr>
                <w:delText>，一个请求可查询多批，用英文逗号分隔</w:delText>
              </w:r>
            </w:del>
          </w:p>
        </w:tc>
      </w:tr>
      <w:tr w:rsidR="0071610D" w:rsidRPr="00F93E4B" w:rsidDel="00915544" w14:paraId="3552F2AB" w14:textId="3C3055C7" w:rsidTr="001E53AC">
        <w:trPr>
          <w:trHeight w:val="240"/>
          <w:del w:id="282"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468A2EAE" w14:textId="05F710DF" w:rsidR="0071610D" w:rsidRPr="00F93E4B" w:rsidDel="00915544" w:rsidRDefault="0071610D" w:rsidP="001E53AC">
            <w:pPr>
              <w:jc w:val="center"/>
              <w:rPr>
                <w:del w:id="283" w:author="F" w:date="2019-04-12T14:41:00Z"/>
                <w:rFonts w:ascii="宋体" w:hAnsi="宋体" w:cs="宋体"/>
                <w:sz w:val="20"/>
                <w:szCs w:val="20"/>
              </w:rPr>
            </w:pPr>
            <w:del w:id="284" w:author="F" w:date="2019-04-12T14:41:00Z">
              <w:r w:rsidRPr="00F93E4B" w:rsidDel="00915544">
                <w:rPr>
                  <w:rFonts w:ascii="宋体" w:hAnsi="宋体" w:cs="宋体" w:hint="eastAsia"/>
                  <w:sz w:val="20"/>
                  <w:szCs w:val="20"/>
                </w:rPr>
                <w:delText>D2</w:delText>
              </w:r>
            </w:del>
          </w:p>
        </w:tc>
        <w:tc>
          <w:tcPr>
            <w:tcW w:w="942" w:type="pct"/>
            <w:tcBorders>
              <w:top w:val="single" w:sz="4" w:space="0" w:color="auto"/>
              <w:left w:val="single" w:sz="4" w:space="0" w:color="auto"/>
              <w:bottom w:val="single" w:sz="4" w:space="0" w:color="auto"/>
              <w:right w:val="single" w:sz="4" w:space="0" w:color="auto"/>
            </w:tcBorders>
            <w:noWrap/>
            <w:hideMark/>
          </w:tcPr>
          <w:p w14:paraId="3E2DA9B8" w14:textId="573A38F0" w:rsidR="0071610D" w:rsidRPr="00F93E4B" w:rsidDel="00915544" w:rsidRDefault="0071610D" w:rsidP="001E53AC">
            <w:pPr>
              <w:rPr>
                <w:del w:id="285" w:author="F" w:date="2019-04-12T14:41:00Z"/>
                <w:rFonts w:ascii="宋体" w:hAnsi="宋体" w:cs="宋体"/>
                <w:sz w:val="20"/>
                <w:szCs w:val="20"/>
              </w:rPr>
            </w:pPr>
            <w:del w:id="286" w:author="F" w:date="2019-04-12T14:41:00Z">
              <w:r w:rsidRPr="00F93E4B" w:rsidDel="00915544">
                <w:rPr>
                  <w:rFonts w:ascii="宋体" w:hAnsi="宋体" w:cs="宋体" w:hint="eastAsia"/>
                  <w:sz w:val="20"/>
                  <w:szCs w:val="20"/>
                </w:rPr>
                <w:delText>RdSeq</w:delText>
              </w:r>
            </w:del>
          </w:p>
        </w:tc>
        <w:tc>
          <w:tcPr>
            <w:tcW w:w="783" w:type="pct"/>
            <w:tcBorders>
              <w:top w:val="single" w:sz="4" w:space="0" w:color="auto"/>
              <w:left w:val="single" w:sz="4" w:space="0" w:color="auto"/>
              <w:bottom w:val="single" w:sz="4" w:space="0" w:color="auto"/>
              <w:right w:val="single" w:sz="4" w:space="0" w:color="auto"/>
            </w:tcBorders>
            <w:noWrap/>
            <w:hideMark/>
          </w:tcPr>
          <w:p w14:paraId="78D4CFE2" w14:textId="7BB279A4" w:rsidR="0071610D" w:rsidRPr="00F93E4B" w:rsidDel="00915544" w:rsidRDefault="0071610D" w:rsidP="001E53AC">
            <w:pPr>
              <w:rPr>
                <w:del w:id="287" w:author="F" w:date="2019-04-12T14:41:00Z"/>
                <w:rFonts w:ascii="宋体" w:hAnsi="宋体" w:cs="宋体"/>
                <w:sz w:val="20"/>
                <w:szCs w:val="20"/>
              </w:rPr>
            </w:pPr>
            <w:del w:id="288" w:author="F" w:date="2019-04-12T14:41:00Z">
              <w:r w:rsidRPr="00F93E4B" w:rsidDel="00915544">
                <w:rPr>
                  <w:rFonts w:ascii="宋体" w:hAnsi="宋体" w:cs="宋体" w:hint="eastAsia"/>
                  <w:sz w:val="20"/>
                  <w:szCs w:val="20"/>
                </w:rPr>
                <w:delText>提交流水号</w:delText>
              </w:r>
            </w:del>
          </w:p>
        </w:tc>
        <w:tc>
          <w:tcPr>
            <w:tcW w:w="569" w:type="pct"/>
            <w:tcBorders>
              <w:top w:val="single" w:sz="4" w:space="0" w:color="auto"/>
              <w:left w:val="single" w:sz="4" w:space="0" w:color="auto"/>
              <w:bottom w:val="single" w:sz="4" w:space="0" w:color="auto"/>
              <w:right w:val="single" w:sz="4" w:space="0" w:color="auto"/>
            </w:tcBorders>
            <w:noWrap/>
            <w:hideMark/>
          </w:tcPr>
          <w:p w14:paraId="1737FB5A" w14:textId="3552AFD1" w:rsidR="0071610D" w:rsidRPr="00F93E4B" w:rsidDel="00915544" w:rsidRDefault="0071610D" w:rsidP="001E53AC">
            <w:pPr>
              <w:jc w:val="center"/>
              <w:rPr>
                <w:del w:id="289" w:author="F" w:date="2019-04-12T14:41:00Z"/>
                <w:rFonts w:ascii="宋体" w:hAnsi="宋体" w:cs="宋体"/>
                <w:color w:val="000000"/>
                <w:sz w:val="20"/>
                <w:szCs w:val="20"/>
              </w:rPr>
            </w:pPr>
            <w:del w:id="290" w:author="F" w:date="2019-04-12T14:41:00Z">
              <w:r w:rsidRPr="00F93E4B" w:rsidDel="00915544">
                <w:rPr>
                  <w:rFonts w:ascii="宋体" w:hAnsi="宋体" w:cs="宋体" w:hint="eastAsia"/>
                  <w:color w:val="000000"/>
                  <w:sz w:val="20"/>
                  <w:szCs w:val="20"/>
                </w:rPr>
                <w:delText>选输项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59B2750D" w14:textId="02D5D575" w:rsidR="0071610D" w:rsidRPr="00F93E4B" w:rsidDel="00915544" w:rsidRDefault="0071610D" w:rsidP="001E53AC">
            <w:pPr>
              <w:jc w:val="center"/>
              <w:rPr>
                <w:del w:id="291" w:author="F" w:date="2019-04-12T14:41:00Z"/>
                <w:rFonts w:ascii="宋体" w:hAnsi="宋体" w:cs="宋体"/>
                <w:sz w:val="20"/>
                <w:szCs w:val="20"/>
              </w:rPr>
            </w:pPr>
            <w:del w:id="292" w:author="F" w:date="2019-04-12T14:41:00Z">
              <w:r w:rsidRPr="00F93E4B" w:rsidDel="00915544">
                <w:rPr>
                  <w:rFonts w:ascii="宋体" w:hAnsi="宋体" w:cs="宋体" w:hint="eastAsia"/>
                  <w:sz w:val="20"/>
                  <w:szCs w:val="20"/>
                </w:rPr>
                <w:delText>字符</w:delText>
              </w:r>
            </w:del>
          </w:p>
        </w:tc>
        <w:tc>
          <w:tcPr>
            <w:tcW w:w="405" w:type="pct"/>
            <w:tcBorders>
              <w:top w:val="single" w:sz="4" w:space="0" w:color="auto"/>
              <w:left w:val="single" w:sz="4" w:space="0" w:color="auto"/>
              <w:bottom w:val="single" w:sz="4" w:space="0" w:color="auto"/>
              <w:right w:val="single" w:sz="4" w:space="0" w:color="auto"/>
            </w:tcBorders>
            <w:noWrap/>
            <w:hideMark/>
          </w:tcPr>
          <w:p w14:paraId="2E4146E5" w14:textId="73F887A8" w:rsidR="0071610D" w:rsidRPr="00F93E4B" w:rsidDel="00915544" w:rsidRDefault="0071610D" w:rsidP="001E53AC">
            <w:pPr>
              <w:jc w:val="center"/>
              <w:rPr>
                <w:del w:id="293" w:author="F" w:date="2019-04-12T14:41:00Z"/>
                <w:rFonts w:ascii="宋体" w:hAnsi="宋体" w:cs="宋体"/>
                <w:sz w:val="20"/>
                <w:szCs w:val="20"/>
              </w:rPr>
            </w:pPr>
            <w:del w:id="294" w:author="F" w:date="2019-04-12T14:41:00Z">
              <w:r w:rsidRPr="00F93E4B" w:rsidDel="00915544">
                <w:rPr>
                  <w:rFonts w:ascii="宋体" w:hAnsi="宋体" w:cs="宋体" w:hint="eastAsia"/>
                  <w:sz w:val="20"/>
                  <w:szCs w:val="20"/>
                </w:rPr>
                <w:delText>30</w:delText>
              </w:r>
            </w:del>
          </w:p>
        </w:tc>
        <w:tc>
          <w:tcPr>
            <w:tcW w:w="1360" w:type="pct"/>
            <w:tcBorders>
              <w:top w:val="single" w:sz="4" w:space="0" w:color="auto"/>
              <w:left w:val="single" w:sz="4" w:space="0" w:color="auto"/>
              <w:bottom w:val="single" w:sz="4" w:space="0" w:color="auto"/>
              <w:right w:val="single" w:sz="4" w:space="0" w:color="auto"/>
            </w:tcBorders>
            <w:noWrap/>
            <w:hideMark/>
          </w:tcPr>
          <w:p w14:paraId="19498A7F" w14:textId="0FA80765" w:rsidR="0071610D" w:rsidRPr="00F93E4B" w:rsidDel="00915544" w:rsidRDefault="0071610D" w:rsidP="001E53AC">
            <w:pPr>
              <w:rPr>
                <w:del w:id="295" w:author="F" w:date="2019-04-12T14:41:00Z"/>
                <w:rFonts w:ascii="宋体" w:hAnsi="宋体" w:cs="宋体"/>
                <w:sz w:val="20"/>
                <w:szCs w:val="20"/>
                <w:lang w:eastAsia="zh-CN"/>
              </w:rPr>
            </w:pPr>
            <w:del w:id="296" w:author="F" w:date="2019-04-12T14:41:00Z">
              <w:r w:rsidRPr="00F93E4B" w:rsidDel="00915544">
                <w:rPr>
                  <w:rFonts w:ascii="宋体" w:hAnsi="宋体" w:cs="宋体" w:hint="eastAsia"/>
                  <w:sz w:val="20"/>
                  <w:szCs w:val="20"/>
                  <w:lang w:eastAsia="zh-CN"/>
                </w:rPr>
                <w:delText>提交时的流水号</w:delText>
              </w:r>
              <w:r w:rsidDel="00915544">
                <w:rPr>
                  <w:rFonts w:ascii="宋体" w:hAnsi="宋体" w:cs="宋体" w:hint="eastAsia"/>
                  <w:sz w:val="20"/>
                  <w:szCs w:val="20"/>
                  <w:lang w:eastAsia="zh-CN"/>
                </w:rPr>
                <w:delText>，一个请求可查询多个流水，用英文逗号分隔</w:delText>
              </w:r>
            </w:del>
          </w:p>
        </w:tc>
      </w:tr>
      <w:tr w:rsidR="0071610D" w:rsidRPr="00F93E4B" w:rsidDel="00915544" w14:paraId="55EEB16B" w14:textId="742A1A9E" w:rsidTr="001E53AC">
        <w:trPr>
          <w:trHeight w:val="240"/>
          <w:del w:id="297" w:author="F" w:date="2019-04-12T14:41:00Z"/>
        </w:trPr>
        <w:tc>
          <w:tcPr>
            <w:tcW w:w="5000" w:type="pct"/>
            <w:gridSpan w:val="8"/>
            <w:tcBorders>
              <w:top w:val="single" w:sz="4" w:space="0" w:color="auto"/>
              <w:left w:val="single" w:sz="4" w:space="0" w:color="auto"/>
              <w:bottom w:val="single" w:sz="4" w:space="0" w:color="auto"/>
              <w:right w:val="nil"/>
            </w:tcBorders>
            <w:shd w:val="clear" w:color="000000" w:fill="A6A6A6"/>
            <w:noWrap/>
            <w:hideMark/>
          </w:tcPr>
          <w:p w14:paraId="4A345D5E" w14:textId="2BD3B742" w:rsidR="0071610D" w:rsidRPr="00F93E4B" w:rsidDel="00915544" w:rsidRDefault="0071610D" w:rsidP="001E53AC">
            <w:pPr>
              <w:rPr>
                <w:del w:id="298" w:author="F" w:date="2019-04-12T14:41:00Z"/>
                <w:rFonts w:ascii="宋体" w:hAnsi="宋体" w:cs="宋体"/>
                <w:b/>
                <w:bCs/>
                <w:color w:val="000000"/>
                <w:sz w:val="20"/>
                <w:szCs w:val="20"/>
              </w:rPr>
            </w:pPr>
            <w:del w:id="299" w:author="F" w:date="2019-04-12T14:41:00Z">
              <w:r w:rsidRPr="00F93E4B" w:rsidDel="00915544">
                <w:rPr>
                  <w:rFonts w:ascii="宋体" w:hAnsi="宋体" w:cs="宋体" w:hint="eastAsia"/>
                  <w:b/>
                  <w:bCs/>
                  <w:color w:val="000000"/>
                  <w:sz w:val="20"/>
                  <w:szCs w:val="20"/>
                </w:rPr>
                <w:delText>指令明细</w:delText>
              </w:r>
            </w:del>
          </w:p>
        </w:tc>
      </w:tr>
    </w:tbl>
    <w:p w14:paraId="411940A5" w14:textId="06873DD8" w:rsidR="0071610D" w:rsidRPr="00F93E4B" w:rsidDel="00915544" w:rsidRDefault="0071610D" w:rsidP="0071610D">
      <w:pPr>
        <w:pStyle w:val="aff2"/>
        <w:ind w:firstLine="0"/>
        <w:rPr>
          <w:del w:id="300" w:author="F" w:date="2019-04-12T14:41:00Z"/>
          <w:lang w:eastAsia="zh-CN"/>
        </w:rPr>
      </w:pPr>
      <w:bookmarkStart w:id="301" w:name="_Toc508647356"/>
      <w:bookmarkStart w:id="302" w:name="_Toc513462834"/>
      <w:del w:id="303" w:author="F" w:date="2019-04-12T14:41:00Z">
        <w:r w:rsidRPr="00F93E4B" w:rsidDel="00915544">
          <w:rPr>
            <w:rFonts w:hint="eastAsia"/>
            <w:lang w:eastAsia="zh-CN"/>
          </w:rPr>
          <w:delText xml:space="preserve"> </w:delText>
        </w:r>
        <w:r w:rsidRPr="00F93E4B" w:rsidDel="00915544">
          <w:rPr>
            <w:rFonts w:hint="eastAsia"/>
          </w:rPr>
          <w:delText>响应参数说明</w:delText>
        </w:r>
        <w:bookmarkEnd w:id="301"/>
        <w:bookmarkEnd w:id="302"/>
      </w:del>
    </w:p>
    <w:p w14:paraId="00D1CD91" w14:textId="4D08D77F" w:rsidR="0071610D" w:rsidRPr="00B07A0D" w:rsidDel="00915544" w:rsidRDefault="0071610D" w:rsidP="0071610D">
      <w:pPr>
        <w:rPr>
          <w:del w:id="304" w:author="F" w:date="2019-04-12T14:41:00Z"/>
          <w:rFonts w:ascii="宋体" w:hAnsi="宋体"/>
          <w:lang w:val="x-none"/>
        </w:rPr>
      </w:pPr>
    </w:p>
    <w:tbl>
      <w:tblPr>
        <w:tblW w:w="5000" w:type="pct"/>
        <w:tblLayout w:type="fixed"/>
        <w:tblCellMar>
          <w:top w:w="15" w:type="dxa"/>
          <w:bottom w:w="15" w:type="dxa"/>
        </w:tblCellMar>
        <w:tblLook w:val="04A0" w:firstRow="1" w:lastRow="0" w:firstColumn="1" w:lastColumn="0" w:noHBand="0" w:noVBand="1"/>
      </w:tblPr>
      <w:tblGrid>
        <w:gridCol w:w="709"/>
        <w:gridCol w:w="1702"/>
        <w:gridCol w:w="1329"/>
        <w:gridCol w:w="941"/>
        <w:gridCol w:w="832"/>
        <w:gridCol w:w="692"/>
        <w:gridCol w:w="2323"/>
      </w:tblGrid>
      <w:tr w:rsidR="0071610D" w:rsidRPr="00F93E4B" w:rsidDel="00915544" w14:paraId="23D4A92E" w14:textId="21D64FE5" w:rsidTr="001E53AC">
        <w:trPr>
          <w:trHeight w:val="240"/>
          <w:del w:id="305" w:author="F" w:date="2019-04-12T14:41:00Z"/>
        </w:trPr>
        <w:tc>
          <w:tcPr>
            <w:tcW w:w="415" w:type="pct"/>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0BC7DC11" w14:textId="1B82C3E2" w:rsidR="0071610D" w:rsidRPr="00F93E4B" w:rsidDel="00915544" w:rsidRDefault="0071610D" w:rsidP="001E53AC">
            <w:pPr>
              <w:rPr>
                <w:del w:id="306" w:author="F" w:date="2019-04-12T14:41:00Z"/>
                <w:rFonts w:ascii="宋体" w:hAnsi="宋体" w:cs="宋体"/>
                <w:color w:val="FFCC00"/>
                <w:sz w:val="20"/>
                <w:szCs w:val="20"/>
              </w:rPr>
            </w:pPr>
            <w:del w:id="307" w:author="F" w:date="2019-04-12T14:41:00Z">
              <w:r w:rsidRPr="00F93E4B" w:rsidDel="00915544">
                <w:rPr>
                  <w:rFonts w:ascii="宋体" w:hAnsi="宋体" w:cs="宋体" w:hint="eastAsia"/>
                  <w:color w:val="FFCC00"/>
                  <w:sz w:val="20"/>
                  <w:szCs w:val="20"/>
                </w:rPr>
                <w:delText>应答报文</w:delText>
              </w:r>
            </w:del>
          </w:p>
        </w:tc>
        <w:tc>
          <w:tcPr>
            <w:tcW w:w="4585" w:type="pct"/>
            <w:gridSpan w:val="6"/>
            <w:tcBorders>
              <w:top w:val="single" w:sz="4" w:space="0" w:color="auto"/>
              <w:left w:val="single" w:sz="4" w:space="0" w:color="auto"/>
              <w:bottom w:val="single" w:sz="4" w:space="0" w:color="auto"/>
              <w:right w:val="nil"/>
            </w:tcBorders>
            <w:shd w:val="clear" w:color="000000" w:fill="666699"/>
            <w:noWrap/>
            <w:vAlign w:val="bottom"/>
            <w:hideMark/>
          </w:tcPr>
          <w:p w14:paraId="0D5227FC" w14:textId="09A5345B" w:rsidR="0071610D" w:rsidRPr="00F93E4B" w:rsidDel="00915544" w:rsidRDefault="0071610D" w:rsidP="001E53AC">
            <w:pPr>
              <w:rPr>
                <w:del w:id="308" w:author="F" w:date="2019-04-12T14:41:00Z"/>
                <w:rFonts w:ascii="宋体" w:hAnsi="宋体" w:cs="宋体"/>
                <w:color w:val="FFCC00"/>
                <w:sz w:val="20"/>
                <w:szCs w:val="20"/>
              </w:rPr>
            </w:pPr>
            <w:del w:id="309" w:author="F" w:date="2019-04-12T14:41:00Z">
              <w:r w:rsidRPr="00F93E4B" w:rsidDel="00915544">
                <w:rPr>
                  <w:rFonts w:ascii="宋体" w:hAnsi="宋体" w:cs="宋体" w:hint="eastAsia"/>
                  <w:color w:val="FFCC00"/>
                  <w:sz w:val="20"/>
                  <w:szCs w:val="20"/>
                </w:rPr>
                <w:delText>Response Message</w:delText>
              </w:r>
            </w:del>
          </w:p>
        </w:tc>
      </w:tr>
      <w:tr w:rsidR="0071610D" w:rsidRPr="00F93E4B" w:rsidDel="00915544" w14:paraId="4929EC32" w14:textId="2CADBD87" w:rsidTr="001E53AC">
        <w:trPr>
          <w:trHeight w:val="240"/>
          <w:del w:id="310" w:author="F" w:date="2019-04-12T14:41:00Z"/>
        </w:trPr>
        <w:tc>
          <w:tcPr>
            <w:tcW w:w="415"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06B1581" w14:textId="314CA69A" w:rsidR="0071610D" w:rsidRPr="00F93E4B" w:rsidDel="00915544" w:rsidRDefault="0071610D" w:rsidP="001E53AC">
            <w:pPr>
              <w:rPr>
                <w:del w:id="311" w:author="F" w:date="2019-04-12T14:41:00Z"/>
                <w:rFonts w:ascii="宋体" w:hAnsi="宋体" w:cs="宋体"/>
                <w:b/>
                <w:bCs/>
                <w:sz w:val="20"/>
                <w:szCs w:val="20"/>
              </w:rPr>
            </w:pPr>
            <w:del w:id="312" w:author="F" w:date="2019-04-12T14:41:00Z">
              <w:r w:rsidRPr="00F93E4B" w:rsidDel="00915544">
                <w:rPr>
                  <w:rFonts w:ascii="宋体" w:hAnsi="宋体" w:cs="宋体" w:hint="eastAsia"/>
                  <w:b/>
                  <w:bCs/>
                  <w:sz w:val="20"/>
                  <w:szCs w:val="20"/>
                </w:rPr>
                <w:delText>编号</w:delText>
              </w:r>
            </w:del>
          </w:p>
        </w:tc>
        <w:tc>
          <w:tcPr>
            <w:tcW w:w="998"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1724B225" w14:textId="7258FD3B" w:rsidR="0071610D" w:rsidRPr="00F93E4B" w:rsidDel="00915544" w:rsidRDefault="0071610D" w:rsidP="001E53AC">
            <w:pPr>
              <w:rPr>
                <w:del w:id="313" w:author="F" w:date="2019-04-12T14:41:00Z"/>
                <w:rFonts w:ascii="宋体" w:hAnsi="宋体" w:cs="宋体"/>
                <w:b/>
                <w:bCs/>
                <w:sz w:val="20"/>
                <w:szCs w:val="20"/>
              </w:rPr>
            </w:pPr>
            <w:del w:id="314" w:author="F" w:date="2019-04-12T14:41:00Z">
              <w:r w:rsidRPr="00F93E4B" w:rsidDel="00915544">
                <w:rPr>
                  <w:rFonts w:ascii="宋体" w:hAnsi="宋体" w:cs="宋体" w:hint="eastAsia"/>
                  <w:b/>
                  <w:bCs/>
                  <w:sz w:val="20"/>
                  <w:szCs w:val="20"/>
                </w:rPr>
                <w:delText>字段路径</w:delText>
              </w:r>
            </w:del>
          </w:p>
        </w:tc>
        <w:tc>
          <w:tcPr>
            <w:tcW w:w="779"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75D30114" w14:textId="6D586260" w:rsidR="0071610D" w:rsidRPr="00F93E4B" w:rsidDel="00915544" w:rsidRDefault="0071610D" w:rsidP="001E53AC">
            <w:pPr>
              <w:rPr>
                <w:del w:id="315" w:author="F" w:date="2019-04-12T14:41:00Z"/>
                <w:rFonts w:ascii="宋体" w:hAnsi="宋体" w:cs="宋体"/>
                <w:b/>
                <w:bCs/>
                <w:sz w:val="20"/>
                <w:szCs w:val="20"/>
              </w:rPr>
            </w:pPr>
            <w:del w:id="316" w:author="F" w:date="2019-04-12T14:41:00Z">
              <w:r w:rsidRPr="00F93E4B" w:rsidDel="00915544">
                <w:rPr>
                  <w:rFonts w:ascii="宋体" w:hAnsi="宋体" w:cs="宋体" w:hint="eastAsia"/>
                  <w:b/>
                  <w:bCs/>
                  <w:sz w:val="20"/>
                  <w:szCs w:val="20"/>
                </w:rPr>
                <w:delText>字段名称</w:delText>
              </w:r>
            </w:del>
          </w:p>
        </w:tc>
        <w:tc>
          <w:tcPr>
            <w:tcW w:w="552"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3ADD5756" w14:textId="3CCFE176" w:rsidR="0071610D" w:rsidRPr="00F93E4B" w:rsidDel="00915544" w:rsidRDefault="0071610D" w:rsidP="001E53AC">
            <w:pPr>
              <w:jc w:val="center"/>
              <w:rPr>
                <w:del w:id="317" w:author="F" w:date="2019-04-12T14:41:00Z"/>
                <w:rFonts w:ascii="宋体" w:hAnsi="宋体" w:cs="宋体"/>
                <w:b/>
                <w:bCs/>
                <w:sz w:val="20"/>
                <w:szCs w:val="20"/>
              </w:rPr>
            </w:pPr>
            <w:del w:id="318" w:author="F" w:date="2019-04-12T14:41:00Z">
              <w:r w:rsidRPr="00F93E4B" w:rsidDel="00915544">
                <w:rPr>
                  <w:rFonts w:ascii="宋体" w:hAnsi="宋体" w:cs="宋体" w:hint="eastAsia"/>
                  <w:b/>
                  <w:bCs/>
                  <w:sz w:val="20"/>
                  <w:szCs w:val="20"/>
                </w:rPr>
                <w:delText>是否必输</w:delText>
              </w:r>
            </w:del>
          </w:p>
        </w:tc>
        <w:tc>
          <w:tcPr>
            <w:tcW w:w="488"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586C523C" w14:textId="11C1A517" w:rsidR="0071610D" w:rsidRPr="00F93E4B" w:rsidDel="00915544" w:rsidRDefault="0071610D" w:rsidP="001E53AC">
            <w:pPr>
              <w:jc w:val="center"/>
              <w:rPr>
                <w:del w:id="319" w:author="F" w:date="2019-04-12T14:41:00Z"/>
                <w:rFonts w:ascii="宋体" w:hAnsi="宋体" w:cs="宋体"/>
                <w:b/>
                <w:bCs/>
                <w:sz w:val="20"/>
                <w:szCs w:val="20"/>
              </w:rPr>
            </w:pPr>
            <w:del w:id="320" w:author="F" w:date="2019-04-12T14:41:00Z">
              <w:r w:rsidRPr="00F93E4B" w:rsidDel="00915544">
                <w:rPr>
                  <w:rFonts w:ascii="宋体" w:hAnsi="宋体" w:cs="宋体" w:hint="eastAsia"/>
                  <w:b/>
                  <w:bCs/>
                  <w:sz w:val="20"/>
                  <w:szCs w:val="20"/>
                </w:rPr>
                <w:delText>字段类型</w:delText>
              </w:r>
            </w:del>
          </w:p>
        </w:tc>
        <w:tc>
          <w:tcPr>
            <w:tcW w:w="406"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4E9BB963" w14:textId="571C09CB" w:rsidR="0071610D" w:rsidRPr="00F93E4B" w:rsidDel="00915544" w:rsidRDefault="0071610D" w:rsidP="001E53AC">
            <w:pPr>
              <w:jc w:val="center"/>
              <w:rPr>
                <w:del w:id="321" w:author="F" w:date="2019-04-12T14:41:00Z"/>
                <w:rFonts w:ascii="宋体" w:hAnsi="宋体" w:cs="宋体"/>
                <w:b/>
                <w:bCs/>
                <w:sz w:val="20"/>
                <w:szCs w:val="20"/>
              </w:rPr>
            </w:pPr>
            <w:del w:id="322" w:author="F" w:date="2019-04-12T14:41:00Z">
              <w:r w:rsidRPr="00F93E4B" w:rsidDel="00915544">
                <w:rPr>
                  <w:rFonts w:ascii="宋体" w:hAnsi="宋体" w:cs="宋体" w:hint="eastAsia"/>
                  <w:b/>
                  <w:bCs/>
                  <w:sz w:val="20"/>
                  <w:szCs w:val="20"/>
                </w:rPr>
                <w:delText>字段长度</w:delText>
              </w:r>
            </w:del>
          </w:p>
        </w:tc>
        <w:tc>
          <w:tcPr>
            <w:tcW w:w="1362"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4723F2E4" w14:textId="361A5EA5" w:rsidR="0071610D" w:rsidRPr="00F93E4B" w:rsidDel="00915544" w:rsidRDefault="0071610D" w:rsidP="001E53AC">
            <w:pPr>
              <w:rPr>
                <w:del w:id="323" w:author="F" w:date="2019-04-12T14:41:00Z"/>
                <w:rFonts w:ascii="宋体" w:hAnsi="宋体" w:cs="宋体"/>
                <w:b/>
                <w:bCs/>
                <w:sz w:val="20"/>
                <w:szCs w:val="20"/>
              </w:rPr>
            </w:pPr>
            <w:del w:id="324" w:author="F" w:date="2019-04-12T14:41:00Z">
              <w:r w:rsidRPr="00F93E4B" w:rsidDel="00915544">
                <w:rPr>
                  <w:rFonts w:ascii="宋体" w:hAnsi="宋体" w:cs="宋体" w:hint="eastAsia"/>
                  <w:b/>
                  <w:bCs/>
                  <w:sz w:val="20"/>
                  <w:szCs w:val="20"/>
                </w:rPr>
                <w:delText>说明</w:delText>
              </w:r>
            </w:del>
          </w:p>
        </w:tc>
      </w:tr>
      <w:tr w:rsidR="0071610D" w:rsidRPr="00F93E4B" w:rsidDel="00915544" w14:paraId="6E7689BE" w14:textId="2852836E" w:rsidTr="001E53AC">
        <w:trPr>
          <w:trHeight w:val="240"/>
          <w:del w:id="325"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68570C0F" w14:textId="1375C6A6" w:rsidR="0071610D" w:rsidRPr="00F93E4B" w:rsidDel="00915544" w:rsidRDefault="0071610D" w:rsidP="001E53AC">
            <w:pPr>
              <w:rPr>
                <w:del w:id="326" w:author="F" w:date="2019-04-12T14:41:00Z"/>
                <w:rFonts w:ascii="宋体" w:hAnsi="宋体" w:cs="宋体"/>
                <w:b/>
                <w:bCs/>
                <w:color w:val="000000"/>
                <w:sz w:val="20"/>
                <w:szCs w:val="20"/>
              </w:rPr>
            </w:pPr>
            <w:del w:id="327"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0C60C6EE" w14:textId="5517B393" w:rsidTr="001E53AC">
        <w:trPr>
          <w:trHeight w:val="240"/>
          <w:del w:id="32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48F263F" w14:textId="1EB23481" w:rsidR="0071610D" w:rsidRPr="00F93E4B" w:rsidDel="00915544" w:rsidRDefault="0071610D" w:rsidP="001E53AC">
            <w:pPr>
              <w:jc w:val="center"/>
              <w:rPr>
                <w:del w:id="329" w:author="F" w:date="2019-04-12T14:41:00Z"/>
                <w:rFonts w:ascii="宋体" w:hAnsi="宋体" w:cs="宋体"/>
                <w:sz w:val="20"/>
                <w:szCs w:val="20"/>
              </w:rPr>
            </w:pPr>
            <w:del w:id="330" w:author="F" w:date="2019-04-12T14:41:00Z">
              <w:r w:rsidRPr="00F93E4B" w:rsidDel="00915544">
                <w:rPr>
                  <w:rFonts w:ascii="宋体" w:hAnsi="宋体" w:cs="宋体" w:hint="eastAsia"/>
                  <w:sz w:val="20"/>
                  <w:szCs w:val="20"/>
                </w:rPr>
                <w:delText>H1</w:delText>
              </w:r>
            </w:del>
          </w:p>
        </w:tc>
        <w:tc>
          <w:tcPr>
            <w:tcW w:w="998" w:type="pct"/>
            <w:tcBorders>
              <w:top w:val="single" w:sz="4" w:space="0" w:color="auto"/>
              <w:left w:val="single" w:sz="4" w:space="0" w:color="auto"/>
              <w:bottom w:val="single" w:sz="4" w:space="0" w:color="auto"/>
              <w:right w:val="single" w:sz="4" w:space="0" w:color="auto"/>
            </w:tcBorders>
            <w:noWrap/>
            <w:hideMark/>
          </w:tcPr>
          <w:p w14:paraId="12BB3234" w14:textId="2CBA489A" w:rsidR="0071610D" w:rsidRPr="00F93E4B" w:rsidDel="00915544" w:rsidRDefault="0071610D" w:rsidP="001E53AC">
            <w:pPr>
              <w:rPr>
                <w:del w:id="331" w:author="F" w:date="2019-04-12T14:41:00Z"/>
                <w:rFonts w:ascii="宋体" w:hAnsi="宋体" w:cs="宋体"/>
                <w:sz w:val="20"/>
                <w:szCs w:val="20"/>
              </w:rPr>
            </w:pPr>
            <w:del w:id="332" w:author="F" w:date="2019-04-12T14:41:00Z">
              <w:r w:rsidRPr="00F93E4B" w:rsidDel="00915544">
                <w:rPr>
                  <w:rFonts w:ascii="宋体" w:hAnsi="宋体" w:cs="宋体" w:hint="eastAsia"/>
                  <w:sz w:val="20"/>
                  <w:szCs w:val="20"/>
                </w:rPr>
                <w:delText>TransSource</w:delText>
              </w:r>
            </w:del>
          </w:p>
        </w:tc>
        <w:tc>
          <w:tcPr>
            <w:tcW w:w="779" w:type="pct"/>
            <w:tcBorders>
              <w:top w:val="single" w:sz="4" w:space="0" w:color="auto"/>
              <w:left w:val="single" w:sz="4" w:space="0" w:color="auto"/>
              <w:bottom w:val="single" w:sz="4" w:space="0" w:color="auto"/>
              <w:right w:val="single" w:sz="4" w:space="0" w:color="auto"/>
            </w:tcBorders>
            <w:noWrap/>
            <w:hideMark/>
          </w:tcPr>
          <w:p w14:paraId="3281BD46" w14:textId="253EA654" w:rsidR="0071610D" w:rsidRPr="00F93E4B" w:rsidDel="00915544" w:rsidRDefault="0071610D" w:rsidP="001E53AC">
            <w:pPr>
              <w:rPr>
                <w:del w:id="333" w:author="F" w:date="2019-04-12T14:41:00Z"/>
                <w:rFonts w:ascii="宋体" w:hAnsi="宋体" w:cs="宋体"/>
                <w:sz w:val="20"/>
                <w:szCs w:val="20"/>
              </w:rPr>
            </w:pPr>
            <w:del w:id="334" w:author="F" w:date="2019-04-12T14:41:00Z">
              <w:r w:rsidRPr="00F93E4B" w:rsidDel="00915544">
                <w:rPr>
                  <w:rFonts w:ascii="宋体" w:hAnsi="宋体" w:cs="宋体" w:hint="eastAsia"/>
                  <w:sz w:val="20"/>
                  <w:szCs w:val="20"/>
                </w:rPr>
                <w:delText>交易来源</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3646EBBD" w14:textId="110A3981" w:rsidR="0071610D" w:rsidRPr="00F93E4B" w:rsidDel="00915544" w:rsidRDefault="0071610D" w:rsidP="001E53AC">
            <w:pPr>
              <w:jc w:val="center"/>
              <w:rPr>
                <w:del w:id="335" w:author="F" w:date="2019-04-12T14:41:00Z"/>
                <w:rFonts w:ascii="宋体" w:hAnsi="宋体" w:cs="宋体"/>
                <w:color w:val="9C0006"/>
                <w:sz w:val="20"/>
                <w:szCs w:val="20"/>
              </w:rPr>
            </w:pPr>
            <w:del w:id="336"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9CE8C2C" w14:textId="2D362B31" w:rsidR="0071610D" w:rsidRPr="00F93E4B" w:rsidDel="00915544" w:rsidRDefault="0071610D" w:rsidP="001E53AC">
            <w:pPr>
              <w:jc w:val="center"/>
              <w:rPr>
                <w:del w:id="337" w:author="F" w:date="2019-04-12T14:41:00Z"/>
                <w:rFonts w:ascii="宋体" w:hAnsi="宋体" w:cs="宋体"/>
                <w:sz w:val="20"/>
                <w:szCs w:val="20"/>
              </w:rPr>
            </w:pPr>
            <w:del w:id="338"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63E45E02" w14:textId="7E22ADA2" w:rsidR="0071610D" w:rsidRPr="00F93E4B" w:rsidDel="00915544" w:rsidRDefault="0071610D" w:rsidP="001E53AC">
            <w:pPr>
              <w:jc w:val="center"/>
              <w:rPr>
                <w:del w:id="339" w:author="F" w:date="2019-04-12T14:41:00Z"/>
                <w:rFonts w:ascii="宋体" w:hAnsi="宋体" w:cs="宋体"/>
                <w:sz w:val="20"/>
                <w:szCs w:val="20"/>
              </w:rPr>
            </w:pPr>
            <w:del w:id="340"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center"/>
            <w:hideMark/>
          </w:tcPr>
          <w:p w14:paraId="4AF74D64" w14:textId="3513D679" w:rsidR="0071610D" w:rsidRPr="00F93E4B" w:rsidDel="00915544" w:rsidRDefault="0071610D" w:rsidP="001E53AC">
            <w:pPr>
              <w:rPr>
                <w:del w:id="341" w:author="F" w:date="2019-04-12T14:41:00Z"/>
                <w:rFonts w:ascii="宋体" w:hAnsi="宋体" w:cs="宋体"/>
                <w:color w:val="000000"/>
                <w:sz w:val="20"/>
                <w:szCs w:val="20"/>
              </w:rPr>
            </w:pPr>
            <w:del w:id="342" w:author="F" w:date="2019-04-12T14:41:00Z">
              <w:r w:rsidRPr="00F93E4B" w:rsidDel="00915544">
                <w:rPr>
                  <w:rFonts w:ascii="宋体" w:hAnsi="宋体" w:cs="宋体" w:hint="eastAsia"/>
                  <w:color w:val="000000"/>
                  <w:sz w:val="20"/>
                  <w:szCs w:val="20"/>
                </w:rPr>
                <w:delText>同请求报文</w:delText>
              </w:r>
            </w:del>
          </w:p>
        </w:tc>
      </w:tr>
      <w:tr w:rsidR="0071610D" w:rsidRPr="00F93E4B" w:rsidDel="00915544" w14:paraId="7127DB9C" w14:textId="5C72E89E" w:rsidTr="001E53AC">
        <w:trPr>
          <w:trHeight w:val="240"/>
          <w:del w:id="343"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7BC4484" w14:textId="0400B520" w:rsidR="0071610D" w:rsidRPr="00F93E4B" w:rsidDel="00915544" w:rsidRDefault="0071610D" w:rsidP="001E53AC">
            <w:pPr>
              <w:jc w:val="center"/>
              <w:rPr>
                <w:del w:id="344" w:author="F" w:date="2019-04-12T14:41:00Z"/>
                <w:rFonts w:ascii="宋体" w:hAnsi="宋体" w:cs="宋体"/>
                <w:sz w:val="20"/>
                <w:szCs w:val="20"/>
              </w:rPr>
            </w:pPr>
            <w:del w:id="345" w:author="F" w:date="2019-04-12T14:41:00Z">
              <w:r w:rsidRPr="00F93E4B" w:rsidDel="00915544">
                <w:rPr>
                  <w:rFonts w:ascii="宋体" w:hAnsi="宋体" w:cs="宋体" w:hint="eastAsia"/>
                  <w:sz w:val="20"/>
                  <w:szCs w:val="20"/>
                </w:rPr>
                <w:delText>H2</w:delText>
              </w:r>
            </w:del>
          </w:p>
        </w:tc>
        <w:tc>
          <w:tcPr>
            <w:tcW w:w="998" w:type="pct"/>
            <w:tcBorders>
              <w:top w:val="single" w:sz="4" w:space="0" w:color="auto"/>
              <w:left w:val="single" w:sz="4" w:space="0" w:color="auto"/>
              <w:bottom w:val="single" w:sz="4" w:space="0" w:color="auto"/>
              <w:right w:val="single" w:sz="4" w:space="0" w:color="auto"/>
            </w:tcBorders>
            <w:noWrap/>
            <w:hideMark/>
          </w:tcPr>
          <w:p w14:paraId="0C9D74AB" w14:textId="3DCE3E9E" w:rsidR="0071610D" w:rsidRPr="00F93E4B" w:rsidDel="00915544" w:rsidRDefault="0071610D" w:rsidP="001E53AC">
            <w:pPr>
              <w:rPr>
                <w:del w:id="346" w:author="F" w:date="2019-04-12T14:41:00Z"/>
                <w:rFonts w:ascii="宋体" w:hAnsi="宋体" w:cs="宋体"/>
                <w:sz w:val="20"/>
                <w:szCs w:val="20"/>
              </w:rPr>
            </w:pPr>
            <w:del w:id="347" w:author="F" w:date="2019-04-12T14:41:00Z">
              <w:r w:rsidRPr="00F93E4B" w:rsidDel="00915544">
                <w:rPr>
                  <w:rFonts w:ascii="宋体" w:hAnsi="宋体" w:cs="宋体" w:hint="eastAsia"/>
                  <w:sz w:val="20"/>
                  <w:szCs w:val="20"/>
                </w:rPr>
                <w:delText>TransCode</w:delText>
              </w:r>
            </w:del>
          </w:p>
        </w:tc>
        <w:tc>
          <w:tcPr>
            <w:tcW w:w="779" w:type="pct"/>
            <w:tcBorders>
              <w:top w:val="single" w:sz="4" w:space="0" w:color="auto"/>
              <w:left w:val="single" w:sz="4" w:space="0" w:color="auto"/>
              <w:bottom w:val="single" w:sz="4" w:space="0" w:color="auto"/>
              <w:right w:val="single" w:sz="4" w:space="0" w:color="auto"/>
            </w:tcBorders>
            <w:noWrap/>
            <w:hideMark/>
          </w:tcPr>
          <w:p w14:paraId="0F916937" w14:textId="715BA058" w:rsidR="0071610D" w:rsidRPr="00F93E4B" w:rsidDel="00915544" w:rsidRDefault="0071610D" w:rsidP="001E53AC">
            <w:pPr>
              <w:rPr>
                <w:del w:id="348" w:author="F" w:date="2019-04-12T14:41:00Z"/>
                <w:rFonts w:ascii="宋体" w:hAnsi="宋体" w:cs="宋体"/>
                <w:sz w:val="20"/>
                <w:szCs w:val="20"/>
              </w:rPr>
            </w:pPr>
            <w:del w:id="349" w:author="F" w:date="2019-04-12T14:41:00Z">
              <w:r w:rsidRPr="00F93E4B" w:rsidDel="00915544">
                <w:rPr>
                  <w:rFonts w:ascii="宋体" w:hAnsi="宋体" w:cs="宋体" w:hint="eastAsia"/>
                  <w:sz w:val="20"/>
                  <w:szCs w:val="20"/>
                </w:rPr>
                <w:delText>交易编码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587E1315" w14:textId="5C883C93" w:rsidR="0071610D" w:rsidRPr="00F93E4B" w:rsidDel="00915544" w:rsidRDefault="0071610D" w:rsidP="001E53AC">
            <w:pPr>
              <w:jc w:val="center"/>
              <w:rPr>
                <w:del w:id="350" w:author="F" w:date="2019-04-12T14:41:00Z"/>
                <w:rFonts w:ascii="宋体" w:hAnsi="宋体" w:cs="宋体"/>
                <w:color w:val="9C0006"/>
                <w:sz w:val="20"/>
                <w:szCs w:val="20"/>
              </w:rPr>
            </w:pPr>
            <w:del w:id="351"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7AEFDFE" w14:textId="267BB1E4" w:rsidR="0071610D" w:rsidRPr="00F93E4B" w:rsidDel="00915544" w:rsidRDefault="0071610D" w:rsidP="001E53AC">
            <w:pPr>
              <w:jc w:val="center"/>
              <w:rPr>
                <w:del w:id="352" w:author="F" w:date="2019-04-12T14:41:00Z"/>
                <w:rFonts w:ascii="宋体" w:hAnsi="宋体" w:cs="宋体"/>
                <w:sz w:val="20"/>
                <w:szCs w:val="20"/>
              </w:rPr>
            </w:pPr>
            <w:del w:id="353"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0F52F2A9" w14:textId="0BAF750A" w:rsidR="0071610D" w:rsidRPr="00F93E4B" w:rsidDel="00915544" w:rsidRDefault="0071610D" w:rsidP="001E53AC">
            <w:pPr>
              <w:jc w:val="center"/>
              <w:rPr>
                <w:del w:id="354" w:author="F" w:date="2019-04-12T14:41:00Z"/>
                <w:rFonts w:ascii="宋体" w:hAnsi="宋体" w:cs="宋体"/>
                <w:sz w:val="20"/>
                <w:szCs w:val="20"/>
              </w:rPr>
            </w:pPr>
            <w:del w:id="355" w:author="F" w:date="2019-04-12T14:41:00Z">
              <w:r w:rsidRPr="00F93E4B" w:rsidDel="00915544">
                <w:rPr>
                  <w:rFonts w:ascii="宋体" w:hAnsi="宋体" w:cs="宋体" w:hint="eastAsia"/>
                  <w:sz w:val="20"/>
                  <w:szCs w:val="20"/>
                </w:rPr>
                <w:delText>20</w:delText>
              </w:r>
            </w:del>
          </w:p>
        </w:tc>
        <w:tc>
          <w:tcPr>
            <w:tcW w:w="1362" w:type="pct"/>
            <w:tcBorders>
              <w:top w:val="single" w:sz="4" w:space="0" w:color="auto"/>
              <w:left w:val="single" w:sz="4" w:space="0" w:color="auto"/>
              <w:bottom w:val="single" w:sz="4" w:space="0" w:color="auto"/>
              <w:right w:val="single" w:sz="4" w:space="0" w:color="auto"/>
            </w:tcBorders>
            <w:noWrap/>
            <w:vAlign w:val="center"/>
            <w:hideMark/>
          </w:tcPr>
          <w:p w14:paraId="7C33FAC2" w14:textId="0EA148CF" w:rsidR="0071610D" w:rsidRPr="00F93E4B" w:rsidDel="00915544" w:rsidRDefault="0071610D" w:rsidP="001E53AC">
            <w:pPr>
              <w:rPr>
                <w:del w:id="356" w:author="F" w:date="2019-04-12T14:41:00Z"/>
                <w:rFonts w:ascii="宋体" w:hAnsi="宋体" w:cs="宋体"/>
                <w:color w:val="000000"/>
                <w:sz w:val="20"/>
                <w:szCs w:val="20"/>
              </w:rPr>
            </w:pPr>
            <w:del w:id="357" w:author="F" w:date="2019-04-12T14:41:00Z">
              <w:r w:rsidRPr="00F93E4B" w:rsidDel="00915544">
                <w:rPr>
                  <w:rFonts w:ascii="宋体" w:hAnsi="宋体" w:cs="宋体" w:hint="eastAsia"/>
                  <w:color w:val="000000"/>
                  <w:sz w:val="20"/>
                  <w:szCs w:val="20"/>
                </w:rPr>
                <w:delText>同请求报文</w:delText>
              </w:r>
            </w:del>
          </w:p>
        </w:tc>
      </w:tr>
      <w:tr w:rsidR="0071610D" w:rsidRPr="00F93E4B" w:rsidDel="00915544" w14:paraId="60DDE251" w14:textId="69036F6A" w:rsidTr="001E53AC">
        <w:trPr>
          <w:trHeight w:val="240"/>
          <w:del w:id="35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120E8AF" w14:textId="6721861D" w:rsidR="0071610D" w:rsidRPr="00F93E4B" w:rsidDel="00915544" w:rsidRDefault="0071610D" w:rsidP="001E53AC">
            <w:pPr>
              <w:jc w:val="center"/>
              <w:rPr>
                <w:del w:id="359" w:author="F" w:date="2019-04-12T14:41:00Z"/>
                <w:rFonts w:ascii="宋体" w:hAnsi="宋体" w:cs="宋体"/>
                <w:sz w:val="20"/>
                <w:szCs w:val="20"/>
              </w:rPr>
            </w:pPr>
            <w:del w:id="360" w:author="F" w:date="2019-04-12T14:41:00Z">
              <w:r w:rsidRPr="00F93E4B" w:rsidDel="00915544">
                <w:rPr>
                  <w:rFonts w:ascii="宋体" w:hAnsi="宋体" w:cs="宋体" w:hint="eastAsia"/>
                  <w:sz w:val="20"/>
                  <w:szCs w:val="20"/>
                </w:rPr>
                <w:delText>H3</w:delText>
              </w:r>
            </w:del>
          </w:p>
        </w:tc>
        <w:tc>
          <w:tcPr>
            <w:tcW w:w="998" w:type="pct"/>
            <w:tcBorders>
              <w:top w:val="single" w:sz="4" w:space="0" w:color="auto"/>
              <w:left w:val="single" w:sz="4" w:space="0" w:color="auto"/>
              <w:bottom w:val="single" w:sz="4" w:space="0" w:color="auto"/>
              <w:right w:val="single" w:sz="4" w:space="0" w:color="auto"/>
            </w:tcBorders>
            <w:noWrap/>
            <w:hideMark/>
          </w:tcPr>
          <w:p w14:paraId="068B428A" w14:textId="353C840D" w:rsidR="0071610D" w:rsidRPr="00F93E4B" w:rsidDel="00915544" w:rsidRDefault="0071610D" w:rsidP="001E53AC">
            <w:pPr>
              <w:rPr>
                <w:del w:id="361" w:author="F" w:date="2019-04-12T14:41:00Z"/>
                <w:rFonts w:ascii="宋体" w:hAnsi="宋体" w:cs="宋体"/>
                <w:sz w:val="20"/>
                <w:szCs w:val="20"/>
              </w:rPr>
            </w:pPr>
            <w:del w:id="362" w:author="F" w:date="2019-04-12T14:41:00Z">
              <w:r w:rsidRPr="00F93E4B" w:rsidDel="00915544">
                <w:rPr>
                  <w:rFonts w:ascii="宋体" w:hAnsi="宋体" w:cs="宋体" w:hint="eastAsia"/>
                  <w:sz w:val="20"/>
                  <w:szCs w:val="20"/>
                </w:rPr>
                <w:delText>TransDate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7846E1E" w14:textId="16101984" w:rsidR="0071610D" w:rsidRPr="00F93E4B" w:rsidDel="00915544" w:rsidRDefault="0071610D" w:rsidP="001E53AC">
            <w:pPr>
              <w:rPr>
                <w:del w:id="363" w:author="F" w:date="2019-04-12T14:41:00Z"/>
                <w:rFonts w:ascii="宋体" w:hAnsi="宋体" w:cs="宋体"/>
                <w:sz w:val="20"/>
                <w:szCs w:val="20"/>
              </w:rPr>
            </w:pPr>
            <w:del w:id="364" w:author="F" w:date="2019-04-12T14:41:00Z">
              <w:r w:rsidRPr="00F93E4B" w:rsidDel="00915544">
                <w:rPr>
                  <w:rFonts w:ascii="宋体" w:hAnsi="宋体" w:cs="宋体" w:hint="eastAsia"/>
                  <w:sz w:val="20"/>
                  <w:szCs w:val="20"/>
                </w:rPr>
                <w:delText>交易日期</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1E814167" w14:textId="257B0FAB" w:rsidR="0071610D" w:rsidRPr="00F93E4B" w:rsidDel="00915544" w:rsidRDefault="0071610D" w:rsidP="001E53AC">
            <w:pPr>
              <w:jc w:val="center"/>
              <w:rPr>
                <w:del w:id="365" w:author="F" w:date="2019-04-12T14:41:00Z"/>
                <w:rFonts w:ascii="宋体" w:hAnsi="宋体" w:cs="宋体"/>
                <w:color w:val="9C0006"/>
                <w:sz w:val="20"/>
                <w:szCs w:val="20"/>
              </w:rPr>
            </w:pPr>
            <w:del w:id="366"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FB6D15A" w14:textId="234CEAA7" w:rsidR="0071610D" w:rsidRPr="00F93E4B" w:rsidDel="00915544" w:rsidRDefault="0071610D" w:rsidP="001E53AC">
            <w:pPr>
              <w:jc w:val="center"/>
              <w:rPr>
                <w:del w:id="367" w:author="F" w:date="2019-04-12T14:41:00Z"/>
                <w:rFonts w:ascii="宋体" w:hAnsi="宋体" w:cs="宋体"/>
                <w:sz w:val="20"/>
                <w:szCs w:val="20"/>
              </w:rPr>
            </w:pPr>
            <w:del w:id="368"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038A47BC" w14:textId="2A51890B" w:rsidR="0071610D" w:rsidRPr="00F93E4B" w:rsidDel="00915544" w:rsidRDefault="0071610D" w:rsidP="001E53AC">
            <w:pPr>
              <w:jc w:val="center"/>
              <w:rPr>
                <w:del w:id="369" w:author="F" w:date="2019-04-12T14:41:00Z"/>
                <w:rFonts w:ascii="宋体" w:hAnsi="宋体" w:cs="宋体"/>
                <w:sz w:val="20"/>
                <w:szCs w:val="20"/>
              </w:rPr>
            </w:pPr>
            <w:del w:id="370" w:author="F" w:date="2019-04-12T14:41:00Z">
              <w:r w:rsidRPr="00F93E4B" w:rsidDel="00915544">
                <w:rPr>
                  <w:rFonts w:ascii="宋体" w:hAnsi="宋体" w:cs="宋体" w:hint="eastAsia"/>
                  <w:sz w:val="20"/>
                  <w:szCs w:val="20"/>
                </w:rPr>
                <w:delText>8</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AEEA932" w14:textId="35B4829C" w:rsidR="0071610D" w:rsidRPr="00F93E4B" w:rsidDel="00915544" w:rsidRDefault="0071610D" w:rsidP="001E53AC">
            <w:pPr>
              <w:rPr>
                <w:del w:id="371" w:author="F" w:date="2019-04-12T14:41:00Z"/>
                <w:rFonts w:ascii="宋体" w:hAnsi="宋体" w:cs="宋体"/>
                <w:sz w:val="20"/>
                <w:szCs w:val="20"/>
              </w:rPr>
            </w:pPr>
            <w:del w:id="372" w:author="F" w:date="2019-04-12T14:41:00Z">
              <w:r w:rsidRPr="00F93E4B" w:rsidDel="00915544">
                <w:rPr>
                  <w:rFonts w:ascii="宋体" w:hAnsi="宋体" w:cs="宋体" w:hint="eastAsia"/>
                  <w:sz w:val="20"/>
                  <w:szCs w:val="20"/>
                </w:rPr>
                <w:delText>应答日期</w:delText>
              </w:r>
            </w:del>
          </w:p>
        </w:tc>
      </w:tr>
      <w:tr w:rsidR="0071610D" w:rsidRPr="00F93E4B" w:rsidDel="00915544" w14:paraId="75172E5E" w14:textId="0A25940F" w:rsidTr="001E53AC">
        <w:trPr>
          <w:trHeight w:val="240"/>
          <w:del w:id="373"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3B4020B5" w14:textId="08989E2B" w:rsidR="0071610D" w:rsidRPr="00F93E4B" w:rsidDel="00915544" w:rsidRDefault="0071610D" w:rsidP="001E53AC">
            <w:pPr>
              <w:jc w:val="center"/>
              <w:rPr>
                <w:del w:id="374" w:author="F" w:date="2019-04-12T14:41:00Z"/>
                <w:rFonts w:ascii="宋体" w:hAnsi="宋体" w:cs="宋体"/>
                <w:sz w:val="20"/>
                <w:szCs w:val="20"/>
              </w:rPr>
            </w:pPr>
            <w:del w:id="375" w:author="F" w:date="2019-04-12T14:41:00Z">
              <w:r w:rsidRPr="00F93E4B" w:rsidDel="00915544">
                <w:rPr>
                  <w:rFonts w:ascii="宋体" w:hAnsi="宋体" w:cs="宋体" w:hint="eastAsia"/>
                  <w:sz w:val="20"/>
                  <w:szCs w:val="20"/>
                </w:rPr>
                <w:delText>H4</w:delText>
              </w:r>
            </w:del>
          </w:p>
        </w:tc>
        <w:tc>
          <w:tcPr>
            <w:tcW w:w="998" w:type="pct"/>
            <w:tcBorders>
              <w:top w:val="single" w:sz="4" w:space="0" w:color="auto"/>
              <w:left w:val="single" w:sz="4" w:space="0" w:color="auto"/>
              <w:bottom w:val="single" w:sz="4" w:space="0" w:color="auto"/>
              <w:right w:val="single" w:sz="4" w:space="0" w:color="auto"/>
            </w:tcBorders>
            <w:noWrap/>
            <w:hideMark/>
          </w:tcPr>
          <w:p w14:paraId="26338D15" w14:textId="172DED8F" w:rsidR="0071610D" w:rsidRPr="00F93E4B" w:rsidDel="00915544" w:rsidRDefault="0071610D" w:rsidP="001E53AC">
            <w:pPr>
              <w:rPr>
                <w:del w:id="376" w:author="F" w:date="2019-04-12T14:41:00Z"/>
                <w:rFonts w:ascii="宋体" w:hAnsi="宋体" w:cs="宋体"/>
                <w:sz w:val="20"/>
                <w:szCs w:val="20"/>
              </w:rPr>
            </w:pPr>
            <w:del w:id="377" w:author="F" w:date="2019-04-12T14:41:00Z">
              <w:r w:rsidRPr="00F93E4B" w:rsidDel="00915544">
                <w:rPr>
                  <w:rFonts w:ascii="宋体" w:hAnsi="宋体" w:cs="宋体" w:hint="eastAsia"/>
                  <w:sz w:val="20"/>
                  <w:szCs w:val="20"/>
                </w:rPr>
                <w:delText>TransTime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2B8237D" w14:textId="765FCE88" w:rsidR="0071610D" w:rsidRPr="00F93E4B" w:rsidDel="00915544" w:rsidRDefault="0071610D" w:rsidP="001E53AC">
            <w:pPr>
              <w:rPr>
                <w:del w:id="378" w:author="F" w:date="2019-04-12T14:41:00Z"/>
                <w:rFonts w:ascii="宋体" w:hAnsi="宋体" w:cs="宋体"/>
                <w:sz w:val="20"/>
                <w:szCs w:val="20"/>
              </w:rPr>
            </w:pPr>
            <w:del w:id="379" w:author="F" w:date="2019-04-12T14:41:00Z">
              <w:r w:rsidRPr="00F93E4B" w:rsidDel="00915544">
                <w:rPr>
                  <w:rFonts w:ascii="宋体" w:hAnsi="宋体" w:cs="宋体" w:hint="eastAsia"/>
                  <w:sz w:val="20"/>
                  <w:szCs w:val="20"/>
                </w:rPr>
                <w:delText>交易时间</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0D36497B" w14:textId="4963888F" w:rsidR="0071610D" w:rsidRPr="00F93E4B" w:rsidDel="00915544" w:rsidRDefault="0071610D" w:rsidP="001E53AC">
            <w:pPr>
              <w:jc w:val="center"/>
              <w:rPr>
                <w:del w:id="380" w:author="F" w:date="2019-04-12T14:41:00Z"/>
                <w:rFonts w:ascii="宋体" w:hAnsi="宋体" w:cs="宋体"/>
                <w:color w:val="9C0006"/>
                <w:sz w:val="20"/>
                <w:szCs w:val="20"/>
              </w:rPr>
            </w:pPr>
            <w:del w:id="381"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6ADA9B4" w14:textId="1FCAC927" w:rsidR="0071610D" w:rsidRPr="00F93E4B" w:rsidDel="00915544" w:rsidRDefault="0071610D" w:rsidP="001E53AC">
            <w:pPr>
              <w:jc w:val="center"/>
              <w:rPr>
                <w:del w:id="382" w:author="F" w:date="2019-04-12T14:41:00Z"/>
                <w:rFonts w:ascii="宋体" w:hAnsi="宋体" w:cs="宋体"/>
                <w:sz w:val="20"/>
                <w:szCs w:val="20"/>
              </w:rPr>
            </w:pPr>
            <w:del w:id="383"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7F545D2A" w14:textId="567CABF7" w:rsidR="0071610D" w:rsidRPr="00F93E4B" w:rsidDel="00915544" w:rsidRDefault="0071610D" w:rsidP="001E53AC">
            <w:pPr>
              <w:jc w:val="center"/>
              <w:rPr>
                <w:del w:id="384" w:author="F" w:date="2019-04-12T14:41:00Z"/>
                <w:rFonts w:ascii="宋体" w:hAnsi="宋体" w:cs="宋体"/>
                <w:sz w:val="20"/>
                <w:szCs w:val="20"/>
              </w:rPr>
            </w:pPr>
            <w:del w:id="385" w:author="F" w:date="2019-04-12T14:41:00Z">
              <w:r w:rsidRPr="00F93E4B" w:rsidDel="00915544">
                <w:rPr>
                  <w:rFonts w:ascii="宋体" w:hAnsi="宋体" w:cs="宋体" w:hint="eastAsia"/>
                  <w:sz w:val="20"/>
                  <w:szCs w:val="20"/>
                </w:rPr>
                <w:delText>6</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2872159" w14:textId="6A20DF5B" w:rsidR="0071610D" w:rsidRPr="00F93E4B" w:rsidDel="00915544" w:rsidRDefault="0071610D" w:rsidP="001E53AC">
            <w:pPr>
              <w:rPr>
                <w:del w:id="386" w:author="F" w:date="2019-04-12T14:41:00Z"/>
                <w:rFonts w:ascii="宋体" w:hAnsi="宋体" w:cs="宋体"/>
                <w:sz w:val="20"/>
                <w:szCs w:val="20"/>
              </w:rPr>
            </w:pPr>
            <w:del w:id="387" w:author="F" w:date="2019-04-12T14:41:00Z">
              <w:r w:rsidRPr="00F93E4B" w:rsidDel="00915544">
                <w:rPr>
                  <w:rFonts w:ascii="宋体" w:hAnsi="宋体" w:cs="宋体" w:hint="eastAsia"/>
                  <w:sz w:val="20"/>
                  <w:szCs w:val="20"/>
                </w:rPr>
                <w:delText>应答时间</w:delText>
              </w:r>
            </w:del>
          </w:p>
        </w:tc>
      </w:tr>
      <w:tr w:rsidR="0071610D" w:rsidRPr="00F93E4B" w:rsidDel="00915544" w14:paraId="23FF2A2C" w14:textId="7AFC9703" w:rsidTr="001E53AC">
        <w:trPr>
          <w:trHeight w:val="240"/>
          <w:del w:id="38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55AC097" w14:textId="474A0B0C" w:rsidR="0071610D" w:rsidRPr="00F93E4B" w:rsidDel="00915544" w:rsidRDefault="0071610D" w:rsidP="001E53AC">
            <w:pPr>
              <w:jc w:val="center"/>
              <w:rPr>
                <w:del w:id="389" w:author="F" w:date="2019-04-12T14:41:00Z"/>
                <w:rFonts w:ascii="宋体" w:hAnsi="宋体" w:cs="宋体"/>
                <w:sz w:val="20"/>
                <w:szCs w:val="20"/>
              </w:rPr>
            </w:pPr>
            <w:del w:id="390" w:author="F" w:date="2019-04-12T14:41:00Z">
              <w:r w:rsidRPr="00F93E4B" w:rsidDel="00915544">
                <w:rPr>
                  <w:rFonts w:ascii="宋体" w:hAnsi="宋体" w:cs="宋体" w:hint="eastAsia"/>
                  <w:sz w:val="20"/>
                  <w:szCs w:val="20"/>
                </w:rPr>
                <w:delText>H5</w:delText>
              </w:r>
            </w:del>
          </w:p>
        </w:tc>
        <w:tc>
          <w:tcPr>
            <w:tcW w:w="998" w:type="pct"/>
            <w:tcBorders>
              <w:top w:val="single" w:sz="4" w:space="0" w:color="auto"/>
              <w:left w:val="single" w:sz="4" w:space="0" w:color="auto"/>
              <w:bottom w:val="single" w:sz="4" w:space="0" w:color="auto"/>
              <w:right w:val="single" w:sz="4" w:space="0" w:color="auto"/>
            </w:tcBorders>
            <w:noWrap/>
            <w:hideMark/>
          </w:tcPr>
          <w:p w14:paraId="559B1ED2" w14:textId="762991BA" w:rsidR="0071610D" w:rsidRPr="00F93E4B" w:rsidDel="00915544" w:rsidRDefault="0071610D" w:rsidP="001E53AC">
            <w:pPr>
              <w:rPr>
                <w:del w:id="391" w:author="F" w:date="2019-04-12T14:41:00Z"/>
                <w:rFonts w:ascii="宋体" w:hAnsi="宋体" w:cs="宋体"/>
                <w:sz w:val="20"/>
                <w:szCs w:val="20"/>
              </w:rPr>
            </w:pPr>
            <w:del w:id="392" w:author="F" w:date="2019-04-12T14:41:00Z">
              <w:r w:rsidRPr="00F93E4B" w:rsidDel="00915544">
                <w:rPr>
                  <w:rFonts w:ascii="宋体" w:hAnsi="宋体" w:cs="宋体" w:hint="eastAsia"/>
                  <w:sz w:val="20"/>
                  <w:szCs w:val="20"/>
                </w:rPr>
                <w:delText>TransSeq</w:delText>
              </w:r>
            </w:del>
          </w:p>
        </w:tc>
        <w:tc>
          <w:tcPr>
            <w:tcW w:w="779" w:type="pct"/>
            <w:tcBorders>
              <w:top w:val="single" w:sz="4" w:space="0" w:color="auto"/>
              <w:left w:val="single" w:sz="4" w:space="0" w:color="auto"/>
              <w:bottom w:val="single" w:sz="4" w:space="0" w:color="auto"/>
              <w:right w:val="single" w:sz="4" w:space="0" w:color="auto"/>
            </w:tcBorders>
            <w:noWrap/>
            <w:hideMark/>
          </w:tcPr>
          <w:p w14:paraId="3AFA4072" w14:textId="30B34F55" w:rsidR="0071610D" w:rsidRPr="00F93E4B" w:rsidDel="00915544" w:rsidRDefault="0071610D" w:rsidP="001E53AC">
            <w:pPr>
              <w:rPr>
                <w:del w:id="393" w:author="F" w:date="2019-04-12T14:41:00Z"/>
                <w:rFonts w:ascii="宋体" w:hAnsi="宋体" w:cs="宋体"/>
                <w:sz w:val="20"/>
                <w:szCs w:val="20"/>
              </w:rPr>
            </w:pPr>
            <w:del w:id="394" w:author="F" w:date="2019-04-12T14:41:00Z">
              <w:r w:rsidRPr="00F93E4B" w:rsidDel="00915544">
                <w:rPr>
                  <w:rFonts w:ascii="宋体" w:hAnsi="宋体" w:cs="宋体" w:hint="eastAsia"/>
                  <w:sz w:val="20"/>
                  <w:szCs w:val="20"/>
                </w:rPr>
                <w:delText>交易流水号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2D872D4E" w14:textId="4C642594" w:rsidR="0071610D" w:rsidRPr="00F93E4B" w:rsidDel="00915544" w:rsidRDefault="0071610D" w:rsidP="001E53AC">
            <w:pPr>
              <w:jc w:val="center"/>
              <w:rPr>
                <w:del w:id="395" w:author="F" w:date="2019-04-12T14:41:00Z"/>
                <w:rFonts w:ascii="宋体" w:hAnsi="宋体" w:cs="宋体"/>
                <w:color w:val="9C0006"/>
                <w:sz w:val="20"/>
                <w:szCs w:val="20"/>
              </w:rPr>
            </w:pPr>
            <w:del w:id="396"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5E1E5A6" w14:textId="30917032" w:rsidR="0071610D" w:rsidRPr="00F93E4B" w:rsidDel="00915544" w:rsidRDefault="0071610D" w:rsidP="001E53AC">
            <w:pPr>
              <w:jc w:val="center"/>
              <w:rPr>
                <w:del w:id="397" w:author="F" w:date="2019-04-12T14:41:00Z"/>
                <w:rFonts w:ascii="宋体" w:hAnsi="宋体" w:cs="宋体"/>
                <w:sz w:val="20"/>
                <w:szCs w:val="20"/>
              </w:rPr>
            </w:pPr>
            <w:del w:id="398"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633E2C1" w14:textId="05CF9DA8" w:rsidR="0071610D" w:rsidRPr="00F93E4B" w:rsidDel="00915544" w:rsidRDefault="0071610D" w:rsidP="001E53AC">
            <w:pPr>
              <w:jc w:val="center"/>
              <w:rPr>
                <w:del w:id="399" w:author="F" w:date="2019-04-12T14:41:00Z"/>
                <w:rFonts w:ascii="宋体" w:hAnsi="宋体" w:cs="宋体"/>
                <w:sz w:val="20"/>
                <w:szCs w:val="20"/>
              </w:rPr>
            </w:pPr>
            <w:del w:id="400"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7F8ECA98" w14:textId="0EAF6D31" w:rsidR="0071610D" w:rsidRPr="00F93E4B" w:rsidDel="00915544" w:rsidRDefault="0071610D" w:rsidP="001E53AC">
            <w:pPr>
              <w:rPr>
                <w:del w:id="401" w:author="F" w:date="2019-04-12T14:41:00Z"/>
                <w:rFonts w:ascii="宋体" w:hAnsi="宋体" w:cs="宋体"/>
                <w:sz w:val="20"/>
                <w:szCs w:val="20"/>
              </w:rPr>
            </w:pPr>
            <w:del w:id="402" w:author="F" w:date="2019-04-12T14:41:00Z">
              <w:r w:rsidRPr="00F93E4B" w:rsidDel="00915544">
                <w:rPr>
                  <w:rFonts w:ascii="宋体" w:hAnsi="宋体" w:cs="宋体" w:hint="eastAsia"/>
                  <w:sz w:val="20"/>
                  <w:szCs w:val="20"/>
                </w:rPr>
                <w:delText>应答时间戳</w:delText>
              </w:r>
            </w:del>
          </w:p>
        </w:tc>
      </w:tr>
      <w:tr w:rsidR="0071610D" w:rsidRPr="00F93E4B" w:rsidDel="00915544" w14:paraId="03FA0DA5" w14:textId="5B942CD5" w:rsidTr="001E53AC">
        <w:trPr>
          <w:trHeight w:val="240"/>
          <w:del w:id="403"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0F01A4B1" w14:textId="20C3BD0D" w:rsidR="0071610D" w:rsidRPr="00F93E4B" w:rsidDel="00915544" w:rsidRDefault="0071610D" w:rsidP="001E53AC">
            <w:pPr>
              <w:jc w:val="center"/>
              <w:rPr>
                <w:del w:id="404" w:author="F" w:date="2019-04-12T14:41:00Z"/>
                <w:rFonts w:ascii="宋体" w:hAnsi="宋体" w:cs="宋体"/>
                <w:sz w:val="20"/>
                <w:szCs w:val="20"/>
              </w:rPr>
            </w:pPr>
            <w:del w:id="405" w:author="F" w:date="2019-04-12T14:41:00Z">
              <w:r w:rsidRPr="00F93E4B" w:rsidDel="00915544">
                <w:rPr>
                  <w:rFonts w:ascii="宋体" w:hAnsi="宋体" w:cs="宋体" w:hint="eastAsia"/>
                  <w:sz w:val="20"/>
                  <w:szCs w:val="20"/>
                </w:rPr>
                <w:delText>H6</w:delText>
              </w:r>
            </w:del>
          </w:p>
        </w:tc>
        <w:tc>
          <w:tcPr>
            <w:tcW w:w="998" w:type="pct"/>
            <w:tcBorders>
              <w:top w:val="single" w:sz="4" w:space="0" w:color="auto"/>
              <w:left w:val="single" w:sz="4" w:space="0" w:color="auto"/>
              <w:bottom w:val="single" w:sz="4" w:space="0" w:color="auto"/>
              <w:right w:val="single" w:sz="4" w:space="0" w:color="auto"/>
            </w:tcBorders>
            <w:noWrap/>
            <w:hideMark/>
          </w:tcPr>
          <w:p w14:paraId="4D17D173" w14:textId="5C207F3D" w:rsidR="0071610D" w:rsidRPr="00F93E4B" w:rsidDel="00915544" w:rsidRDefault="0071610D" w:rsidP="001E53AC">
            <w:pPr>
              <w:rPr>
                <w:del w:id="406" w:author="F" w:date="2019-04-12T14:41:00Z"/>
                <w:rFonts w:ascii="宋体" w:hAnsi="宋体" w:cs="宋体"/>
                <w:sz w:val="20"/>
                <w:szCs w:val="20"/>
              </w:rPr>
            </w:pPr>
            <w:del w:id="407" w:author="F" w:date="2019-04-12T14:41:00Z">
              <w:r w:rsidRPr="00F93E4B" w:rsidDel="00915544">
                <w:rPr>
                  <w:rFonts w:ascii="宋体" w:hAnsi="宋体" w:cs="宋体" w:hint="eastAsia"/>
                  <w:sz w:val="20"/>
                  <w:szCs w:val="20"/>
                </w:rPr>
                <w:delText>RtnCode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5CAF6A1" w14:textId="4E23BF35" w:rsidR="0071610D" w:rsidRPr="00F93E4B" w:rsidDel="00915544" w:rsidRDefault="0071610D" w:rsidP="001E53AC">
            <w:pPr>
              <w:rPr>
                <w:del w:id="408" w:author="F" w:date="2019-04-12T14:41:00Z"/>
                <w:rFonts w:ascii="宋体" w:hAnsi="宋体" w:cs="宋体"/>
                <w:sz w:val="20"/>
                <w:szCs w:val="20"/>
              </w:rPr>
            </w:pPr>
            <w:del w:id="409" w:author="F" w:date="2019-04-12T14:41:00Z">
              <w:r w:rsidRPr="00F93E4B" w:rsidDel="00915544">
                <w:rPr>
                  <w:rFonts w:ascii="宋体" w:hAnsi="宋体" w:cs="宋体" w:hint="eastAsia"/>
                  <w:sz w:val="20"/>
                  <w:szCs w:val="20"/>
                </w:rPr>
                <w:delText>交易返回码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76644DC2" w14:textId="4A12DB04" w:rsidR="0071610D" w:rsidRPr="00F93E4B" w:rsidDel="00915544" w:rsidRDefault="0071610D" w:rsidP="001E53AC">
            <w:pPr>
              <w:jc w:val="center"/>
              <w:rPr>
                <w:del w:id="410" w:author="F" w:date="2019-04-12T14:41:00Z"/>
                <w:rFonts w:ascii="宋体" w:hAnsi="宋体" w:cs="宋体"/>
                <w:color w:val="9C0006"/>
                <w:sz w:val="20"/>
                <w:szCs w:val="20"/>
              </w:rPr>
            </w:pPr>
            <w:del w:id="411"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0108126D" w14:textId="67366CAB" w:rsidR="0071610D" w:rsidRPr="00F93E4B" w:rsidDel="00915544" w:rsidRDefault="0071610D" w:rsidP="001E53AC">
            <w:pPr>
              <w:jc w:val="center"/>
              <w:rPr>
                <w:del w:id="412" w:author="F" w:date="2019-04-12T14:41:00Z"/>
                <w:rFonts w:ascii="宋体" w:hAnsi="宋体" w:cs="宋体"/>
                <w:sz w:val="20"/>
                <w:szCs w:val="20"/>
              </w:rPr>
            </w:pPr>
            <w:del w:id="413"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DB79852" w14:textId="7A30C92E" w:rsidR="0071610D" w:rsidRPr="00F93E4B" w:rsidDel="00915544" w:rsidRDefault="0071610D" w:rsidP="001E53AC">
            <w:pPr>
              <w:jc w:val="center"/>
              <w:rPr>
                <w:del w:id="414" w:author="F" w:date="2019-04-12T14:41:00Z"/>
                <w:rFonts w:ascii="宋体" w:hAnsi="宋体" w:cs="宋体"/>
                <w:sz w:val="20"/>
                <w:szCs w:val="20"/>
              </w:rPr>
            </w:pPr>
            <w:del w:id="415" w:author="F" w:date="2019-04-12T14:41:00Z">
              <w:r w:rsidRPr="00F93E4B" w:rsidDel="00915544">
                <w:rPr>
                  <w:rFonts w:ascii="宋体" w:hAnsi="宋体" w:cs="宋体" w:hint="eastAsia"/>
                  <w:sz w:val="20"/>
                  <w:szCs w:val="20"/>
                </w:rPr>
                <w:delText>10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775B4885" w14:textId="52A6944D" w:rsidR="0071610D" w:rsidRPr="00F93E4B" w:rsidDel="00915544" w:rsidRDefault="0071610D" w:rsidP="001E53AC">
            <w:pPr>
              <w:rPr>
                <w:del w:id="416" w:author="F" w:date="2019-04-12T14:41:00Z"/>
                <w:rFonts w:ascii="宋体" w:hAnsi="宋体" w:cs="宋体"/>
                <w:sz w:val="20"/>
                <w:szCs w:val="20"/>
              </w:rPr>
            </w:pPr>
            <w:del w:id="417" w:author="F" w:date="2019-04-12T14:41:00Z">
              <w:r w:rsidRPr="00F93E4B" w:rsidDel="00915544">
                <w:rPr>
                  <w:rFonts w:ascii="宋体" w:hAnsi="宋体" w:cs="宋体" w:hint="eastAsia"/>
                  <w:sz w:val="20"/>
                  <w:szCs w:val="20"/>
                </w:rPr>
                <w:delText>参考交易返回码表</w:delText>
              </w:r>
            </w:del>
          </w:p>
        </w:tc>
      </w:tr>
      <w:tr w:rsidR="0071610D" w:rsidRPr="00F93E4B" w:rsidDel="00915544" w14:paraId="541471FB" w14:textId="323A3CD3" w:rsidTr="001E53AC">
        <w:trPr>
          <w:trHeight w:val="240"/>
          <w:del w:id="41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AEA1D6D" w14:textId="3F2A15DC" w:rsidR="0071610D" w:rsidRPr="00F93E4B" w:rsidDel="00915544" w:rsidRDefault="0071610D" w:rsidP="001E53AC">
            <w:pPr>
              <w:jc w:val="center"/>
              <w:rPr>
                <w:del w:id="419" w:author="F" w:date="2019-04-12T14:41:00Z"/>
                <w:rFonts w:ascii="宋体" w:hAnsi="宋体" w:cs="宋体"/>
                <w:sz w:val="20"/>
                <w:szCs w:val="20"/>
              </w:rPr>
            </w:pPr>
            <w:del w:id="420" w:author="F" w:date="2019-04-12T14:41:00Z">
              <w:r w:rsidRPr="00F93E4B" w:rsidDel="00915544">
                <w:rPr>
                  <w:rFonts w:ascii="宋体" w:hAnsi="宋体" w:cs="宋体" w:hint="eastAsia"/>
                  <w:sz w:val="20"/>
                  <w:szCs w:val="20"/>
                </w:rPr>
                <w:delText>H7</w:delText>
              </w:r>
            </w:del>
          </w:p>
        </w:tc>
        <w:tc>
          <w:tcPr>
            <w:tcW w:w="998" w:type="pct"/>
            <w:tcBorders>
              <w:top w:val="single" w:sz="4" w:space="0" w:color="auto"/>
              <w:left w:val="single" w:sz="4" w:space="0" w:color="auto"/>
              <w:bottom w:val="single" w:sz="4" w:space="0" w:color="auto"/>
              <w:right w:val="single" w:sz="4" w:space="0" w:color="auto"/>
            </w:tcBorders>
            <w:noWrap/>
            <w:hideMark/>
          </w:tcPr>
          <w:p w14:paraId="7277B80F" w14:textId="1E65DD3C" w:rsidR="0071610D" w:rsidRPr="00F93E4B" w:rsidDel="00915544" w:rsidRDefault="0071610D" w:rsidP="001E53AC">
            <w:pPr>
              <w:rPr>
                <w:del w:id="421" w:author="F" w:date="2019-04-12T14:41:00Z"/>
                <w:rFonts w:ascii="宋体" w:hAnsi="宋体" w:cs="宋体"/>
                <w:sz w:val="20"/>
                <w:szCs w:val="20"/>
              </w:rPr>
            </w:pPr>
            <w:del w:id="422" w:author="F" w:date="2019-04-12T14:41:00Z">
              <w:r w:rsidRPr="00F93E4B" w:rsidDel="00915544">
                <w:rPr>
                  <w:rFonts w:ascii="宋体" w:hAnsi="宋体" w:cs="宋体" w:hint="eastAsia"/>
                  <w:sz w:val="20"/>
                  <w:szCs w:val="20"/>
                </w:rPr>
                <w:delText>RtnMsg</w:delText>
              </w:r>
            </w:del>
          </w:p>
        </w:tc>
        <w:tc>
          <w:tcPr>
            <w:tcW w:w="779" w:type="pct"/>
            <w:tcBorders>
              <w:top w:val="single" w:sz="4" w:space="0" w:color="auto"/>
              <w:left w:val="single" w:sz="4" w:space="0" w:color="auto"/>
              <w:bottom w:val="single" w:sz="4" w:space="0" w:color="auto"/>
              <w:right w:val="single" w:sz="4" w:space="0" w:color="auto"/>
            </w:tcBorders>
            <w:noWrap/>
            <w:hideMark/>
          </w:tcPr>
          <w:p w14:paraId="75DD1301" w14:textId="232235E9" w:rsidR="0071610D" w:rsidRPr="00F93E4B" w:rsidDel="00915544" w:rsidRDefault="0071610D" w:rsidP="001E53AC">
            <w:pPr>
              <w:rPr>
                <w:del w:id="423" w:author="F" w:date="2019-04-12T14:41:00Z"/>
                <w:rFonts w:ascii="宋体" w:hAnsi="宋体" w:cs="宋体"/>
                <w:sz w:val="20"/>
                <w:szCs w:val="20"/>
              </w:rPr>
            </w:pPr>
            <w:del w:id="424" w:author="F" w:date="2019-04-12T14:41:00Z">
              <w:r w:rsidRPr="00F93E4B" w:rsidDel="00915544">
                <w:rPr>
                  <w:rFonts w:ascii="宋体" w:hAnsi="宋体" w:cs="宋体" w:hint="eastAsia"/>
                  <w:sz w:val="20"/>
                  <w:szCs w:val="20"/>
                </w:rPr>
                <w:delText>交易返回描述</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3D2EFB6F" w14:textId="6F6F72B0" w:rsidR="0071610D" w:rsidRPr="00F93E4B" w:rsidDel="00915544" w:rsidRDefault="0071610D" w:rsidP="001E53AC">
            <w:pPr>
              <w:jc w:val="center"/>
              <w:rPr>
                <w:del w:id="425" w:author="F" w:date="2019-04-12T14:41:00Z"/>
                <w:rFonts w:ascii="宋体" w:hAnsi="宋体" w:cs="宋体"/>
                <w:color w:val="9C0006"/>
                <w:sz w:val="20"/>
                <w:szCs w:val="20"/>
              </w:rPr>
            </w:pPr>
            <w:del w:id="426"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4E70A4B8" w14:textId="24281A61" w:rsidR="0071610D" w:rsidRPr="00F93E4B" w:rsidDel="00915544" w:rsidRDefault="0071610D" w:rsidP="001E53AC">
            <w:pPr>
              <w:jc w:val="center"/>
              <w:rPr>
                <w:del w:id="427" w:author="F" w:date="2019-04-12T14:41:00Z"/>
                <w:rFonts w:ascii="宋体" w:hAnsi="宋体" w:cs="宋体"/>
                <w:sz w:val="20"/>
                <w:szCs w:val="20"/>
              </w:rPr>
            </w:pPr>
            <w:del w:id="428"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526C070D" w14:textId="6646F5C2" w:rsidR="0071610D" w:rsidRPr="00F93E4B" w:rsidDel="00915544" w:rsidRDefault="0071610D" w:rsidP="001E53AC">
            <w:pPr>
              <w:jc w:val="center"/>
              <w:rPr>
                <w:del w:id="429" w:author="F" w:date="2019-04-12T14:41:00Z"/>
                <w:rFonts w:ascii="宋体" w:hAnsi="宋体" w:cs="宋体"/>
                <w:sz w:val="20"/>
                <w:szCs w:val="20"/>
              </w:rPr>
            </w:pPr>
            <w:del w:id="430" w:author="F" w:date="2019-04-12T14:41:00Z">
              <w:r w:rsidRPr="00F93E4B" w:rsidDel="00915544">
                <w:rPr>
                  <w:rFonts w:ascii="宋体" w:hAnsi="宋体" w:cs="宋体" w:hint="eastAsia"/>
                  <w:sz w:val="20"/>
                  <w:szCs w:val="20"/>
                </w:rPr>
                <w:delText>50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5576042" w14:textId="4B4F09DD" w:rsidR="0071610D" w:rsidRPr="00F93E4B" w:rsidDel="00915544" w:rsidRDefault="0071610D" w:rsidP="001E53AC">
            <w:pPr>
              <w:jc w:val="center"/>
              <w:rPr>
                <w:del w:id="431" w:author="F" w:date="2019-04-12T14:41:00Z"/>
                <w:rFonts w:ascii="宋体" w:hAnsi="宋体" w:cs="宋体"/>
                <w:sz w:val="20"/>
                <w:szCs w:val="20"/>
              </w:rPr>
            </w:pPr>
          </w:p>
        </w:tc>
      </w:tr>
      <w:tr w:rsidR="0071610D" w:rsidRPr="00F93E4B" w:rsidDel="00915544" w14:paraId="678EC8EE" w14:textId="29F79838" w:rsidTr="001E53AC">
        <w:trPr>
          <w:trHeight w:val="240"/>
          <w:del w:id="432"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2F659841" w14:textId="25402C7E" w:rsidR="0071610D" w:rsidRPr="00F93E4B" w:rsidDel="00915544" w:rsidRDefault="0071610D" w:rsidP="001E53AC">
            <w:pPr>
              <w:rPr>
                <w:del w:id="433" w:author="F" w:date="2019-04-12T14:41:00Z"/>
                <w:rFonts w:ascii="宋体" w:hAnsi="宋体" w:cs="宋体"/>
                <w:b/>
                <w:bCs/>
                <w:color w:val="000000"/>
                <w:sz w:val="20"/>
                <w:szCs w:val="20"/>
              </w:rPr>
            </w:pPr>
            <w:del w:id="434" w:author="F" w:date="2019-04-12T14:41:00Z">
              <w:r w:rsidRPr="00F93E4B" w:rsidDel="00915544">
                <w:rPr>
                  <w:rFonts w:ascii="宋体" w:hAnsi="宋体" w:cs="宋体" w:hint="eastAsia"/>
                  <w:b/>
                  <w:bCs/>
                  <w:color w:val="000000"/>
                  <w:sz w:val="20"/>
                  <w:szCs w:val="20"/>
                </w:rPr>
                <w:delText>O</w:delText>
              </w:r>
              <w:r w:rsidRPr="00F93E4B" w:rsidDel="00915544">
                <w:rPr>
                  <w:rFonts w:ascii="宋体" w:hAnsi="宋体" w:cs="宋体"/>
                  <w:b/>
                  <w:bCs/>
                  <w:color w:val="000000"/>
                  <w:sz w:val="20"/>
                  <w:szCs w:val="20"/>
                </w:rPr>
                <w:delText>UT</w:delText>
              </w:r>
            </w:del>
          </w:p>
        </w:tc>
      </w:tr>
      <w:tr w:rsidR="0071610D" w:rsidRPr="00F93E4B" w:rsidDel="00915544" w14:paraId="027389C9" w14:textId="32DC72DE" w:rsidTr="001E53AC">
        <w:trPr>
          <w:trHeight w:val="240"/>
          <w:del w:id="43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6BBF5210" w14:textId="3DC64FF5" w:rsidR="0071610D" w:rsidRPr="00F93E4B" w:rsidDel="00915544" w:rsidRDefault="0071610D" w:rsidP="001E53AC">
            <w:pPr>
              <w:jc w:val="center"/>
              <w:rPr>
                <w:del w:id="436" w:author="F" w:date="2019-04-12T14:41:00Z"/>
                <w:rFonts w:ascii="宋体" w:hAnsi="宋体" w:cs="宋体"/>
                <w:sz w:val="20"/>
                <w:szCs w:val="20"/>
              </w:rPr>
            </w:pPr>
            <w:del w:id="437" w:author="F" w:date="2019-04-12T14:41:00Z">
              <w:r w:rsidRPr="00F93E4B" w:rsidDel="00915544">
                <w:rPr>
                  <w:rFonts w:ascii="宋体" w:hAnsi="宋体" w:cs="宋体" w:hint="eastAsia"/>
                  <w:sz w:val="20"/>
                  <w:szCs w:val="20"/>
                </w:rPr>
                <w:delText>S1</w:delText>
              </w:r>
            </w:del>
          </w:p>
        </w:tc>
        <w:tc>
          <w:tcPr>
            <w:tcW w:w="998" w:type="pct"/>
            <w:tcBorders>
              <w:top w:val="single" w:sz="4" w:space="0" w:color="auto"/>
              <w:left w:val="single" w:sz="4" w:space="0" w:color="auto"/>
              <w:bottom w:val="single" w:sz="4" w:space="0" w:color="auto"/>
              <w:right w:val="single" w:sz="4" w:space="0" w:color="auto"/>
            </w:tcBorders>
            <w:noWrap/>
            <w:hideMark/>
          </w:tcPr>
          <w:p w14:paraId="25BC1677" w14:textId="2F50E144" w:rsidR="0071610D" w:rsidRPr="00F93E4B" w:rsidDel="00915544" w:rsidRDefault="0071610D" w:rsidP="001E53AC">
            <w:pPr>
              <w:rPr>
                <w:del w:id="438" w:author="F" w:date="2019-04-12T14:41:00Z"/>
                <w:rFonts w:ascii="宋体" w:hAnsi="宋体" w:cs="宋体"/>
                <w:color w:val="000000"/>
                <w:sz w:val="20"/>
                <w:szCs w:val="20"/>
              </w:rPr>
            </w:pPr>
            <w:del w:id="439" w:author="F" w:date="2019-04-12T14:41:00Z">
              <w:r w:rsidRPr="00F93E4B" w:rsidDel="00915544">
                <w:rPr>
                  <w:rFonts w:ascii="宋体" w:hAnsi="宋体" w:cs="宋体" w:hint="eastAsia"/>
                  <w:color w:val="000000"/>
                  <w:sz w:val="20"/>
                  <w:szCs w:val="20"/>
                </w:rPr>
                <w:delText>ReqSeqID</w:delText>
              </w:r>
            </w:del>
          </w:p>
        </w:tc>
        <w:tc>
          <w:tcPr>
            <w:tcW w:w="779" w:type="pct"/>
            <w:tcBorders>
              <w:top w:val="single" w:sz="4" w:space="0" w:color="auto"/>
              <w:left w:val="single" w:sz="4" w:space="0" w:color="auto"/>
              <w:bottom w:val="single" w:sz="4" w:space="0" w:color="auto"/>
              <w:right w:val="single" w:sz="4" w:space="0" w:color="auto"/>
            </w:tcBorders>
            <w:noWrap/>
            <w:hideMark/>
          </w:tcPr>
          <w:p w14:paraId="3BB6A760" w14:textId="17CE05DD" w:rsidR="0071610D" w:rsidRPr="00F93E4B" w:rsidDel="00915544" w:rsidRDefault="0071610D" w:rsidP="001E53AC">
            <w:pPr>
              <w:rPr>
                <w:del w:id="440" w:author="F" w:date="2019-04-12T14:41:00Z"/>
                <w:rFonts w:ascii="宋体" w:hAnsi="宋体" w:cs="宋体"/>
                <w:color w:val="000000"/>
                <w:sz w:val="20"/>
                <w:szCs w:val="20"/>
              </w:rPr>
            </w:pPr>
            <w:del w:id="441" w:author="F" w:date="2019-04-12T14:41:00Z">
              <w:r w:rsidRPr="00F93E4B" w:rsidDel="00915544">
                <w:rPr>
                  <w:rFonts w:ascii="宋体" w:hAnsi="宋体" w:cs="宋体" w:hint="eastAsia"/>
                  <w:color w:val="000000"/>
                  <w:sz w:val="20"/>
                  <w:szCs w:val="20"/>
                </w:rPr>
                <w:delText>查询批次号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693FE70A" w14:textId="4E4A98DF" w:rsidR="0071610D" w:rsidRPr="00F93E4B" w:rsidDel="00915544" w:rsidRDefault="0071610D" w:rsidP="001E53AC">
            <w:pPr>
              <w:jc w:val="center"/>
              <w:rPr>
                <w:del w:id="442" w:author="F" w:date="2019-04-12T14:41:00Z"/>
                <w:rFonts w:ascii="宋体" w:hAnsi="宋体" w:cs="宋体"/>
                <w:color w:val="9C0006"/>
                <w:sz w:val="20"/>
                <w:szCs w:val="20"/>
              </w:rPr>
            </w:pPr>
            <w:del w:id="443"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38F4A51" w14:textId="4DB4F3A8" w:rsidR="0071610D" w:rsidRPr="00F93E4B" w:rsidDel="00915544" w:rsidRDefault="0071610D" w:rsidP="001E53AC">
            <w:pPr>
              <w:jc w:val="center"/>
              <w:rPr>
                <w:del w:id="444" w:author="F" w:date="2019-04-12T14:41:00Z"/>
                <w:rFonts w:ascii="宋体" w:hAnsi="宋体" w:cs="宋体"/>
                <w:color w:val="000000"/>
                <w:sz w:val="20"/>
                <w:szCs w:val="20"/>
              </w:rPr>
            </w:pPr>
            <w:del w:id="445" w:author="F" w:date="2019-04-12T14:41:00Z">
              <w:r w:rsidRPr="00F93E4B" w:rsidDel="00915544">
                <w:rPr>
                  <w:rFonts w:ascii="宋体" w:hAnsi="宋体" w:cs="宋体" w:hint="eastAsia"/>
                  <w:color w:val="000000"/>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B22DD8B" w14:textId="067E5D1E" w:rsidR="0071610D" w:rsidRPr="00F93E4B" w:rsidDel="00915544" w:rsidRDefault="0071610D" w:rsidP="001E53AC">
            <w:pPr>
              <w:jc w:val="center"/>
              <w:rPr>
                <w:del w:id="446" w:author="F" w:date="2019-04-12T14:41:00Z"/>
                <w:rFonts w:ascii="宋体" w:hAnsi="宋体" w:cs="宋体"/>
                <w:color w:val="000000"/>
                <w:sz w:val="20"/>
                <w:szCs w:val="20"/>
              </w:rPr>
            </w:pPr>
            <w:del w:id="447" w:author="F" w:date="2019-04-12T14:41:00Z">
              <w:r w:rsidRPr="00F93E4B" w:rsidDel="00915544">
                <w:rPr>
                  <w:rFonts w:ascii="宋体" w:hAnsi="宋体" w:cs="宋体" w:hint="eastAsia"/>
                  <w:color w:val="000000"/>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4399E859" w14:textId="42397F7B" w:rsidR="0071610D" w:rsidRPr="00F93E4B" w:rsidDel="00915544" w:rsidRDefault="0071610D" w:rsidP="001E53AC">
            <w:pPr>
              <w:rPr>
                <w:del w:id="448" w:author="F" w:date="2019-04-12T14:41:00Z"/>
                <w:rFonts w:ascii="宋体" w:hAnsi="宋体" w:cs="宋体"/>
                <w:color w:val="000000"/>
                <w:sz w:val="20"/>
                <w:szCs w:val="20"/>
              </w:rPr>
            </w:pPr>
            <w:del w:id="449" w:author="F" w:date="2019-04-12T14:41:00Z">
              <w:r w:rsidRPr="00F93E4B" w:rsidDel="00915544">
                <w:rPr>
                  <w:rFonts w:ascii="宋体" w:hAnsi="宋体" w:cs="宋体" w:hint="eastAsia"/>
                  <w:color w:val="000000"/>
                  <w:sz w:val="20"/>
                  <w:szCs w:val="20"/>
                </w:rPr>
                <w:delText>收付提交时的批次号</w:delText>
              </w:r>
            </w:del>
          </w:p>
        </w:tc>
      </w:tr>
      <w:tr w:rsidR="0071610D" w:rsidRPr="00F93E4B" w:rsidDel="00915544" w14:paraId="314686BC" w14:textId="3C156B3C" w:rsidTr="001E53AC">
        <w:trPr>
          <w:trHeight w:val="240"/>
          <w:del w:id="45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5798344" w14:textId="0E357060" w:rsidR="0071610D" w:rsidRPr="00F93E4B" w:rsidDel="00915544" w:rsidRDefault="0071610D" w:rsidP="001E53AC">
            <w:pPr>
              <w:jc w:val="center"/>
              <w:rPr>
                <w:del w:id="451" w:author="F" w:date="2019-04-12T14:41:00Z"/>
                <w:rFonts w:ascii="宋体" w:hAnsi="宋体" w:cs="宋体"/>
                <w:sz w:val="20"/>
                <w:szCs w:val="20"/>
              </w:rPr>
            </w:pPr>
            <w:del w:id="452" w:author="F" w:date="2019-04-12T14:41:00Z">
              <w:r w:rsidRPr="00F93E4B" w:rsidDel="00915544">
                <w:rPr>
                  <w:rFonts w:ascii="宋体" w:hAnsi="宋体" w:cs="宋体" w:hint="eastAsia"/>
                  <w:sz w:val="20"/>
                  <w:szCs w:val="20"/>
                </w:rPr>
                <w:delText>S2</w:delText>
              </w:r>
            </w:del>
          </w:p>
        </w:tc>
        <w:tc>
          <w:tcPr>
            <w:tcW w:w="998" w:type="pct"/>
            <w:tcBorders>
              <w:top w:val="single" w:sz="4" w:space="0" w:color="auto"/>
              <w:left w:val="single" w:sz="4" w:space="0" w:color="auto"/>
              <w:bottom w:val="single" w:sz="4" w:space="0" w:color="auto"/>
              <w:right w:val="single" w:sz="4" w:space="0" w:color="auto"/>
            </w:tcBorders>
            <w:noWrap/>
            <w:hideMark/>
          </w:tcPr>
          <w:p w14:paraId="41AD97BB" w14:textId="22DD7343" w:rsidR="0071610D" w:rsidRPr="00F93E4B" w:rsidDel="00915544" w:rsidRDefault="0071610D" w:rsidP="001E53AC">
            <w:pPr>
              <w:rPr>
                <w:del w:id="453" w:author="F" w:date="2019-04-12T14:41:00Z"/>
                <w:rFonts w:ascii="宋体" w:hAnsi="宋体" w:cs="宋体"/>
                <w:color w:val="000000"/>
                <w:sz w:val="20"/>
                <w:szCs w:val="20"/>
              </w:rPr>
            </w:pPr>
            <w:del w:id="454" w:author="F" w:date="2019-04-12T14:41:00Z">
              <w:r w:rsidRPr="00F93E4B" w:rsidDel="00915544">
                <w:rPr>
                  <w:rFonts w:ascii="宋体" w:hAnsi="宋体" w:cs="宋体" w:hint="eastAsia"/>
                  <w:color w:val="000000"/>
                  <w:sz w:val="20"/>
                  <w:szCs w:val="20"/>
                </w:rPr>
                <w:delText>ReqSeqState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3BA2AB1D" w14:textId="7D45F777" w:rsidR="0071610D" w:rsidRPr="00F93E4B" w:rsidDel="00915544" w:rsidRDefault="0071610D" w:rsidP="001E53AC">
            <w:pPr>
              <w:rPr>
                <w:del w:id="455" w:author="F" w:date="2019-04-12T14:41:00Z"/>
                <w:rFonts w:ascii="宋体" w:hAnsi="宋体" w:cs="宋体"/>
                <w:color w:val="000000"/>
                <w:sz w:val="20"/>
                <w:szCs w:val="20"/>
              </w:rPr>
            </w:pPr>
            <w:del w:id="456" w:author="F" w:date="2019-04-12T14:41:00Z">
              <w:r w:rsidRPr="00F93E4B" w:rsidDel="00915544">
                <w:rPr>
                  <w:rFonts w:ascii="宋体" w:hAnsi="宋体" w:cs="宋体" w:hint="eastAsia"/>
                  <w:color w:val="000000"/>
                  <w:sz w:val="20"/>
                  <w:szCs w:val="20"/>
                </w:rPr>
                <w:delText>查询批次状态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6A8B4AA1" w14:textId="54896C09" w:rsidR="0071610D" w:rsidRPr="00F93E4B" w:rsidDel="00915544" w:rsidRDefault="0071610D" w:rsidP="001E53AC">
            <w:pPr>
              <w:jc w:val="center"/>
              <w:rPr>
                <w:del w:id="457" w:author="F" w:date="2019-04-12T14:41:00Z"/>
                <w:rFonts w:ascii="宋体" w:hAnsi="宋体" w:cs="宋体"/>
                <w:color w:val="9C0006"/>
                <w:sz w:val="20"/>
                <w:szCs w:val="20"/>
              </w:rPr>
            </w:pPr>
            <w:del w:id="45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CBAED2F" w14:textId="72E08B90" w:rsidR="0071610D" w:rsidRPr="00F93E4B" w:rsidDel="00915544" w:rsidRDefault="0071610D" w:rsidP="001E53AC">
            <w:pPr>
              <w:jc w:val="center"/>
              <w:rPr>
                <w:del w:id="459" w:author="F" w:date="2019-04-12T14:41:00Z"/>
                <w:rFonts w:ascii="宋体" w:hAnsi="宋体" w:cs="宋体"/>
                <w:color w:val="000000"/>
                <w:sz w:val="20"/>
                <w:szCs w:val="20"/>
              </w:rPr>
            </w:pPr>
            <w:del w:id="460" w:author="F" w:date="2019-04-12T14:41:00Z">
              <w:r w:rsidRPr="00F93E4B" w:rsidDel="00915544">
                <w:rPr>
                  <w:rFonts w:ascii="宋体" w:hAnsi="宋体" w:cs="宋体" w:hint="eastAsia"/>
                  <w:color w:val="000000"/>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A2A1717" w14:textId="474F5838" w:rsidR="0071610D" w:rsidRPr="00F93E4B" w:rsidDel="00915544" w:rsidRDefault="0071610D" w:rsidP="001E53AC">
            <w:pPr>
              <w:jc w:val="center"/>
              <w:rPr>
                <w:del w:id="461" w:author="F" w:date="2019-04-12T14:41:00Z"/>
                <w:rFonts w:ascii="宋体" w:hAnsi="宋体" w:cs="宋体"/>
                <w:color w:val="000000"/>
                <w:sz w:val="20"/>
                <w:szCs w:val="20"/>
              </w:rPr>
            </w:pPr>
            <w:del w:id="462" w:author="F" w:date="2019-04-12T14:41:00Z">
              <w:r w:rsidRPr="00F93E4B" w:rsidDel="00915544">
                <w:rPr>
                  <w:rFonts w:ascii="宋体" w:hAnsi="宋体" w:cs="宋体" w:hint="eastAsia"/>
                  <w:color w:val="000000"/>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2BC4A04D" w14:textId="3B07FA2D" w:rsidR="0071610D" w:rsidRPr="00F93E4B" w:rsidDel="00915544" w:rsidRDefault="0071610D" w:rsidP="001E53AC">
            <w:pPr>
              <w:rPr>
                <w:del w:id="463" w:author="F" w:date="2019-04-12T14:41:00Z"/>
                <w:rFonts w:ascii="宋体" w:hAnsi="宋体" w:cs="宋体"/>
                <w:color w:val="000000"/>
                <w:sz w:val="20"/>
                <w:szCs w:val="20"/>
                <w:lang w:eastAsia="zh-CN"/>
              </w:rPr>
            </w:pPr>
            <w:del w:id="464" w:author="F" w:date="2019-04-12T14:41:00Z">
              <w:r w:rsidRPr="00F93E4B" w:rsidDel="00915544">
                <w:rPr>
                  <w:rFonts w:ascii="宋体" w:hAnsi="宋体" w:cs="宋体" w:hint="eastAsia"/>
                  <w:color w:val="000000"/>
                  <w:sz w:val="20"/>
                  <w:szCs w:val="20"/>
                  <w:lang w:eastAsia="zh-CN"/>
                </w:rPr>
                <w:delText>0-批次不存在，2-查询成功</w:delText>
              </w:r>
            </w:del>
          </w:p>
        </w:tc>
      </w:tr>
      <w:tr w:rsidR="0071610D" w:rsidRPr="00F93E4B" w:rsidDel="00915544" w14:paraId="4A6CBCEC" w14:textId="0655170E" w:rsidTr="001E53AC">
        <w:trPr>
          <w:trHeight w:val="240"/>
          <w:del w:id="465"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79ABAF30" w14:textId="314A3161" w:rsidR="0071610D" w:rsidRPr="00F93E4B" w:rsidDel="00915544" w:rsidRDefault="0071610D" w:rsidP="001E53AC">
            <w:pPr>
              <w:rPr>
                <w:del w:id="466" w:author="F" w:date="2019-04-12T14:41:00Z"/>
                <w:rFonts w:ascii="宋体" w:hAnsi="宋体" w:cs="宋体"/>
                <w:b/>
                <w:bCs/>
                <w:color w:val="000000"/>
                <w:sz w:val="20"/>
                <w:szCs w:val="20"/>
              </w:rPr>
            </w:pPr>
            <w:del w:id="467" w:author="F" w:date="2019-04-12T14:41:00Z">
              <w:r w:rsidRPr="00F93E4B" w:rsidDel="00915544">
                <w:rPr>
                  <w:rFonts w:ascii="宋体" w:hAnsi="宋体" w:cs="宋体" w:hint="eastAsia"/>
                  <w:b/>
                  <w:bCs/>
                  <w:color w:val="000000"/>
                  <w:sz w:val="20"/>
                  <w:szCs w:val="20"/>
                </w:rPr>
                <w:delText>R</w:delText>
              </w:r>
              <w:r w:rsidRPr="00F93E4B" w:rsidDel="00915544">
                <w:rPr>
                  <w:rFonts w:ascii="宋体" w:hAnsi="宋体" w:cs="宋体"/>
                  <w:b/>
                  <w:bCs/>
                  <w:color w:val="000000"/>
                  <w:sz w:val="20"/>
                  <w:szCs w:val="20"/>
                </w:rPr>
                <w:delText>D</w:delText>
              </w:r>
            </w:del>
          </w:p>
        </w:tc>
      </w:tr>
      <w:tr w:rsidR="0071610D" w:rsidRPr="00F93E4B" w:rsidDel="00915544" w14:paraId="6E005A63" w14:textId="22108831" w:rsidTr="001E53AC">
        <w:trPr>
          <w:trHeight w:val="240"/>
          <w:del w:id="46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48988692" w14:textId="1643E919" w:rsidR="0071610D" w:rsidRPr="00F93E4B" w:rsidDel="00915544" w:rsidRDefault="0071610D" w:rsidP="001E53AC">
            <w:pPr>
              <w:jc w:val="center"/>
              <w:rPr>
                <w:del w:id="469" w:author="F" w:date="2019-04-12T14:41:00Z"/>
                <w:rFonts w:ascii="宋体" w:hAnsi="宋体" w:cs="宋体"/>
                <w:sz w:val="20"/>
                <w:szCs w:val="20"/>
              </w:rPr>
            </w:pPr>
            <w:del w:id="470" w:author="F" w:date="2019-04-12T14:41:00Z">
              <w:r w:rsidRPr="00F93E4B" w:rsidDel="00915544">
                <w:rPr>
                  <w:rFonts w:ascii="宋体" w:hAnsi="宋体" w:cs="宋体" w:hint="eastAsia"/>
                  <w:sz w:val="20"/>
                  <w:szCs w:val="20"/>
                </w:rPr>
                <w:delText>D2</w:delText>
              </w:r>
            </w:del>
          </w:p>
        </w:tc>
        <w:tc>
          <w:tcPr>
            <w:tcW w:w="998" w:type="pct"/>
            <w:tcBorders>
              <w:top w:val="single" w:sz="4" w:space="0" w:color="auto"/>
              <w:left w:val="single" w:sz="4" w:space="0" w:color="auto"/>
              <w:bottom w:val="single" w:sz="4" w:space="0" w:color="auto"/>
              <w:right w:val="single" w:sz="4" w:space="0" w:color="auto"/>
            </w:tcBorders>
            <w:noWrap/>
            <w:hideMark/>
          </w:tcPr>
          <w:p w14:paraId="1E6F6AE7" w14:textId="58DF9DC8" w:rsidR="0071610D" w:rsidRPr="00F93E4B" w:rsidDel="00915544" w:rsidRDefault="0071610D" w:rsidP="001E53AC">
            <w:pPr>
              <w:rPr>
                <w:del w:id="471" w:author="F" w:date="2019-04-12T14:41:00Z"/>
                <w:rFonts w:ascii="宋体" w:hAnsi="宋体" w:cs="宋体"/>
                <w:sz w:val="20"/>
                <w:szCs w:val="20"/>
              </w:rPr>
            </w:pPr>
            <w:del w:id="472" w:author="F" w:date="2019-04-12T14:41:00Z">
              <w:r w:rsidRPr="00F93E4B" w:rsidDel="00915544">
                <w:rPr>
                  <w:rFonts w:ascii="宋体" w:hAnsi="宋体" w:cs="宋体" w:hint="eastAsia"/>
                  <w:sz w:val="20"/>
                  <w:szCs w:val="20"/>
                </w:rPr>
                <w:delText>RdSeq</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3364EDEB" w14:textId="5686469C" w:rsidR="0071610D" w:rsidRPr="00F93E4B" w:rsidDel="00915544" w:rsidRDefault="0071610D" w:rsidP="001E53AC">
            <w:pPr>
              <w:rPr>
                <w:del w:id="473" w:author="F" w:date="2019-04-12T14:41:00Z"/>
                <w:rFonts w:ascii="宋体" w:hAnsi="宋体" w:cs="宋体"/>
                <w:sz w:val="20"/>
                <w:szCs w:val="20"/>
              </w:rPr>
            </w:pPr>
            <w:del w:id="474" w:author="F" w:date="2019-04-12T14:41:00Z">
              <w:r w:rsidRPr="00F93E4B" w:rsidDel="00915544">
                <w:rPr>
                  <w:rFonts w:ascii="宋体" w:hAnsi="宋体" w:cs="宋体" w:hint="eastAsia"/>
                  <w:sz w:val="20"/>
                  <w:szCs w:val="20"/>
                </w:rPr>
                <w:delText>指令顺序号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42082D95" w14:textId="23EF1088" w:rsidR="0071610D" w:rsidRPr="00F93E4B" w:rsidDel="00915544" w:rsidRDefault="0071610D" w:rsidP="001E53AC">
            <w:pPr>
              <w:jc w:val="center"/>
              <w:rPr>
                <w:del w:id="475" w:author="F" w:date="2019-04-12T14:41:00Z"/>
                <w:rFonts w:ascii="宋体" w:hAnsi="宋体" w:cs="宋体"/>
                <w:color w:val="9C0006"/>
                <w:sz w:val="20"/>
                <w:szCs w:val="20"/>
              </w:rPr>
            </w:pPr>
            <w:del w:id="476"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4EC98578" w14:textId="051BBEDD" w:rsidR="0071610D" w:rsidRPr="00F93E4B" w:rsidDel="00915544" w:rsidRDefault="0071610D" w:rsidP="001E53AC">
            <w:pPr>
              <w:jc w:val="center"/>
              <w:rPr>
                <w:del w:id="477" w:author="F" w:date="2019-04-12T14:41:00Z"/>
                <w:rFonts w:ascii="宋体" w:hAnsi="宋体" w:cs="宋体"/>
                <w:sz w:val="20"/>
                <w:szCs w:val="20"/>
              </w:rPr>
            </w:pPr>
            <w:del w:id="478"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4122C5B" w14:textId="07592BB9" w:rsidR="0071610D" w:rsidRPr="00F93E4B" w:rsidDel="00915544" w:rsidRDefault="0071610D" w:rsidP="001E53AC">
            <w:pPr>
              <w:jc w:val="center"/>
              <w:rPr>
                <w:del w:id="479" w:author="F" w:date="2019-04-12T14:41:00Z"/>
                <w:rFonts w:ascii="宋体" w:hAnsi="宋体" w:cs="宋体"/>
                <w:sz w:val="20"/>
                <w:szCs w:val="20"/>
              </w:rPr>
            </w:pPr>
            <w:del w:id="480"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83C57C7" w14:textId="2874C0AD" w:rsidR="0071610D" w:rsidRPr="00F93E4B" w:rsidDel="00915544" w:rsidRDefault="0071610D" w:rsidP="001E53AC">
            <w:pPr>
              <w:rPr>
                <w:del w:id="481" w:author="F" w:date="2019-04-12T14:41:00Z"/>
                <w:rFonts w:ascii="宋体" w:hAnsi="宋体" w:cs="宋体"/>
                <w:sz w:val="20"/>
                <w:szCs w:val="20"/>
                <w:lang w:eastAsia="zh-CN"/>
              </w:rPr>
            </w:pPr>
            <w:del w:id="482" w:author="F" w:date="2019-04-12T14:41:00Z">
              <w:r w:rsidRPr="00F93E4B" w:rsidDel="00915544">
                <w:rPr>
                  <w:rFonts w:ascii="宋体" w:hAnsi="宋体" w:cs="宋体" w:hint="eastAsia"/>
                  <w:sz w:val="20"/>
                  <w:szCs w:val="20"/>
                  <w:lang w:eastAsia="zh-CN"/>
                </w:rPr>
                <w:delText>提交时的批次内的付款流水号</w:delText>
              </w:r>
            </w:del>
          </w:p>
        </w:tc>
      </w:tr>
      <w:tr w:rsidR="0071610D" w:rsidRPr="00F93E4B" w:rsidDel="00915544" w14:paraId="2165A301" w14:textId="58971092" w:rsidTr="001E53AC">
        <w:trPr>
          <w:trHeight w:val="240"/>
          <w:del w:id="483"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E9873CA" w14:textId="5680FB2C" w:rsidR="0071610D" w:rsidRPr="00F93E4B" w:rsidDel="00915544" w:rsidRDefault="0071610D" w:rsidP="001E53AC">
            <w:pPr>
              <w:jc w:val="center"/>
              <w:rPr>
                <w:del w:id="484" w:author="F" w:date="2019-04-12T14:41:00Z"/>
                <w:rFonts w:ascii="宋体" w:hAnsi="宋体" w:cs="宋体"/>
                <w:sz w:val="20"/>
                <w:szCs w:val="20"/>
              </w:rPr>
            </w:pPr>
            <w:del w:id="485" w:author="F" w:date="2019-04-12T14:41:00Z">
              <w:r w:rsidRPr="00F93E4B" w:rsidDel="00915544">
                <w:rPr>
                  <w:rFonts w:ascii="宋体" w:hAnsi="宋体" w:cs="宋体" w:hint="eastAsia"/>
                  <w:sz w:val="20"/>
                  <w:szCs w:val="20"/>
                </w:rPr>
                <w:delText>D4</w:delText>
              </w:r>
            </w:del>
          </w:p>
        </w:tc>
        <w:tc>
          <w:tcPr>
            <w:tcW w:w="998" w:type="pct"/>
            <w:tcBorders>
              <w:top w:val="single" w:sz="4" w:space="0" w:color="auto"/>
              <w:left w:val="single" w:sz="4" w:space="0" w:color="auto"/>
              <w:bottom w:val="single" w:sz="4" w:space="0" w:color="auto"/>
              <w:right w:val="single" w:sz="4" w:space="0" w:color="auto"/>
            </w:tcBorders>
            <w:noWrap/>
            <w:hideMark/>
          </w:tcPr>
          <w:p w14:paraId="599ECE8B" w14:textId="3D181604" w:rsidR="0071610D" w:rsidRPr="00F93E4B" w:rsidDel="00915544" w:rsidRDefault="0071610D" w:rsidP="001E53AC">
            <w:pPr>
              <w:rPr>
                <w:del w:id="486" w:author="F" w:date="2019-04-12T14:41:00Z"/>
                <w:rFonts w:ascii="宋体" w:hAnsi="宋体" w:cs="宋体"/>
                <w:sz w:val="20"/>
                <w:szCs w:val="20"/>
              </w:rPr>
            </w:pPr>
            <w:del w:id="487" w:author="F" w:date="2019-04-12T14:41:00Z">
              <w:r w:rsidRPr="00F93E4B" w:rsidDel="00915544">
                <w:rPr>
                  <w:rFonts w:ascii="宋体" w:hAnsi="宋体" w:cs="宋体" w:hint="eastAsia"/>
                  <w:sz w:val="20"/>
                  <w:szCs w:val="20"/>
                </w:rPr>
                <w:delText>CorpAct</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3C66933F" w14:textId="16906ECD" w:rsidR="0071610D" w:rsidRPr="00F93E4B" w:rsidDel="00915544" w:rsidRDefault="0071610D" w:rsidP="001E53AC">
            <w:pPr>
              <w:rPr>
                <w:del w:id="488" w:author="F" w:date="2019-04-12T14:41:00Z"/>
                <w:rFonts w:ascii="宋体" w:hAnsi="宋体" w:cs="宋体"/>
                <w:sz w:val="20"/>
                <w:szCs w:val="20"/>
              </w:rPr>
            </w:pPr>
            <w:del w:id="489" w:author="F" w:date="2019-04-12T14:41:00Z">
              <w:r w:rsidRPr="00F93E4B" w:rsidDel="00915544">
                <w:rPr>
                  <w:rFonts w:ascii="宋体" w:hAnsi="宋体" w:cs="宋体" w:hint="eastAsia"/>
                  <w:sz w:val="20"/>
                  <w:szCs w:val="20"/>
                </w:rPr>
                <w:delText>企业方账户</w:delText>
              </w:r>
            </w:del>
          </w:p>
        </w:tc>
        <w:tc>
          <w:tcPr>
            <w:tcW w:w="552" w:type="pct"/>
            <w:tcBorders>
              <w:top w:val="single" w:sz="4" w:space="0" w:color="auto"/>
              <w:left w:val="single" w:sz="4" w:space="0" w:color="auto"/>
              <w:bottom w:val="single" w:sz="4" w:space="0" w:color="auto"/>
              <w:right w:val="single" w:sz="4" w:space="0" w:color="auto"/>
            </w:tcBorders>
            <w:noWrap/>
            <w:hideMark/>
          </w:tcPr>
          <w:p w14:paraId="462BAF2E" w14:textId="5A524C76" w:rsidR="0071610D" w:rsidRPr="00F93E4B" w:rsidDel="00915544" w:rsidRDefault="0071610D" w:rsidP="001E53AC">
            <w:pPr>
              <w:jc w:val="center"/>
              <w:rPr>
                <w:del w:id="490" w:author="F" w:date="2019-04-12T14:41:00Z"/>
                <w:rFonts w:ascii="宋体" w:hAnsi="宋体" w:cs="宋体"/>
                <w:color w:val="000000"/>
                <w:sz w:val="20"/>
                <w:szCs w:val="20"/>
              </w:rPr>
            </w:pPr>
            <w:del w:id="491"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4EC42A4" w14:textId="5E5CC319" w:rsidR="0071610D" w:rsidRPr="00F93E4B" w:rsidDel="00915544" w:rsidRDefault="0071610D" w:rsidP="001E53AC">
            <w:pPr>
              <w:jc w:val="center"/>
              <w:rPr>
                <w:del w:id="492" w:author="F" w:date="2019-04-12T14:41:00Z"/>
                <w:rFonts w:ascii="宋体" w:hAnsi="宋体" w:cs="宋体"/>
                <w:sz w:val="20"/>
                <w:szCs w:val="20"/>
              </w:rPr>
            </w:pPr>
            <w:del w:id="493"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6C559A1" w14:textId="76E3FEC8" w:rsidR="0071610D" w:rsidRPr="00F93E4B" w:rsidDel="00915544" w:rsidRDefault="0071610D" w:rsidP="001E53AC">
            <w:pPr>
              <w:jc w:val="center"/>
              <w:rPr>
                <w:del w:id="494" w:author="F" w:date="2019-04-12T14:41:00Z"/>
                <w:rFonts w:ascii="宋体" w:hAnsi="宋体" w:cs="宋体"/>
                <w:sz w:val="20"/>
                <w:szCs w:val="20"/>
              </w:rPr>
            </w:pPr>
            <w:del w:id="495"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bottom"/>
            <w:hideMark/>
          </w:tcPr>
          <w:p w14:paraId="1C0C5D57" w14:textId="080590F7" w:rsidR="0071610D" w:rsidRPr="00F93E4B" w:rsidDel="00915544" w:rsidRDefault="0071610D" w:rsidP="001E53AC">
            <w:pPr>
              <w:rPr>
                <w:del w:id="496" w:author="F" w:date="2019-04-12T14:41:00Z"/>
                <w:rFonts w:ascii="宋体" w:hAnsi="宋体" w:cs="宋体"/>
                <w:sz w:val="20"/>
                <w:szCs w:val="20"/>
              </w:rPr>
            </w:pPr>
            <w:del w:id="497" w:author="F" w:date="2019-04-12T14:41:00Z">
              <w:r w:rsidRPr="00F93E4B" w:rsidDel="00915544">
                <w:rPr>
                  <w:rFonts w:ascii="宋体" w:hAnsi="宋体" w:cs="宋体" w:hint="eastAsia"/>
                  <w:sz w:val="20"/>
                  <w:szCs w:val="20"/>
                </w:rPr>
                <w:delText>实收实付账号</w:delText>
              </w:r>
            </w:del>
          </w:p>
        </w:tc>
      </w:tr>
      <w:tr w:rsidR="0071610D" w:rsidRPr="00F93E4B" w:rsidDel="00915544" w14:paraId="7E22D98B" w14:textId="7424165E" w:rsidTr="001E53AC">
        <w:trPr>
          <w:trHeight w:val="240"/>
          <w:del w:id="498"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32B3361" w14:textId="26A80AD2" w:rsidR="0071610D" w:rsidRPr="00F93E4B" w:rsidDel="00915544" w:rsidRDefault="0071610D" w:rsidP="001E53AC">
            <w:pPr>
              <w:jc w:val="center"/>
              <w:rPr>
                <w:del w:id="499" w:author="F" w:date="2019-04-12T14:41:00Z"/>
                <w:rFonts w:ascii="宋体" w:hAnsi="宋体" w:cs="宋体"/>
                <w:sz w:val="20"/>
                <w:szCs w:val="20"/>
              </w:rPr>
            </w:pPr>
            <w:del w:id="500" w:author="F" w:date="2019-04-12T14:41:00Z">
              <w:r w:rsidRPr="00F93E4B" w:rsidDel="00915544">
                <w:rPr>
                  <w:rFonts w:ascii="宋体" w:hAnsi="宋体" w:cs="宋体" w:hint="eastAsia"/>
                  <w:sz w:val="20"/>
                  <w:szCs w:val="20"/>
                </w:rPr>
                <w:delText>D5</w:delText>
              </w:r>
            </w:del>
          </w:p>
        </w:tc>
        <w:tc>
          <w:tcPr>
            <w:tcW w:w="998" w:type="pct"/>
            <w:tcBorders>
              <w:top w:val="single" w:sz="4" w:space="0" w:color="auto"/>
              <w:left w:val="single" w:sz="4" w:space="0" w:color="auto"/>
              <w:bottom w:val="single" w:sz="4" w:space="0" w:color="auto"/>
              <w:right w:val="single" w:sz="4" w:space="0" w:color="auto"/>
            </w:tcBorders>
            <w:noWrap/>
            <w:hideMark/>
          </w:tcPr>
          <w:p w14:paraId="3B5EFE29" w14:textId="6D30AD17" w:rsidR="0071610D" w:rsidRPr="00F93E4B" w:rsidDel="00915544" w:rsidRDefault="0071610D" w:rsidP="001E53AC">
            <w:pPr>
              <w:rPr>
                <w:del w:id="501" w:author="F" w:date="2019-04-12T14:41:00Z"/>
                <w:rFonts w:ascii="宋体" w:hAnsi="宋体" w:cs="宋体"/>
                <w:sz w:val="20"/>
                <w:szCs w:val="20"/>
              </w:rPr>
            </w:pPr>
            <w:del w:id="502" w:author="F" w:date="2019-04-12T14:41:00Z">
              <w:r w:rsidRPr="00F93E4B" w:rsidDel="00915544">
                <w:rPr>
                  <w:rFonts w:ascii="宋体" w:hAnsi="宋体" w:cs="宋体" w:hint="eastAsia"/>
                  <w:sz w:val="20"/>
                  <w:szCs w:val="20"/>
                </w:rPr>
                <w:delText>CorpEntity</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46493047" w14:textId="1C189FCE" w:rsidR="0071610D" w:rsidRPr="00F93E4B" w:rsidDel="00915544" w:rsidRDefault="0071610D" w:rsidP="001E53AC">
            <w:pPr>
              <w:rPr>
                <w:del w:id="503" w:author="F" w:date="2019-04-12T14:41:00Z"/>
                <w:rFonts w:ascii="宋体" w:hAnsi="宋体" w:cs="宋体"/>
                <w:sz w:val="20"/>
                <w:szCs w:val="20"/>
              </w:rPr>
            </w:pPr>
            <w:del w:id="504" w:author="F" w:date="2019-04-12T14:41:00Z">
              <w:r w:rsidRPr="00F93E4B" w:rsidDel="00915544">
                <w:rPr>
                  <w:rFonts w:ascii="宋体" w:hAnsi="宋体" w:cs="宋体" w:hint="eastAsia"/>
                  <w:sz w:val="20"/>
                  <w:szCs w:val="20"/>
                </w:rPr>
                <w:delText>企业方账户所在机构</w:delText>
              </w:r>
            </w:del>
          </w:p>
        </w:tc>
        <w:tc>
          <w:tcPr>
            <w:tcW w:w="552" w:type="pct"/>
            <w:tcBorders>
              <w:top w:val="single" w:sz="4" w:space="0" w:color="auto"/>
              <w:left w:val="single" w:sz="4" w:space="0" w:color="auto"/>
              <w:bottom w:val="single" w:sz="4" w:space="0" w:color="auto"/>
              <w:right w:val="single" w:sz="4" w:space="0" w:color="auto"/>
            </w:tcBorders>
            <w:noWrap/>
            <w:hideMark/>
          </w:tcPr>
          <w:p w14:paraId="00CDF547" w14:textId="532D833F" w:rsidR="0071610D" w:rsidRPr="00F93E4B" w:rsidDel="00915544" w:rsidRDefault="0071610D" w:rsidP="001E53AC">
            <w:pPr>
              <w:jc w:val="center"/>
              <w:rPr>
                <w:del w:id="505" w:author="F" w:date="2019-04-12T14:41:00Z"/>
                <w:rFonts w:ascii="宋体" w:hAnsi="宋体" w:cs="宋体"/>
                <w:color w:val="000000"/>
                <w:sz w:val="20"/>
                <w:szCs w:val="20"/>
              </w:rPr>
            </w:pPr>
            <w:del w:id="506"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8476454" w14:textId="66E9EBA7" w:rsidR="0071610D" w:rsidRPr="00F93E4B" w:rsidDel="00915544" w:rsidRDefault="0071610D" w:rsidP="001E53AC">
            <w:pPr>
              <w:jc w:val="center"/>
              <w:rPr>
                <w:del w:id="507" w:author="F" w:date="2019-04-12T14:41:00Z"/>
                <w:rFonts w:ascii="宋体" w:hAnsi="宋体" w:cs="宋体"/>
                <w:sz w:val="20"/>
                <w:szCs w:val="20"/>
              </w:rPr>
            </w:pPr>
            <w:del w:id="508"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65E0EBEA" w14:textId="711F3849" w:rsidR="0071610D" w:rsidRPr="00F93E4B" w:rsidDel="00915544" w:rsidRDefault="0071610D" w:rsidP="001E53AC">
            <w:pPr>
              <w:jc w:val="center"/>
              <w:rPr>
                <w:del w:id="509" w:author="F" w:date="2019-04-12T14:41:00Z"/>
                <w:rFonts w:ascii="宋体" w:hAnsi="宋体" w:cs="宋体"/>
                <w:sz w:val="20"/>
                <w:szCs w:val="20"/>
              </w:rPr>
            </w:pPr>
            <w:del w:id="510"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bottom"/>
            <w:hideMark/>
          </w:tcPr>
          <w:p w14:paraId="00C77010" w14:textId="252AC068" w:rsidR="0071610D" w:rsidRPr="00F93E4B" w:rsidDel="00915544" w:rsidRDefault="0071610D" w:rsidP="001E53AC">
            <w:pPr>
              <w:rPr>
                <w:del w:id="511" w:author="F" w:date="2019-04-12T14:41:00Z"/>
                <w:rFonts w:ascii="宋体" w:hAnsi="宋体" w:cs="宋体"/>
                <w:sz w:val="20"/>
                <w:szCs w:val="20"/>
                <w:lang w:eastAsia="zh-CN"/>
              </w:rPr>
            </w:pPr>
            <w:del w:id="512" w:author="F" w:date="2019-04-12T14:41:00Z">
              <w:r w:rsidRPr="00F93E4B" w:rsidDel="00915544">
                <w:rPr>
                  <w:rFonts w:ascii="宋体" w:hAnsi="宋体" w:cs="宋体" w:hint="eastAsia"/>
                  <w:sz w:val="20"/>
                  <w:szCs w:val="20"/>
                  <w:lang w:eastAsia="zh-CN"/>
                </w:rPr>
                <w:delText>实收实付账号所属财务机构</w:delText>
              </w:r>
            </w:del>
          </w:p>
        </w:tc>
      </w:tr>
      <w:tr w:rsidR="0071610D" w:rsidRPr="00F93E4B" w:rsidDel="00915544" w14:paraId="38CAEE09" w14:textId="545A8A6E" w:rsidTr="001E53AC">
        <w:trPr>
          <w:trHeight w:val="240"/>
          <w:del w:id="513"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A00B17F" w14:textId="3555EEA3" w:rsidR="0071610D" w:rsidRPr="00F93E4B" w:rsidDel="00915544" w:rsidRDefault="0071610D" w:rsidP="001E53AC">
            <w:pPr>
              <w:jc w:val="center"/>
              <w:rPr>
                <w:del w:id="514" w:author="F" w:date="2019-04-12T14:41:00Z"/>
                <w:rFonts w:ascii="宋体" w:hAnsi="宋体" w:cs="宋体"/>
                <w:sz w:val="20"/>
                <w:szCs w:val="20"/>
              </w:rPr>
            </w:pPr>
            <w:del w:id="515" w:author="F" w:date="2019-04-12T14:41:00Z">
              <w:r w:rsidRPr="00F93E4B" w:rsidDel="00915544">
                <w:rPr>
                  <w:rFonts w:ascii="宋体" w:hAnsi="宋体" w:cs="宋体" w:hint="eastAsia"/>
                  <w:sz w:val="20"/>
                  <w:szCs w:val="20"/>
                </w:rPr>
                <w:delText>D6</w:delText>
              </w:r>
            </w:del>
          </w:p>
        </w:tc>
        <w:tc>
          <w:tcPr>
            <w:tcW w:w="998" w:type="pct"/>
            <w:tcBorders>
              <w:top w:val="single" w:sz="4" w:space="0" w:color="auto"/>
              <w:left w:val="single" w:sz="4" w:space="0" w:color="auto"/>
              <w:bottom w:val="single" w:sz="4" w:space="0" w:color="auto"/>
              <w:right w:val="single" w:sz="4" w:space="0" w:color="auto"/>
            </w:tcBorders>
            <w:hideMark/>
          </w:tcPr>
          <w:p w14:paraId="27A607DD" w14:textId="60F30F0B" w:rsidR="0071610D" w:rsidRPr="00F93E4B" w:rsidDel="00915544" w:rsidRDefault="0071610D" w:rsidP="001E53AC">
            <w:pPr>
              <w:rPr>
                <w:del w:id="516" w:author="F" w:date="2019-04-12T14:41:00Z"/>
                <w:rFonts w:ascii="宋体" w:hAnsi="宋体" w:cs="宋体"/>
                <w:sz w:val="20"/>
                <w:szCs w:val="20"/>
              </w:rPr>
            </w:pPr>
            <w:del w:id="517" w:author="F" w:date="2019-04-12T14:41:00Z">
              <w:r w:rsidRPr="00F93E4B" w:rsidDel="00915544">
                <w:rPr>
                  <w:rFonts w:ascii="宋体" w:hAnsi="宋体" w:cs="宋体" w:hint="eastAsia"/>
                  <w:sz w:val="20"/>
                  <w:szCs w:val="20"/>
                </w:rPr>
                <w:delText>CorpBank</w:delText>
              </w:r>
            </w:del>
          </w:p>
        </w:tc>
        <w:tc>
          <w:tcPr>
            <w:tcW w:w="779" w:type="pct"/>
            <w:tcBorders>
              <w:top w:val="single" w:sz="4" w:space="0" w:color="auto"/>
              <w:left w:val="single" w:sz="4" w:space="0" w:color="auto"/>
              <w:bottom w:val="single" w:sz="4" w:space="0" w:color="auto"/>
              <w:right w:val="single" w:sz="4" w:space="0" w:color="auto"/>
            </w:tcBorders>
            <w:hideMark/>
          </w:tcPr>
          <w:p w14:paraId="27888201" w14:textId="5BF7C217" w:rsidR="0071610D" w:rsidRPr="00F93E4B" w:rsidDel="00915544" w:rsidRDefault="0071610D" w:rsidP="001E53AC">
            <w:pPr>
              <w:rPr>
                <w:del w:id="518" w:author="F" w:date="2019-04-12T14:41:00Z"/>
                <w:rFonts w:ascii="宋体" w:hAnsi="宋体" w:cs="宋体"/>
                <w:sz w:val="20"/>
                <w:szCs w:val="20"/>
              </w:rPr>
            </w:pPr>
            <w:del w:id="519" w:author="F" w:date="2019-04-12T14:41:00Z">
              <w:r w:rsidRPr="00F93E4B" w:rsidDel="00915544">
                <w:rPr>
                  <w:rFonts w:ascii="宋体" w:hAnsi="宋体" w:cs="宋体" w:hint="eastAsia"/>
                  <w:sz w:val="20"/>
                  <w:szCs w:val="20"/>
                </w:rPr>
                <w:delText>企业方账户所属银行</w:delText>
              </w:r>
            </w:del>
          </w:p>
        </w:tc>
        <w:tc>
          <w:tcPr>
            <w:tcW w:w="552" w:type="pct"/>
            <w:tcBorders>
              <w:top w:val="single" w:sz="4" w:space="0" w:color="auto"/>
              <w:left w:val="single" w:sz="4" w:space="0" w:color="auto"/>
              <w:bottom w:val="single" w:sz="4" w:space="0" w:color="auto"/>
              <w:right w:val="single" w:sz="4" w:space="0" w:color="auto"/>
            </w:tcBorders>
            <w:noWrap/>
            <w:hideMark/>
          </w:tcPr>
          <w:p w14:paraId="3AF0163D" w14:textId="390C1DB5" w:rsidR="0071610D" w:rsidRPr="00F93E4B" w:rsidDel="00915544" w:rsidRDefault="0071610D" w:rsidP="001E53AC">
            <w:pPr>
              <w:jc w:val="center"/>
              <w:rPr>
                <w:del w:id="520" w:author="F" w:date="2019-04-12T14:41:00Z"/>
                <w:rFonts w:ascii="宋体" w:hAnsi="宋体" w:cs="宋体"/>
                <w:color w:val="000000"/>
                <w:sz w:val="20"/>
                <w:szCs w:val="20"/>
              </w:rPr>
            </w:pPr>
            <w:del w:id="521"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2791ECA4" w14:textId="45DB7AC8" w:rsidR="0071610D" w:rsidRPr="00F93E4B" w:rsidDel="00915544" w:rsidRDefault="0071610D" w:rsidP="001E53AC">
            <w:pPr>
              <w:jc w:val="center"/>
              <w:rPr>
                <w:del w:id="522" w:author="F" w:date="2019-04-12T14:41:00Z"/>
                <w:rFonts w:ascii="宋体" w:hAnsi="宋体" w:cs="宋体"/>
                <w:sz w:val="20"/>
                <w:szCs w:val="20"/>
              </w:rPr>
            </w:pPr>
            <w:del w:id="523"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4301830" w14:textId="3A9B6C33" w:rsidR="0071610D" w:rsidRPr="00F93E4B" w:rsidDel="00915544" w:rsidRDefault="0071610D" w:rsidP="001E53AC">
            <w:pPr>
              <w:jc w:val="center"/>
              <w:rPr>
                <w:del w:id="524" w:author="F" w:date="2019-04-12T14:41:00Z"/>
                <w:rFonts w:ascii="宋体" w:hAnsi="宋体" w:cs="宋体"/>
                <w:sz w:val="20"/>
                <w:szCs w:val="20"/>
              </w:rPr>
            </w:pPr>
            <w:del w:id="525"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41C9D49" w14:textId="7792C348" w:rsidR="0071610D" w:rsidRPr="00F93E4B" w:rsidDel="00915544" w:rsidRDefault="0071610D" w:rsidP="001E53AC">
            <w:pPr>
              <w:jc w:val="center"/>
              <w:rPr>
                <w:del w:id="526" w:author="F" w:date="2019-04-12T14:41:00Z"/>
                <w:rFonts w:ascii="宋体" w:hAnsi="宋体" w:cs="宋体"/>
                <w:sz w:val="20"/>
                <w:szCs w:val="20"/>
              </w:rPr>
            </w:pPr>
          </w:p>
        </w:tc>
      </w:tr>
      <w:tr w:rsidR="0071610D" w:rsidRPr="00F93E4B" w:rsidDel="00915544" w14:paraId="5B4EB125" w14:textId="4077296D" w:rsidTr="001E53AC">
        <w:trPr>
          <w:trHeight w:val="240"/>
          <w:del w:id="527"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C1A940D" w14:textId="599A776F" w:rsidR="0071610D" w:rsidRPr="00F93E4B" w:rsidDel="00915544" w:rsidRDefault="0071610D" w:rsidP="001E53AC">
            <w:pPr>
              <w:jc w:val="center"/>
              <w:rPr>
                <w:del w:id="528" w:author="F" w:date="2019-04-12T14:41:00Z"/>
                <w:rFonts w:ascii="宋体" w:hAnsi="宋体" w:cs="宋体"/>
                <w:sz w:val="20"/>
                <w:szCs w:val="20"/>
              </w:rPr>
            </w:pPr>
            <w:del w:id="529" w:author="F" w:date="2019-04-12T14:41:00Z">
              <w:r w:rsidRPr="00F93E4B" w:rsidDel="00915544">
                <w:rPr>
                  <w:rFonts w:ascii="宋体" w:hAnsi="宋体" w:cs="宋体" w:hint="eastAsia"/>
                  <w:sz w:val="20"/>
                  <w:szCs w:val="20"/>
                </w:rPr>
                <w:delText>D8</w:delText>
              </w:r>
            </w:del>
          </w:p>
        </w:tc>
        <w:tc>
          <w:tcPr>
            <w:tcW w:w="998" w:type="pct"/>
            <w:tcBorders>
              <w:top w:val="single" w:sz="4" w:space="0" w:color="auto"/>
              <w:left w:val="single" w:sz="4" w:space="0" w:color="auto"/>
              <w:bottom w:val="single" w:sz="4" w:space="0" w:color="auto"/>
              <w:right w:val="single" w:sz="4" w:space="0" w:color="auto"/>
            </w:tcBorders>
            <w:noWrap/>
            <w:hideMark/>
          </w:tcPr>
          <w:p w14:paraId="02AEAD30" w14:textId="05C8F01A" w:rsidR="0071610D" w:rsidRPr="00F93E4B" w:rsidDel="00915544" w:rsidRDefault="0071610D" w:rsidP="001E53AC">
            <w:pPr>
              <w:rPr>
                <w:del w:id="530" w:author="F" w:date="2019-04-12T14:41:00Z"/>
                <w:rFonts w:ascii="宋体" w:hAnsi="宋体" w:cs="宋体"/>
                <w:sz w:val="20"/>
                <w:szCs w:val="20"/>
              </w:rPr>
            </w:pPr>
            <w:del w:id="531" w:author="F" w:date="2019-04-12T14:41:00Z">
              <w:r w:rsidRPr="00F93E4B" w:rsidDel="00915544">
                <w:rPr>
                  <w:rFonts w:ascii="宋体" w:hAnsi="宋体" w:cs="宋体" w:hint="eastAsia"/>
                  <w:sz w:val="20"/>
                  <w:szCs w:val="20"/>
                </w:rPr>
                <w:delText>TransState</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0236C496" w14:textId="5A2C1DDF" w:rsidR="0071610D" w:rsidRPr="00F93E4B" w:rsidDel="00915544" w:rsidRDefault="0071610D" w:rsidP="001E53AC">
            <w:pPr>
              <w:rPr>
                <w:del w:id="532" w:author="F" w:date="2019-04-12T14:41:00Z"/>
                <w:rFonts w:ascii="宋体" w:hAnsi="宋体" w:cs="宋体"/>
                <w:sz w:val="20"/>
                <w:szCs w:val="20"/>
              </w:rPr>
            </w:pPr>
            <w:del w:id="533" w:author="F" w:date="2019-04-12T14:41:00Z">
              <w:r w:rsidRPr="00F93E4B" w:rsidDel="00915544">
                <w:rPr>
                  <w:rFonts w:ascii="宋体" w:hAnsi="宋体" w:cs="宋体" w:hint="eastAsia"/>
                  <w:sz w:val="20"/>
                  <w:szCs w:val="20"/>
                </w:rPr>
                <w:delText>支付状态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0A20602D" w14:textId="5C30DE12" w:rsidR="0071610D" w:rsidRPr="00F93E4B" w:rsidDel="00915544" w:rsidRDefault="0071610D" w:rsidP="001E53AC">
            <w:pPr>
              <w:jc w:val="center"/>
              <w:rPr>
                <w:del w:id="534" w:author="F" w:date="2019-04-12T14:41:00Z"/>
                <w:rFonts w:ascii="宋体" w:hAnsi="宋体" w:cs="宋体"/>
                <w:color w:val="9C0006"/>
                <w:sz w:val="20"/>
                <w:szCs w:val="20"/>
              </w:rPr>
            </w:pPr>
            <w:del w:id="535"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71652DF" w14:textId="5815362A" w:rsidR="0071610D" w:rsidRPr="00F93E4B" w:rsidDel="00915544" w:rsidRDefault="0071610D" w:rsidP="001E53AC">
            <w:pPr>
              <w:jc w:val="center"/>
              <w:rPr>
                <w:del w:id="536" w:author="F" w:date="2019-04-12T14:41:00Z"/>
                <w:rFonts w:ascii="宋体" w:hAnsi="宋体" w:cs="宋体"/>
                <w:sz w:val="20"/>
                <w:szCs w:val="20"/>
              </w:rPr>
            </w:pPr>
            <w:del w:id="537"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E75ED87" w14:textId="684CB69C" w:rsidR="0071610D" w:rsidRPr="00F93E4B" w:rsidDel="00915544" w:rsidRDefault="0071610D" w:rsidP="001E53AC">
            <w:pPr>
              <w:jc w:val="center"/>
              <w:rPr>
                <w:del w:id="538" w:author="F" w:date="2019-04-12T14:41:00Z"/>
                <w:rFonts w:ascii="宋体" w:hAnsi="宋体" w:cs="宋体"/>
                <w:sz w:val="20"/>
                <w:szCs w:val="20"/>
              </w:rPr>
            </w:pPr>
            <w:del w:id="539" w:author="F" w:date="2019-04-12T14:41:00Z">
              <w:r w:rsidRPr="00F93E4B" w:rsidDel="00915544">
                <w:rPr>
                  <w:rFonts w:ascii="宋体" w:hAnsi="宋体" w:cs="宋体" w:hint="eastAsia"/>
                  <w:sz w:val="20"/>
                  <w:szCs w:val="20"/>
                </w:rPr>
                <w:delText>1</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D262463" w14:textId="4D89F48A" w:rsidR="0071610D" w:rsidRPr="00F93E4B" w:rsidDel="00915544" w:rsidRDefault="0071610D" w:rsidP="001E53AC">
            <w:pPr>
              <w:rPr>
                <w:del w:id="540" w:author="F" w:date="2019-04-12T14:41:00Z"/>
                <w:rFonts w:ascii="宋体" w:hAnsi="宋体" w:cs="宋体"/>
                <w:sz w:val="20"/>
                <w:szCs w:val="20"/>
                <w:lang w:eastAsia="zh-CN"/>
              </w:rPr>
            </w:pPr>
            <w:del w:id="541" w:author="F" w:date="2019-04-12T14:41:00Z">
              <w:r w:rsidRPr="00F93E4B" w:rsidDel="00915544">
                <w:rPr>
                  <w:rFonts w:ascii="宋体" w:hAnsi="宋体" w:cs="宋体" w:hint="eastAsia"/>
                  <w:sz w:val="20"/>
                  <w:szCs w:val="20"/>
                  <w:lang w:eastAsia="zh-CN"/>
                </w:rPr>
                <w:delText>最终状态为2-成功，3-失败，6-退票，详见支付状态表页</w:delText>
              </w:r>
            </w:del>
          </w:p>
        </w:tc>
      </w:tr>
      <w:tr w:rsidR="0071610D" w:rsidRPr="00F93E4B" w:rsidDel="00915544" w14:paraId="28A4D5BA" w14:textId="19708D88" w:rsidTr="001E53AC">
        <w:trPr>
          <w:trHeight w:val="240"/>
          <w:del w:id="542"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4EEC7B5" w14:textId="7549D818" w:rsidR="0071610D" w:rsidRPr="00F93E4B" w:rsidDel="00915544" w:rsidRDefault="0071610D" w:rsidP="001E53AC">
            <w:pPr>
              <w:jc w:val="center"/>
              <w:rPr>
                <w:del w:id="543" w:author="F" w:date="2019-04-12T14:41:00Z"/>
                <w:rFonts w:ascii="宋体" w:hAnsi="宋体" w:cs="宋体"/>
                <w:sz w:val="20"/>
                <w:szCs w:val="20"/>
              </w:rPr>
            </w:pPr>
            <w:del w:id="544" w:author="F" w:date="2019-04-12T14:41:00Z">
              <w:r w:rsidRPr="00F93E4B" w:rsidDel="00915544">
                <w:rPr>
                  <w:rFonts w:ascii="宋体" w:hAnsi="宋体" w:cs="宋体" w:hint="eastAsia"/>
                  <w:sz w:val="20"/>
                  <w:szCs w:val="20"/>
                </w:rPr>
                <w:delText>D9</w:delText>
              </w:r>
            </w:del>
          </w:p>
        </w:tc>
        <w:tc>
          <w:tcPr>
            <w:tcW w:w="998" w:type="pct"/>
            <w:tcBorders>
              <w:top w:val="single" w:sz="4" w:space="0" w:color="auto"/>
              <w:left w:val="single" w:sz="4" w:space="0" w:color="auto"/>
              <w:bottom w:val="single" w:sz="4" w:space="0" w:color="auto"/>
              <w:right w:val="single" w:sz="4" w:space="0" w:color="auto"/>
            </w:tcBorders>
            <w:noWrap/>
            <w:hideMark/>
          </w:tcPr>
          <w:p w14:paraId="077060D8" w14:textId="2693C997" w:rsidR="0071610D" w:rsidRPr="00F93E4B" w:rsidDel="00915544" w:rsidRDefault="0071610D" w:rsidP="001E53AC">
            <w:pPr>
              <w:rPr>
                <w:del w:id="545" w:author="F" w:date="2019-04-12T14:41:00Z"/>
                <w:rFonts w:ascii="宋体" w:hAnsi="宋体" w:cs="宋体"/>
                <w:sz w:val="20"/>
                <w:szCs w:val="20"/>
              </w:rPr>
            </w:pPr>
            <w:del w:id="546" w:author="F" w:date="2019-04-12T14:41:00Z">
              <w:r w:rsidRPr="00F93E4B" w:rsidDel="00915544">
                <w:rPr>
                  <w:rFonts w:ascii="宋体" w:hAnsi="宋体" w:cs="宋体" w:hint="eastAsia"/>
                  <w:sz w:val="20"/>
                  <w:szCs w:val="20"/>
                </w:rPr>
                <w:delText>PayInfoCode</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7D3FFC22" w14:textId="1358F218" w:rsidR="0071610D" w:rsidRPr="00F93E4B" w:rsidDel="00915544" w:rsidRDefault="0071610D" w:rsidP="001E53AC">
            <w:pPr>
              <w:rPr>
                <w:del w:id="547" w:author="F" w:date="2019-04-12T14:41:00Z"/>
                <w:rFonts w:ascii="宋体" w:hAnsi="宋体" w:cs="宋体"/>
                <w:sz w:val="20"/>
                <w:szCs w:val="20"/>
              </w:rPr>
            </w:pPr>
            <w:del w:id="548" w:author="F" w:date="2019-04-12T14:41:00Z">
              <w:r w:rsidRPr="00F93E4B" w:rsidDel="00915544">
                <w:rPr>
                  <w:rFonts w:ascii="宋体" w:hAnsi="宋体" w:cs="宋体" w:hint="eastAsia"/>
                  <w:sz w:val="20"/>
                  <w:szCs w:val="20"/>
                </w:rPr>
                <w:delText>支付信息码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1AB89100" w14:textId="4793ADA2" w:rsidR="0071610D" w:rsidRPr="00F93E4B" w:rsidDel="00915544" w:rsidRDefault="0071610D" w:rsidP="001E53AC">
            <w:pPr>
              <w:jc w:val="center"/>
              <w:rPr>
                <w:del w:id="549" w:author="F" w:date="2019-04-12T14:41:00Z"/>
                <w:rFonts w:ascii="宋体" w:hAnsi="宋体" w:cs="宋体"/>
                <w:color w:val="9C0006"/>
                <w:sz w:val="20"/>
                <w:szCs w:val="20"/>
              </w:rPr>
            </w:pPr>
            <w:del w:id="550"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59F6F2A" w14:textId="48715D11" w:rsidR="0071610D" w:rsidRPr="00F93E4B" w:rsidDel="00915544" w:rsidRDefault="0071610D" w:rsidP="001E53AC">
            <w:pPr>
              <w:jc w:val="center"/>
              <w:rPr>
                <w:del w:id="551" w:author="F" w:date="2019-04-12T14:41:00Z"/>
                <w:rFonts w:ascii="宋体" w:hAnsi="宋体" w:cs="宋体"/>
                <w:sz w:val="20"/>
                <w:szCs w:val="20"/>
              </w:rPr>
            </w:pPr>
            <w:del w:id="552"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07860A5" w14:textId="2D29ED00" w:rsidR="0071610D" w:rsidRPr="00F93E4B" w:rsidDel="00915544" w:rsidRDefault="0071610D" w:rsidP="001E53AC">
            <w:pPr>
              <w:jc w:val="center"/>
              <w:rPr>
                <w:del w:id="553" w:author="F" w:date="2019-04-12T14:41:00Z"/>
                <w:rFonts w:ascii="宋体" w:hAnsi="宋体" w:cs="宋体"/>
                <w:sz w:val="20"/>
                <w:szCs w:val="20"/>
              </w:rPr>
            </w:pPr>
            <w:del w:id="554"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520713B" w14:textId="10293F5D" w:rsidR="0071610D" w:rsidRPr="00F93E4B" w:rsidDel="00915544" w:rsidRDefault="0071610D" w:rsidP="001E53AC">
            <w:pPr>
              <w:rPr>
                <w:del w:id="555" w:author="F" w:date="2019-04-12T14:41:00Z"/>
                <w:rFonts w:ascii="宋体" w:hAnsi="宋体" w:cs="宋体"/>
                <w:sz w:val="20"/>
                <w:szCs w:val="20"/>
                <w:lang w:eastAsia="zh-CN"/>
              </w:rPr>
            </w:pPr>
            <w:del w:id="556" w:author="F" w:date="2019-04-12T14:41:00Z">
              <w:r w:rsidRPr="00F93E4B" w:rsidDel="00915544">
                <w:rPr>
                  <w:rFonts w:ascii="宋体" w:hAnsi="宋体" w:cs="宋体" w:hint="eastAsia"/>
                  <w:sz w:val="20"/>
                  <w:szCs w:val="20"/>
                  <w:lang w:eastAsia="zh-CN"/>
                </w:rPr>
                <w:delText>参考统一支付信息码表页</w:delText>
              </w:r>
            </w:del>
          </w:p>
        </w:tc>
      </w:tr>
      <w:tr w:rsidR="0071610D" w:rsidRPr="00F93E4B" w:rsidDel="00915544" w14:paraId="681C752A" w14:textId="35BF1828" w:rsidTr="001E53AC">
        <w:trPr>
          <w:trHeight w:val="240"/>
          <w:del w:id="557"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6A80C9F" w14:textId="25F88DE0" w:rsidR="0071610D" w:rsidRPr="00F93E4B" w:rsidDel="00915544" w:rsidRDefault="0071610D" w:rsidP="001E53AC">
            <w:pPr>
              <w:jc w:val="center"/>
              <w:rPr>
                <w:del w:id="558" w:author="F" w:date="2019-04-12T14:41:00Z"/>
                <w:rFonts w:ascii="宋体" w:hAnsi="宋体" w:cs="宋体"/>
                <w:sz w:val="20"/>
                <w:szCs w:val="20"/>
              </w:rPr>
            </w:pPr>
            <w:del w:id="559" w:author="F" w:date="2019-04-12T14:41:00Z">
              <w:r w:rsidRPr="00F93E4B" w:rsidDel="00915544">
                <w:rPr>
                  <w:rFonts w:ascii="宋体" w:hAnsi="宋体" w:cs="宋体" w:hint="eastAsia"/>
                  <w:sz w:val="20"/>
                  <w:szCs w:val="20"/>
                </w:rPr>
                <w:delText>D10</w:delText>
              </w:r>
            </w:del>
          </w:p>
        </w:tc>
        <w:tc>
          <w:tcPr>
            <w:tcW w:w="998" w:type="pct"/>
            <w:tcBorders>
              <w:top w:val="single" w:sz="4" w:space="0" w:color="auto"/>
              <w:left w:val="single" w:sz="4" w:space="0" w:color="auto"/>
              <w:bottom w:val="single" w:sz="4" w:space="0" w:color="auto"/>
              <w:right w:val="single" w:sz="4" w:space="0" w:color="auto"/>
            </w:tcBorders>
            <w:noWrap/>
            <w:hideMark/>
          </w:tcPr>
          <w:p w14:paraId="07F9179E" w14:textId="60087B30" w:rsidR="0071610D" w:rsidRPr="00F93E4B" w:rsidDel="00915544" w:rsidRDefault="0071610D" w:rsidP="001E53AC">
            <w:pPr>
              <w:rPr>
                <w:del w:id="560" w:author="F" w:date="2019-04-12T14:41:00Z"/>
                <w:rFonts w:ascii="宋体" w:hAnsi="宋体" w:cs="宋体"/>
                <w:sz w:val="20"/>
                <w:szCs w:val="20"/>
              </w:rPr>
            </w:pPr>
            <w:del w:id="561" w:author="F" w:date="2019-04-12T14:41:00Z">
              <w:r w:rsidRPr="00F93E4B" w:rsidDel="00915544">
                <w:rPr>
                  <w:rFonts w:ascii="宋体" w:hAnsi="宋体" w:cs="宋体" w:hint="eastAsia"/>
                  <w:sz w:val="20"/>
                  <w:szCs w:val="20"/>
                </w:rPr>
                <w:delText>PayInfo</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7A0BB26E" w14:textId="5C9263C5" w:rsidR="0071610D" w:rsidRPr="00F93E4B" w:rsidDel="00915544" w:rsidRDefault="0071610D" w:rsidP="001E53AC">
            <w:pPr>
              <w:rPr>
                <w:del w:id="562" w:author="F" w:date="2019-04-12T14:41:00Z"/>
                <w:rFonts w:ascii="宋体" w:hAnsi="宋体" w:cs="宋体"/>
                <w:sz w:val="20"/>
                <w:szCs w:val="20"/>
              </w:rPr>
            </w:pPr>
            <w:del w:id="563" w:author="F" w:date="2019-04-12T14:41:00Z">
              <w:r w:rsidRPr="00F93E4B" w:rsidDel="00915544">
                <w:rPr>
                  <w:rFonts w:ascii="宋体" w:hAnsi="宋体" w:cs="宋体" w:hint="eastAsia"/>
                  <w:sz w:val="20"/>
                  <w:szCs w:val="20"/>
                </w:rPr>
                <w:delText>支付信息描述</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2DC92258" w14:textId="6495CEF3" w:rsidR="0071610D" w:rsidRPr="00F93E4B" w:rsidDel="00915544" w:rsidRDefault="0071610D" w:rsidP="001E53AC">
            <w:pPr>
              <w:jc w:val="center"/>
              <w:rPr>
                <w:del w:id="564" w:author="F" w:date="2019-04-12T14:41:00Z"/>
                <w:rFonts w:ascii="宋体" w:hAnsi="宋体" w:cs="宋体"/>
                <w:color w:val="9C0006"/>
                <w:sz w:val="20"/>
                <w:szCs w:val="20"/>
              </w:rPr>
            </w:pPr>
            <w:del w:id="565"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8375187" w14:textId="1278AEEA" w:rsidR="0071610D" w:rsidRPr="00F93E4B" w:rsidDel="00915544" w:rsidRDefault="0071610D" w:rsidP="001E53AC">
            <w:pPr>
              <w:jc w:val="center"/>
              <w:rPr>
                <w:del w:id="566" w:author="F" w:date="2019-04-12T14:41:00Z"/>
                <w:rFonts w:ascii="宋体" w:hAnsi="宋体" w:cs="宋体"/>
                <w:sz w:val="20"/>
                <w:szCs w:val="20"/>
              </w:rPr>
            </w:pPr>
            <w:del w:id="567"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1D3F6D6E" w14:textId="0193CD03" w:rsidR="0071610D" w:rsidRPr="00F93E4B" w:rsidDel="00915544" w:rsidRDefault="0071610D" w:rsidP="001E53AC">
            <w:pPr>
              <w:jc w:val="center"/>
              <w:rPr>
                <w:del w:id="568" w:author="F" w:date="2019-04-12T14:41:00Z"/>
                <w:rFonts w:ascii="宋体" w:hAnsi="宋体" w:cs="宋体"/>
                <w:sz w:val="20"/>
                <w:szCs w:val="20"/>
              </w:rPr>
            </w:pPr>
            <w:del w:id="569" w:author="F" w:date="2019-04-12T14:41:00Z">
              <w:r w:rsidRPr="00F93E4B" w:rsidDel="00915544">
                <w:rPr>
                  <w:rFonts w:ascii="宋体" w:hAnsi="宋体" w:cs="宋体" w:hint="eastAsia"/>
                  <w:sz w:val="20"/>
                  <w:szCs w:val="20"/>
                </w:rPr>
                <w:delText>256</w:delText>
              </w:r>
            </w:del>
          </w:p>
        </w:tc>
        <w:tc>
          <w:tcPr>
            <w:tcW w:w="1362" w:type="pct"/>
            <w:tcBorders>
              <w:top w:val="single" w:sz="4" w:space="0" w:color="auto"/>
              <w:left w:val="single" w:sz="4" w:space="0" w:color="auto"/>
              <w:bottom w:val="single" w:sz="4" w:space="0" w:color="auto"/>
              <w:right w:val="single" w:sz="4" w:space="0" w:color="auto"/>
            </w:tcBorders>
            <w:noWrap/>
            <w:hideMark/>
          </w:tcPr>
          <w:p w14:paraId="2555D015" w14:textId="2F1AE48F" w:rsidR="0071610D" w:rsidRPr="00F93E4B" w:rsidDel="00915544" w:rsidRDefault="0071610D" w:rsidP="001E53AC">
            <w:pPr>
              <w:rPr>
                <w:del w:id="570" w:author="F" w:date="2019-04-12T14:41:00Z"/>
                <w:rFonts w:ascii="宋体" w:hAnsi="宋体" w:cs="宋体"/>
                <w:sz w:val="20"/>
                <w:szCs w:val="20"/>
                <w:lang w:eastAsia="zh-CN"/>
              </w:rPr>
            </w:pPr>
            <w:del w:id="571" w:author="F" w:date="2019-04-12T14:41:00Z">
              <w:r w:rsidRPr="00F93E4B" w:rsidDel="00915544">
                <w:rPr>
                  <w:rFonts w:ascii="宋体" w:hAnsi="宋体" w:cs="宋体" w:hint="eastAsia"/>
                  <w:sz w:val="20"/>
                  <w:szCs w:val="20"/>
                  <w:lang w:eastAsia="zh-CN"/>
                </w:rPr>
                <w:delText>银行返回的支付失败原因中文描述</w:delText>
              </w:r>
            </w:del>
          </w:p>
        </w:tc>
      </w:tr>
      <w:tr w:rsidR="0071610D" w:rsidRPr="00F93E4B" w:rsidDel="00915544" w14:paraId="70B075B0" w14:textId="560517BE" w:rsidTr="001E53AC">
        <w:trPr>
          <w:trHeight w:val="264"/>
          <w:del w:id="572"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6C7CDA9" w14:textId="69C470BD" w:rsidR="0071610D" w:rsidRPr="00F93E4B" w:rsidDel="00915544" w:rsidRDefault="0071610D" w:rsidP="001E53AC">
            <w:pPr>
              <w:jc w:val="center"/>
              <w:rPr>
                <w:del w:id="573" w:author="F" w:date="2019-04-12T14:41:00Z"/>
                <w:rFonts w:ascii="宋体" w:hAnsi="宋体" w:cs="宋体"/>
                <w:sz w:val="20"/>
                <w:szCs w:val="20"/>
              </w:rPr>
            </w:pPr>
            <w:del w:id="574" w:author="F" w:date="2019-04-12T14:41:00Z">
              <w:r w:rsidRPr="00F93E4B" w:rsidDel="00915544">
                <w:rPr>
                  <w:rFonts w:ascii="宋体" w:hAnsi="宋体" w:cs="宋体" w:hint="eastAsia"/>
                  <w:sz w:val="20"/>
                  <w:szCs w:val="20"/>
                </w:rPr>
                <w:delText>D11</w:delText>
              </w:r>
            </w:del>
          </w:p>
        </w:tc>
        <w:tc>
          <w:tcPr>
            <w:tcW w:w="998" w:type="pct"/>
            <w:tcBorders>
              <w:top w:val="single" w:sz="4" w:space="0" w:color="auto"/>
              <w:left w:val="single" w:sz="4" w:space="0" w:color="auto"/>
              <w:bottom w:val="single" w:sz="4" w:space="0" w:color="auto"/>
              <w:right w:val="single" w:sz="4" w:space="0" w:color="auto"/>
            </w:tcBorders>
            <w:noWrap/>
            <w:hideMark/>
          </w:tcPr>
          <w:p w14:paraId="5A299A78" w14:textId="3B2C4245" w:rsidR="0071610D" w:rsidRPr="00F93E4B" w:rsidDel="00915544" w:rsidRDefault="0071610D" w:rsidP="001E53AC">
            <w:pPr>
              <w:rPr>
                <w:del w:id="575" w:author="F" w:date="2019-04-12T14:41:00Z"/>
                <w:rFonts w:ascii="宋体" w:hAnsi="宋体" w:cs="宋体"/>
                <w:sz w:val="20"/>
                <w:szCs w:val="20"/>
              </w:rPr>
            </w:pPr>
            <w:del w:id="576" w:author="F" w:date="2019-04-12T14:41:00Z">
              <w:r w:rsidRPr="00F93E4B" w:rsidDel="00915544">
                <w:rPr>
                  <w:rFonts w:ascii="宋体" w:hAnsi="宋体" w:cs="宋体" w:hint="eastAsia"/>
                  <w:sz w:val="20"/>
                  <w:szCs w:val="20"/>
                </w:rPr>
                <w:delText>FailType</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0917D1C7" w14:textId="45440BCC" w:rsidR="0071610D" w:rsidRPr="00F93E4B" w:rsidDel="00915544" w:rsidRDefault="0071610D" w:rsidP="001E53AC">
            <w:pPr>
              <w:rPr>
                <w:del w:id="577" w:author="F" w:date="2019-04-12T14:41:00Z"/>
                <w:rFonts w:ascii="宋体" w:hAnsi="宋体" w:cs="宋体"/>
                <w:sz w:val="20"/>
                <w:szCs w:val="20"/>
              </w:rPr>
            </w:pPr>
            <w:del w:id="578" w:author="F" w:date="2019-04-12T14:41:00Z">
              <w:r w:rsidRPr="00F93E4B" w:rsidDel="00915544">
                <w:rPr>
                  <w:rFonts w:ascii="宋体" w:hAnsi="宋体" w:cs="宋体" w:hint="eastAsia"/>
                  <w:sz w:val="20"/>
                  <w:szCs w:val="20"/>
                </w:rPr>
                <w:delText>交易失败类型</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71D76D25" w14:textId="3EC3C531" w:rsidR="0071610D" w:rsidRPr="00F93E4B" w:rsidDel="00915544" w:rsidRDefault="0071610D" w:rsidP="001E53AC">
            <w:pPr>
              <w:jc w:val="center"/>
              <w:rPr>
                <w:del w:id="579" w:author="F" w:date="2019-04-12T14:41:00Z"/>
                <w:rFonts w:ascii="宋体" w:hAnsi="宋体" w:cs="宋体"/>
                <w:color w:val="9C0006"/>
                <w:sz w:val="20"/>
                <w:szCs w:val="20"/>
              </w:rPr>
            </w:pPr>
            <w:del w:id="580"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0832AEF" w14:textId="3BED9EFE" w:rsidR="0071610D" w:rsidRPr="00F93E4B" w:rsidDel="00915544" w:rsidRDefault="0071610D" w:rsidP="001E53AC">
            <w:pPr>
              <w:jc w:val="center"/>
              <w:rPr>
                <w:del w:id="581" w:author="F" w:date="2019-04-12T14:41:00Z"/>
                <w:rFonts w:ascii="宋体" w:hAnsi="宋体" w:cs="宋体"/>
                <w:sz w:val="20"/>
                <w:szCs w:val="20"/>
              </w:rPr>
            </w:pPr>
            <w:del w:id="582" w:author="F" w:date="2019-04-12T14:41:00Z">
              <w:r w:rsidRPr="00F93E4B" w:rsidDel="00915544">
                <w:rPr>
                  <w:rFonts w:ascii="宋体" w:hAnsi="宋体" w:cs="宋体" w:hint="eastAsia"/>
                  <w:sz w:val="20"/>
                  <w:szCs w:val="20"/>
                </w:rPr>
                <w:delText>数字</w:delText>
              </w:r>
            </w:del>
          </w:p>
        </w:tc>
        <w:tc>
          <w:tcPr>
            <w:tcW w:w="406" w:type="pct"/>
            <w:tcBorders>
              <w:top w:val="single" w:sz="4" w:space="0" w:color="auto"/>
              <w:left w:val="single" w:sz="4" w:space="0" w:color="auto"/>
              <w:bottom w:val="single" w:sz="4" w:space="0" w:color="auto"/>
              <w:right w:val="single" w:sz="4" w:space="0" w:color="auto"/>
            </w:tcBorders>
            <w:noWrap/>
            <w:hideMark/>
          </w:tcPr>
          <w:p w14:paraId="731314D2" w14:textId="6735C935" w:rsidR="0071610D" w:rsidRPr="00F93E4B" w:rsidDel="00915544" w:rsidRDefault="0071610D" w:rsidP="001E53AC">
            <w:pPr>
              <w:jc w:val="center"/>
              <w:rPr>
                <w:del w:id="583" w:author="F" w:date="2019-04-12T14:41:00Z"/>
                <w:rFonts w:ascii="宋体" w:hAnsi="宋体" w:cs="宋体"/>
                <w:sz w:val="20"/>
                <w:szCs w:val="20"/>
              </w:rPr>
            </w:pPr>
            <w:del w:id="584" w:author="F" w:date="2019-04-12T14:41:00Z">
              <w:r w:rsidRPr="00F93E4B" w:rsidDel="00915544">
                <w:rPr>
                  <w:rFonts w:ascii="宋体" w:hAnsi="宋体" w:cs="宋体" w:hint="eastAsia"/>
                  <w:sz w:val="20"/>
                  <w:szCs w:val="20"/>
                </w:rPr>
                <w:delText>1</w:delText>
              </w:r>
            </w:del>
          </w:p>
        </w:tc>
        <w:tc>
          <w:tcPr>
            <w:tcW w:w="1362" w:type="pct"/>
            <w:tcBorders>
              <w:top w:val="single" w:sz="4" w:space="0" w:color="auto"/>
              <w:left w:val="single" w:sz="4" w:space="0" w:color="auto"/>
              <w:bottom w:val="single" w:sz="4" w:space="0" w:color="auto"/>
              <w:right w:val="single" w:sz="4" w:space="0" w:color="auto"/>
            </w:tcBorders>
            <w:noWrap/>
            <w:hideMark/>
          </w:tcPr>
          <w:p w14:paraId="3E12C230" w14:textId="163DA58F" w:rsidR="0071610D" w:rsidRPr="00F93E4B" w:rsidDel="00915544" w:rsidRDefault="0071610D" w:rsidP="001E53AC">
            <w:pPr>
              <w:rPr>
                <w:del w:id="585" w:author="F" w:date="2019-04-12T14:41:00Z"/>
                <w:rFonts w:ascii="宋体" w:hAnsi="宋体" w:cs="宋体"/>
                <w:sz w:val="20"/>
                <w:szCs w:val="20"/>
                <w:lang w:eastAsia="zh-CN"/>
              </w:rPr>
            </w:pPr>
            <w:del w:id="586" w:author="F" w:date="2019-04-12T14:41:00Z">
              <w:r w:rsidRPr="00F93E4B" w:rsidDel="00915544">
                <w:rPr>
                  <w:rFonts w:ascii="宋体" w:hAnsi="宋体" w:cs="Arial"/>
                  <w:sz w:val="20"/>
                  <w:szCs w:val="20"/>
                  <w:lang w:eastAsia="zh-CN"/>
                </w:rPr>
                <w:delText>0</w:delText>
              </w:r>
              <w:r w:rsidRPr="00F93E4B" w:rsidDel="00915544">
                <w:rPr>
                  <w:rFonts w:ascii="宋体" w:hAnsi="宋体" w:cs="宋体"/>
                  <w:sz w:val="20"/>
                  <w:szCs w:val="20"/>
                  <w:lang w:eastAsia="zh-CN"/>
                </w:rPr>
                <w:delText>-</w:delText>
              </w:r>
              <w:r w:rsidRPr="00F93E4B" w:rsidDel="00915544">
                <w:rPr>
                  <w:rFonts w:ascii="宋体" w:hAnsi="宋体" w:cs="宋体"/>
                  <w:color w:val="000000"/>
                  <w:sz w:val="20"/>
                  <w:szCs w:val="20"/>
                  <w:lang w:eastAsia="zh-CN"/>
                </w:rPr>
                <w:delText>正常，</w:delText>
              </w:r>
              <w:r w:rsidRPr="00F93E4B" w:rsidDel="00915544">
                <w:rPr>
                  <w:rFonts w:ascii="宋体" w:hAnsi="宋体" w:cs="Arial"/>
                  <w:color w:val="000000"/>
                  <w:sz w:val="20"/>
                  <w:szCs w:val="20"/>
                  <w:lang w:eastAsia="zh-CN"/>
                </w:rPr>
                <w:delText>1-</w:delText>
              </w:r>
              <w:r w:rsidRPr="00F93E4B" w:rsidDel="00915544">
                <w:rPr>
                  <w:rFonts w:ascii="宋体" w:hAnsi="宋体" w:cs="宋体"/>
                  <w:color w:val="000000"/>
                  <w:sz w:val="20"/>
                  <w:szCs w:val="20"/>
                  <w:lang w:eastAsia="zh-CN"/>
                </w:rPr>
                <w:delText>导入失败，</w:delText>
              </w:r>
              <w:r w:rsidRPr="00F93E4B" w:rsidDel="00915544">
                <w:rPr>
                  <w:rFonts w:ascii="宋体" w:hAnsi="宋体" w:cs="Arial"/>
                  <w:color w:val="000000"/>
                  <w:sz w:val="20"/>
                  <w:szCs w:val="20"/>
                  <w:lang w:eastAsia="zh-CN"/>
                </w:rPr>
                <w:delText>2-</w:delText>
              </w:r>
              <w:r w:rsidRPr="00F93E4B" w:rsidDel="00915544">
                <w:rPr>
                  <w:rFonts w:ascii="宋体" w:hAnsi="宋体" w:cs="宋体"/>
                  <w:color w:val="000000"/>
                  <w:sz w:val="20"/>
                  <w:szCs w:val="20"/>
                  <w:lang w:eastAsia="zh-CN"/>
                </w:rPr>
                <w:delText>手工作废，</w:delText>
              </w:r>
              <w:r w:rsidRPr="00F93E4B" w:rsidDel="00915544">
                <w:rPr>
                  <w:rFonts w:ascii="宋体" w:hAnsi="宋体" w:cs="Arial"/>
                  <w:color w:val="000000"/>
                  <w:sz w:val="20"/>
                  <w:szCs w:val="20"/>
                  <w:lang w:eastAsia="zh-CN"/>
                </w:rPr>
                <w:delText>3-</w:delText>
              </w:r>
              <w:r w:rsidRPr="00F93E4B" w:rsidDel="00915544">
                <w:rPr>
                  <w:rFonts w:ascii="宋体" w:hAnsi="宋体" w:cs="宋体"/>
                  <w:color w:val="000000"/>
                  <w:sz w:val="20"/>
                  <w:szCs w:val="20"/>
                  <w:lang w:eastAsia="zh-CN"/>
                </w:rPr>
                <w:delText>支付失败</w:delText>
              </w:r>
            </w:del>
          </w:p>
        </w:tc>
      </w:tr>
      <w:tr w:rsidR="0071610D" w:rsidRPr="00F93E4B" w:rsidDel="00915544" w14:paraId="5A2C98B7" w14:textId="2D18E3FB" w:rsidTr="001E53AC">
        <w:trPr>
          <w:trHeight w:val="240"/>
          <w:del w:id="587"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3C9FE15D" w14:textId="1444DBB2" w:rsidR="0071610D" w:rsidRPr="00F93E4B" w:rsidDel="00915544" w:rsidRDefault="0071610D" w:rsidP="001E53AC">
            <w:pPr>
              <w:jc w:val="center"/>
              <w:rPr>
                <w:del w:id="588" w:author="F" w:date="2019-04-12T14:41:00Z"/>
                <w:rFonts w:ascii="宋体" w:hAnsi="宋体" w:cs="宋体"/>
                <w:sz w:val="20"/>
                <w:szCs w:val="20"/>
              </w:rPr>
            </w:pPr>
            <w:del w:id="589" w:author="F" w:date="2019-04-12T14:41:00Z">
              <w:r w:rsidRPr="00F93E4B" w:rsidDel="00915544">
                <w:rPr>
                  <w:rFonts w:ascii="宋体" w:hAnsi="宋体" w:cs="宋体" w:hint="eastAsia"/>
                  <w:sz w:val="20"/>
                  <w:szCs w:val="20"/>
                </w:rPr>
                <w:delText>D12</w:delText>
              </w:r>
            </w:del>
          </w:p>
        </w:tc>
        <w:tc>
          <w:tcPr>
            <w:tcW w:w="998" w:type="pct"/>
            <w:tcBorders>
              <w:top w:val="single" w:sz="4" w:space="0" w:color="auto"/>
              <w:left w:val="single" w:sz="4" w:space="0" w:color="auto"/>
              <w:bottom w:val="single" w:sz="4" w:space="0" w:color="auto"/>
              <w:right w:val="single" w:sz="4" w:space="0" w:color="auto"/>
            </w:tcBorders>
            <w:noWrap/>
            <w:hideMark/>
          </w:tcPr>
          <w:p w14:paraId="5C959383" w14:textId="779DEFE2" w:rsidR="0071610D" w:rsidRPr="00F93E4B" w:rsidDel="00915544" w:rsidRDefault="0071610D" w:rsidP="001E53AC">
            <w:pPr>
              <w:rPr>
                <w:del w:id="590" w:author="F" w:date="2019-04-12T14:41:00Z"/>
                <w:rFonts w:ascii="宋体" w:hAnsi="宋体" w:cs="宋体"/>
                <w:sz w:val="20"/>
                <w:szCs w:val="20"/>
              </w:rPr>
            </w:pPr>
            <w:del w:id="591" w:author="F" w:date="2019-04-12T14:41:00Z">
              <w:r w:rsidRPr="00F93E4B" w:rsidDel="00915544">
                <w:rPr>
                  <w:rFonts w:ascii="宋体" w:hAnsi="宋体" w:cs="宋体" w:hint="eastAsia"/>
                  <w:sz w:val="20"/>
                  <w:szCs w:val="20"/>
                </w:rPr>
                <w:delText>PayMadeDate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7148E38D" w14:textId="42ACAFEE" w:rsidR="0071610D" w:rsidRPr="00F93E4B" w:rsidDel="00915544" w:rsidRDefault="0071610D" w:rsidP="001E53AC">
            <w:pPr>
              <w:rPr>
                <w:del w:id="592" w:author="F" w:date="2019-04-12T14:41:00Z"/>
                <w:rFonts w:ascii="宋体" w:hAnsi="宋体" w:cs="宋体"/>
                <w:sz w:val="20"/>
                <w:szCs w:val="20"/>
              </w:rPr>
            </w:pPr>
            <w:del w:id="593" w:author="F" w:date="2019-04-12T14:41:00Z">
              <w:r w:rsidRPr="00F93E4B" w:rsidDel="00915544">
                <w:rPr>
                  <w:rFonts w:ascii="宋体" w:hAnsi="宋体" w:cs="宋体" w:hint="eastAsia"/>
                  <w:sz w:val="20"/>
                  <w:szCs w:val="20"/>
                </w:rPr>
                <w:delText>支付确认时间</w:delText>
              </w:r>
            </w:del>
          </w:p>
        </w:tc>
        <w:tc>
          <w:tcPr>
            <w:tcW w:w="552" w:type="pct"/>
            <w:tcBorders>
              <w:top w:val="single" w:sz="4" w:space="0" w:color="auto"/>
              <w:left w:val="single" w:sz="4" w:space="0" w:color="auto"/>
              <w:bottom w:val="single" w:sz="4" w:space="0" w:color="auto"/>
              <w:right w:val="single" w:sz="4" w:space="0" w:color="auto"/>
            </w:tcBorders>
            <w:noWrap/>
            <w:hideMark/>
          </w:tcPr>
          <w:p w14:paraId="144E85B2" w14:textId="19B683FA" w:rsidR="0071610D" w:rsidRPr="00F93E4B" w:rsidDel="00915544" w:rsidRDefault="0071610D" w:rsidP="001E53AC">
            <w:pPr>
              <w:jc w:val="center"/>
              <w:rPr>
                <w:del w:id="594" w:author="F" w:date="2019-04-12T14:41:00Z"/>
                <w:rFonts w:ascii="宋体" w:hAnsi="宋体" w:cs="宋体"/>
                <w:color w:val="000000"/>
                <w:sz w:val="20"/>
                <w:szCs w:val="20"/>
              </w:rPr>
            </w:pPr>
            <w:del w:id="595"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236BBFAE" w14:textId="1EE1209F" w:rsidR="0071610D" w:rsidRPr="00F93E4B" w:rsidDel="00915544" w:rsidRDefault="0071610D" w:rsidP="001E53AC">
            <w:pPr>
              <w:jc w:val="center"/>
              <w:rPr>
                <w:del w:id="596" w:author="F" w:date="2019-04-12T14:41:00Z"/>
                <w:rFonts w:ascii="宋体" w:hAnsi="宋体" w:cs="宋体"/>
                <w:sz w:val="20"/>
                <w:szCs w:val="20"/>
              </w:rPr>
            </w:pPr>
            <w:del w:id="597"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77A52AA8" w14:textId="3B05AFF3" w:rsidR="0071610D" w:rsidRPr="00F93E4B" w:rsidDel="00915544" w:rsidRDefault="0071610D" w:rsidP="001E53AC">
            <w:pPr>
              <w:jc w:val="center"/>
              <w:rPr>
                <w:del w:id="598" w:author="F" w:date="2019-04-12T14:41:00Z"/>
                <w:rFonts w:ascii="宋体" w:hAnsi="宋体" w:cs="宋体"/>
                <w:sz w:val="20"/>
                <w:szCs w:val="20"/>
              </w:rPr>
            </w:pPr>
            <w:del w:id="599" w:author="F" w:date="2019-04-12T14:41:00Z">
              <w:r w:rsidRPr="00F93E4B" w:rsidDel="00915544">
                <w:rPr>
                  <w:rFonts w:ascii="宋体" w:hAnsi="宋体" w:cs="宋体" w:hint="eastAsia"/>
                  <w:sz w:val="20"/>
                  <w:szCs w:val="20"/>
                </w:rPr>
                <w:delText>14</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66274EE" w14:textId="632C146F" w:rsidR="0071610D" w:rsidRPr="00F93E4B" w:rsidDel="00915544" w:rsidRDefault="0071610D" w:rsidP="001E53AC">
            <w:pPr>
              <w:rPr>
                <w:del w:id="600" w:author="F" w:date="2019-04-12T14:41:00Z"/>
                <w:rFonts w:ascii="宋体" w:hAnsi="宋体" w:cs="宋体"/>
                <w:sz w:val="20"/>
                <w:szCs w:val="20"/>
              </w:rPr>
            </w:pPr>
            <w:del w:id="601" w:author="F" w:date="2019-04-12T14:41:00Z">
              <w:r w:rsidRPr="00F93E4B" w:rsidDel="00915544">
                <w:rPr>
                  <w:rFonts w:ascii="宋体" w:hAnsi="宋体" w:cs="宋体" w:hint="eastAsia"/>
                  <w:sz w:val="20"/>
                  <w:szCs w:val="20"/>
                </w:rPr>
                <w:delText>YYYYMMDDHH24MISS</w:delText>
              </w:r>
            </w:del>
          </w:p>
        </w:tc>
      </w:tr>
      <w:tr w:rsidR="0071610D" w:rsidRPr="00F93E4B" w:rsidDel="00915544" w14:paraId="24D221CF" w14:textId="41C9624B" w:rsidTr="001E53AC">
        <w:trPr>
          <w:trHeight w:val="480"/>
          <w:del w:id="602"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BEB7E8A" w14:textId="1CF22797" w:rsidR="0071610D" w:rsidRPr="00F93E4B" w:rsidDel="00915544" w:rsidRDefault="0071610D" w:rsidP="001E53AC">
            <w:pPr>
              <w:jc w:val="center"/>
              <w:rPr>
                <w:del w:id="603" w:author="F" w:date="2019-04-12T14:41:00Z"/>
                <w:rFonts w:ascii="宋体" w:hAnsi="宋体" w:cs="宋体"/>
                <w:sz w:val="20"/>
                <w:szCs w:val="20"/>
              </w:rPr>
            </w:pPr>
            <w:del w:id="604" w:author="F" w:date="2019-04-12T14:41:00Z">
              <w:r w:rsidRPr="00F93E4B" w:rsidDel="00915544">
                <w:rPr>
                  <w:rFonts w:ascii="宋体" w:hAnsi="宋体" w:cs="宋体" w:hint="eastAsia"/>
                  <w:sz w:val="20"/>
                  <w:szCs w:val="20"/>
                </w:rPr>
                <w:delText>D13</w:delText>
              </w:r>
            </w:del>
          </w:p>
        </w:tc>
        <w:tc>
          <w:tcPr>
            <w:tcW w:w="998" w:type="pct"/>
            <w:tcBorders>
              <w:top w:val="single" w:sz="4" w:space="0" w:color="auto"/>
              <w:left w:val="single" w:sz="4" w:space="0" w:color="auto"/>
              <w:bottom w:val="single" w:sz="4" w:space="0" w:color="auto"/>
              <w:right w:val="single" w:sz="4" w:space="0" w:color="auto"/>
            </w:tcBorders>
            <w:noWrap/>
            <w:hideMark/>
          </w:tcPr>
          <w:p w14:paraId="14628113" w14:textId="516C395E" w:rsidR="0071610D" w:rsidRPr="00F93E4B" w:rsidDel="00915544" w:rsidRDefault="0071610D" w:rsidP="001E53AC">
            <w:pPr>
              <w:rPr>
                <w:del w:id="605" w:author="F" w:date="2019-04-12T14:41:00Z"/>
                <w:rFonts w:ascii="宋体" w:hAnsi="宋体" w:cs="宋体"/>
                <w:sz w:val="20"/>
                <w:szCs w:val="20"/>
              </w:rPr>
            </w:pPr>
            <w:del w:id="606" w:author="F" w:date="2019-04-12T14:41:00Z">
              <w:r w:rsidRPr="00F93E4B" w:rsidDel="00915544">
                <w:rPr>
                  <w:rFonts w:ascii="宋体" w:hAnsi="宋体" w:cs="宋体" w:hint="eastAsia"/>
                  <w:sz w:val="20"/>
                  <w:szCs w:val="20"/>
                </w:rPr>
                <w:delText>Abstract</w:delText>
              </w:r>
            </w:del>
          </w:p>
        </w:tc>
        <w:tc>
          <w:tcPr>
            <w:tcW w:w="779" w:type="pct"/>
            <w:tcBorders>
              <w:top w:val="single" w:sz="4" w:space="0" w:color="auto"/>
              <w:left w:val="single" w:sz="4" w:space="0" w:color="auto"/>
              <w:bottom w:val="single" w:sz="4" w:space="0" w:color="auto"/>
              <w:right w:val="single" w:sz="4" w:space="0" w:color="auto"/>
            </w:tcBorders>
            <w:noWrap/>
            <w:hideMark/>
          </w:tcPr>
          <w:p w14:paraId="21FE8301" w14:textId="4DF0B62D" w:rsidR="0071610D" w:rsidRPr="00F93E4B" w:rsidDel="00915544" w:rsidRDefault="0071610D" w:rsidP="001E53AC">
            <w:pPr>
              <w:rPr>
                <w:del w:id="607" w:author="F" w:date="2019-04-12T14:41:00Z"/>
                <w:rFonts w:ascii="宋体" w:hAnsi="宋体" w:cs="宋体"/>
                <w:sz w:val="20"/>
                <w:szCs w:val="20"/>
              </w:rPr>
            </w:pPr>
            <w:del w:id="608" w:author="F" w:date="2019-04-12T14:41:00Z">
              <w:r w:rsidRPr="00F93E4B" w:rsidDel="00915544">
                <w:rPr>
                  <w:rFonts w:ascii="宋体" w:hAnsi="宋体" w:cs="宋体" w:hint="eastAsia"/>
                  <w:sz w:val="20"/>
                  <w:szCs w:val="20"/>
                </w:rPr>
                <w:delText>对账码</w:delText>
              </w:r>
            </w:del>
          </w:p>
        </w:tc>
        <w:tc>
          <w:tcPr>
            <w:tcW w:w="552" w:type="pct"/>
            <w:tcBorders>
              <w:top w:val="single" w:sz="4" w:space="0" w:color="auto"/>
              <w:left w:val="single" w:sz="4" w:space="0" w:color="auto"/>
              <w:bottom w:val="single" w:sz="4" w:space="0" w:color="auto"/>
              <w:right w:val="single" w:sz="4" w:space="0" w:color="auto"/>
            </w:tcBorders>
            <w:noWrap/>
            <w:hideMark/>
          </w:tcPr>
          <w:p w14:paraId="3BF493AE" w14:textId="0ECE2234" w:rsidR="0071610D" w:rsidRPr="00F93E4B" w:rsidDel="00915544" w:rsidRDefault="0071610D" w:rsidP="001E53AC">
            <w:pPr>
              <w:jc w:val="center"/>
              <w:rPr>
                <w:del w:id="609" w:author="F" w:date="2019-04-12T14:41:00Z"/>
                <w:rFonts w:ascii="宋体" w:hAnsi="宋体" w:cs="宋体"/>
                <w:color w:val="000000"/>
                <w:sz w:val="20"/>
                <w:szCs w:val="20"/>
              </w:rPr>
            </w:pPr>
            <w:del w:id="610"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0D25DA4" w14:textId="2B022B00" w:rsidR="0071610D" w:rsidRPr="00F93E4B" w:rsidDel="00915544" w:rsidRDefault="0071610D" w:rsidP="001E53AC">
            <w:pPr>
              <w:jc w:val="center"/>
              <w:rPr>
                <w:del w:id="611" w:author="F" w:date="2019-04-12T14:41:00Z"/>
                <w:rFonts w:ascii="宋体" w:hAnsi="宋体" w:cs="宋体"/>
                <w:sz w:val="20"/>
                <w:szCs w:val="20"/>
              </w:rPr>
            </w:pPr>
            <w:del w:id="612"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115F37D8" w14:textId="48BD5615" w:rsidR="0071610D" w:rsidRPr="00F93E4B" w:rsidDel="00915544" w:rsidRDefault="0071610D" w:rsidP="001E53AC">
            <w:pPr>
              <w:jc w:val="center"/>
              <w:rPr>
                <w:del w:id="613" w:author="F" w:date="2019-04-12T14:41:00Z"/>
                <w:rFonts w:ascii="宋体" w:hAnsi="宋体" w:cs="宋体"/>
                <w:sz w:val="20"/>
                <w:szCs w:val="20"/>
              </w:rPr>
            </w:pPr>
            <w:del w:id="614"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hideMark/>
          </w:tcPr>
          <w:p w14:paraId="0CEE1617" w14:textId="5E175FF7" w:rsidR="0071610D" w:rsidRPr="00F93E4B" w:rsidDel="00915544" w:rsidRDefault="0071610D" w:rsidP="001E53AC">
            <w:pPr>
              <w:rPr>
                <w:del w:id="615" w:author="F" w:date="2019-04-12T14:41:00Z"/>
                <w:rFonts w:ascii="宋体" w:hAnsi="宋体" w:cs="宋体"/>
                <w:sz w:val="20"/>
                <w:szCs w:val="20"/>
                <w:lang w:eastAsia="zh-CN"/>
              </w:rPr>
            </w:pPr>
            <w:del w:id="616" w:author="F" w:date="2019-04-12T14:41:00Z">
              <w:r w:rsidRPr="00F93E4B" w:rsidDel="00915544">
                <w:rPr>
                  <w:rFonts w:ascii="宋体" w:hAnsi="宋体" w:cs="宋体" w:hint="eastAsia"/>
                  <w:sz w:val="20"/>
                  <w:szCs w:val="20"/>
                  <w:lang w:eastAsia="zh-CN"/>
                </w:rPr>
                <w:delText>资金系统生成的对账线索号，外部系统记账时需传递到总账凭证行分录上</w:delText>
              </w:r>
            </w:del>
          </w:p>
        </w:tc>
      </w:tr>
      <w:tr w:rsidR="0071610D" w:rsidRPr="00F93E4B" w:rsidDel="00915544" w14:paraId="12AFC8D8" w14:textId="4EBB7F93" w:rsidTr="001E53AC">
        <w:trPr>
          <w:trHeight w:val="240"/>
          <w:del w:id="617"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C67D78B" w14:textId="787EACFD" w:rsidR="0071610D" w:rsidRPr="00F93E4B" w:rsidDel="00915544" w:rsidRDefault="0071610D" w:rsidP="001E53AC">
            <w:pPr>
              <w:jc w:val="center"/>
              <w:rPr>
                <w:del w:id="618" w:author="F" w:date="2019-04-12T14:41:00Z"/>
                <w:rFonts w:ascii="宋体" w:hAnsi="宋体" w:cs="宋体"/>
                <w:sz w:val="20"/>
                <w:szCs w:val="20"/>
              </w:rPr>
            </w:pPr>
            <w:del w:id="619" w:author="F" w:date="2019-04-12T14:41:00Z">
              <w:r w:rsidRPr="00F93E4B" w:rsidDel="00915544">
                <w:rPr>
                  <w:rFonts w:ascii="宋体" w:hAnsi="宋体" w:cs="宋体" w:hint="eastAsia"/>
                  <w:sz w:val="20"/>
                  <w:szCs w:val="20"/>
                </w:rPr>
                <w:delText>D14</w:delText>
              </w:r>
            </w:del>
          </w:p>
        </w:tc>
        <w:tc>
          <w:tcPr>
            <w:tcW w:w="998" w:type="pct"/>
            <w:tcBorders>
              <w:top w:val="single" w:sz="4" w:space="0" w:color="auto"/>
              <w:left w:val="single" w:sz="4" w:space="0" w:color="auto"/>
              <w:bottom w:val="single" w:sz="4" w:space="0" w:color="auto"/>
              <w:right w:val="single" w:sz="4" w:space="0" w:color="auto"/>
            </w:tcBorders>
            <w:noWrap/>
            <w:hideMark/>
          </w:tcPr>
          <w:p w14:paraId="26C4C511" w14:textId="7F4A3D74" w:rsidR="0071610D" w:rsidRPr="00F93E4B" w:rsidDel="00915544" w:rsidRDefault="0071610D" w:rsidP="001E53AC">
            <w:pPr>
              <w:rPr>
                <w:del w:id="620" w:author="F" w:date="2019-04-12T14:41:00Z"/>
                <w:rFonts w:ascii="宋体" w:hAnsi="宋体" w:cs="宋体"/>
                <w:sz w:val="20"/>
                <w:szCs w:val="20"/>
              </w:rPr>
            </w:pPr>
            <w:del w:id="621" w:author="F" w:date="2019-04-12T14:41:00Z">
              <w:r w:rsidRPr="00F93E4B" w:rsidDel="00915544">
                <w:rPr>
                  <w:rFonts w:ascii="宋体" w:hAnsi="宋体" w:cs="宋体" w:hint="eastAsia"/>
                  <w:sz w:val="20"/>
                  <w:szCs w:val="20"/>
                </w:rPr>
                <w:delText>ReqReserved3</w:delText>
              </w:r>
            </w:del>
          </w:p>
        </w:tc>
        <w:tc>
          <w:tcPr>
            <w:tcW w:w="779" w:type="pct"/>
            <w:tcBorders>
              <w:top w:val="single" w:sz="4" w:space="0" w:color="auto"/>
              <w:left w:val="single" w:sz="4" w:space="0" w:color="auto"/>
              <w:bottom w:val="single" w:sz="4" w:space="0" w:color="auto"/>
              <w:right w:val="single" w:sz="4" w:space="0" w:color="auto"/>
            </w:tcBorders>
            <w:noWrap/>
            <w:hideMark/>
          </w:tcPr>
          <w:p w14:paraId="65C8E149" w14:textId="37F1C419" w:rsidR="0071610D" w:rsidRPr="00F93E4B" w:rsidDel="00915544" w:rsidRDefault="0071610D" w:rsidP="001E53AC">
            <w:pPr>
              <w:rPr>
                <w:del w:id="622" w:author="F" w:date="2019-04-12T14:41:00Z"/>
                <w:rFonts w:ascii="宋体" w:hAnsi="宋体" w:cs="宋体"/>
                <w:sz w:val="20"/>
                <w:szCs w:val="20"/>
              </w:rPr>
            </w:pPr>
            <w:del w:id="623" w:author="F" w:date="2019-04-12T14:41:00Z">
              <w:r w:rsidRPr="00F93E4B" w:rsidDel="00915544">
                <w:rPr>
                  <w:rFonts w:ascii="宋体" w:hAnsi="宋体" w:cs="宋体" w:hint="eastAsia"/>
                  <w:sz w:val="20"/>
                  <w:szCs w:val="20"/>
                </w:rPr>
                <w:delText>明细保留字段</w:delText>
              </w:r>
            </w:del>
          </w:p>
        </w:tc>
        <w:tc>
          <w:tcPr>
            <w:tcW w:w="552" w:type="pct"/>
            <w:tcBorders>
              <w:top w:val="single" w:sz="4" w:space="0" w:color="auto"/>
              <w:left w:val="single" w:sz="4" w:space="0" w:color="auto"/>
              <w:bottom w:val="single" w:sz="4" w:space="0" w:color="auto"/>
              <w:right w:val="single" w:sz="4" w:space="0" w:color="auto"/>
            </w:tcBorders>
            <w:noWrap/>
            <w:hideMark/>
          </w:tcPr>
          <w:p w14:paraId="66778BA1" w14:textId="0B7400C0" w:rsidR="0071610D" w:rsidRPr="00F93E4B" w:rsidDel="00915544" w:rsidRDefault="0071610D" w:rsidP="001E53AC">
            <w:pPr>
              <w:jc w:val="center"/>
              <w:rPr>
                <w:del w:id="624" w:author="F" w:date="2019-04-12T14:41:00Z"/>
                <w:rFonts w:ascii="宋体" w:hAnsi="宋体" w:cs="宋体"/>
                <w:sz w:val="20"/>
                <w:szCs w:val="20"/>
              </w:rPr>
            </w:pPr>
            <w:del w:id="625" w:author="F" w:date="2019-04-12T14:41:00Z">
              <w:r w:rsidRPr="00F93E4B" w:rsidDel="00915544">
                <w:rPr>
                  <w:rFonts w:ascii="宋体" w:hAnsi="宋体" w:cs="宋体" w:hint="eastAsia"/>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3347EBA" w14:textId="4189EAC1" w:rsidR="0071610D" w:rsidRPr="00F93E4B" w:rsidDel="00915544" w:rsidRDefault="0071610D" w:rsidP="001E53AC">
            <w:pPr>
              <w:jc w:val="center"/>
              <w:rPr>
                <w:del w:id="626" w:author="F" w:date="2019-04-12T14:41:00Z"/>
                <w:rFonts w:ascii="宋体" w:hAnsi="宋体" w:cs="宋体"/>
                <w:sz w:val="20"/>
                <w:szCs w:val="20"/>
              </w:rPr>
            </w:pPr>
            <w:del w:id="627"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5FEE53E0" w14:textId="0864BBCD" w:rsidR="0071610D" w:rsidRPr="00F93E4B" w:rsidDel="00915544" w:rsidRDefault="0071610D" w:rsidP="001E53AC">
            <w:pPr>
              <w:jc w:val="center"/>
              <w:rPr>
                <w:del w:id="628" w:author="F" w:date="2019-04-12T14:41:00Z"/>
                <w:rFonts w:ascii="宋体" w:hAnsi="宋体" w:cs="宋体"/>
                <w:sz w:val="20"/>
                <w:szCs w:val="20"/>
              </w:rPr>
            </w:pPr>
            <w:del w:id="629" w:author="F" w:date="2019-04-12T14:41:00Z">
              <w:r w:rsidRPr="00F93E4B" w:rsidDel="00915544">
                <w:rPr>
                  <w:rFonts w:ascii="宋体" w:hAnsi="宋体" w:cs="宋体" w:hint="eastAsia"/>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55149BF4" w14:textId="661BACA7" w:rsidR="0071610D" w:rsidRPr="00F93E4B" w:rsidDel="00915544" w:rsidRDefault="0071610D" w:rsidP="001E53AC">
            <w:pPr>
              <w:rPr>
                <w:del w:id="630" w:author="F" w:date="2019-04-12T14:41:00Z"/>
                <w:rFonts w:ascii="宋体" w:hAnsi="宋体" w:cs="宋体"/>
                <w:color w:val="000000"/>
                <w:sz w:val="20"/>
                <w:szCs w:val="20"/>
              </w:rPr>
            </w:pPr>
            <w:del w:id="631"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6701BD25" w14:textId="695C5928" w:rsidTr="001E53AC">
        <w:trPr>
          <w:trHeight w:val="240"/>
          <w:del w:id="632"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CB8BAD7" w14:textId="21F3BDC7" w:rsidR="0071610D" w:rsidRPr="00F93E4B" w:rsidDel="00915544" w:rsidRDefault="0071610D" w:rsidP="001E53AC">
            <w:pPr>
              <w:jc w:val="center"/>
              <w:rPr>
                <w:del w:id="633" w:author="F" w:date="2019-04-12T14:41:00Z"/>
                <w:rFonts w:ascii="宋体" w:hAnsi="宋体" w:cs="宋体"/>
                <w:sz w:val="20"/>
                <w:szCs w:val="20"/>
              </w:rPr>
            </w:pPr>
            <w:del w:id="634" w:author="F" w:date="2019-04-12T14:41:00Z">
              <w:r w:rsidRPr="00F93E4B" w:rsidDel="00915544">
                <w:rPr>
                  <w:rFonts w:ascii="宋体" w:hAnsi="宋体" w:cs="宋体" w:hint="eastAsia"/>
                  <w:sz w:val="20"/>
                  <w:szCs w:val="20"/>
                </w:rPr>
                <w:delText>D15</w:delText>
              </w:r>
            </w:del>
          </w:p>
        </w:tc>
        <w:tc>
          <w:tcPr>
            <w:tcW w:w="998" w:type="pct"/>
            <w:tcBorders>
              <w:top w:val="single" w:sz="4" w:space="0" w:color="auto"/>
              <w:left w:val="single" w:sz="4" w:space="0" w:color="auto"/>
              <w:bottom w:val="single" w:sz="4" w:space="0" w:color="auto"/>
              <w:right w:val="single" w:sz="4" w:space="0" w:color="auto"/>
            </w:tcBorders>
            <w:noWrap/>
            <w:hideMark/>
          </w:tcPr>
          <w:p w14:paraId="55E4C908" w14:textId="68CCDB85" w:rsidR="0071610D" w:rsidRPr="00F93E4B" w:rsidDel="00915544" w:rsidRDefault="0071610D" w:rsidP="001E53AC">
            <w:pPr>
              <w:rPr>
                <w:del w:id="635" w:author="F" w:date="2019-04-12T14:41:00Z"/>
                <w:rFonts w:ascii="宋体" w:hAnsi="宋体" w:cs="宋体"/>
                <w:sz w:val="20"/>
                <w:szCs w:val="20"/>
              </w:rPr>
            </w:pPr>
            <w:del w:id="636" w:author="F" w:date="2019-04-12T14:41:00Z">
              <w:r w:rsidRPr="00F93E4B" w:rsidDel="00915544">
                <w:rPr>
                  <w:rFonts w:ascii="宋体" w:hAnsi="宋体" w:cs="宋体" w:hint="eastAsia"/>
                  <w:sz w:val="20"/>
                  <w:szCs w:val="20"/>
                </w:rPr>
                <w:delText>ReqReserved4</w:delText>
              </w:r>
            </w:del>
          </w:p>
        </w:tc>
        <w:tc>
          <w:tcPr>
            <w:tcW w:w="779" w:type="pct"/>
            <w:tcBorders>
              <w:top w:val="single" w:sz="4" w:space="0" w:color="auto"/>
              <w:left w:val="single" w:sz="4" w:space="0" w:color="auto"/>
              <w:bottom w:val="single" w:sz="4" w:space="0" w:color="auto"/>
              <w:right w:val="single" w:sz="4" w:space="0" w:color="auto"/>
            </w:tcBorders>
            <w:noWrap/>
            <w:hideMark/>
          </w:tcPr>
          <w:p w14:paraId="45012CB8" w14:textId="40C1F93A" w:rsidR="0071610D" w:rsidRPr="00F93E4B" w:rsidDel="00915544" w:rsidRDefault="0071610D" w:rsidP="001E53AC">
            <w:pPr>
              <w:rPr>
                <w:del w:id="637" w:author="F" w:date="2019-04-12T14:41:00Z"/>
                <w:rFonts w:ascii="宋体" w:hAnsi="宋体" w:cs="宋体"/>
                <w:sz w:val="20"/>
                <w:szCs w:val="20"/>
              </w:rPr>
            </w:pPr>
            <w:del w:id="638" w:author="F" w:date="2019-04-12T14:41:00Z">
              <w:r w:rsidRPr="00F93E4B" w:rsidDel="00915544">
                <w:rPr>
                  <w:rFonts w:ascii="宋体" w:hAnsi="宋体" w:cs="宋体" w:hint="eastAsia"/>
                  <w:sz w:val="20"/>
                  <w:szCs w:val="20"/>
                </w:rPr>
                <w:delText>明细保留字段</w:delText>
              </w:r>
            </w:del>
          </w:p>
        </w:tc>
        <w:tc>
          <w:tcPr>
            <w:tcW w:w="552" w:type="pct"/>
            <w:tcBorders>
              <w:top w:val="single" w:sz="4" w:space="0" w:color="auto"/>
              <w:left w:val="single" w:sz="4" w:space="0" w:color="auto"/>
              <w:bottom w:val="single" w:sz="4" w:space="0" w:color="auto"/>
              <w:right w:val="single" w:sz="4" w:space="0" w:color="auto"/>
            </w:tcBorders>
            <w:noWrap/>
            <w:hideMark/>
          </w:tcPr>
          <w:p w14:paraId="591D6F80" w14:textId="78F3BB90" w:rsidR="0071610D" w:rsidRPr="00F93E4B" w:rsidDel="00915544" w:rsidRDefault="0071610D" w:rsidP="001E53AC">
            <w:pPr>
              <w:jc w:val="center"/>
              <w:rPr>
                <w:del w:id="639" w:author="F" w:date="2019-04-12T14:41:00Z"/>
                <w:rFonts w:ascii="宋体" w:hAnsi="宋体" w:cs="宋体"/>
                <w:sz w:val="20"/>
                <w:szCs w:val="20"/>
              </w:rPr>
            </w:pPr>
            <w:del w:id="640" w:author="F" w:date="2019-04-12T14:41:00Z">
              <w:r w:rsidRPr="00F93E4B" w:rsidDel="00915544">
                <w:rPr>
                  <w:rFonts w:ascii="宋体" w:hAnsi="宋体" w:cs="宋体" w:hint="eastAsia"/>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94B677A" w14:textId="055D38FB" w:rsidR="0071610D" w:rsidRPr="00F93E4B" w:rsidDel="00915544" w:rsidRDefault="0071610D" w:rsidP="001E53AC">
            <w:pPr>
              <w:jc w:val="center"/>
              <w:rPr>
                <w:del w:id="641" w:author="F" w:date="2019-04-12T14:41:00Z"/>
                <w:rFonts w:ascii="宋体" w:hAnsi="宋体" w:cs="宋体"/>
                <w:sz w:val="20"/>
                <w:szCs w:val="20"/>
              </w:rPr>
            </w:pPr>
            <w:del w:id="642"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CCD9554" w14:textId="45184A18" w:rsidR="0071610D" w:rsidRPr="00F93E4B" w:rsidDel="00915544" w:rsidRDefault="0071610D" w:rsidP="001E53AC">
            <w:pPr>
              <w:jc w:val="center"/>
              <w:rPr>
                <w:del w:id="643" w:author="F" w:date="2019-04-12T14:41:00Z"/>
                <w:rFonts w:ascii="宋体" w:hAnsi="宋体" w:cs="宋体"/>
                <w:sz w:val="20"/>
                <w:szCs w:val="20"/>
              </w:rPr>
            </w:pPr>
            <w:del w:id="644" w:author="F" w:date="2019-04-12T14:41:00Z">
              <w:r w:rsidRPr="00F93E4B" w:rsidDel="00915544">
                <w:rPr>
                  <w:rFonts w:ascii="宋体" w:hAnsi="宋体" w:cs="宋体" w:hint="eastAsia"/>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35E68179" w14:textId="42F5C391" w:rsidR="0071610D" w:rsidRPr="00F93E4B" w:rsidDel="00915544" w:rsidRDefault="0071610D" w:rsidP="001E53AC">
            <w:pPr>
              <w:rPr>
                <w:del w:id="645" w:author="F" w:date="2019-04-12T14:41:00Z"/>
                <w:rFonts w:ascii="宋体" w:hAnsi="宋体" w:cs="宋体"/>
                <w:color w:val="000000"/>
                <w:sz w:val="20"/>
                <w:szCs w:val="20"/>
              </w:rPr>
            </w:pPr>
            <w:del w:id="646"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5C0BBF64" w14:textId="3EBDB380" w:rsidTr="001E53AC">
        <w:trPr>
          <w:trHeight w:val="240"/>
          <w:del w:id="647"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48C22B81" w14:textId="0CDE144E" w:rsidR="0071610D" w:rsidRPr="00F93E4B" w:rsidDel="00915544" w:rsidRDefault="0071610D" w:rsidP="001E53AC">
            <w:pPr>
              <w:rPr>
                <w:del w:id="648" w:author="F" w:date="2019-04-12T14:41:00Z"/>
                <w:rFonts w:ascii="宋体" w:hAnsi="宋体" w:cs="宋体"/>
                <w:b/>
                <w:bCs/>
                <w:color w:val="000000"/>
                <w:sz w:val="20"/>
                <w:szCs w:val="20"/>
              </w:rPr>
            </w:pPr>
            <w:del w:id="649" w:author="F" w:date="2019-04-12T14:41:00Z">
              <w:r w:rsidRPr="00F93E4B" w:rsidDel="00915544">
                <w:rPr>
                  <w:rFonts w:ascii="宋体" w:hAnsi="宋体" w:cs="宋体" w:hint="eastAsia"/>
                  <w:b/>
                  <w:bCs/>
                  <w:color w:val="000000"/>
                  <w:sz w:val="20"/>
                  <w:szCs w:val="20"/>
                </w:rPr>
                <w:delText>指令明细</w:delText>
              </w:r>
            </w:del>
          </w:p>
        </w:tc>
      </w:tr>
    </w:tbl>
    <w:p w14:paraId="49BA3CC3" w14:textId="0E9C1410" w:rsidR="0071610D" w:rsidRPr="00B07A0D" w:rsidDel="00915544" w:rsidRDefault="0071610D" w:rsidP="0071610D">
      <w:pPr>
        <w:rPr>
          <w:del w:id="650" w:author="F" w:date="2019-04-12T14:41:00Z"/>
          <w:lang w:eastAsia="zh-CN"/>
        </w:rPr>
      </w:pPr>
    </w:p>
    <w:p w14:paraId="08B9F217" w14:textId="4DECE24B" w:rsidR="0071610D" w:rsidDel="00915544" w:rsidRDefault="0071610D" w:rsidP="0071610D">
      <w:pPr>
        <w:pStyle w:val="40"/>
        <w:numPr>
          <w:ilvl w:val="3"/>
          <w:numId w:val="2"/>
        </w:numPr>
        <w:rPr>
          <w:del w:id="651" w:author="F" w:date="2019-04-12T14:41:00Z"/>
          <w:lang w:eastAsia="zh-CN"/>
        </w:rPr>
      </w:pPr>
      <w:del w:id="652" w:author="F" w:date="2019-04-12T14:41:00Z">
        <w:r w:rsidDel="00915544">
          <w:rPr>
            <w:lang w:eastAsia="zh-CN"/>
          </w:rPr>
          <w:delText>退票状态查询接口业务元素</w:delText>
        </w:r>
      </w:del>
    </w:p>
    <w:p w14:paraId="60890963" w14:textId="37DDD5F9" w:rsidR="0071610D" w:rsidRPr="00B07A0D" w:rsidDel="00915544" w:rsidRDefault="0071610D" w:rsidP="0071610D">
      <w:pPr>
        <w:rPr>
          <w:del w:id="653" w:author="F" w:date="2019-04-12T14:41:00Z"/>
          <w:rFonts w:ascii="宋体" w:hAnsi="宋体"/>
        </w:rPr>
      </w:pPr>
      <w:del w:id="654" w:author="F" w:date="2019-04-12T14:41:00Z">
        <w:r w:rsidRPr="00B07A0D" w:rsidDel="00915544">
          <w:rPr>
            <w:rFonts w:ascii="宋体" w:hAnsi="宋体" w:hint="eastAsia"/>
          </w:rPr>
          <w:delText>请求字段</w:delText>
        </w:r>
      </w:del>
    </w:p>
    <w:tbl>
      <w:tblPr>
        <w:tblW w:w="0" w:type="auto"/>
        <w:tblInd w:w="93" w:type="dxa"/>
        <w:tblLayout w:type="fixed"/>
        <w:tblLook w:val="04A0" w:firstRow="1" w:lastRow="0" w:firstColumn="1" w:lastColumn="0" w:noHBand="0" w:noVBand="1"/>
      </w:tblPr>
      <w:tblGrid>
        <w:gridCol w:w="582"/>
        <w:gridCol w:w="1701"/>
        <w:gridCol w:w="1250"/>
        <w:gridCol w:w="26"/>
        <w:gridCol w:w="1134"/>
        <w:gridCol w:w="851"/>
        <w:gridCol w:w="708"/>
        <w:gridCol w:w="2177"/>
      </w:tblGrid>
      <w:tr w:rsidR="0071610D" w:rsidRPr="00F93E4B" w:rsidDel="00915544" w14:paraId="3F65A984" w14:textId="283D5F7B" w:rsidTr="001E53AC">
        <w:trPr>
          <w:trHeight w:val="240"/>
          <w:del w:id="655"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439FB2D" w14:textId="48D4D6B3" w:rsidR="0071610D" w:rsidRPr="00F93E4B" w:rsidDel="00915544" w:rsidRDefault="0071610D" w:rsidP="001E53AC">
            <w:pPr>
              <w:rPr>
                <w:del w:id="656" w:author="F" w:date="2019-04-12T14:41:00Z"/>
                <w:rFonts w:ascii="宋体" w:hAnsi="宋体" w:cs="宋体"/>
                <w:b/>
                <w:bCs/>
                <w:color w:val="000000"/>
                <w:sz w:val="20"/>
                <w:szCs w:val="20"/>
              </w:rPr>
            </w:pPr>
            <w:del w:id="657"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0D1A11AD" w14:textId="4131F968" w:rsidTr="001E53AC">
        <w:trPr>
          <w:trHeight w:val="255"/>
          <w:del w:id="658"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3A250153" w14:textId="5DC67BCC" w:rsidR="0071610D" w:rsidRPr="00F93E4B" w:rsidDel="00915544" w:rsidRDefault="0071610D" w:rsidP="001E53AC">
            <w:pPr>
              <w:jc w:val="center"/>
              <w:rPr>
                <w:del w:id="659" w:author="F" w:date="2019-04-12T14:41:00Z"/>
                <w:rFonts w:ascii="宋体" w:hAnsi="宋体" w:cs="Arial"/>
                <w:sz w:val="20"/>
                <w:szCs w:val="20"/>
              </w:rPr>
            </w:pPr>
            <w:del w:id="660" w:author="F" w:date="2019-04-12T14:41:00Z">
              <w:r w:rsidRPr="00F93E4B" w:rsidDel="00915544">
                <w:rPr>
                  <w:rFonts w:ascii="宋体" w:hAnsi="宋体" w:cs="Arial"/>
                  <w:sz w:val="20"/>
                  <w:szCs w:val="20"/>
                </w:rPr>
                <w:delText>H1</w:delText>
              </w:r>
            </w:del>
          </w:p>
        </w:tc>
        <w:tc>
          <w:tcPr>
            <w:tcW w:w="1701" w:type="dxa"/>
            <w:tcBorders>
              <w:top w:val="nil"/>
              <w:left w:val="nil"/>
              <w:bottom w:val="single" w:sz="4" w:space="0" w:color="auto"/>
              <w:right w:val="single" w:sz="4" w:space="0" w:color="auto"/>
            </w:tcBorders>
            <w:shd w:val="clear" w:color="auto" w:fill="auto"/>
            <w:noWrap/>
            <w:hideMark/>
          </w:tcPr>
          <w:p w14:paraId="38B094DC" w14:textId="5BB7FFDA" w:rsidR="0071610D" w:rsidRPr="00F93E4B" w:rsidDel="00915544" w:rsidRDefault="0071610D" w:rsidP="001E53AC">
            <w:pPr>
              <w:rPr>
                <w:del w:id="661" w:author="F" w:date="2019-04-12T14:41:00Z"/>
                <w:rFonts w:ascii="宋体" w:hAnsi="宋体" w:cs="Arial"/>
                <w:color w:val="000000"/>
                <w:sz w:val="20"/>
                <w:szCs w:val="20"/>
              </w:rPr>
            </w:pPr>
            <w:del w:id="662" w:author="F" w:date="2019-04-12T14:41:00Z">
              <w:r w:rsidRPr="00F93E4B" w:rsidDel="00915544">
                <w:rPr>
                  <w:rFonts w:ascii="宋体" w:hAnsi="宋体" w:cs="Arial"/>
                  <w:color w:val="000000"/>
                  <w:sz w:val="20"/>
                  <w:szCs w:val="20"/>
                </w:rPr>
                <w:delText>TransSource</w:delText>
              </w:r>
            </w:del>
          </w:p>
        </w:tc>
        <w:tc>
          <w:tcPr>
            <w:tcW w:w="1276" w:type="dxa"/>
            <w:gridSpan w:val="2"/>
            <w:tcBorders>
              <w:top w:val="nil"/>
              <w:left w:val="nil"/>
              <w:bottom w:val="single" w:sz="4" w:space="0" w:color="auto"/>
              <w:right w:val="single" w:sz="4" w:space="0" w:color="auto"/>
            </w:tcBorders>
            <w:shd w:val="clear" w:color="auto" w:fill="auto"/>
            <w:noWrap/>
            <w:hideMark/>
          </w:tcPr>
          <w:p w14:paraId="694B8F3D" w14:textId="59AAC072" w:rsidR="0071610D" w:rsidRPr="00F93E4B" w:rsidDel="00915544" w:rsidRDefault="0071610D" w:rsidP="001E53AC">
            <w:pPr>
              <w:rPr>
                <w:del w:id="663" w:author="F" w:date="2019-04-12T14:41:00Z"/>
                <w:rFonts w:ascii="宋体" w:hAnsi="宋体" w:cs="Arial"/>
                <w:color w:val="000000"/>
                <w:sz w:val="20"/>
                <w:szCs w:val="20"/>
              </w:rPr>
            </w:pPr>
            <w:del w:id="664" w:author="F" w:date="2019-04-12T14:41:00Z">
              <w:r w:rsidRPr="00F93E4B" w:rsidDel="00915544">
                <w:rPr>
                  <w:rFonts w:ascii="宋体" w:hAnsi="宋体" w:cs="Arial"/>
                  <w:color w:val="000000"/>
                  <w:sz w:val="20"/>
                  <w:szCs w:val="20"/>
                </w:rPr>
                <w:delText>交易来源</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2C316C4" w14:textId="20DBD8C6" w:rsidR="0071610D" w:rsidRPr="00F93E4B" w:rsidDel="00915544" w:rsidRDefault="0071610D" w:rsidP="001E53AC">
            <w:pPr>
              <w:jc w:val="center"/>
              <w:rPr>
                <w:del w:id="665" w:author="F" w:date="2019-04-12T14:41:00Z"/>
                <w:rFonts w:ascii="宋体" w:hAnsi="宋体" w:cs="Arial"/>
                <w:color w:val="9C0006"/>
                <w:sz w:val="20"/>
                <w:szCs w:val="20"/>
              </w:rPr>
            </w:pPr>
            <w:del w:id="66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14D1D7D" w14:textId="099800F6" w:rsidR="0071610D" w:rsidRPr="00F93E4B" w:rsidDel="00915544" w:rsidRDefault="0071610D" w:rsidP="001E53AC">
            <w:pPr>
              <w:jc w:val="center"/>
              <w:rPr>
                <w:del w:id="667" w:author="F" w:date="2019-04-12T14:41:00Z"/>
                <w:rFonts w:ascii="宋体" w:hAnsi="宋体" w:cs="Arial"/>
                <w:color w:val="000000"/>
                <w:sz w:val="20"/>
                <w:szCs w:val="20"/>
              </w:rPr>
            </w:pPr>
            <w:del w:id="668"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66713EC4" w14:textId="18DAD527" w:rsidR="0071610D" w:rsidRPr="00F93E4B" w:rsidDel="00915544" w:rsidRDefault="0071610D" w:rsidP="001E53AC">
            <w:pPr>
              <w:jc w:val="center"/>
              <w:rPr>
                <w:del w:id="669" w:author="F" w:date="2019-04-12T14:41:00Z"/>
                <w:rFonts w:ascii="宋体" w:hAnsi="宋体" w:cs="Arial"/>
                <w:color w:val="000000"/>
                <w:sz w:val="20"/>
                <w:szCs w:val="20"/>
              </w:rPr>
            </w:pPr>
            <w:del w:id="670" w:author="F" w:date="2019-04-12T14:41:00Z">
              <w:r w:rsidRPr="00F93E4B" w:rsidDel="00915544">
                <w:rPr>
                  <w:rFonts w:ascii="宋体" w:hAnsi="宋体" w:cs="Arial"/>
                  <w:color w:val="000000"/>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2181D6CC" w14:textId="2EC4710E" w:rsidR="0071610D" w:rsidRPr="00F93E4B" w:rsidDel="00915544" w:rsidRDefault="0071610D" w:rsidP="001E53AC">
            <w:pPr>
              <w:rPr>
                <w:del w:id="671" w:author="F" w:date="2019-04-12T14:41:00Z"/>
                <w:rFonts w:ascii="宋体" w:hAnsi="宋体" w:cs="Arial"/>
                <w:color w:val="000000"/>
                <w:sz w:val="20"/>
                <w:szCs w:val="20"/>
              </w:rPr>
            </w:pPr>
            <w:del w:id="672" w:author="F" w:date="2019-04-12T14:41:00Z">
              <w:r w:rsidRPr="00F93E4B" w:rsidDel="00915544">
                <w:rPr>
                  <w:rFonts w:ascii="宋体" w:hAnsi="宋体" w:hint="eastAsia"/>
                </w:rPr>
                <w:delText>来源系统标识</w:delText>
              </w:r>
            </w:del>
          </w:p>
        </w:tc>
      </w:tr>
      <w:tr w:rsidR="0071610D" w:rsidRPr="00F93E4B" w:rsidDel="00915544" w14:paraId="48592B88" w14:textId="3116972A" w:rsidTr="001E53AC">
        <w:trPr>
          <w:trHeight w:val="255"/>
          <w:del w:id="673"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3C24CADA" w14:textId="08ED7A79" w:rsidR="0071610D" w:rsidRPr="00F93E4B" w:rsidDel="00915544" w:rsidRDefault="0071610D" w:rsidP="001E53AC">
            <w:pPr>
              <w:jc w:val="center"/>
              <w:rPr>
                <w:del w:id="674" w:author="F" w:date="2019-04-12T14:41:00Z"/>
                <w:rFonts w:ascii="宋体" w:hAnsi="宋体" w:cs="Arial"/>
                <w:sz w:val="20"/>
                <w:szCs w:val="20"/>
              </w:rPr>
            </w:pPr>
            <w:del w:id="675" w:author="F" w:date="2019-04-12T14:41:00Z">
              <w:r w:rsidRPr="00F93E4B" w:rsidDel="00915544">
                <w:rPr>
                  <w:rFonts w:ascii="宋体" w:hAnsi="宋体" w:cs="Arial"/>
                  <w:sz w:val="20"/>
                  <w:szCs w:val="20"/>
                </w:rPr>
                <w:delText>H2</w:delText>
              </w:r>
            </w:del>
          </w:p>
        </w:tc>
        <w:tc>
          <w:tcPr>
            <w:tcW w:w="1701" w:type="dxa"/>
            <w:tcBorders>
              <w:top w:val="nil"/>
              <w:left w:val="nil"/>
              <w:bottom w:val="single" w:sz="4" w:space="0" w:color="auto"/>
              <w:right w:val="single" w:sz="4" w:space="0" w:color="auto"/>
            </w:tcBorders>
            <w:shd w:val="clear" w:color="auto" w:fill="auto"/>
            <w:noWrap/>
            <w:hideMark/>
          </w:tcPr>
          <w:p w14:paraId="6A86DF17" w14:textId="63956915" w:rsidR="0071610D" w:rsidRPr="00F93E4B" w:rsidDel="00915544" w:rsidRDefault="0071610D" w:rsidP="001E53AC">
            <w:pPr>
              <w:rPr>
                <w:del w:id="676" w:author="F" w:date="2019-04-12T14:41:00Z"/>
                <w:rFonts w:ascii="宋体" w:hAnsi="宋体" w:cs="Arial"/>
                <w:color w:val="000000"/>
                <w:sz w:val="20"/>
                <w:szCs w:val="20"/>
              </w:rPr>
            </w:pPr>
            <w:del w:id="677" w:author="F" w:date="2019-04-12T14:41:00Z">
              <w:r w:rsidRPr="00F93E4B" w:rsidDel="00915544">
                <w:rPr>
                  <w:rFonts w:ascii="宋体" w:hAnsi="宋体" w:cs="Arial"/>
                  <w:color w:val="000000"/>
                  <w:sz w:val="20"/>
                  <w:szCs w:val="20"/>
                </w:rPr>
                <w:delText>TransCode</w:delText>
              </w:r>
            </w:del>
          </w:p>
        </w:tc>
        <w:tc>
          <w:tcPr>
            <w:tcW w:w="1276" w:type="dxa"/>
            <w:gridSpan w:val="2"/>
            <w:tcBorders>
              <w:top w:val="nil"/>
              <w:left w:val="nil"/>
              <w:bottom w:val="single" w:sz="4" w:space="0" w:color="auto"/>
              <w:right w:val="single" w:sz="4" w:space="0" w:color="auto"/>
            </w:tcBorders>
            <w:shd w:val="clear" w:color="auto" w:fill="auto"/>
            <w:noWrap/>
            <w:hideMark/>
          </w:tcPr>
          <w:p w14:paraId="532963A6" w14:textId="27B948F4" w:rsidR="0071610D" w:rsidRPr="00F93E4B" w:rsidDel="00915544" w:rsidRDefault="0071610D" w:rsidP="001E53AC">
            <w:pPr>
              <w:rPr>
                <w:del w:id="678" w:author="F" w:date="2019-04-12T14:41:00Z"/>
                <w:rFonts w:ascii="宋体" w:hAnsi="宋体" w:cs="Arial"/>
                <w:color w:val="000000"/>
                <w:sz w:val="20"/>
                <w:szCs w:val="20"/>
              </w:rPr>
            </w:pPr>
            <w:del w:id="679" w:author="F" w:date="2019-04-12T14:41:00Z">
              <w:r w:rsidRPr="00F93E4B" w:rsidDel="00915544">
                <w:rPr>
                  <w:rFonts w:ascii="宋体" w:hAnsi="宋体" w:cs="Arial"/>
                  <w:color w:val="000000"/>
                  <w:sz w:val="20"/>
                  <w:szCs w:val="20"/>
                </w:rPr>
                <w:delText>交易编码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5E0BF87" w14:textId="034557CF" w:rsidR="0071610D" w:rsidRPr="00F93E4B" w:rsidDel="00915544" w:rsidRDefault="0071610D" w:rsidP="001E53AC">
            <w:pPr>
              <w:jc w:val="center"/>
              <w:rPr>
                <w:del w:id="680" w:author="F" w:date="2019-04-12T14:41:00Z"/>
                <w:rFonts w:ascii="宋体" w:hAnsi="宋体" w:cs="Arial"/>
                <w:color w:val="9C0006"/>
                <w:sz w:val="20"/>
                <w:szCs w:val="20"/>
              </w:rPr>
            </w:pPr>
            <w:del w:id="681"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4A209148" w14:textId="23F09AEB" w:rsidR="0071610D" w:rsidRPr="00F93E4B" w:rsidDel="00915544" w:rsidRDefault="0071610D" w:rsidP="001E53AC">
            <w:pPr>
              <w:jc w:val="center"/>
              <w:rPr>
                <w:del w:id="682" w:author="F" w:date="2019-04-12T14:41:00Z"/>
                <w:rFonts w:ascii="宋体" w:hAnsi="宋体" w:cs="Arial"/>
                <w:color w:val="000000"/>
                <w:sz w:val="20"/>
                <w:szCs w:val="20"/>
              </w:rPr>
            </w:pPr>
            <w:del w:id="683"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E725F15" w14:textId="5C672EE7" w:rsidR="0071610D" w:rsidRPr="00F93E4B" w:rsidDel="00915544" w:rsidRDefault="0071610D" w:rsidP="001E53AC">
            <w:pPr>
              <w:jc w:val="center"/>
              <w:rPr>
                <w:del w:id="684" w:author="F" w:date="2019-04-12T14:41:00Z"/>
                <w:rFonts w:ascii="宋体" w:hAnsi="宋体" w:cs="Arial"/>
                <w:color w:val="000000"/>
                <w:sz w:val="20"/>
                <w:szCs w:val="20"/>
              </w:rPr>
            </w:pPr>
            <w:del w:id="685" w:author="F" w:date="2019-04-12T14:41:00Z">
              <w:r w:rsidRPr="00F93E4B" w:rsidDel="00915544">
                <w:rPr>
                  <w:rFonts w:ascii="宋体" w:hAnsi="宋体" w:cs="Arial"/>
                  <w:color w:val="000000"/>
                  <w:sz w:val="20"/>
                  <w:szCs w:val="20"/>
                </w:rPr>
                <w:delText>20</w:delText>
              </w:r>
            </w:del>
          </w:p>
        </w:tc>
        <w:tc>
          <w:tcPr>
            <w:tcW w:w="2177" w:type="dxa"/>
            <w:tcBorders>
              <w:top w:val="nil"/>
              <w:left w:val="nil"/>
              <w:bottom w:val="single" w:sz="4" w:space="0" w:color="auto"/>
              <w:right w:val="single" w:sz="4" w:space="0" w:color="auto"/>
            </w:tcBorders>
            <w:shd w:val="clear" w:color="auto" w:fill="auto"/>
            <w:noWrap/>
            <w:hideMark/>
          </w:tcPr>
          <w:p w14:paraId="64B67FFE" w14:textId="13C614BF" w:rsidR="0071610D" w:rsidRPr="00F93E4B" w:rsidDel="00915544" w:rsidRDefault="0071610D" w:rsidP="001E53AC">
            <w:pPr>
              <w:rPr>
                <w:del w:id="686" w:author="F" w:date="2019-04-12T14:41:00Z"/>
                <w:rFonts w:ascii="宋体" w:hAnsi="宋体" w:cs="Arial"/>
                <w:color w:val="000000"/>
                <w:sz w:val="20"/>
                <w:szCs w:val="20"/>
              </w:rPr>
            </w:pPr>
            <w:del w:id="687" w:author="F" w:date="2019-04-12T14:41:00Z">
              <w:r w:rsidRPr="00F93E4B" w:rsidDel="00915544">
                <w:rPr>
                  <w:rFonts w:ascii="宋体" w:hAnsi="宋体" w:cs="Arial" w:hint="eastAsia"/>
                  <w:color w:val="000000"/>
                  <w:sz w:val="20"/>
                  <w:szCs w:val="20"/>
                </w:rPr>
                <w:delText>5555</w:delText>
              </w:r>
            </w:del>
          </w:p>
        </w:tc>
      </w:tr>
      <w:tr w:rsidR="0071610D" w:rsidRPr="00F93E4B" w:rsidDel="00915544" w14:paraId="4685ED95" w14:textId="778AC2B3" w:rsidTr="001E53AC">
        <w:trPr>
          <w:trHeight w:val="255"/>
          <w:del w:id="688"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FE7EEB4" w14:textId="26EED0F5" w:rsidR="0071610D" w:rsidRPr="00F93E4B" w:rsidDel="00915544" w:rsidRDefault="0071610D" w:rsidP="001E53AC">
            <w:pPr>
              <w:jc w:val="center"/>
              <w:rPr>
                <w:del w:id="689" w:author="F" w:date="2019-04-12T14:41:00Z"/>
                <w:rFonts w:ascii="宋体" w:hAnsi="宋体" w:cs="Arial"/>
                <w:sz w:val="20"/>
                <w:szCs w:val="20"/>
              </w:rPr>
            </w:pPr>
            <w:del w:id="690" w:author="F" w:date="2019-04-12T14:41:00Z">
              <w:r w:rsidRPr="00F93E4B" w:rsidDel="00915544">
                <w:rPr>
                  <w:rFonts w:ascii="宋体" w:hAnsi="宋体" w:cs="Arial"/>
                  <w:sz w:val="20"/>
                  <w:szCs w:val="20"/>
                </w:rPr>
                <w:delText>H3</w:delText>
              </w:r>
            </w:del>
          </w:p>
        </w:tc>
        <w:tc>
          <w:tcPr>
            <w:tcW w:w="1701" w:type="dxa"/>
            <w:tcBorders>
              <w:top w:val="nil"/>
              <w:left w:val="nil"/>
              <w:bottom w:val="single" w:sz="4" w:space="0" w:color="auto"/>
              <w:right w:val="single" w:sz="4" w:space="0" w:color="auto"/>
            </w:tcBorders>
            <w:shd w:val="clear" w:color="auto" w:fill="auto"/>
            <w:noWrap/>
            <w:hideMark/>
          </w:tcPr>
          <w:p w14:paraId="1FBD3141" w14:textId="671BC199" w:rsidR="0071610D" w:rsidRPr="00F93E4B" w:rsidDel="00915544" w:rsidRDefault="0071610D" w:rsidP="001E53AC">
            <w:pPr>
              <w:rPr>
                <w:del w:id="691" w:author="F" w:date="2019-04-12T14:41:00Z"/>
                <w:rFonts w:ascii="宋体" w:hAnsi="宋体" w:cs="Arial"/>
                <w:color w:val="000000"/>
                <w:sz w:val="20"/>
                <w:szCs w:val="20"/>
              </w:rPr>
            </w:pPr>
            <w:del w:id="692" w:author="F" w:date="2019-04-12T14:41:00Z">
              <w:r w:rsidRPr="00F93E4B" w:rsidDel="00915544">
                <w:rPr>
                  <w:rFonts w:ascii="宋体" w:hAnsi="宋体" w:cs="Arial"/>
                  <w:color w:val="000000"/>
                  <w:sz w:val="20"/>
                  <w:szCs w:val="20"/>
                </w:rPr>
                <w:delText>TransDate</w:delText>
              </w:r>
            </w:del>
          </w:p>
        </w:tc>
        <w:tc>
          <w:tcPr>
            <w:tcW w:w="1276" w:type="dxa"/>
            <w:gridSpan w:val="2"/>
            <w:tcBorders>
              <w:top w:val="nil"/>
              <w:left w:val="nil"/>
              <w:bottom w:val="single" w:sz="4" w:space="0" w:color="auto"/>
              <w:right w:val="single" w:sz="4" w:space="0" w:color="auto"/>
            </w:tcBorders>
            <w:shd w:val="clear" w:color="auto" w:fill="auto"/>
            <w:noWrap/>
            <w:hideMark/>
          </w:tcPr>
          <w:p w14:paraId="3817577E" w14:textId="3ABF5472" w:rsidR="0071610D" w:rsidRPr="00F93E4B" w:rsidDel="00915544" w:rsidRDefault="0071610D" w:rsidP="001E53AC">
            <w:pPr>
              <w:rPr>
                <w:del w:id="693" w:author="F" w:date="2019-04-12T14:41:00Z"/>
                <w:rFonts w:ascii="宋体" w:hAnsi="宋体" w:cs="Arial"/>
                <w:color w:val="000000"/>
                <w:sz w:val="20"/>
                <w:szCs w:val="20"/>
              </w:rPr>
            </w:pPr>
            <w:del w:id="694" w:author="F" w:date="2019-04-12T14:41:00Z">
              <w:r w:rsidRPr="00F93E4B" w:rsidDel="00915544">
                <w:rPr>
                  <w:rFonts w:ascii="宋体" w:hAnsi="宋体" w:cs="Arial"/>
                  <w:color w:val="000000"/>
                  <w:sz w:val="20"/>
                  <w:szCs w:val="20"/>
                </w:rPr>
                <w:delText>交易日期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2843E2F" w14:textId="73D2B49A" w:rsidR="0071610D" w:rsidRPr="00F93E4B" w:rsidDel="00915544" w:rsidRDefault="0071610D" w:rsidP="001E53AC">
            <w:pPr>
              <w:jc w:val="center"/>
              <w:rPr>
                <w:del w:id="695" w:author="F" w:date="2019-04-12T14:41:00Z"/>
                <w:rFonts w:ascii="宋体" w:hAnsi="宋体" w:cs="Arial"/>
                <w:color w:val="9C0006"/>
                <w:sz w:val="20"/>
                <w:szCs w:val="20"/>
              </w:rPr>
            </w:pPr>
            <w:del w:id="69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65280DE" w14:textId="1B2056A8" w:rsidR="0071610D" w:rsidRPr="00F93E4B" w:rsidDel="00915544" w:rsidRDefault="0071610D" w:rsidP="001E53AC">
            <w:pPr>
              <w:jc w:val="center"/>
              <w:rPr>
                <w:del w:id="697" w:author="F" w:date="2019-04-12T14:41:00Z"/>
                <w:rFonts w:ascii="宋体" w:hAnsi="宋体" w:cs="Arial"/>
                <w:color w:val="000000"/>
                <w:sz w:val="20"/>
                <w:szCs w:val="20"/>
              </w:rPr>
            </w:pPr>
            <w:del w:id="698" w:author="F" w:date="2019-04-12T14:41:00Z">
              <w:r w:rsidRPr="00F93E4B" w:rsidDel="00915544">
                <w:rPr>
                  <w:rFonts w:ascii="宋体" w:hAnsi="宋体" w:cs="Arial"/>
                  <w:color w:val="000000"/>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36269ECA" w14:textId="71A47D9D" w:rsidR="0071610D" w:rsidRPr="00F93E4B" w:rsidDel="00915544" w:rsidRDefault="0071610D" w:rsidP="001E53AC">
            <w:pPr>
              <w:jc w:val="center"/>
              <w:rPr>
                <w:del w:id="699" w:author="F" w:date="2019-04-12T14:41:00Z"/>
                <w:rFonts w:ascii="宋体" w:hAnsi="宋体" w:cs="Arial"/>
                <w:color w:val="000000"/>
                <w:sz w:val="20"/>
                <w:szCs w:val="20"/>
              </w:rPr>
            </w:pPr>
            <w:del w:id="700" w:author="F" w:date="2019-04-12T14:41:00Z">
              <w:r w:rsidRPr="00F93E4B" w:rsidDel="00915544">
                <w:rPr>
                  <w:rFonts w:ascii="宋体" w:hAnsi="宋体" w:cs="Arial"/>
                  <w:color w:val="000000"/>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02A67292" w14:textId="03CA00BB" w:rsidR="0071610D" w:rsidRPr="00F93E4B" w:rsidDel="00915544" w:rsidRDefault="0071610D" w:rsidP="001E53AC">
            <w:pPr>
              <w:rPr>
                <w:del w:id="701" w:author="F" w:date="2019-04-12T14:41:00Z"/>
                <w:rFonts w:ascii="宋体" w:hAnsi="宋体" w:cs="Arial"/>
                <w:color w:val="000000"/>
                <w:sz w:val="20"/>
                <w:szCs w:val="20"/>
              </w:rPr>
            </w:pPr>
            <w:del w:id="702" w:author="F" w:date="2019-04-12T14:41:00Z">
              <w:r w:rsidRPr="00F93E4B" w:rsidDel="00915544">
                <w:rPr>
                  <w:rFonts w:ascii="宋体" w:hAnsi="宋体" w:cs="Arial" w:hint="eastAsia"/>
                  <w:color w:val="000000"/>
                  <w:sz w:val="20"/>
                  <w:szCs w:val="20"/>
                </w:rPr>
                <w:delText>交易日期，格式是</w:delText>
              </w:r>
              <w:r w:rsidRPr="00F93E4B" w:rsidDel="00915544">
                <w:rPr>
                  <w:rFonts w:ascii="宋体" w:hAnsi="宋体" w:cs="Arial"/>
                  <w:color w:val="000000"/>
                  <w:sz w:val="20"/>
                  <w:szCs w:val="20"/>
                </w:rPr>
                <w:delText>yyyyMMdd</w:delText>
              </w:r>
            </w:del>
          </w:p>
        </w:tc>
      </w:tr>
      <w:tr w:rsidR="0071610D" w:rsidRPr="00F93E4B" w:rsidDel="00915544" w14:paraId="55193070" w14:textId="456E41C5" w:rsidTr="001E53AC">
        <w:trPr>
          <w:trHeight w:val="255"/>
          <w:del w:id="703"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AF83CDC" w14:textId="6914EFE8" w:rsidR="0071610D" w:rsidRPr="00F93E4B" w:rsidDel="00915544" w:rsidRDefault="0071610D" w:rsidP="001E53AC">
            <w:pPr>
              <w:jc w:val="center"/>
              <w:rPr>
                <w:del w:id="704" w:author="F" w:date="2019-04-12T14:41:00Z"/>
                <w:rFonts w:ascii="宋体" w:hAnsi="宋体" w:cs="Arial"/>
                <w:sz w:val="20"/>
                <w:szCs w:val="20"/>
              </w:rPr>
            </w:pPr>
            <w:del w:id="705" w:author="F" w:date="2019-04-12T14:41:00Z">
              <w:r w:rsidRPr="00F93E4B" w:rsidDel="00915544">
                <w:rPr>
                  <w:rFonts w:ascii="宋体" w:hAnsi="宋体" w:cs="Arial"/>
                  <w:sz w:val="20"/>
                  <w:szCs w:val="20"/>
                </w:rPr>
                <w:delText>H4</w:delText>
              </w:r>
            </w:del>
          </w:p>
        </w:tc>
        <w:tc>
          <w:tcPr>
            <w:tcW w:w="1701" w:type="dxa"/>
            <w:tcBorders>
              <w:top w:val="nil"/>
              <w:left w:val="nil"/>
              <w:bottom w:val="single" w:sz="4" w:space="0" w:color="auto"/>
              <w:right w:val="single" w:sz="4" w:space="0" w:color="auto"/>
            </w:tcBorders>
            <w:shd w:val="clear" w:color="auto" w:fill="auto"/>
            <w:noWrap/>
            <w:hideMark/>
          </w:tcPr>
          <w:p w14:paraId="4043723A" w14:textId="554411F5" w:rsidR="0071610D" w:rsidRPr="00F93E4B" w:rsidDel="00915544" w:rsidRDefault="0071610D" w:rsidP="001E53AC">
            <w:pPr>
              <w:rPr>
                <w:del w:id="706" w:author="F" w:date="2019-04-12T14:41:00Z"/>
                <w:rFonts w:ascii="宋体" w:hAnsi="宋体" w:cs="Arial"/>
                <w:color w:val="000000"/>
                <w:sz w:val="20"/>
                <w:szCs w:val="20"/>
              </w:rPr>
            </w:pPr>
            <w:del w:id="707" w:author="F" w:date="2019-04-12T14:41:00Z">
              <w:r w:rsidRPr="00F93E4B" w:rsidDel="00915544">
                <w:rPr>
                  <w:rFonts w:ascii="宋体" w:hAnsi="宋体" w:cs="Arial"/>
                  <w:color w:val="000000"/>
                  <w:sz w:val="20"/>
                  <w:szCs w:val="20"/>
                </w:rPr>
                <w:delText>TransTime</w:delText>
              </w:r>
            </w:del>
          </w:p>
        </w:tc>
        <w:tc>
          <w:tcPr>
            <w:tcW w:w="1276" w:type="dxa"/>
            <w:gridSpan w:val="2"/>
            <w:tcBorders>
              <w:top w:val="nil"/>
              <w:left w:val="nil"/>
              <w:bottom w:val="single" w:sz="4" w:space="0" w:color="auto"/>
              <w:right w:val="single" w:sz="4" w:space="0" w:color="auto"/>
            </w:tcBorders>
            <w:shd w:val="clear" w:color="auto" w:fill="auto"/>
            <w:noWrap/>
            <w:hideMark/>
          </w:tcPr>
          <w:p w14:paraId="7681FEA6" w14:textId="39E03564" w:rsidR="0071610D" w:rsidRPr="00F93E4B" w:rsidDel="00915544" w:rsidRDefault="0071610D" w:rsidP="001E53AC">
            <w:pPr>
              <w:rPr>
                <w:del w:id="708" w:author="F" w:date="2019-04-12T14:41:00Z"/>
                <w:rFonts w:ascii="宋体" w:hAnsi="宋体" w:cs="Arial"/>
                <w:color w:val="000000"/>
                <w:sz w:val="20"/>
                <w:szCs w:val="20"/>
              </w:rPr>
            </w:pPr>
            <w:del w:id="709" w:author="F" w:date="2019-04-12T14:41:00Z">
              <w:r w:rsidRPr="00F93E4B" w:rsidDel="00915544">
                <w:rPr>
                  <w:rFonts w:ascii="宋体" w:hAnsi="宋体" w:cs="Arial"/>
                  <w:color w:val="000000"/>
                  <w:sz w:val="20"/>
                  <w:szCs w:val="20"/>
                </w:rPr>
                <w:delText>交易时间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4130F80" w14:textId="1863C6B4" w:rsidR="0071610D" w:rsidRPr="00F93E4B" w:rsidDel="00915544" w:rsidRDefault="0071610D" w:rsidP="001E53AC">
            <w:pPr>
              <w:jc w:val="center"/>
              <w:rPr>
                <w:del w:id="710" w:author="F" w:date="2019-04-12T14:41:00Z"/>
                <w:rFonts w:ascii="宋体" w:hAnsi="宋体" w:cs="Arial"/>
                <w:color w:val="9C0006"/>
                <w:sz w:val="20"/>
                <w:szCs w:val="20"/>
              </w:rPr>
            </w:pPr>
            <w:del w:id="711"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A46A29B" w14:textId="6578EA42" w:rsidR="0071610D" w:rsidRPr="00F93E4B" w:rsidDel="00915544" w:rsidRDefault="0071610D" w:rsidP="001E53AC">
            <w:pPr>
              <w:jc w:val="center"/>
              <w:rPr>
                <w:del w:id="712" w:author="F" w:date="2019-04-12T14:41:00Z"/>
                <w:rFonts w:ascii="宋体" w:hAnsi="宋体" w:cs="Arial"/>
                <w:color w:val="000000"/>
                <w:sz w:val="20"/>
                <w:szCs w:val="20"/>
              </w:rPr>
            </w:pPr>
            <w:del w:id="713" w:author="F" w:date="2019-04-12T14:41:00Z">
              <w:r w:rsidRPr="00F93E4B" w:rsidDel="00915544">
                <w:rPr>
                  <w:rFonts w:ascii="宋体" w:hAnsi="宋体" w:cs="Arial"/>
                  <w:color w:val="000000"/>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22D8C696" w14:textId="5CA0FEE5" w:rsidR="0071610D" w:rsidRPr="00F93E4B" w:rsidDel="00915544" w:rsidRDefault="0071610D" w:rsidP="001E53AC">
            <w:pPr>
              <w:jc w:val="center"/>
              <w:rPr>
                <w:del w:id="714" w:author="F" w:date="2019-04-12T14:41:00Z"/>
                <w:rFonts w:ascii="宋体" w:hAnsi="宋体" w:cs="Arial"/>
                <w:color w:val="000000"/>
                <w:sz w:val="20"/>
                <w:szCs w:val="20"/>
              </w:rPr>
            </w:pPr>
            <w:del w:id="715" w:author="F" w:date="2019-04-12T14:41:00Z">
              <w:r w:rsidRPr="00F93E4B" w:rsidDel="00915544">
                <w:rPr>
                  <w:rFonts w:ascii="宋体" w:hAnsi="宋体" w:cs="Arial"/>
                  <w:color w:val="000000"/>
                  <w:sz w:val="20"/>
                  <w:szCs w:val="20"/>
                </w:rPr>
                <w:delText>6</w:delText>
              </w:r>
            </w:del>
          </w:p>
        </w:tc>
        <w:tc>
          <w:tcPr>
            <w:tcW w:w="2177" w:type="dxa"/>
            <w:tcBorders>
              <w:top w:val="nil"/>
              <w:left w:val="nil"/>
              <w:bottom w:val="single" w:sz="4" w:space="0" w:color="auto"/>
              <w:right w:val="single" w:sz="4" w:space="0" w:color="auto"/>
            </w:tcBorders>
            <w:shd w:val="clear" w:color="auto" w:fill="auto"/>
            <w:noWrap/>
            <w:hideMark/>
          </w:tcPr>
          <w:p w14:paraId="71473DC2" w14:textId="5A8F459B" w:rsidR="0071610D" w:rsidRPr="00F93E4B" w:rsidDel="00915544" w:rsidRDefault="0071610D" w:rsidP="001E53AC">
            <w:pPr>
              <w:rPr>
                <w:del w:id="716" w:author="F" w:date="2019-04-12T14:41:00Z"/>
                <w:rFonts w:ascii="宋体" w:hAnsi="宋体" w:cs="Arial"/>
                <w:color w:val="000000"/>
                <w:sz w:val="20"/>
                <w:szCs w:val="20"/>
              </w:rPr>
            </w:pPr>
            <w:del w:id="717" w:author="F" w:date="2019-04-12T14:41:00Z">
              <w:r w:rsidRPr="00F93E4B" w:rsidDel="00915544">
                <w:rPr>
                  <w:rFonts w:ascii="宋体" w:hAnsi="宋体" w:cs="Arial" w:hint="eastAsia"/>
                  <w:color w:val="000000"/>
                  <w:sz w:val="20"/>
                  <w:szCs w:val="20"/>
                </w:rPr>
                <w:delText>交易时间，格式是</w:delText>
              </w:r>
              <w:r w:rsidRPr="00F93E4B" w:rsidDel="00915544">
                <w:rPr>
                  <w:rFonts w:ascii="宋体" w:hAnsi="宋体" w:cs="Arial"/>
                  <w:color w:val="000000"/>
                  <w:sz w:val="20"/>
                  <w:szCs w:val="20"/>
                </w:rPr>
                <w:delText>HH24miss</w:delText>
              </w:r>
            </w:del>
          </w:p>
        </w:tc>
      </w:tr>
      <w:tr w:rsidR="0071610D" w:rsidRPr="00F93E4B" w:rsidDel="00915544" w14:paraId="01A98DFF" w14:textId="58100A74" w:rsidTr="001E53AC">
        <w:trPr>
          <w:trHeight w:val="255"/>
          <w:del w:id="718"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4264275B" w14:textId="2D28C7F2" w:rsidR="0071610D" w:rsidRPr="00F93E4B" w:rsidDel="00915544" w:rsidRDefault="0071610D" w:rsidP="001E53AC">
            <w:pPr>
              <w:jc w:val="center"/>
              <w:rPr>
                <w:del w:id="719" w:author="F" w:date="2019-04-12T14:41:00Z"/>
                <w:rFonts w:ascii="宋体" w:hAnsi="宋体" w:cs="Arial"/>
                <w:sz w:val="20"/>
                <w:szCs w:val="20"/>
              </w:rPr>
            </w:pPr>
            <w:del w:id="720" w:author="F" w:date="2019-04-12T14:41:00Z">
              <w:r w:rsidRPr="00F93E4B" w:rsidDel="00915544">
                <w:rPr>
                  <w:rFonts w:ascii="宋体" w:hAnsi="宋体" w:cs="Arial"/>
                  <w:sz w:val="20"/>
                  <w:szCs w:val="20"/>
                </w:rPr>
                <w:delText>H5</w:delText>
              </w:r>
            </w:del>
          </w:p>
        </w:tc>
        <w:tc>
          <w:tcPr>
            <w:tcW w:w="1701" w:type="dxa"/>
            <w:tcBorders>
              <w:top w:val="nil"/>
              <w:left w:val="nil"/>
              <w:bottom w:val="single" w:sz="4" w:space="0" w:color="auto"/>
              <w:right w:val="single" w:sz="4" w:space="0" w:color="auto"/>
            </w:tcBorders>
            <w:shd w:val="clear" w:color="auto" w:fill="auto"/>
            <w:noWrap/>
            <w:hideMark/>
          </w:tcPr>
          <w:p w14:paraId="1746B2C4" w14:textId="4BF44BAD" w:rsidR="0071610D" w:rsidRPr="00F93E4B" w:rsidDel="00915544" w:rsidRDefault="0071610D" w:rsidP="001E53AC">
            <w:pPr>
              <w:rPr>
                <w:del w:id="721" w:author="F" w:date="2019-04-12T14:41:00Z"/>
                <w:rFonts w:ascii="宋体" w:hAnsi="宋体" w:cs="Arial"/>
                <w:color w:val="000000"/>
                <w:sz w:val="20"/>
                <w:szCs w:val="20"/>
              </w:rPr>
            </w:pPr>
            <w:del w:id="722" w:author="F" w:date="2019-04-12T14:41:00Z">
              <w:r w:rsidRPr="00F93E4B" w:rsidDel="00915544">
                <w:rPr>
                  <w:rFonts w:ascii="宋体" w:hAnsi="宋体" w:cs="Arial"/>
                  <w:color w:val="000000"/>
                  <w:sz w:val="20"/>
                  <w:szCs w:val="20"/>
                </w:rPr>
                <w:delText>TransSeq</w:delText>
              </w:r>
            </w:del>
          </w:p>
        </w:tc>
        <w:tc>
          <w:tcPr>
            <w:tcW w:w="1276" w:type="dxa"/>
            <w:gridSpan w:val="2"/>
            <w:tcBorders>
              <w:top w:val="nil"/>
              <w:left w:val="nil"/>
              <w:bottom w:val="single" w:sz="4" w:space="0" w:color="auto"/>
              <w:right w:val="single" w:sz="4" w:space="0" w:color="auto"/>
            </w:tcBorders>
            <w:shd w:val="clear" w:color="auto" w:fill="auto"/>
            <w:noWrap/>
            <w:hideMark/>
          </w:tcPr>
          <w:p w14:paraId="0E44C17A" w14:textId="2F7843F6" w:rsidR="0071610D" w:rsidRPr="00F93E4B" w:rsidDel="00915544" w:rsidRDefault="0071610D" w:rsidP="001E53AC">
            <w:pPr>
              <w:rPr>
                <w:del w:id="723" w:author="F" w:date="2019-04-12T14:41:00Z"/>
                <w:rFonts w:ascii="宋体" w:hAnsi="宋体" w:cs="Arial"/>
                <w:color w:val="000000"/>
                <w:sz w:val="20"/>
                <w:szCs w:val="20"/>
              </w:rPr>
            </w:pPr>
            <w:del w:id="724" w:author="F" w:date="2019-04-12T14:41:00Z">
              <w:r w:rsidRPr="00F93E4B" w:rsidDel="00915544">
                <w:rPr>
                  <w:rFonts w:ascii="宋体" w:hAnsi="宋体" w:cs="Arial"/>
                  <w:color w:val="000000"/>
                  <w:sz w:val="20"/>
                  <w:szCs w:val="20"/>
                </w:rPr>
                <w:delText>交易流水号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EBF289A" w14:textId="667FF7F6" w:rsidR="0071610D" w:rsidRPr="00F93E4B" w:rsidDel="00915544" w:rsidRDefault="0071610D" w:rsidP="001E53AC">
            <w:pPr>
              <w:jc w:val="center"/>
              <w:rPr>
                <w:del w:id="725" w:author="F" w:date="2019-04-12T14:41:00Z"/>
                <w:rFonts w:ascii="宋体" w:hAnsi="宋体" w:cs="Arial"/>
                <w:color w:val="9C0006"/>
                <w:sz w:val="20"/>
                <w:szCs w:val="20"/>
              </w:rPr>
            </w:pPr>
            <w:del w:id="72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685A07F" w14:textId="1E8EB9F9" w:rsidR="0071610D" w:rsidRPr="00F93E4B" w:rsidDel="00915544" w:rsidRDefault="0071610D" w:rsidP="001E53AC">
            <w:pPr>
              <w:jc w:val="center"/>
              <w:rPr>
                <w:del w:id="727" w:author="F" w:date="2019-04-12T14:41:00Z"/>
                <w:rFonts w:ascii="宋体" w:hAnsi="宋体" w:cs="Arial"/>
                <w:color w:val="000000"/>
                <w:sz w:val="20"/>
                <w:szCs w:val="20"/>
              </w:rPr>
            </w:pPr>
            <w:del w:id="728"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F6AE80D" w14:textId="50434E86" w:rsidR="0071610D" w:rsidRPr="00F93E4B" w:rsidDel="00915544" w:rsidRDefault="0071610D" w:rsidP="001E53AC">
            <w:pPr>
              <w:jc w:val="center"/>
              <w:rPr>
                <w:del w:id="729" w:author="F" w:date="2019-04-12T14:41:00Z"/>
                <w:rFonts w:ascii="宋体" w:hAnsi="宋体" w:cs="Arial"/>
                <w:color w:val="000000"/>
                <w:sz w:val="20"/>
                <w:szCs w:val="20"/>
              </w:rPr>
            </w:pPr>
            <w:del w:id="730" w:author="F" w:date="2019-04-12T14:41:00Z">
              <w:r w:rsidRPr="00F93E4B" w:rsidDel="00915544">
                <w:rPr>
                  <w:rFonts w:ascii="宋体" w:hAnsi="宋体" w:cs="Arial"/>
                  <w:color w:val="000000"/>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5355123D" w14:textId="76B9FC46" w:rsidR="0071610D" w:rsidRPr="00F93E4B" w:rsidDel="00915544" w:rsidRDefault="0071610D" w:rsidP="001E53AC">
            <w:pPr>
              <w:rPr>
                <w:del w:id="731" w:author="F" w:date="2019-04-12T14:41:00Z"/>
                <w:rFonts w:ascii="宋体" w:hAnsi="宋体" w:cs="Arial"/>
                <w:color w:val="000000"/>
                <w:sz w:val="20"/>
                <w:szCs w:val="20"/>
              </w:rPr>
            </w:pPr>
            <w:del w:id="732" w:author="F" w:date="2019-04-12T14:41:00Z">
              <w:r w:rsidRPr="00F93E4B" w:rsidDel="00915544">
                <w:rPr>
                  <w:rFonts w:ascii="宋体" w:hAnsi="宋体" w:cs="Arial" w:hint="eastAsia"/>
                  <w:color w:val="000000"/>
                  <w:sz w:val="20"/>
                  <w:szCs w:val="20"/>
                </w:rPr>
                <w:delText>时间戳，格式是</w:delText>
              </w:r>
              <w:r w:rsidRPr="00F93E4B" w:rsidDel="00915544">
                <w:rPr>
                  <w:rFonts w:ascii="宋体" w:hAnsi="宋体" w:cs="Arial"/>
                  <w:color w:val="000000"/>
                  <w:sz w:val="20"/>
                  <w:szCs w:val="20"/>
                </w:rPr>
                <w:delText>yyyymmddhh24missff4</w:delText>
              </w:r>
            </w:del>
          </w:p>
        </w:tc>
      </w:tr>
      <w:tr w:rsidR="0071610D" w:rsidRPr="00F93E4B" w:rsidDel="00915544" w14:paraId="3B596C21" w14:textId="7E13FB28" w:rsidTr="001E53AC">
        <w:trPr>
          <w:trHeight w:val="240"/>
          <w:del w:id="733"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60B92F53" w14:textId="1F5E41EE" w:rsidR="0071610D" w:rsidRPr="00F93E4B" w:rsidDel="00915544" w:rsidRDefault="0071610D" w:rsidP="001E53AC">
            <w:pPr>
              <w:rPr>
                <w:del w:id="734" w:author="F" w:date="2019-04-12T14:41:00Z"/>
                <w:rFonts w:ascii="宋体" w:hAnsi="宋体" w:cs="宋体"/>
                <w:b/>
                <w:bCs/>
                <w:color w:val="000000"/>
                <w:sz w:val="20"/>
                <w:szCs w:val="20"/>
              </w:rPr>
            </w:pPr>
            <w:del w:id="735" w:author="F" w:date="2019-04-12T14:41:00Z">
              <w:r w:rsidRPr="00F93E4B" w:rsidDel="00915544">
                <w:rPr>
                  <w:rFonts w:ascii="宋体" w:hAnsi="宋体" w:cs="宋体" w:hint="eastAsia"/>
                  <w:b/>
                  <w:bCs/>
                  <w:color w:val="000000"/>
                  <w:sz w:val="20"/>
                  <w:szCs w:val="20"/>
                </w:rPr>
                <w:delText>I</w:delText>
              </w:r>
              <w:r w:rsidRPr="00F93E4B" w:rsidDel="00915544">
                <w:rPr>
                  <w:rFonts w:ascii="宋体" w:hAnsi="宋体" w:cs="宋体"/>
                  <w:b/>
                  <w:bCs/>
                  <w:color w:val="000000"/>
                  <w:sz w:val="20"/>
                  <w:szCs w:val="20"/>
                </w:rPr>
                <w:delText>N</w:delText>
              </w:r>
            </w:del>
          </w:p>
        </w:tc>
      </w:tr>
      <w:tr w:rsidR="0071610D" w:rsidRPr="00F93E4B" w:rsidDel="00915544" w14:paraId="53AE3C90" w14:textId="7AC7CD02" w:rsidTr="001E53AC">
        <w:trPr>
          <w:trHeight w:val="255"/>
          <w:del w:id="736"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095FF48" w14:textId="47AB010F" w:rsidR="0071610D" w:rsidRPr="00F93E4B" w:rsidDel="00915544" w:rsidRDefault="0071610D" w:rsidP="001E53AC">
            <w:pPr>
              <w:jc w:val="center"/>
              <w:rPr>
                <w:del w:id="737" w:author="F" w:date="2019-04-12T14:41:00Z"/>
                <w:rFonts w:ascii="宋体" w:hAnsi="宋体" w:cs="Arial"/>
                <w:sz w:val="20"/>
                <w:szCs w:val="20"/>
              </w:rPr>
            </w:pPr>
            <w:del w:id="738" w:author="F" w:date="2019-04-12T14:41:00Z">
              <w:r w:rsidRPr="00F93E4B" w:rsidDel="00915544">
                <w:rPr>
                  <w:rFonts w:ascii="宋体" w:hAnsi="宋体" w:cs="Arial"/>
                  <w:sz w:val="20"/>
                  <w:szCs w:val="20"/>
                </w:rPr>
                <w:delText>D1</w:delText>
              </w:r>
            </w:del>
          </w:p>
        </w:tc>
        <w:tc>
          <w:tcPr>
            <w:tcW w:w="1701" w:type="dxa"/>
            <w:tcBorders>
              <w:top w:val="nil"/>
              <w:left w:val="nil"/>
              <w:bottom w:val="single" w:sz="4" w:space="0" w:color="auto"/>
              <w:right w:val="single" w:sz="4" w:space="0" w:color="auto"/>
            </w:tcBorders>
            <w:shd w:val="clear" w:color="auto" w:fill="auto"/>
            <w:noWrap/>
            <w:hideMark/>
          </w:tcPr>
          <w:p w14:paraId="456F706E" w14:textId="70C3ACA1" w:rsidR="0071610D" w:rsidRPr="00F93E4B" w:rsidDel="00915544" w:rsidRDefault="0071610D" w:rsidP="001E53AC">
            <w:pPr>
              <w:rPr>
                <w:del w:id="739" w:author="F" w:date="2019-04-12T14:41:00Z"/>
                <w:rFonts w:ascii="宋体" w:hAnsi="宋体" w:cs="Arial"/>
                <w:sz w:val="20"/>
                <w:szCs w:val="20"/>
              </w:rPr>
            </w:pPr>
            <w:del w:id="740" w:author="F" w:date="2019-04-12T14:41:00Z">
              <w:r w:rsidRPr="00F93E4B" w:rsidDel="00915544">
                <w:rPr>
                  <w:rFonts w:ascii="宋体" w:hAnsi="宋体" w:cs="Arial" w:hint="eastAsia"/>
                  <w:sz w:val="20"/>
                  <w:szCs w:val="20"/>
                </w:rPr>
                <w:delText>BgnDate</w:delText>
              </w:r>
            </w:del>
          </w:p>
        </w:tc>
        <w:tc>
          <w:tcPr>
            <w:tcW w:w="1250" w:type="dxa"/>
            <w:tcBorders>
              <w:top w:val="nil"/>
              <w:left w:val="nil"/>
              <w:bottom w:val="single" w:sz="4" w:space="0" w:color="auto"/>
              <w:right w:val="single" w:sz="4" w:space="0" w:color="auto"/>
            </w:tcBorders>
            <w:shd w:val="clear" w:color="auto" w:fill="auto"/>
            <w:noWrap/>
            <w:hideMark/>
          </w:tcPr>
          <w:p w14:paraId="5F390ECA" w14:textId="4E38A1AA" w:rsidR="0071610D" w:rsidRPr="00F93E4B" w:rsidDel="00915544" w:rsidRDefault="0071610D" w:rsidP="001E53AC">
            <w:pPr>
              <w:rPr>
                <w:del w:id="741" w:author="F" w:date="2019-04-12T14:41:00Z"/>
                <w:rFonts w:ascii="宋体" w:hAnsi="宋体" w:cs="Arial"/>
                <w:sz w:val="20"/>
                <w:szCs w:val="20"/>
              </w:rPr>
            </w:pPr>
            <w:del w:id="742" w:author="F" w:date="2019-04-12T14:41:00Z">
              <w:r w:rsidRPr="00F93E4B" w:rsidDel="00915544">
                <w:rPr>
                  <w:rFonts w:ascii="宋体" w:hAnsi="宋体" w:cs="Arial" w:hint="eastAsia"/>
                  <w:sz w:val="20"/>
                  <w:szCs w:val="20"/>
                </w:rPr>
                <w:delText>开始日期</w:delText>
              </w:r>
            </w:del>
          </w:p>
        </w:tc>
        <w:tc>
          <w:tcPr>
            <w:tcW w:w="1160"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AF94BA1" w14:textId="027E5AB2" w:rsidR="0071610D" w:rsidRPr="00F93E4B" w:rsidDel="00915544" w:rsidRDefault="0071610D" w:rsidP="001E53AC">
            <w:pPr>
              <w:jc w:val="center"/>
              <w:rPr>
                <w:del w:id="743" w:author="F" w:date="2019-04-12T14:41:00Z"/>
                <w:rFonts w:ascii="宋体" w:hAnsi="宋体" w:cs="Arial"/>
                <w:color w:val="9C0006"/>
                <w:sz w:val="20"/>
                <w:szCs w:val="20"/>
              </w:rPr>
            </w:pPr>
            <w:del w:id="744"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8D716B6" w14:textId="33C286B4" w:rsidR="0071610D" w:rsidRPr="00F93E4B" w:rsidDel="00915544" w:rsidRDefault="0071610D" w:rsidP="001E53AC">
            <w:pPr>
              <w:jc w:val="center"/>
              <w:rPr>
                <w:del w:id="745" w:author="F" w:date="2019-04-12T14:41:00Z"/>
                <w:rFonts w:ascii="宋体" w:hAnsi="宋体" w:cs="Arial"/>
                <w:sz w:val="20"/>
                <w:szCs w:val="20"/>
              </w:rPr>
            </w:pPr>
            <w:del w:id="746"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E8F18F0" w14:textId="19D3C547" w:rsidR="0071610D" w:rsidRPr="00F93E4B" w:rsidDel="00915544" w:rsidRDefault="0071610D" w:rsidP="001E53AC">
            <w:pPr>
              <w:jc w:val="center"/>
              <w:rPr>
                <w:del w:id="747" w:author="F" w:date="2019-04-12T14:41:00Z"/>
                <w:rFonts w:ascii="宋体" w:hAnsi="宋体" w:cs="Arial"/>
                <w:sz w:val="20"/>
                <w:szCs w:val="20"/>
              </w:rPr>
            </w:pPr>
            <w:del w:id="748"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42BC7A57" w14:textId="037D58E4" w:rsidR="0071610D" w:rsidRPr="00F93E4B" w:rsidDel="00915544" w:rsidRDefault="0071610D" w:rsidP="001E53AC">
            <w:pPr>
              <w:rPr>
                <w:del w:id="749" w:author="F" w:date="2019-04-12T14:41:00Z"/>
                <w:rFonts w:ascii="宋体" w:hAnsi="宋体" w:cs="宋体"/>
                <w:sz w:val="20"/>
                <w:szCs w:val="20"/>
              </w:rPr>
            </w:pPr>
            <w:del w:id="750" w:author="F" w:date="2019-04-12T14:41:00Z">
              <w:r w:rsidRPr="00F93E4B" w:rsidDel="00915544">
                <w:rPr>
                  <w:rFonts w:ascii="宋体" w:hAnsi="宋体" w:cs="宋体" w:hint="eastAsia"/>
                  <w:sz w:val="20"/>
                  <w:szCs w:val="20"/>
                </w:rPr>
                <w:delText>yyyyMMdd</w:delText>
              </w:r>
            </w:del>
          </w:p>
        </w:tc>
      </w:tr>
      <w:tr w:rsidR="0071610D" w:rsidRPr="00F93E4B" w:rsidDel="00915544" w14:paraId="78CDD7E9" w14:textId="5A60D6D1" w:rsidTr="001E53AC">
        <w:trPr>
          <w:trHeight w:val="255"/>
          <w:del w:id="751"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5E563BCC" w14:textId="460A1BD3" w:rsidR="0071610D" w:rsidRPr="00F93E4B" w:rsidDel="00915544" w:rsidRDefault="0071610D" w:rsidP="001E53AC">
            <w:pPr>
              <w:jc w:val="center"/>
              <w:rPr>
                <w:del w:id="752" w:author="F" w:date="2019-04-12T14:41:00Z"/>
                <w:rFonts w:ascii="宋体" w:hAnsi="宋体" w:cs="Arial"/>
                <w:sz w:val="20"/>
                <w:szCs w:val="20"/>
              </w:rPr>
            </w:pPr>
            <w:del w:id="753" w:author="F" w:date="2019-04-12T14:41:00Z">
              <w:r w:rsidRPr="00F93E4B" w:rsidDel="00915544">
                <w:rPr>
                  <w:rFonts w:ascii="宋体" w:hAnsi="宋体" w:cs="Arial"/>
                  <w:sz w:val="20"/>
                  <w:szCs w:val="20"/>
                </w:rPr>
                <w:delText>D2</w:delText>
              </w:r>
            </w:del>
          </w:p>
        </w:tc>
        <w:tc>
          <w:tcPr>
            <w:tcW w:w="1701" w:type="dxa"/>
            <w:tcBorders>
              <w:top w:val="nil"/>
              <w:left w:val="nil"/>
              <w:bottom w:val="single" w:sz="4" w:space="0" w:color="auto"/>
              <w:right w:val="single" w:sz="4" w:space="0" w:color="auto"/>
            </w:tcBorders>
            <w:shd w:val="clear" w:color="auto" w:fill="auto"/>
            <w:noWrap/>
            <w:hideMark/>
          </w:tcPr>
          <w:p w14:paraId="2D40F8FF" w14:textId="2C182868" w:rsidR="0071610D" w:rsidRPr="00F93E4B" w:rsidDel="00915544" w:rsidRDefault="0071610D" w:rsidP="001E53AC">
            <w:pPr>
              <w:rPr>
                <w:del w:id="754" w:author="F" w:date="2019-04-12T14:41:00Z"/>
                <w:rFonts w:ascii="宋体" w:hAnsi="宋体" w:cs="Arial"/>
                <w:sz w:val="20"/>
                <w:szCs w:val="20"/>
              </w:rPr>
            </w:pPr>
            <w:del w:id="755" w:author="F" w:date="2019-04-12T14:41:00Z">
              <w:r w:rsidRPr="00F93E4B" w:rsidDel="00915544">
                <w:rPr>
                  <w:rFonts w:ascii="宋体" w:hAnsi="宋体" w:cs="Arial" w:hint="eastAsia"/>
                  <w:sz w:val="20"/>
                  <w:szCs w:val="20"/>
                </w:rPr>
                <w:delText>EndDate</w:delText>
              </w:r>
            </w:del>
          </w:p>
        </w:tc>
        <w:tc>
          <w:tcPr>
            <w:tcW w:w="1250" w:type="dxa"/>
            <w:tcBorders>
              <w:top w:val="nil"/>
              <w:left w:val="nil"/>
              <w:bottom w:val="single" w:sz="4" w:space="0" w:color="auto"/>
              <w:right w:val="single" w:sz="4" w:space="0" w:color="auto"/>
            </w:tcBorders>
            <w:shd w:val="clear" w:color="auto" w:fill="auto"/>
            <w:noWrap/>
            <w:hideMark/>
          </w:tcPr>
          <w:p w14:paraId="309D1A17" w14:textId="7530F172" w:rsidR="0071610D" w:rsidRPr="00F93E4B" w:rsidDel="00915544" w:rsidRDefault="0071610D" w:rsidP="001E53AC">
            <w:pPr>
              <w:rPr>
                <w:del w:id="756" w:author="F" w:date="2019-04-12T14:41:00Z"/>
                <w:rFonts w:ascii="宋体" w:hAnsi="宋体" w:cs="Arial"/>
                <w:sz w:val="20"/>
                <w:szCs w:val="20"/>
              </w:rPr>
            </w:pPr>
            <w:del w:id="757" w:author="F" w:date="2019-04-12T14:41:00Z">
              <w:r w:rsidRPr="00F93E4B" w:rsidDel="00915544">
                <w:rPr>
                  <w:rFonts w:ascii="宋体" w:hAnsi="宋体" w:cs="Arial" w:hint="eastAsia"/>
                  <w:sz w:val="20"/>
                  <w:szCs w:val="20"/>
                </w:rPr>
                <w:delText>结束日期</w:delText>
              </w:r>
            </w:del>
          </w:p>
        </w:tc>
        <w:tc>
          <w:tcPr>
            <w:tcW w:w="1160" w:type="dxa"/>
            <w:gridSpan w:val="2"/>
            <w:tcBorders>
              <w:top w:val="single" w:sz="4" w:space="0" w:color="auto"/>
              <w:left w:val="single" w:sz="4" w:space="0" w:color="auto"/>
              <w:bottom w:val="single" w:sz="4" w:space="0" w:color="auto"/>
              <w:right w:val="single" w:sz="4" w:space="0" w:color="auto"/>
            </w:tcBorders>
            <w:shd w:val="clear" w:color="auto" w:fill="FFFFFF"/>
            <w:noWrap/>
            <w:hideMark/>
          </w:tcPr>
          <w:p w14:paraId="15FEBAD3" w14:textId="5ED28D01" w:rsidR="0071610D" w:rsidRPr="00F93E4B" w:rsidDel="00915544" w:rsidRDefault="0071610D" w:rsidP="001E53AC">
            <w:pPr>
              <w:jc w:val="center"/>
              <w:rPr>
                <w:del w:id="758" w:author="F" w:date="2019-04-12T14:41:00Z"/>
                <w:rFonts w:ascii="宋体" w:hAnsi="宋体" w:cs="宋体"/>
                <w:color w:val="9C0006"/>
                <w:sz w:val="20"/>
                <w:szCs w:val="20"/>
              </w:rPr>
            </w:pPr>
            <w:del w:id="759"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FFFFFF"/>
            <w:noWrap/>
            <w:hideMark/>
          </w:tcPr>
          <w:p w14:paraId="6851FBA7" w14:textId="79C09D50" w:rsidR="0071610D" w:rsidRPr="00F93E4B" w:rsidDel="00915544" w:rsidRDefault="0071610D" w:rsidP="001E53AC">
            <w:pPr>
              <w:jc w:val="center"/>
              <w:rPr>
                <w:del w:id="760" w:author="F" w:date="2019-04-12T14:41:00Z"/>
                <w:rFonts w:ascii="宋体" w:hAnsi="宋体" w:cs="宋体"/>
                <w:sz w:val="20"/>
                <w:szCs w:val="20"/>
              </w:rPr>
            </w:pPr>
            <w:del w:id="761"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C302F0E" w14:textId="15818B9C" w:rsidR="0071610D" w:rsidRPr="00F93E4B" w:rsidDel="00915544" w:rsidRDefault="0071610D" w:rsidP="001E53AC">
            <w:pPr>
              <w:jc w:val="center"/>
              <w:rPr>
                <w:del w:id="762" w:author="F" w:date="2019-04-12T14:41:00Z"/>
                <w:rFonts w:ascii="宋体" w:hAnsi="宋体" w:cs="宋体"/>
                <w:sz w:val="20"/>
                <w:szCs w:val="20"/>
              </w:rPr>
            </w:pPr>
            <w:del w:id="763" w:author="F" w:date="2019-04-12T14:41:00Z">
              <w:r w:rsidRPr="00F93E4B" w:rsidDel="00915544">
                <w:rPr>
                  <w:rFonts w:ascii="宋体" w:hAnsi="宋体" w:cs="宋体" w:hint="eastAsia"/>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4F89E974" w14:textId="11ADFA1D" w:rsidR="0071610D" w:rsidRPr="00F93E4B" w:rsidDel="00915544" w:rsidRDefault="0071610D" w:rsidP="001E53AC">
            <w:pPr>
              <w:rPr>
                <w:del w:id="764" w:author="F" w:date="2019-04-12T14:41:00Z"/>
                <w:rFonts w:ascii="宋体" w:hAnsi="宋体" w:cs="宋体"/>
                <w:sz w:val="20"/>
                <w:szCs w:val="20"/>
              </w:rPr>
            </w:pPr>
            <w:del w:id="765" w:author="F" w:date="2019-04-12T14:41:00Z">
              <w:r w:rsidRPr="00F93E4B" w:rsidDel="00915544">
                <w:rPr>
                  <w:rFonts w:ascii="宋体" w:hAnsi="宋体" w:cs="宋体" w:hint="eastAsia"/>
                  <w:sz w:val="20"/>
                  <w:szCs w:val="20"/>
                </w:rPr>
                <w:delText>yyyyMMdd</w:delText>
              </w:r>
            </w:del>
          </w:p>
        </w:tc>
      </w:tr>
      <w:tr w:rsidR="0071610D" w:rsidRPr="00F93E4B" w:rsidDel="00915544" w14:paraId="30C82CE6" w14:textId="6AFCDB25" w:rsidTr="001E53AC">
        <w:trPr>
          <w:trHeight w:val="225"/>
          <w:del w:id="766" w:author="F" w:date="2019-04-12T14:41:00Z"/>
        </w:trPr>
        <w:tc>
          <w:tcPr>
            <w:tcW w:w="582" w:type="dxa"/>
            <w:tcBorders>
              <w:top w:val="nil"/>
              <w:left w:val="single" w:sz="4" w:space="0" w:color="auto"/>
              <w:bottom w:val="single" w:sz="4" w:space="0" w:color="auto"/>
              <w:right w:val="nil"/>
            </w:tcBorders>
            <w:shd w:val="clear" w:color="000000" w:fill="D9D9D9"/>
            <w:noWrap/>
            <w:hideMark/>
          </w:tcPr>
          <w:p w14:paraId="0BE0FE82" w14:textId="28A05EBA" w:rsidR="0071610D" w:rsidRPr="00F93E4B" w:rsidDel="00915544" w:rsidRDefault="0071610D" w:rsidP="001E53AC">
            <w:pPr>
              <w:jc w:val="center"/>
              <w:rPr>
                <w:del w:id="767" w:author="F" w:date="2019-04-12T14:41:00Z"/>
                <w:rFonts w:ascii="宋体" w:hAnsi="宋体" w:cs="Arial"/>
                <w:sz w:val="16"/>
                <w:szCs w:val="16"/>
              </w:rPr>
            </w:pPr>
            <w:del w:id="768" w:author="F" w:date="2019-04-12T14:41:00Z">
              <w:r w:rsidRPr="00F93E4B" w:rsidDel="00915544">
                <w:rPr>
                  <w:rFonts w:ascii="宋体" w:hAnsi="宋体" w:cs="Arial"/>
                  <w:sz w:val="16"/>
                  <w:szCs w:val="16"/>
                </w:rPr>
                <w:delText xml:space="preserve">　</w:delText>
              </w:r>
            </w:del>
          </w:p>
        </w:tc>
        <w:tc>
          <w:tcPr>
            <w:tcW w:w="1701" w:type="dxa"/>
            <w:tcBorders>
              <w:top w:val="nil"/>
              <w:left w:val="nil"/>
              <w:bottom w:val="single" w:sz="4" w:space="0" w:color="auto"/>
              <w:right w:val="nil"/>
            </w:tcBorders>
            <w:shd w:val="clear" w:color="000000" w:fill="D9D9D9"/>
            <w:noWrap/>
            <w:hideMark/>
          </w:tcPr>
          <w:p w14:paraId="51907441" w14:textId="704C00B9" w:rsidR="0071610D" w:rsidRPr="00F93E4B" w:rsidDel="00915544" w:rsidRDefault="0071610D" w:rsidP="001E53AC">
            <w:pPr>
              <w:jc w:val="center"/>
              <w:rPr>
                <w:del w:id="769" w:author="F" w:date="2019-04-12T14:41:00Z"/>
                <w:rFonts w:ascii="宋体" w:hAnsi="宋体" w:cs="Arial"/>
                <w:sz w:val="16"/>
                <w:szCs w:val="16"/>
              </w:rPr>
            </w:pPr>
            <w:del w:id="770" w:author="F" w:date="2019-04-12T14:41:00Z">
              <w:r w:rsidRPr="00F93E4B" w:rsidDel="00915544">
                <w:rPr>
                  <w:rFonts w:ascii="宋体" w:hAnsi="宋体" w:cs="Arial"/>
                  <w:sz w:val="16"/>
                  <w:szCs w:val="16"/>
                </w:rPr>
                <w:delText xml:space="preserve">　</w:delText>
              </w:r>
            </w:del>
          </w:p>
        </w:tc>
        <w:tc>
          <w:tcPr>
            <w:tcW w:w="1250" w:type="dxa"/>
            <w:tcBorders>
              <w:top w:val="nil"/>
              <w:left w:val="nil"/>
              <w:bottom w:val="single" w:sz="4" w:space="0" w:color="auto"/>
              <w:right w:val="nil"/>
            </w:tcBorders>
            <w:shd w:val="clear" w:color="000000" w:fill="D9D9D9"/>
            <w:noWrap/>
            <w:hideMark/>
          </w:tcPr>
          <w:p w14:paraId="2DC8AFD7" w14:textId="477217DC" w:rsidR="0071610D" w:rsidRPr="00F93E4B" w:rsidDel="00915544" w:rsidRDefault="0071610D" w:rsidP="001E53AC">
            <w:pPr>
              <w:jc w:val="center"/>
              <w:rPr>
                <w:del w:id="771" w:author="F" w:date="2019-04-12T14:41:00Z"/>
                <w:rFonts w:ascii="宋体" w:hAnsi="宋体" w:cs="Arial"/>
                <w:sz w:val="16"/>
                <w:szCs w:val="16"/>
              </w:rPr>
            </w:pPr>
            <w:del w:id="772" w:author="F" w:date="2019-04-12T14:41:00Z">
              <w:r w:rsidRPr="00F93E4B" w:rsidDel="00915544">
                <w:rPr>
                  <w:rFonts w:ascii="宋体" w:hAnsi="宋体" w:cs="Arial"/>
                  <w:sz w:val="16"/>
                  <w:szCs w:val="16"/>
                </w:rPr>
                <w:delText xml:space="preserve">　</w:delText>
              </w:r>
            </w:del>
          </w:p>
        </w:tc>
        <w:tc>
          <w:tcPr>
            <w:tcW w:w="1160" w:type="dxa"/>
            <w:gridSpan w:val="2"/>
            <w:tcBorders>
              <w:top w:val="nil"/>
              <w:left w:val="nil"/>
              <w:bottom w:val="single" w:sz="4" w:space="0" w:color="auto"/>
              <w:right w:val="nil"/>
            </w:tcBorders>
            <w:shd w:val="clear" w:color="000000" w:fill="D9D9D9"/>
            <w:noWrap/>
            <w:hideMark/>
          </w:tcPr>
          <w:p w14:paraId="070E96DD" w14:textId="460A9380" w:rsidR="0071610D" w:rsidRPr="00F93E4B" w:rsidDel="00915544" w:rsidRDefault="0071610D" w:rsidP="001E53AC">
            <w:pPr>
              <w:jc w:val="center"/>
              <w:rPr>
                <w:del w:id="773" w:author="F" w:date="2019-04-12T14:41:00Z"/>
                <w:rFonts w:ascii="宋体" w:hAnsi="宋体" w:cs="Arial"/>
                <w:sz w:val="16"/>
                <w:szCs w:val="16"/>
              </w:rPr>
            </w:pPr>
            <w:del w:id="774" w:author="F" w:date="2019-04-12T14:41:00Z">
              <w:r w:rsidRPr="00F93E4B" w:rsidDel="00915544">
                <w:rPr>
                  <w:rFonts w:ascii="宋体" w:hAnsi="宋体" w:cs="Arial"/>
                  <w:sz w:val="16"/>
                  <w:szCs w:val="16"/>
                </w:rPr>
                <w:delText xml:space="preserve">　</w:delText>
              </w:r>
            </w:del>
          </w:p>
        </w:tc>
        <w:tc>
          <w:tcPr>
            <w:tcW w:w="851" w:type="dxa"/>
            <w:tcBorders>
              <w:top w:val="nil"/>
              <w:left w:val="nil"/>
              <w:bottom w:val="single" w:sz="4" w:space="0" w:color="auto"/>
              <w:right w:val="nil"/>
            </w:tcBorders>
            <w:shd w:val="clear" w:color="000000" w:fill="D9D9D9"/>
            <w:noWrap/>
            <w:hideMark/>
          </w:tcPr>
          <w:p w14:paraId="55BE41E6" w14:textId="31E66116" w:rsidR="0071610D" w:rsidRPr="00F93E4B" w:rsidDel="00915544" w:rsidRDefault="0071610D" w:rsidP="001E53AC">
            <w:pPr>
              <w:jc w:val="center"/>
              <w:rPr>
                <w:del w:id="775" w:author="F" w:date="2019-04-12T14:41:00Z"/>
                <w:rFonts w:ascii="宋体" w:hAnsi="宋体" w:cs="Arial"/>
                <w:sz w:val="16"/>
                <w:szCs w:val="16"/>
              </w:rPr>
            </w:pPr>
            <w:del w:id="776" w:author="F" w:date="2019-04-12T14:41:00Z">
              <w:r w:rsidRPr="00F93E4B" w:rsidDel="00915544">
                <w:rPr>
                  <w:rFonts w:ascii="宋体" w:hAnsi="宋体" w:cs="Arial"/>
                  <w:sz w:val="16"/>
                  <w:szCs w:val="16"/>
                </w:rPr>
                <w:delText xml:space="preserve">　</w:delText>
              </w:r>
            </w:del>
          </w:p>
        </w:tc>
        <w:tc>
          <w:tcPr>
            <w:tcW w:w="708" w:type="dxa"/>
            <w:tcBorders>
              <w:top w:val="nil"/>
              <w:left w:val="nil"/>
              <w:bottom w:val="single" w:sz="4" w:space="0" w:color="auto"/>
              <w:right w:val="nil"/>
            </w:tcBorders>
            <w:shd w:val="clear" w:color="000000" w:fill="D9D9D9"/>
            <w:noWrap/>
            <w:hideMark/>
          </w:tcPr>
          <w:p w14:paraId="7EF2F56F" w14:textId="783554FA" w:rsidR="0071610D" w:rsidRPr="00F93E4B" w:rsidDel="00915544" w:rsidRDefault="0071610D" w:rsidP="001E53AC">
            <w:pPr>
              <w:jc w:val="center"/>
              <w:rPr>
                <w:del w:id="777" w:author="F" w:date="2019-04-12T14:41:00Z"/>
                <w:rFonts w:ascii="宋体" w:hAnsi="宋体" w:cs="Arial"/>
                <w:sz w:val="16"/>
                <w:szCs w:val="16"/>
              </w:rPr>
            </w:pPr>
            <w:del w:id="778" w:author="F" w:date="2019-04-12T14:41:00Z">
              <w:r w:rsidRPr="00F93E4B" w:rsidDel="00915544">
                <w:rPr>
                  <w:rFonts w:ascii="宋体" w:hAnsi="宋体" w:cs="Arial"/>
                  <w:sz w:val="16"/>
                  <w:szCs w:val="16"/>
                </w:rPr>
                <w:delText xml:space="preserve">　</w:delText>
              </w:r>
            </w:del>
          </w:p>
        </w:tc>
        <w:tc>
          <w:tcPr>
            <w:tcW w:w="2177" w:type="dxa"/>
            <w:tcBorders>
              <w:top w:val="nil"/>
              <w:left w:val="nil"/>
              <w:bottom w:val="single" w:sz="4" w:space="0" w:color="auto"/>
              <w:right w:val="single" w:sz="4" w:space="0" w:color="auto"/>
            </w:tcBorders>
            <w:shd w:val="clear" w:color="000000" w:fill="D9D9D9"/>
            <w:noWrap/>
            <w:hideMark/>
          </w:tcPr>
          <w:p w14:paraId="49BE9E35" w14:textId="688254D2" w:rsidR="0071610D" w:rsidRPr="00F93E4B" w:rsidDel="00915544" w:rsidRDefault="0071610D" w:rsidP="001E53AC">
            <w:pPr>
              <w:jc w:val="center"/>
              <w:rPr>
                <w:del w:id="779" w:author="F" w:date="2019-04-12T14:41:00Z"/>
                <w:rFonts w:ascii="宋体" w:hAnsi="宋体" w:cs="Arial"/>
                <w:sz w:val="16"/>
                <w:szCs w:val="16"/>
              </w:rPr>
            </w:pPr>
            <w:del w:id="780" w:author="F" w:date="2019-04-12T14:41:00Z">
              <w:r w:rsidRPr="00F93E4B" w:rsidDel="00915544">
                <w:rPr>
                  <w:rFonts w:ascii="宋体" w:hAnsi="宋体" w:cs="Arial"/>
                  <w:sz w:val="16"/>
                  <w:szCs w:val="16"/>
                </w:rPr>
                <w:delText xml:space="preserve">　</w:delText>
              </w:r>
            </w:del>
          </w:p>
        </w:tc>
      </w:tr>
    </w:tbl>
    <w:p w14:paraId="0A6F3EA3" w14:textId="447BC089" w:rsidR="0071610D" w:rsidRPr="00B07A0D" w:rsidDel="00915544" w:rsidRDefault="0071610D" w:rsidP="0071610D">
      <w:pPr>
        <w:rPr>
          <w:del w:id="781" w:author="F" w:date="2019-04-12T14:41:00Z"/>
          <w:rFonts w:ascii="宋体" w:hAnsi="宋体"/>
        </w:rPr>
      </w:pPr>
      <w:del w:id="782" w:author="F" w:date="2019-04-12T14:41:00Z">
        <w:r w:rsidDel="00915544">
          <w:rPr>
            <w:rFonts w:ascii="宋体" w:hAnsi="宋体"/>
          </w:rPr>
          <w:delText>响应报文</w:delText>
        </w:r>
      </w:del>
    </w:p>
    <w:p w14:paraId="68C2A6D7" w14:textId="5A960FB3" w:rsidR="0071610D" w:rsidRPr="00B07A0D" w:rsidDel="00915544" w:rsidRDefault="0071610D" w:rsidP="0071610D">
      <w:pPr>
        <w:pStyle w:val="aff6"/>
        <w:ind w:left="425"/>
        <w:rPr>
          <w:del w:id="783" w:author="F" w:date="2019-04-12T14:41:00Z"/>
          <w:rFonts w:ascii="宋体" w:hAnsi="宋体"/>
        </w:rPr>
      </w:pPr>
    </w:p>
    <w:tbl>
      <w:tblPr>
        <w:tblW w:w="0" w:type="auto"/>
        <w:tblInd w:w="93" w:type="dxa"/>
        <w:tblLayout w:type="fixed"/>
        <w:tblLook w:val="04A0" w:firstRow="1" w:lastRow="0" w:firstColumn="1" w:lastColumn="0" w:noHBand="0" w:noVBand="1"/>
      </w:tblPr>
      <w:tblGrid>
        <w:gridCol w:w="582"/>
        <w:gridCol w:w="142"/>
        <w:gridCol w:w="1559"/>
        <w:gridCol w:w="1276"/>
        <w:gridCol w:w="1134"/>
        <w:gridCol w:w="851"/>
        <w:gridCol w:w="708"/>
        <w:gridCol w:w="2177"/>
      </w:tblGrid>
      <w:tr w:rsidR="0071610D" w:rsidRPr="00F93E4B" w:rsidDel="00915544" w14:paraId="7B55EEA0" w14:textId="665E610A" w:rsidTr="001E53AC">
        <w:trPr>
          <w:trHeight w:val="240"/>
          <w:del w:id="784"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E8765B8" w14:textId="3CC82C75" w:rsidR="0071610D" w:rsidRPr="00F93E4B" w:rsidDel="00915544" w:rsidRDefault="0071610D" w:rsidP="001E53AC">
            <w:pPr>
              <w:rPr>
                <w:del w:id="785" w:author="F" w:date="2019-04-12T14:41:00Z"/>
                <w:rFonts w:ascii="宋体" w:hAnsi="宋体" w:cs="宋体"/>
                <w:b/>
                <w:bCs/>
                <w:color w:val="000000"/>
                <w:sz w:val="20"/>
                <w:szCs w:val="20"/>
              </w:rPr>
            </w:pPr>
            <w:del w:id="786"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5D5BDEC1" w14:textId="1755ED79" w:rsidTr="001E53AC">
        <w:trPr>
          <w:trHeight w:val="255"/>
          <w:del w:id="787"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AB06577" w14:textId="7F227C07" w:rsidR="0071610D" w:rsidRPr="00F93E4B" w:rsidDel="00915544" w:rsidRDefault="0071610D" w:rsidP="001E53AC">
            <w:pPr>
              <w:jc w:val="center"/>
              <w:rPr>
                <w:del w:id="788" w:author="F" w:date="2019-04-12T14:41:00Z"/>
                <w:rFonts w:ascii="宋体" w:hAnsi="宋体" w:cs="Arial"/>
                <w:sz w:val="20"/>
                <w:szCs w:val="20"/>
              </w:rPr>
            </w:pPr>
            <w:del w:id="789" w:author="F" w:date="2019-04-12T14:41:00Z">
              <w:r w:rsidRPr="00F93E4B" w:rsidDel="00915544">
                <w:rPr>
                  <w:rFonts w:ascii="宋体" w:hAnsi="宋体" w:cs="Arial"/>
                  <w:sz w:val="20"/>
                  <w:szCs w:val="20"/>
                </w:rPr>
                <w:delText>H1</w:delText>
              </w:r>
            </w:del>
          </w:p>
        </w:tc>
        <w:tc>
          <w:tcPr>
            <w:tcW w:w="1701" w:type="dxa"/>
            <w:gridSpan w:val="2"/>
            <w:tcBorders>
              <w:top w:val="nil"/>
              <w:left w:val="nil"/>
              <w:bottom w:val="single" w:sz="4" w:space="0" w:color="auto"/>
              <w:right w:val="single" w:sz="4" w:space="0" w:color="auto"/>
            </w:tcBorders>
            <w:shd w:val="clear" w:color="auto" w:fill="auto"/>
            <w:noWrap/>
            <w:hideMark/>
          </w:tcPr>
          <w:p w14:paraId="4C314B17" w14:textId="50F305D3" w:rsidR="0071610D" w:rsidRPr="00F93E4B" w:rsidDel="00915544" w:rsidRDefault="0071610D" w:rsidP="001E53AC">
            <w:pPr>
              <w:rPr>
                <w:del w:id="790" w:author="F" w:date="2019-04-12T14:41:00Z"/>
                <w:rFonts w:ascii="宋体" w:hAnsi="宋体" w:cs="Arial"/>
                <w:sz w:val="20"/>
                <w:szCs w:val="20"/>
              </w:rPr>
            </w:pPr>
            <w:del w:id="791" w:author="F" w:date="2019-04-12T14:41:00Z">
              <w:r w:rsidRPr="00F93E4B" w:rsidDel="00915544">
                <w:rPr>
                  <w:rFonts w:ascii="宋体" w:hAnsi="宋体" w:cs="Arial"/>
                  <w:sz w:val="20"/>
                  <w:szCs w:val="20"/>
                </w:rPr>
                <w:delText>TransSource</w:delText>
              </w:r>
            </w:del>
          </w:p>
        </w:tc>
        <w:tc>
          <w:tcPr>
            <w:tcW w:w="1276" w:type="dxa"/>
            <w:tcBorders>
              <w:top w:val="nil"/>
              <w:left w:val="nil"/>
              <w:bottom w:val="single" w:sz="4" w:space="0" w:color="auto"/>
              <w:right w:val="single" w:sz="4" w:space="0" w:color="auto"/>
            </w:tcBorders>
            <w:shd w:val="clear" w:color="auto" w:fill="auto"/>
            <w:noWrap/>
            <w:hideMark/>
          </w:tcPr>
          <w:p w14:paraId="1A1A886D" w14:textId="4A54C466" w:rsidR="0071610D" w:rsidRPr="00F93E4B" w:rsidDel="00915544" w:rsidRDefault="0071610D" w:rsidP="001E53AC">
            <w:pPr>
              <w:rPr>
                <w:del w:id="792" w:author="F" w:date="2019-04-12T14:41:00Z"/>
                <w:rFonts w:ascii="宋体" w:hAnsi="宋体" w:cs="宋体"/>
                <w:sz w:val="20"/>
                <w:szCs w:val="20"/>
              </w:rPr>
            </w:pPr>
            <w:del w:id="793" w:author="F" w:date="2019-04-12T14:41:00Z">
              <w:r w:rsidRPr="00F93E4B" w:rsidDel="00915544">
                <w:rPr>
                  <w:rFonts w:ascii="宋体" w:hAnsi="宋体" w:cs="宋体" w:hint="eastAsia"/>
                  <w:sz w:val="20"/>
                  <w:szCs w:val="20"/>
                </w:rPr>
                <w:delText>交易来源</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6F073A0" w14:textId="50A6AA7D" w:rsidR="0071610D" w:rsidRPr="00F93E4B" w:rsidDel="00915544" w:rsidRDefault="0071610D" w:rsidP="001E53AC">
            <w:pPr>
              <w:jc w:val="center"/>
              <w:rPr>
                <w:del w:id="794" w:author="F" w:date="2019-04-12T14:41:00Z"/>
                <w:rFonts w:ascii="宋体" w:hAnsi="宋体" w:cs="Arial"/>
                <w:color w:val="9C0006"/>
                <w:sz w:val="20"/>
                <w:szCs w:val="20"/>
              </w:rPr>
            </w:pPr>
            <w:del w:id="795"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190732D" w14:textId="5C5E0926" w:rsidR="0071610D" w:rsidRPr="00F93E4B" w:rsidDel="00915544" w:rsidRDefault="0071610D" w:rsidP="001E53AC">
            <w:pPr>
              <w:jc w:val="center"/>
              <w:rPr>
                <w:del w:id="796" w:author="F" w:date="2019-04-12T14:41:00Z"/>
                <w:rFonts w:ascii="宋体" w:hAnsi="宋体" w:cs="宋体"/>
                <w:sz w:val="20"/>
                <w:szCs w:val="20"/>
              </w:rPr>
            </w:pPr>
            <w:del w:id="797"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D9F6C13" w14:textId="5F50C9D2" w:rsidR="0071610D" w:rsidRPr="00F93E4B" w:rsidDel="00915544" w:rsidRDefault="0071610D" w:rsidP="001E53AC">
            <w:pPr>
              <w:jc w:val="center"/>
              <w:rPr>
                <w:del w:id="798" w:author="F" w:date="2019-04-12T14:41:00Z"/>
                <w:rFonts w:ascii="宋体" w:hAnsi="宋体" w:cs="Arial"/>
                <w:sz w:val="20"/>
                <w:szCs w:val="20"/>
              </w:rPr>
            </w:pPr>
            <w:del w:id="799"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5801EFDD" w14:textId="03CAD4E4" w:rsidR="0071610D" w:rsidRPr="00F93E4B" w:rsidDel="00915544" w:rsidRDefault="0071610D" w:rsidP="001E53AC">
            <w:pPr>
              <w:rPr>
                <w:del w:id="800" w:author="F" w:date="2019-04-12T14:41:00Z"/>
                <w:rFonts w:ascii="宋体" w:hAnsi="宋体" w:cs="Arial"/>
                <w:sz w:val="20"/>
                <w:szCs w:val="20"/>
              </w:rPr>
            </w:pPr>
            <w:del w:id="801" w:author="F" w:date="2019-04-12T14:41:00Z">
              <w:r w:rsidRPr="00F93E4B" w:rsidDel="00915544">
                <w:rPr>
                  <w:rFonts w:ascii="宋体" w:hAnsi="宋体" w:hint="eastAsia"/>
                </w:rPr>
                <w:delText>来源系统标识</w:delText>
              </w:r>
            </w:del>
          </w:p>
        </w:tc>
      </w:tr>
      <w:tr w:rsidR="0071610D" w:rsidRPr="00F93E4B" w:rsidDel="00915544" w14:paraId="12A04131" w14:textId="1983ACF6" w:rsidTr="001E53AC">
        <w:trPr>
          <w:trHeight w:val="255"/>
          <w:del w:id="802"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87D7A6A" w14:textId="1D8473D4" w:rsidR="0071610D" w:rsidRPr="00F93E4B" w:rsidDel="00915544" w:rsidRDefault="0071610D" w:rsidP="001E53AC">
            <w:pPr>
              <w:jc w:val="center"/>
              <w:rPr>
                <w:del w:id="803" w:author="F" w:date="2019-04-12T14:41:00Z"/>
                <w:rFonts w:ascii="宋体" w:hAnsi="宋体" w:cs="Arial"/>
                <w:sz w:val="20"/>
                <w:szCs w:val="20"/>
              </w:rPr>
            </w:pPr>
            <w:del w:id="804" w:author="F" w:date="2019-04-12T14:41:00Z">
              <w:r w:rsidRPr="00F93E4B" w:rsidDel="00915544">
                <w:rPr>
                  <w:rFonts w:ascii="宋体" w:hAnsi="宋体" w:cs="Arial"/>
                  <w:sz w:val="20"/>
                  <w:szCs w:val="20"/>
                </w:rPr>
                <w:delText>H2</w:delText>
              </w:r>
            </w:del>
          </w:p>
        </w:tc>
        <w:tc>
          <w:tcPr>
            <w:tcW w:w="1701" w:type="dxa"/>
            <w:gridSpan w:val="2"/>
            <w:tcBorders>
              <w:top w:val="nil"/>
              <w:left w:val="nil"/>
              <w:bottom w:val="single" w:sz="4" w:space="0" w:color="auto"/>
              <w:right w:val="single" w:sz="4" w:space="0" w:color="auto"/>
            </w:tcBorders>
            <w:shd w:val="clear" w:color="auto" w:fill="auto"/>
            <w:noWrap/>
            <w:hideMark/>
          </w:tcPr>
          <w:p w14:paraId="70CE085A" w14:textId="57DCCC5B" w:rsidR="0071610D" w:rsidRPr="00F93E4B" w:rsidDel="00915544" w:rsidRDefault="0071610D" w:rsidP="001E53AC">
            <w:pPr>
              <w:rPr>
                <w:del w:id="805" w:author="F" w:date="2019-04-12T14:41:00Z"/>
                <w:rFonts w:ascii="宋体" w:hAnsi="宋体" w:cs="Arial"/>
                <w:sz w:val="20"/>
                <w:szCs w:val="20"/>
              </w:rPr>
            </w:pPr>
            <w:del w:id="806" w:author="F" w:date="2019-04-12T14:41:00Z">
              <w:r w:rsidRPr="00F93E4B" w:rsidDel="00915544">
                <w:rPr>
                  <w:rFonts w:ascii="宋体" w:hAnsi="宋体" w:cs="Arial"/>
                  <w:sz w:val="20"/>
                  <w:szCs w:val="20"/>
                </w:rPr>
                <w:delText>TransCode</w:delText>
              </w:r>
            </w:del>
          </w:p>
        </w:tc>
        <w:tc>
          <w:tcPr>
            <w:tcW w:w="1276" w:type="dxa"/>
            <w:tcBorders>
              <w:top w:val="nil"/>
              <w:left w:val="nil"/>
              <w:bottom w:val="single" w:sz="4" w:space="0" w:color="auto"/>
              <w:right w:val="single" w:sz="4" w:space="0" w:color="auto"/>
            </w:tcBorders>
            <w:shd w:val="clear" w:color="auto" w:fill="auto"/>
            <w:noWrap/>
            <w:hideMark/>
          </w:tcPr>
          <w:p w14:paraId="2B23485A" w14:textId="18AF58E1" w:rsidR="0071610D" w:rsidRPr="00F93E4B" w:rsidDel="00915544" w:rsidRDefault="0071610D" w:rsidP="001E53AC">
            <w:pPr>
              <w:rPr>
                <w:del w:id="807" w:author="F" w:date="2019-04-12T14:41:00Z"/>
                <w:rFonts w:ascii="宋体" w:hAnsi="宋体" w:cs="宋体"/>
                <w:sz w:val="20"/>
                <w:szCs w:val="20"/>
              </w:rPr>
            </w:pPr>
            <w:del w:id="808" w:author="F" w:date="2019-04-12T14:41:00Z">
              <w:r w:rsidRPr="00F93E4B" w:rsidDel="00915544">
                <w:rPr>
                  <w:rFonts w:ascii="宋体" w:hAnsi="宋体" w:cs="宋体" w:hint="eastAsia"/>
                  <w:sz w:val="20"/>
                  <w:szCs w:val="20"/>
                </w:rPr>
                <w:delText>交易编码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39B6EA7" w14:textId="5F2FA75B" w:rsidR="0071610D" w:rsidRPr="00F93E4B" w:rsidDel="00915544" w:rsidRDefault="0071610D" w:rsidP="001E53AC">
            <w:pPr>
              <w:jc w:val="center"/>
              <w:rPr>
                <w:del w:id="809" w:author="F" w:date="2019-04-12T14:41:00Z"/>
                <w:rFonts w:ascii="宋体" w:hAnsi="宋体" w:cs="Arial"/>
                <w:color w:val="9C0006"/>
                <w:sz w:val="20"/>
                <w:szCs w:val="20"/>
              </w:rPr>
            </w:pPr>
            <w:del w:id="810"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CF0BADB" w14:textId="65DFF4BE" w:rsidR="0071610D" w:rsidRPr="00F93E4B" w:rsidDel="00915544" w:rsidRDefault="0071610D" w:rsidP="001E53AC">
            <w:pPr>
              <w:jc w:val="center"/>
              <w:rPr>
                <w:del w:id="811" w:author="F" w:date="2019-04-12T14:41:00Z"/>
                <w:rFonts w:ascii="宋体" w:hAnsi="宋体" w:cs="宋体"/>
                <w:sz w:val="20"/>
                <w:szCs w:val="20"/>
              </w:rPr>
            </w:pPr>
            <w:del w:id="812"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A3D5A9F" w14:textId="7DBE7247" w:rsidR="0071610D" w:rsidRPr="00F93E4B" w:rsidDel="00915544" w:rsidRDefault="0071610D" w:rsidP="001E53AC">
            <w:pPr>
              <w:jc w:val="center"/>
              <w:rPr>
                <w:del w:id="813" w:author="F" w:date="2019-04-12T14:41:00Z"/>
                <w:rFonts w:ascii="宋体" w:hAnsi="宋体" w:cs="Arial"/>
                <w:sz w:val="20"/>
                <w:szCs w:val="20"/>
              </w:rPr>
            </w:pPr>
            <w:del w:id="814" w:author="F" w:date="2019-04-12T14:41:00Z">
              <w:r w:rsidRPr="00F93E4B" w:rsidDel="00915544">
                <w:rPr>
                  <w:rFonts w:ascii="宋体" w:hAnsi="宋体" w:cs="Arial"/>
                  <w:sz w:val="20"/>
                  <w:szCs w:val="20"/>
                </w:rPr>
                <w:delText>20</w:delText>
              </w:r>
            </w:del>
          </w:p>
        </w:tc>
        <w:tc>
          <w:tcPr>
            <w:tcW w:w="2177" w:type="dxa"/>
            <w:tcBorders>
              <w:top w:val="nil"/>
              <w:left w:val="nil"/>
              <w:bottom w:val="single" w:sz="4" w:space="0" w:color="auto"/>
              <w:right w:val="single" w:sz="4" w:space="0" w:color="auto"/>
            </w:tcBorders>
            <w:shd w:val="clear" w:color="auto" w:fill="auto"/>
            <w:noWrap/>
            <w:hideMark/>
          </w:tcPr>
          <w:p w14:paraId="5ECA515D" w14:textId="57ACC162" w:rsidR="0071610D" w:rsidRPr="00F93E4B" w:rsidDel="00915544" w:rsidRDefault="0071610D" w:rsidP="001E53AC">
            <w:pPr>
              <w:rPr>
                <w:del w:id="815" w:author="F" w:date="2019-04-12T14:41:00Z"/>
                <w:rFonts w:ascii="宋体" w:hAnsi="宋体" w:cs="Arial"/>
                <w:sz w:val="20"/>
                <w:szCs w:val="20"/>
              </w:rPr>
            </w:pPr>
            <w:del w:id="816" w:author="F" w:date="2019-04-12T14:41:00Z">
              <w:r w:rsidRPr="00F93E4B" w:rsidDel="00915544">
                <w:rPr>
                  <w:rFonts w:ascii="宋体" w:hAnsi="宋体" w:cs="Arial" w:hint="eastAsia"/>
                  <w:sz w:val="20"/>
                  <w:szCs w:val="20"/>
                </w:rPr>
                <w:delText>5555</w:delText>
              </w:r>
            </w:del>
          </w:p>
        </w:tc>
      </w:tr>
      <w:tr w:rsidR="0071610D" w:rsidRPr="00F93E4B" w:rsidDel="00915544" w14:paraId="1BAEB08C" w14:textId="113D7EE3" w:rsidTr="001E53AC">
        <w:trPr>
          <w:trHeight w:val="255"/>
          <w:del w:id="817"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8F1B790" w14:textId="6D50A515" w:rsidR="0071610D" w:rsidRPr="00F93E4B" w:rsidDel="00915544" w:rsidRDefault="0071610D" w:rsidP="001E53AC">
            <w:pPr>
              <w:jc w:val="center"/>
              <w:rPr>
                <w:del w:id="818" w:author="F" w:date="2019-04-12T14:41:00Z"/>
                <w:rFonts w:ascii="宋体" w:hAnsi="宋体" w:cs="Arial"/>
                <w:sz w:val="20"/>
                <w:szCs w:val="20"/>
              </w:rPr>
            </w:pPr>
            <w:del w:id="819" w:author="F" w:date="2019-04-12T14:41:00Z">
              <w:r w:rsidRPr="00F93E4B" w:rsidDel="00915544">
                <w:rPr>
                  <w:rFonts w:ascii="宋体" w:hAnsi="宋体" w:cs="Arial"/>
                  <w:sz w:val="20"/>
                  <w:szCs w:val="20"/>
                </w:rPr>
                <w:delText>H3</w:delText>
              </w:r>
            </w:del>
          </w:p>
        </w:tc>
        <w:tc>
          <w:tcPr>
            <w:tcW w:w="1701" w:type="dxa"/>
            <w:gridSpan w:val="2"/>
            <w:tcBorders>
              <w:top w:val="nil"/>
              <w:left w:val="nil"/>
              <w:bottom w:val="single" w:sz="4" w:space="0" w:color="auto"/>
              <w:right w:val="single" w:sz="4" w:space="0" w:color="auto"/>
            </w:tcBorders>
            <w:shd w:val="clear" w:color="auto" w:fill="auto"/>
            <w:noWrap/>
            <w:hideMark/>
          </w:tcPr>
          <w:p w14:paraId="5C1BE315" w14:textId="4C0FD921" w:rsidR="0071610D" w:rsidRPr="00F93E4B" w:rsidDel="00915544" w:rsidRDefault="0071610D" w:rsidP="001E53AC">
            <w:pPr>
              <w:rPr>
                <w:del w:id="820" w:author="F" w:date="2019-04-12T14:41:00Z"/>
                <w:rFonts w:ascii="宋体" w:hAnsi="宋体" w:cs="Arial"/>
                <w:sz w:val="20"/>
                <w:szCs w:val="20"/>
              </w:rPr>
            </w:pPr>
            <w:del w:id="821" w:author="F" w:date="2019-04-12T14:41:00Z">
              <w:r w:rsidRPr="00F93E4B" w:rsidDel="00915544">
                <w:rPr>
                  <w:rFonts w:ascii="宋体" w:hAnsi="宋体" w:cs="Arial"/>
                  <w:sz w:val="20"/>
                  <w:szCs w:val="20"/>
                </w:rPr>
                <w:delText>TransDate</w:delText>
              </w:r>
            </w:del>
          </w:p>
        </w:tc>
        <w:tc>
          <w:tcPr>
            <w:tcW w:w="1276" w:type="dxa"/>
            <w:tcBorders>
              <w:top w:val="nil"/>
              <w:left w:val="nil"/>
              <w:bottom w:val="single" w:sz="4" w:space="0" w:color="auto"/>
              <w:right w:val="single" w:sz="4" w:space="0" w:color="auto"/>
            </w:tcBorders>
            <w:shd w:val="clear" w:color="auto" w:fill="auto"/>
            <w:noWrap/>
            <w:hideMark/>
          </w:tcPr>
          <w:p w14:paraId="34E37951" w14:textId="67F2D09B" w:rsidR="0071610D" w:rsidRPr="00F93E4B" w:rsidDel="00915544" w:rsidRDefault="0071610D" w:rsidP="001E53AC">
            <w:pPr>
              <w:rPr>
                <w:del w:id="822" w:author="F" w:date="2019-04-12T14:41:00Z"/>
                <w:rFonts w:ascii="宋体" w:hAnsi="宋体" w:cs="宋体"/>
                <w:sz w:val="20"/>
                <w:szCs w:val="20"/>
              </w:rPr>
            </w:pPr>
            <w:del w:id="823" w:author="F" w:date="2019-04-12T14:41:00Z">
              <w:r w:rsidRPr="00F93E4B" w:rsidDel="00915544">
                <w:rPr>
                  <w:rFonts w:ascii="宋体" w:hAnsi="宋体" w:cs="宋体" w:hint="eastAsia"/>
                  <w:sz w:val="20"/>
                  <w:szCs w:val="20"/>
                </w:rPr>
                <w:delText>交易日期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5B1E65B" w14:textId="68C1B945" w:rsidR="0071610D" w:rsidRPr="00F93E4B" w:rsidDel="00915544" w:rsidRDefault="0071610D" w:rsidP="001E53AC">
            <w:pPr>
              <w:jc w:val="center"/>
              <w:rPr>
                <w:del w:id="824" w:author="F" w:date="2019-04-12T14:41:00Z"/>
                <w:rFonts w:ascii="宋体" w:hAnsi="宋体" w:cs="Arial"/>
                <w:color w:val="9C0006"/>
                <w:sz w:val="20"/>
                <w:szCs w:val="20"/>
              </w:rPr>
            </w:pPr>
            <w:del w:id="825"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4DEE0F0" w14:textId="323FD1E0" w:rsidR="0071610D" w:rsidRPr="00F93E4B" w:rsidDel="00915544" w:rsidRDefault="0071610D" w:rsidP="001E53AC">
            <w:pPr>
              <w:jc w:val="center"/>
              <w:rPr>
                <w:del w:id="826" w:author="F" w:date="2019-04-12T14:41:00Z"/>
                <w:rFonts w:ascii="宋体" w:hAnsi="宋体" w:cs="宋体"/>
                <w:sz w:val="20"/>
                <w:szCs w:val="20"/>
              </w:rPr>
            </w:pPr>
            <w:del w:id="827" w:author="F" w:date="2019-04-12T14:41:00Z">
              <w:r w:rsidRPr="00F93E4B" w:rsidDel="00915544">
                <w:rPr>
                  <w:rFonts w:ascii="宋体" w:hAnsi="宋体" w:cs="宋体" w:hint="eastAsia"/>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556833A6" w14:textId="5C3F6A0D" w:rsidR="0071610D" w:rsidRPr="00F93E4B" w:rsidDel="00915544" w:rsidRDefault="0071610D" w:rsidP="001E53AC">
            <w:pPr>
              <w:jc w:val="center"/>
              <w:rPr>
                <w:del w:id="828" w:author="F" w:date="2019-04-12T14:41:00Z"/>
                <w:rFonts w:ascii="宋体" w:hAnsi="宋体" w:cs="Arial"/>
                <w:sz w:val="20"/>
                <w:szCs w:val="20"/>
              </w:rPr>
            </w:pPr>
            <w:del w:id="829" w:author="F" w:date="2019-04-12T14:41:00Z">
              <w:r w:rsidRPr="00F93E4B" w:rsidDel="00915544">
                <w:rPr>
                  <w:rFonts w:ascii="宋体" w:hAnsi="宋体" w:cs="Arial"/>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199246B1" w14:textId="362DAC73" w:rsidR="0071610D" w:rsidRPr="00F93E4B" w:rsidDel="00915544" w:rsidRDefault="0071610D" w:rsidP="001E53AC">
            <w:pPr>
              <w:rPr>
                <w:del w:id="830" w:author="F" w:date="2019-04-12T14:41:00Z"/>
                <w:rFonts w:ascii="宋体" w:hAnsi="宋体" w:cs="Arial"/>
                <w:sz w:val="20"/>
                <w:szCs w:val="20"/>
              </w:rPr>
            </w:pPr>
            <w:del w:id="831" w:author="F" w:date="2019-04-12T14:41:00Z">
              <w:r w:rsidRPr="00F93E4B" w:rsidDel="00915544">
                <w:rPr>
                  <w:rFonts w:ascii="宋体" w:hAnsi="宋体" w:cs="Arial" w:hint="eastAsia"/>
                  <w:sz w:val="20"/>
                  <w:szCs w:val="20"/>
                </w:rPr>
                <w:delText>交易日期，格式是</w:delText>
              </w:r>
              <w:r w:rsidRPr="00F93E4B" w:rsidDel="00915544">
                <w:rPr>
                  <w:rFonts w:ascii="宋体" w:hAnsi="宋体" w:cs="Arial"/>
                  <w:sz w:val="20"/>
                  <w:szCs w:val="20"/>
                </w:rPr>
                <w:delText>yyyyMMdd</w:delText>
              </w:r>
            </w:del>
          </w:p>
        </w:tc>
      </w:tr>
      <w:tr w:rsidR="0071610D" w:rsidRPr="00F93E4B" w:rsidDel="00915544" w14:paraId="4E035E7E" w14:textId="5868094E" w:rsidTr="001E53AC">
        <w:trPr>
          <w:trHeight w:val="255"/>
          <w:del w:id="832"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7B79FD6" w14:textId="5DCC1F43" w:rsidR="0071610D" w:rsidRPr="00F93E4B" w:rsidDel="00915544" w:rsidRDefault="0071610D" w:rsidP="001E53AC">
            <w:pPr>
              <w:jc w:val="center"/>
              <w:rPr>
                <w:del w:id="833" w:author="F" w:date="2019-04-12T14:41:00Z"/>
                <w:rFonts w:ascii="宋体" w:hAnsi="宋体" w:cs="Arial"/>
                <w:sz w:val="20"/>
                <w:szCs w:val="20"/>
              </w:rPr>
            </w:pPr>
            <w:del w:id="834" w:author="F" w:date="2019-04-12T14:41:00Z">
              <w:r w:rsidRPr="00F93E4B" w:rsidDel="00915544">
                <w:rPr>
                  <w:rFonts w:ascii="宋体" w:hAnsi="宋体" w:cs="Arial"/>
                  <w:sz w:val="20"/>
                  <w:szCs w:val="20"/>
                </w:rPr>
                <w:delText>H4</w:delText>
              </w:r>
            </w:del>
          </w:p>
        </w:tc>
        <w:tc>
          <w:tcPr>
            <w:tcW w:w="1701" w:type="dxa"/>
            <w:gridSpan w:val="2"/>
            <w:tcBorders>
              <w:top w:val="nil"/>
              <w:left w:val="nil"/>
              <w:bottom w:val="single" w:sz="4" w:space="0" w:color="auto"/>
              <w:right w:val="single" w:sz="4" w:space="0" w:color="auto"/>
            </w:tcBorders>
            <w:shd w:val="clear" w:color="auto" w:fill="auto"/>
            <w:noWrap/>
            <w:hideMark/>
          </w:tcPr>
          <w:p w14:paraId="7A7B9853" w14:textId="52DF5050" w:rsidR="0071610D" w:rsidRPr="00F93E4B" w:rsidDel="00915544" w:rsidRDefault="0071610D" w:rsidP="001E53AC">
            <w:pPr>
              <w:rPr>
                <w:del w:id="835" w:author="F" w:date="2019-04-12T14:41:00Z"/>
                <w:rFonts w:ascii="宋体" w:hAnsi="宋体" w:cs="Arial"/>
                <w:sz w:val="20"/>
                <w:szCs w:val="20"/>
              </w:rPr>
            </w:pPr>
            <w:del w:id="836" w:author="F" w:date="2019-04-12T14:41:00Z">
              <w:r w:rsidRPr="00F93E4B" w:rsidDel="00915544">
                <w:rPr>
                  <w:rFonts w:ascii="宋体" w:hAnsi="宋体" w:cs="Arial"/>
                  <w:sz w:val="20"/>
                  <w:szCs w:val="20"/>
                </w:rPr>
                <w:delText>TransTime</w:delText>
              </w:r>
            </w:del>
          </w:p>
        </w:tc>
        <w:tc>
          <w:tcPr>
            <w:tcW w:w="1276" w:type="dxa"/>
            <w:tcBorders>
              <w:top w:val="nil"/>
              <w:left w:val="nil"/>
              <w:bottom w:val="single" w:sz="4" w:space="0" w:color="auto"/>
              <w:right w:val="single" w:sz="4" w:space="0" w:color="auto"/>
            </w:tcBorders>
            <w:shd w:val="clear" w:color="auto" w:fill="auto"/>
            <w:noWrap/>
            <w:hideMark/>
          </w:tcPr>
          <w:p w14:paraId="728FA235" w14:textId="414B0A01" w:rsidR="0071610D" w:rsidRPr="00F93E4B" w:rsidDel="00915544" w:rsidRDefault="0071610D" w:rsidP="001E53AC">
            <w:pPr>
              <w:rPr>
                <w:del w:id="837" w:author="F" w:date="2019-04-12T14:41:00Z"/>
                <w:rFonts w:ascii="宋体" w:hAnsi="宋体" w:cs="宋体"/>
                <w:sz w:val="20"/>
                <w:szCs w:val="20"/>
              </w:rPr>
            </w:pPr>
            <w:del w:id="838" w:author="F" w:date="2019-04-12T14:41:00Z">
              <w:r w:rsidRPr="00F93E4B" w:rsidDel="00915544">
                <w:rPr>
                  <w:rFonts w:ascii="宋体" w:hAnsi="宋体" w:cs="宋体" w:hint="eastAsia"/>
                  <w:sz w:val="20"/>
                  <w:szCs w:val="20"/>
                </w:rPr>
                <w:delText>交易时间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B4EC76A" w14:textId="7ED522A5" w:rsidR="0071610D" w:rsidRPr="00F93E4B" w:rsidDel="00915544" w:rsidRDefault="0071610D" w:rsidP="001E53AC">
            <w:pPr>
              <w:jc w:val="center"/>
              <w:rPr>
                <w:del w:id="839" w:author="F" w:date="2019-04-12T14:41:00Z"/>
                <w:rFonts w:ascii="宋体" w:hAnsi="宋体" w:cs="Arial"/>
                <w:color w:val="9C0006"/>
                <w:sz w:val="20"/>
                <w:szCs w:val="20"/>
              </w:rPr>
            </w:pPr>
            <w:del w:id="840"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844E03B" w14:textId="5BA445EA" w:rsidR="0071610D" w:rsidRPr="00F93E4B" w:rsidDel="00915544" w:rsidRDefault="0071610D" w:rsidP="001E53AC">
            <w:pPr>
              <w:jc w:val="center"/>
              <w:rPr>
                <w:del w:id="841" w:author="F" w:date="2019-04-12T14:41:00Z"/>
                <w:rFonts w:ascii="宋体" w:hAnsi="宋体" w:cs="宋体"/>
                <w:sz w:val="20"/>
                <w:szCs w:val="20"/>
              </w:rPr>
            </w:pPr>
            <w:del w:id="842" w:author="F" w:date="2019-04-12T14:41:00Z">
              <w:r w:rsidRPr="00F93E4B" w:rsidDel="00915544">
                <w:rPr>
                  <w:rFonts w:ascii="宋体" w:hAnsi="宋体" w:cs="宋体" w:hint="eastAsia"/>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355B3683" w14:textId="5221F8A1" w:rsidR="0071610D" w:rsidRPr="00F93E4B" w:rsidDel="00915544" w:rsidRDefault="0071610D" w:rsidP="001E53AC">
            <w:pPr>
              <w:jc w:val="center"/>
              <w:rPr>
                <w:del w:id="843" w:author="F" w:date="2019-04-12T14:41:00Z"/>
                <w:rFonts w:ascii="宋体" w:hAnsi="宋体" w:cs="Arial"/>
                <w:sz w:val="20"/>
                <w:szCs w:val="20"/>
              </w:rPr>
            </w:pPr>
            <w:del w:id="844" w:author="F" w:date="2019-04-12T14:41:00Z">
              <w:r w:rsidRPr="00F93E4B" w:rsidDel="00915544">
                <w:rPr>
                  <w:rFonts w:ascii="宋体" w:hAnsi="宋体" w:cs="Arial"/>
                  <w:sz w:val="20"/>
                  <w:szCs w:val="20"/>
                </w:rPr>
                <w:delText>6</w:delText>
              </w:r>
            </w:del>
          </w:p>
        </w:tc>
        <w:tc>
          <w:tcPr>
            <w:tcW w:w="2177" w:type="dxa"/>
            <w:tcBorders>
              <w:top w:val="nil"/>
              <w:left w:val="nil"/>
              <w:bottom w:val="single" w:sz="4" w:space="0" w:color="auto"/>
              <w:right w:val="single" w:sz="4" w:space="0" w:color="auto"/>
            </w:tcBorders>
            <w:shd w:val="clear" w:color="auto" w:fill="auto"/>
            <w:noWrap/>
            <w:hideMark/>
          </w:tcPr>
          <w:p w14:paraId="07471BD5" w14:textId="155426FA" w:rsidR="0071610D" w:rsidRPr="00F93E4B" w:rsidDel="00915544" w:rsidRDefault="0071610D" w:rsidP="001E53AC">
            <w:pPr>
              <w:rPr>
                <w:del w:id="845" w:author="F" w:date="2019-04-12T14:41:00Z"/>
                <w:rFonts w:ascii="宋体" w:hAnsi="宋体" w:cs="Arial"/>
                <w:sz w:val="20"/>
                <w:szCs w:val="20"/>
              </w:rPr>
            </w:pPr>
            <w:del w:id="846" w:author="F" w:date="2019-04-12T14:41:00Z">
              <w:r w:rsidRPr="00F93E4B" w:rsidDel="00915544">
                <w:rPr>
                  <w:rFonts w:ascii="宋体" w:hAnsi="宋体" w:cs="Arial" w:hint="eastAsia"/>
                  <w:sz w:val="20"/>
                  <w:szCs w:val="20"/>
                </w:rPr>
                <w:delText>交易时间，格式是</w:delText>
              </w:r>
              <w:r w:rsidRPr="00F93E4B" w:rsidDel="00915544">
                <w:rPr>
                  <w:rFonts w:ascii="宋体" w:hAnsi="宋体" w:cs="Arial"/>
                  <w:sz w:val="20"/>
                  <w:szCs w:val="20"/>
                </w:rPr>
                <w:delText>HH24miss</w:delText>
              </w:r>
            </w:del>
          </w:p>
        </w:tc>
      </w:tr>
      <w:tr w:rsidR="0071610D" w:rsidRPr="00F93E4B" w:rsidDel="00915544" w14:paraId="16A29E9A" w14:textId="22427223" w:rsidTr="001E53AC">
        <w:trPr>
          <w:trHeight w:val="255"/>
          <w:del w:id="847"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24CF6BD" w14:textId="06EA81BB" w:rsidR="0071610D" w:rsidRPr="00F93E4B" w:rsidDel="00915544" w:rsidRDefault="0071610D" w:rsidP="001E53AC">
            <w:pPr>
              <w:jc w:val="center"/>
              <w:rPr>
                <w:del w:id="848" w:author="F" w:date="2019-04-12T14:41:00Z"/>
                <w:rFonts w:ascii="宋体" w:hAnsi="宋体" w:cs="Arial"/>
                <w:sz w:val="20"/>
                <w:szCs w:val="20"/>
              </w:rPr>
            </w:pPr>
            <w:del w:id="849" w:author="F" w:date="2019-04-12T14:41:00Z">
              <w:r w:rsidRPr="00F93E4B" w:rsidDel="00915544">
                <w:rPr>
                  <w:rFonts w:ascii="宋体" w:hAnsi="宋体" w:cs="Arial"/>
                  <w:sz w:val="20"/>
                  <w:szCs w:val="20"/>
                </w:rPr>
                <w:delText>H5</w:delText>
              </w:r>
            </w:del>
          </w:p>
        </w:tc>
        <w:tc>
          <w:tcPr>
            <w:tcW w:w="1701" w:type="dxa"/>
            <w:gridSpan w:val="2"/>
            <w:tcBorders>
              <w:top w:val="nil"/>
              <w:left w:val="nil"/>
              <w:bottom w:val="single" w:sz="4" w:space="0" w:color="auto"/>
              <w:right w:val="single" w:sz="4" w:space="0" w:color="auto"/>
            </w:tcBorders>
            <w:shd w:val="clear" w:color="auto" w:fill="auto"/>
            <w:noWrap/>
            <w:hideMark/>
          </w:tcPr>
          <w:p w14:paraId="0DA2B13E" w14:textId="523B9182" w:rsidR="0071610D" w:rsidRPr="00F93E4B" w:rsidDel="00915544" w:rsidRDefault="0071610D" w:rsidP="001E53AC">
            <w:pPr>
              <w:rPr>
                <w:del w:id="850" w:author="F" w:date="2019-04-12T14:41:00Z"/>
                <w:rFonts w:ascii="宋体" w:hAnsi="宋体" w:cs="Arial"/>
                <w:sz w:val="20"/>
                <w:szCs w:val="20"/>
              </w:rPr>
            </w:pPr>
            <w:del w:id="851" w:author="F" w:date="2019-04-12T14:41:00Z">
              <w:r w:rsidRPr="00F93E4B" w:rsidDel="00915544">
                <w:rPr>
                  <w:rFonts w:ascii="宋体" w:hAnsi="宋体" w:cs="Arial"/>
                  <w:sz w:val="20"/>
                  <w:szCs w:val="20"/>
                </w:rPr>
                <w:delText>TransSeq</w:delText>
              </w:r>
            </w:del>
          </w:p>
        </w:tc>
        <w:tc>
          <w:tcPr>
            <w:tcW w:w="1276" w:type="dxa"/>
            <w:tcBorders>
              <w:top w:val="nil"/>
              <w:left w:val="nil"/>
              <w:bottom w:val="single" w:sz="4" w:space="0" w:color="auto"/>
              <w:right w:val="single" w:sz="4" w:space="0" w:color="auto"/>
            </w:tcBorders>
            <w:shd w:val="clear" w:color="auto" w:fill="auto"/>
            <w:noWrap/>
            <w:hideMark/>
          </w:tcPr>
          <w:p w14:paraId="35763F50" w14:textId="7AA02A78" w:rsidR="0071610D" w:rsidRPr="00F93E4B" w:rsidDel="00915544" w:rsidRDefault="0071610D" w:rsidP="001E53AC">
            <w:pPr>
              <w:rPr>
                <w:del w:id="852" w:author="F" w:date="2019-04-12T14:41:00Z"/>
                <w:rFonts w:ascii="宋体" w:hAnsi="宋体" w:cs="宋体"/>
                <w:sz w:val="20"/>
                <w:szCs w:val="20"/>
              </w:rPr>
            </w:pPr>
            <w:del w:id="853" w:author="F" w:date="2019-04-12T14:41:00Z">
              <w:r w:rsidRPr="00F93E4B" w:rsidDel="00915544">
                <w:rPr>
                  <w:rFonts w:ascii="宋体" w:hAnsi="宋体" w:cs="宋体" w:hint="eastAsia"/>
                  <w:sz w:val="20"/>
                  <w:szCs w:val="20"/>
                </w:rPr>
                <w:delText>交易流水号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467A4DA" w14:textId="685270CE" w:rsidR="0071610D" w:rsidRPr="00F93E4B" w:rsidDel="00915544" w:rsidRDefault="0071610D" w:rsidP="001E53AC">
            <w:pPr>
              <w:jc w:val="center"/>
              <w:rPr>
                <w:del w:id="854" w:author="F" w:date="2019-04-12T14:41:00Z"/>
                <w:rFonts w:ascii="宋体" w:hAnsi="宋体" w:cs="宋体"/>
                <w:color w:val="9C0006"/>
                <w:sz w:val="20"/>
                <w:szCs w:val="20"/>
              </w:rPr>
            </w:pPr>
            <w:del w:id="855"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72BE8EE" w14:textId="52B601FA" w:rsidR="0071610D" w:rsidRPr="00F93E4B" w:rsidDel="00915544" w:rsidRDefault="0071610D" w:rsidP="001E53AC">
            <w:pPr>
              <w:jc w:val="center"/>
              <w:rPr>
                <w:del w:id="856" w:author="F" w:date="2019-04-12T14:41:00Z"/>
                <w:rFonts w:ascii="宋体" w:hAnsi="宋体" w:cs="宋体"/>
                <w:sz w:val="20"/>
                <w:szCs w:val="20"/>
              </w:rPr>
            </w:pPr>
            <w:del w:id="857"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1A93D2F9" w14:textId="03417A73" w:rsidR="0071610D" w:rsidRPr="00F93E4B" w:rsidDel="00915544" w:rsidRDefault="0071610D" w:rsidP="001E53AC">
            <w:pPr>
              <w:jc w:val="center"/>
              <w:rPr>
                <w:del w:id="858" w:author="F" w:date="2019-04-12T14:41:00Z"/>
                <w:rFonts w:ascii="宋体" w:hAnsi="宋体" w:cs="Arial"/>
                <w:sz w:val="20"/>
                <w:szCs w:val="20"/>
              </w:rPr>
            </w:pPr>
            <w:del w:id="859"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4114C23" w14:textId="774EB9FF" w:rsidR="0071610D" w:rsidRPr="00F93E4B" w:rsidDel="00915544" w:rsidRDefault="0071610D" w:rsidP="001E53AC">
            <w:pPr>
              <w:rPr>
                <w:del w:id="860" w:author="F" w:date="2019-04-12T14:41:00Z"/>
                <w:rFonts w:ascii="宋体" w:hAnsi="宋体" w:cs="Arial"/>
                <w:sz w:val="20"/>
                <w:szCs w:val="20"/>
              </w:rPr>
            </w:pPr>
            <w:del w:id="861" w:author="F" w:date="2019-04-12T14:41:00Z">
              <w:r w:rsidRPr="00F93E4B" w:rsidDel="00915544">
                <w:rPr>
                  <w:rFonts w:ascii="宋体" w:hAnsi="宋体" w:cs="Arial" w:hint="eastAsia"/>
                  <w:sz w:val="20"/>
                  <w:szCs w:val="20"/>
                </w:rPr>
                <w:delText>时间戳，格式是</w:delText>
              </w:r>
              <w:r w:rsidRPr="00F93E4B" w:rsidDel="00915544">
                <w:rPr>
                  <w:rFonts w:ascii="宋体" w:hAnsi="宋体" w:cs="Arial"/>
                  <w:sz w:val="20"/>
                  <w:szCs w:val="20"/>
                </w:rPr>
                <w:delText>yyyymmddhh24missff4</w:delText>
              </w:r>
            </w:del>
          </w:p>
        </w:tc>
      </w:tr>
      <w:tr w:rsidR="0071610D" w:rsidRPr="00F93E4B" w:rsidDel="00915544" w14:paraId="7BBBCC51" w14:textId="7485C265" w:rsidTr="001E53AC">
        <w:trPr>
          <w:trHeight w:val="255"/>
          <w:del w:id="862"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7AB4326" w14:textId="1D1F925F" w:rsidR="0071610D" w:rsidRPr="00F93E4B" w:rsidDel="00915544" w:rsidRDefault="0071610D" w:rsidP="001E53AC">
            <w:pPr>
              <w:jc w:val="center"/>
              <w:rPr>
                <w:del w:id="863" w:author="F" w:date="2019-04-12T14:41:00Z"/>
                <w:rFonts w:ascii="宋体" w:hAnsi="宋体" w:cs="Arial"/>
                <w:sz w:val="20"/>
                <w:szCs w:val="20"/>
              </w:rPr>
            </w:pPr>
            <w:del w:id="864" w:author="F" w:date="2019-04-12T14:41:00Z">
              <w:r w:rsidRPr="00F93E4B" w:rsidDel="00915544">
                <w:rPr>
                  <w:rFonts w:ascii="宋体" w:hAnsi="宋体" w:cs="Arial"/>
                  <w:sz w:val="20"/>
                  <w:szCs w:val="20"/>
                </w:rPr>
                <w:delText>H6</w:delText>
              </w:r>
            </w:del>
          </w:p>
        </w:tc>
        <w:tc>
          <w:tcPr>
            <w:tcW w:w="1701" w:type="dxa"/>
            <w:gridSpan w:val="2"/>
            <w:tcBorders>
              <w:top w:val="nil"/>
              <w:left w:val="nil"/>
              <w:bottom w:val="single" w:sz="4" w:space="0" w:color="auto"/>
              <w:right w:val="single" w:sz="4" w:space="0" w:color="auto"/>
            </w:tcBorders>
            <w:shd w:val="clear" w:color="auto" w:fill="auto"/>
            <w:noWrap/>
            <w:hideMark/>
          </w:tcPr>
          <w:p w14:paraId="003BF468" w14:textId="1064D56D" w:rsidR="0071610D" w:rsidRPr="00F93E4B" w:rsidDel="00915544" w:rsidRDefault="0071610D" w:rsidP="001E53AC">
            <w:pPr>
              <w:rPr>
                <w:del w:id="865" w:author="F" w:date="2019-04-12T14:41:00Z"/>
                <w:rFonts w:ascii="宋体" w:hAnsi="宋体" w:cs="Arial"/>
                <w:sz w:val="20"/>
                <w:szCs w:val="20"/>
              </w:rPr>
            </w:pPr>
            <w:del w:id="866" w:author="F" w:date="2019-04-12T14:41:00Z">
              <w:r w:rsidRPr="00F93E4B" w:rsidDel="00915544">
                <w:rPr>
                  <w:rFonts w:ascii="宋体" w:hAnsi="宋体" w:cs="Arial"/>
                  <w:sz w:val="20"/>
                  <w:szCs w:val="20"/>
                </w:rPr>
                <w:delText>RtnCode</w:delText>
              </w:r>
            </w:del>
          </w:p>
        </w:tc>
        <w:tc>
          <w:tcPr>
            <w:tcW w:w="1276" w:type="dxa"/>
            <w:tcBorders>
              <w:top w:val="nil"/>
              <w:left w:val="nil"/>
              <w:bottom w:val="single" w:sz="4" w:space="0" w:color="auto"/>
              <w:right w:val="single" w:sz="4" w:space="0" w:color="auto"/>
            </w:tcBorders>
            <w:shd w:val="clear" w:color="auto" w:fill="auto"/>
            <w:noWrap/>
            <w:hideMark/>
          </w:tcPr>
          <w:p w14:paraId="171BE6F7" w14:textId="01D69020" w:rsidR="0071610D" w:rsidRPr="00F93E4B" w:rsidDel="00915544" w:rsidRDefault="0071610D" w:rsidP="001E53AC">
            <w:pPr>
              <w:rPr>
                <w:del w:id="867" w:author="F" w:date="2019-04-12T14:41:00Z"/>
                <w:rFonts w:ascii="宋体" w:hAnsi="宋体" w:cs="宋体"/>
                <w:sz w:val="20"/>
                <w:szCs w:val="20"/>
              </w:rPr>
            </w:pPr>
            <w:del w:id="868" w:author="F" w:date="2019-04-12T14:41:00Z">
              <w:r w:rsidRPr="00F93E4B" w:rsidDel="00915544">
                <w:rPr>
                  <w:rFonts w:ascii="宋体" w:hAnsi="宋体" w:cs="宋体" w:hint="eastAsia"/>
                  <w:sz w:val="20"/>
                  <w:szCs w:val="20"/>
                </w:rPr>
                <w:delText>交易返回码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24785984" w14:textId="55181295" w:rsidR="0071610D" w:rsidRPr="00F93E4B" w:rsidDel="00915544" w:rsidRDefault="0071610D" w:rsidP="001E53AC">
            <w:pPr>
              <w:jc w:val="center"/>
              <w:rPr>
                <w:del w:id="869" w:author="F" w:date="2019-04-12T14:41:00Z"/>
                <w:rFonts w:ascii="宋体" w:hAnsi="宋体" w:cs="宋体"/>
                <w:color w:val="9C0006"/>
                <w:sz w:val="20"/>
                <w:szCs w:val="20"/>
              </w:rPr>
            </w:pPr>
            <w:del w:id="870"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80EDF3F" w14:textId="330E144F" w:rsidR="0071610D" w:rsidRPr="00F93E4B" w:rsidDel="00915544" w:rsidRDefault="0071610D" w:rsidP="001E53AC">
            <w:pPr>
              <w:jc w:val="center"/>
              <w:rPr>
                <w:del w:id="871" w:author="F" w:date="2019-04-12T14:41:00Z"/>
                <w:rFonts w:ascii="宋体" w:hAnsi="宋体" w:cs="宋体"/>
                <w:sz w:val="20"/>
                <w:szCs w:val="20"/>
              </w:rPr>
            </w:pPr>
            <w:del w:id="872"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D974C14" w14:textId="03BD874D" w:rsidR="0071610D" w:rsidRPr="00F93E4B" w:rsidDel="00915544" w:rsidRDefault="0071610D" w:rsidP="001E53AC">
            <w:pPr>
              <w:jc w:val="center"/>
              <w:rPr>
                <w:del w:id="873" w:author="F" w:date="2019-04-12T14:41:00Z"/>
                <w:rFonts w:ascii="宋体" w:hAnsi="宋体" w:cs="Arial"/>
                <w:sz w:val="20"/>
                <w:szCs w:val="20"/>
              </w:rPr>
            </w:pPr>
            <w:del w:id="874" w:author="F" w:date="2019-04-12T14:41:00Z">
              <w:r w:rsidRPr="00F93E4B" w:rsidDel="00915544">
                <w:rPr>
                  <w:rFonts w:ascii="宋体" w:hAnsi="宋体" w:cs="Arial"/>
                  <w:sz w:val="20"/>
                  <w:szCs w:val="20"/>
                </w:rPr>
                <w:delText>10</w:delText>
              </w:r>
            </w:del>
          </w:p>
        </w:tc>
        <w:tc>
          <w:tcPr>
            <w:tcW w:w="2177" w:type="dxa"/>
            <w:tcBorders>
              <w:top w:val="nil"/>
              <w:left w:val="nil"/>
              <w:bottom w:val="single" w:sz="4" w:space="0" w:color="auto"/>
              <w:right w:val="single" w:sz="4" w:space="0" w:color="auto"/>
            </w:tcBorders>
            <w:shd w:val="clear" w:color="auto" w:fill="auto"/>
            <w:noWrap/>
            <w:hideMark/>
          </w:tcPr>
          <w:p w14:paraId="204E6D17" w14:textId="20D05CD3" w:rsidR="0071610D" w:rsidRPr="00F93E4B" w:rsidDel="00915544" w:rsidRDefault="0071610D" w:rsidP="001E53AC">
            <w:pPr>
              <w:rPr>
                <w:del w:id="875" w:author="F" w:date="2019-04-12T14:41:00Z"/>
                <w:rFonts w:ascii="宋体" w:hAnsi="宋体" w:cs="Arial"/>
                <w:sz w:val="20"/>
                <w:szCs w:val="20"/>
              </w:rPr>
            </w:pPr>
            <w:del w:id="876" w:author="F" w:date="2019-04-12T14:41:00Z">
              <w:r w:rsidRPr="00F93E4B" w:rsidDel="00915544">
                <w:rPr>
                  <w:rFonts w:ascii="宋体" w:hAnsi="宋体" w:cs="Arial"/>
                  <w:sz w:val="20"/>
                  <w:szCs w:val="20"/>
                </w:rPr>
                <w:delText>参考交易返回码表</w:delText>
              </w:r>
            </w:del>
          </w:p>
        </w:tc>
      </w:tr>
      <w:tr w:rsidR="0071610D" w:rsidRPr="00F93E4B" w:rsidDel="00915544" w14:paraId="195920F8" w14:textId="094EC2F1" w:rsidTr="001E53AC">
        <w:trPr>
          <w:trHeight w:val="255"/>
          <w:del w:id="877"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6E9A2BC5" w14:textId="1D81C5A1" w:rsidR="0071610D" w:rsidRPr="00F93E4B" w:rsidDel="00915544" w:rsidRDefault="0071610D" w:rsidP="001E53AC">
            <w:pPr>
              <w:jc w:val="center"/>
              <w:rPr>
                <w:del w:id="878" w:author="F" w:date="2019-04-12T14:41:00Z"/>
                <w:rFonts w:ascii="宋体" w:hAnsi="宋体" w:cs="Arial"/>
                <w:sz w:val="20"/>
                <w:szCs w:val="20"/>
              </w:rPr>
            </w:pPr>
            <w:del w:id="879" w:author="F" w:date="2019-04-12T14:41:00Z">
              <w:r w:rsidRPr="00F93E4B" w:rsidDel="00915544">
                <w:rPr>
                  <w:rFonts w:ascii="宋体" w:hAnsi="宋体" w:cs="Arial"/>
                  <w:sz w:val="20"/>
                  <w:szCs w:val="20"/>
                </w:rPr>
                <w:delText>H7</w:delText>
              </w:r>
            </w:del>
          </w:p>
        </w:tc>
        <w:tc>
          <w:tcPr>
            <w:tcW w:w="1701" w:type="dxa"/>
            <w:gridSpan w:val="2"/>
            <w:tcBorders>
              <w:top w:val="nil"/>
              <w:left w:val="nil"/>
              <w:bottom w:val="single" w:sz="4" w:space="0" w:color="auto"/>
              <w:right w:val="single" w:sz="4" w:space="0" w:color="auto"/>
            </w:tcBorders>
            <w:shd w:val="clear" w:color="auto" w:fill="auto"/>
            <w:noWrap/>
            <w:hideMark/>
          </w:tcPr>
          <w:p w14:paraId="2B8E1795" w14:textId="65BA2C90" w:rsidR="0071610D" w:rsidRPr="00F93E4B" w:rsidDel="00915544" w:rsidRDefault="0071610D" w:rsidP="001E53AC">
            <w:pPr>
              <w:rPr>
                <w:del w:id="880" w:author="F" w:date="2019-04-12T14:41:00Z"/>
                <w:rFonts w:ascii="宋体" w:hAnsi="宋体" w:cs="Arial"/>
                <w:sz w:val="20"/>
                <w:szCs w:val="20"/>
              </w:rPr>
            </w:pPr>
            <w:del w:id="881" w:author="F" w:date="2019-04-12T14:41:00Z">
              <w:r w:rsidRPr="00F93E4B" w:rsidDel="00915544">
                <w:rPr>
                  <w:rFonts w:ascii="宋体" w:hAnsi="宋体" w:cs="Arial"/>
                  <w:sz w:val="20"/>
                  <w:szCs w:val="20"/>
                </w:rPr>
                <w:delText>RtnMsg</w:delText>
              </w:r>
            </w:del>
          </w:p>
        </w:tc>
        <w:tc>
          <w:tcPr>
            <w:tcW w:w="1276" w:type="dxa"/>
            <w:tcBorders>
              <w:top w:val="nil"/>
              <w:left w:val="nil"/>
              <w:bottom w:val="single" w:sz="4" w:space="0" w:color="auto"/>
              <w:right w:val="single" w:sz="4" w:space="0" w:color="auto"/>
            </w:tcBorders>
            <w:shd w:val="clear" w:color="auto" w:fill="auto"/>
            <w:noWrap/>
            <w:hideMark/>
          </w:tcPr>
          <w:p w14:paraId="052B8214" w14:textId="38C209A4" w:rsidR="0071610D" w:rsidRPr="00F93E4B" w:rsidDel="00915544" w:rsidRDefault="0071610D" w:rsidP="001E53AC">
            <w:pPr>
              <w:rPr>
                <w:del w:id="882" w:author="F" w:date="2019-04-12T14:41:00Z"/>
                <w:rFonts w:ascii="宋体" w:hAnsi="宋体" w:cs="宋体"/>
                <w:sz w:val="20"/>
                <w:szCs w:val="20"/>
              </w:rPr>
            </w:pPr>
            <w:del w:id="883" w:author="F" w:date="2019-04-12T14:41:00Z">
              <w:r w:rsidRPr="00F93E4B" w:rsidDel="00915544">
                <w:rPr>
                  <w:rFonts w:ascii="宋体" w:hAnsi="宋体" w:cs="宋体" w:hint="eastAsia"/>
                  <w:sz w:val="20"/>
                  <w:szCs w:val="20"/>
                </w:rPr>
                <w:delText>交易返回描述</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129EFA9" w14:textId="0ED019D0" w:rsidR="0071610D" w:rsidRPr="00F93E4B" w:rsidDel="00915544" w:rsidRDefault="0071610D" w:rsidP="001E53AC">
            <w:pPr>
              <w:jc w:val="center"/>
              <w:rPr>
                <w:del w:id="884" w:author="F" w:date="2019-04-12T14:41:00Z"/>
                <w:rFonts w:ascii="宋体" w:hAnsi="宋体" w:cs="宋体"/>
                <w:color w:val="9C0006"/>
                <w:sz w:val="20"/>
                <w:szCs w:val="20"/>
              </w:rPr>
            </w:pPr>
            <w:del w:id="885"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0DC21A6" w14:textId="685B5084" w:rsidR="0071610D" w:rsidRPr="00F93E4B" w:rsidDel="00915544" w:rsidRDefault="0071610D" w:rsidP="001E53AC">
            <w:pPr>
              <w:jc w:val="center"/>
              <w:rPr>
                <w:del w:id="886" w:author="F" w:date="2019-04-12T14:41:00Z"/>
                <w:rFonts w:ascii="宋体" w:hAnsi="宋体" w:cs="宋体"/>
                <w:sz w:val="20"/>
                <w:szCs w:val="20"/>
              </w:rPr>
            </w:pPr>
            <w:del w:id="887"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803D5DD" w14:textId="5D81674C" w:rsidR="0071610D" w:rsidRPr="00F93E4B" w:rsidDel="00915544" w:rsidRDefault="0071610D" w:rsidP="001E53AC">
            <w:pPr>
              <w:jc w:val="center"/>
              <w:rPr>
                <w:del w:id="888" w:author="F" w:date="2019-04-12T14:41:00Z"/>
                <w:rFonts w:ascii="宋体" w:hAnsi="宋体" w:cs="Arial"/>
                <w:sz w:val="20"/>
                <w:szCs w:val="20"/>
              </w:rPr>
            </w:pPr>
            <w:del w:id="889" w:author="F" w:date="2019-04-12T14:41:00Z">
              <w:r w:rsidRPr="00F93E4B" w:rsidDel="00915544">
                <w:rPr>
                  <w:rFonts w:ascii="宋体" w:hAnsi="宋体" w:cs="Arial"/>
                  <w:sz w:val="20"/>
                  <w:szCs w:val="20"/>
                </w:rPr>
                <w:delText>50</w:delText>
              </w:r>
            </w:del>
          </w:p>
        </w:tc>
        <w:tc>
          <w:tcPr>
            <w:tcW w:w="2177" w:type="dxa"/>
            <w:tcBorders>
              <w:top w:val="nil"/>
              <w:left w:val="nil"/>
              <w:bottom w:val="single" w:sz="4" w:space="0" w:color="auto"/>
              <w:right w:val="single" w:sz="4" w:space="0" w:color="auto"/>
            </w:tcBorders>
            <w:shd w:val="clear" w:color="auto" w:fill="auto"/>
            <w:noWrap/>
            <w:hideMark/>
          </w:tcPr>
          <w:p w14:paraId="5630632A" w14:textId="59FAE5CD" w:rsidR="0071610D" w:rsidRPr="00F93E4B" w:rsidDel="00915544" w:rsidRDefault="0071610D" w:rsidP="001E53AC">
            <w:pPr>
              <w:rPr>
                <w:del w:id="890" w:author="F" w:date="2019-04-12T14:41:00Z"/>
                <w:rFonts w:ascii="宋体" w:hAnsi="宋体" w:cs="Arial"/>
                <w:sz w:val="20"/>
                <w:szCs w:val="20"/>
              </w:rPr>
            </w:pPr>
            <w:del w:id="891" w:author="F" w:date="2019-04-12T14:41:00Z">
              <w:r w:rsidRPr="00F93E4B" w:rsidDel="00915544">
                <w:rPr>
                  <w:rFonts w:ascii="宋体" w:hAnsi="宋体" w:cs="Arial"/>
                  <w:sz w:val="20"/>
                  <w:szCs w:val="20"/>
                </w:rPr>
                <w:delText xml:space="preserve">　</w:delText>
              </w:r>
            </w:del>
          </w:p>
        </w:tc>
      </w:tr>
      <w:tr w:rsidR="0071610D" w:rsidRPr="00F93E4B" w:rsidDel="00915544" w14:paraId="7A11F465" w14:textId="37BFFB26" w:rsidTr="001E53AC">
        <w:trPr>
          <w:trHeight w:val="255"/>
          <w:del w:id="892"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B52945A" w14:textId="6C2DE53B" w:rsidR="0071610D" w:rsidRPr="00F93E4B" w:rsidDel="00915544" w:rsidRDefault="0071610D" w:rsidP="001E53AC">
            <w:pPr>
              <w:rPr>
                <w:del w:id="893" w:author="F" w:date="2019-04-12T14:41:00Z"/>
                <w:rFonts w:ascii="宋体" w:hAnsi="宋体" w:cs="宋体"/>
                <w:b/>
                <w:bCs/>
                <w:color w:val="000000"/>
                <w:sz w:val="20"/>
                <w:szCs w:val="20"/>
              </w:rPr>
            </w:pPr>
            <w:del w:id="894" w:author="F" w:date="2019-04-12T14:41:00Z">
              <w:r w:rsidDel="00915544">
                <w:rPr>
                  <w:rFonts w:ascii="宋体" w:hAnsi="宋体" w:cs="宋体" w:hint="eastAsia"/>
                  <w:b/>
                  <w:bCs/>
                  <w:color w:val="000000"/>
                  <w:sz w:val="20"/>
                  <w:szCs w:val="20"/>
                </w:rPr>
                <w:delText>OUT</w:delText>
              </w:r>
            </w:del>
          </w:p>
        </w:tc>
      </w:tr>
      <w:tr w:rsidR="0071610D" w:rsidRPr="00F93E4B" w:rsidDel="00915544" w14:paraId="54D1E5A5" w14:textId="03605892" w:rsidTr="001E53AC">
        <w:trPr>
          <w:trHeight w:val="255"/>
          <w:del w:id="89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1DD9AD45" w14:textId="79191767" w:rsidR="0071610D" w:rsidRPr="00F93E4B" w:rsidDel="00915544" w:rsidRDefault="0071610D" w:rsidP="001E53AC">
            <w:pPr>
              <w:jc w:val="center"/>
              <w:rPr>
                <w:del w:id="896" w:author="F" w:date="2019-04-12T14:41:00Z"/>
                <w:rFonts w:ascii="宋体" w:hAnsi="宋体" w:cs="Arial"/>
                <w:sz w:val="20"/>
                <w:szCs w:val="20"/>
              </w:rPr>
            </w:pPr>
            <w:del w:id="897" w:author="F" w:date="2019-04-12T14:41:00Z">
              <w:r w:rsidDel="00915544">
                <w:rPr>
                  <w:rFonts w:ascii="宋体" w:hAnsi="宋体" w:cs="Arial" w:hint="eastAsia"/>
                  <w:sz w:val="20"/>
                  <w:szCs w:val="20"/>
                </w:rPr>
                <w:delText>S1</w:delText>
              </w:r>
            </w:del>
          </w:p>
        </w:tc>
        <w:tc>
          <w:tcPr>
            <w:tcW w:w="1559" w:type="dxa"/>
            <w:tcBorders>
              <w:top w:val="nil"/>
              <w:left w:val="nil"/>
              <w:bottom w:val="single" w:sz="4" w:space="0" w:color="auto"/>
              <w:right w:val="single" w:sz="4" w:space="0" w:color="auto"/>
            </w:tcBorders>
            <w:shd w:val="clear" w:color="auto" w:fill="auto"/>
            <w:noWrap/>
            <w:hideMark/>
          </w:tcPr>
          <w:p w14:paraId="42D8FD2B" w14:textId="6FA9D2A1" w:rsidR="0071610D" w:rsidRPr="00F93E4B" w:rsidDel="00915544" w:rsidRDefault="0071610D" w:rsidP="001E53AC">
            <w:pPr>
              <w:rPr>
                <w:del w:id="898" w:author="F" w:date="2019-04-12T14:41:00Z"/>
                <w:rFonts w:ascii="宋体" w:hAnsi="宋体" w:cs="Arial"/>
                <w:sz w:val="20"/>
                <w:szCs w:val="20"/>
              </w:rPr>
            </w:pPr>
            <w:del w:id="899" w:author="F" w:date="2019-04-12T14:41:00Z">
              <w:r w:rsidRPr="00F93E4B" w:rsidDel="00915544">
                <w:rPr>
                  <w:rFonts w:ascii="宋体" w:hAnsi="宋体" w:cs="Arial"/>
                  <w:color w:val="000000"/>
                  <w:sz w:val="20"/>
                  <w:szCs w:val="20"/>
                </w:rPr>
                <w:delText>ReqSeqID</w:delText>
              </w:r>
            </w:del>
          </w:p>
        </w:tc>
        <w:tc>
          <w:tcPr>
            <w:tcW w:w="1276" w:type="dxa"/>
            <w:tcBorders>
              <w:top w:val="nil"/>
              <w:left w:val="nil"/>
              <w:bottom w:val="single" w:sz="4" w:space="0" w:color="auto"/>
              <w:right w:val="single" w:sz="4" w:space="0" w:color="auto"/>
            </w:tcBorders>
            <w:shd w:val="clear" w:color="auto" w:fill="auto"/>
            <w:noWrap/>
            <w:hideMark/>
          </w:tcPr>
          <w:p w14:paraId="197530F1" w14:textId="5336A9FA" w:rsidR="0071610D" w:rsidRPr="00F93E4B" w:rsidDel="00915544" w:rsidRDefault="0071610D" w:rsidP="001E53AC">
            <w:pPr>
              <w:rPr>
                <w:del w:id="900" w:author="F" w:date="2019-04-12T14:41:00Z"/>
                <w:rFonts w:ascii="宋体" w:hAnsi="宋体" w:cs="Arial"/>
                <w:sz w:val="20"/>
                <w:szCs w:val="20"/>
              </w:rPr>
            </w:pPr>
            <w:del w:id="901" w:author="F" w:date="2019-04-12T14:41:00Z">
              <w:r w:rsidDel="00915544">
                <w:rPr>
                  <w:rFonts w:ascii="宋体" w:hAnsi="宋体" w:cs="宋体" w:hint="eastAsia"/>
                  <w:color w:val="000000"/>
                  <w:sz w:val="20"/>
                  <w:szCs w:val="20"/>
                </w:rPr>
                <w:delText>查询</w:delText>
              </w:r>
              <w:r w:rsidRPr="00F93E4B" w:rsidDel="00915544">
                <w:rPr>
                  <w:rFonts w:ascii="宋体" w:hAnsi="宋体" w:cs="宋体" w:hint="eastAsia"/>
                  <w:color w:val="000000"/>
                  <w:sz w:val="20"/>
                  <w:szCs w:val="20"/>
                </w:rPr>
                <w:delText>批次号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3FE34A9E" w14:textId="3A7BB766" w:rsidR="0071610D" w:rsidRPr="00F93E4B" w:rsidDel="00915544" w:rsidRDefault="0071610D" w:rsidP="001E53AC">
            <w:pPr>
              <w:jc w:val="center"/>
              <w:rPr>
                <w:del w:id="902" w:author="F" w:date="2019-04-12T14:41:00Z"/>
                <w:rFonts w:ascii="宋体" w:hAnsi="宋体" w:cs="宋体"/>
                <w:color w:val="9C0006"/>
                <w:sz w:val="20"/>
                <w:szCs w:val="20"/>
              </w:rPr>
            </w:pPr>
            <w:del w:id="90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DB26AAA" w14:textId="6824D4BA" w:rsidR="0071610D" w:rsidRPr="00F93E4B" w:rsidDel="00915544" w:rsidRDefault="0071610D" w:rsidP="001E53AC">
            <w:pPr>
              <w:jc w:val="center"/>
              <w:rPr>
                <w:del w:id="904" w:author="F" w:date="2019-04-12T14:41:00Z"/>
                <w:rFonts w:ascii="宋体" w:hAnsi="宋体" w:cs="宋体"/>
                <w:sz w:val="20"/>
                <w:szCs w:val="20"/>
              </w:rPr>
            </w:pPr>
            <w:del w:id="90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10B2B861" w14:textId="2B2A3900" w:rsidR="0071610D" w:rsidRPr="00F93E4B" w:rsidDel="00915544" w:rsidRDefault="0071610D" w:rsidP="001E53AC">
            <w:pPr>
              <w:jc w:val="center"/>
              <w:rPr>
                <w:del w:id="906" w:author="F" w:date="2019-04-12T14:41:00Z"/>
                <w:rFonts w:ascii="宋体" w:hAnsi="宋体" w:cs="宋体"/>
                <w:sz w:val="20"/>
                <w:szCs w:val="20"/>
              </w:rPr>
            </w:pPr>
            <w:del w:id="907" w:author="F" w:date="2019-04-12T14:41:00Z">
              <w:r w:rsidRPr="00F93E4B" w:rsidDel="00915544">
                <w:rPr>
                  <w:rFonts w:ascii="宋体" w:hAnsi="宋体" w:cs="宋体" w:hint="eastAsia"/>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335812B1" w14:textId="56E752CD" w:rsidR="0071610D" w:rsidRPr="00F93E4B" w:rsidDel="00915544" w:rsidRDefault="0071610D" w:rsidP="001E53AC">
            <w:pPr>
              <w:rPr>
                <w:del w:id="908" w:author="F" w:date="2019-04-12T14:41:00Z"/>
                <w:rFonts w:ascii="宋体" w:hAnsi="宋体" w:cs="宋体"/>
                <w:sz w:val="20"/>
                <w:szCs w:val="20"/>
              </w:rPr>
            </w:pPr>
            <w:del w:id="909" w:author="F" w:date="2019-04-12T14:41:00Z">
              <w:r w:rsidRPr="00F93E4B" w:rsidDel="00915544">
                <w:rPr>
                  <w:rFonts w:ascii="宋体" w:hAnsi="宋体" w:cs="宋体" w:hint="eastAsia"/>
                  <w:color w:val="000000"/>
                  <w:sz w:val="20"/>
                  <w:szCs w:val="20"/>
                </w:rPr>
                <w:delText xml:space="preserve">提交时的批号 </w:delText>
              </w:r>
            </w:del>
          </w:p>
        </w:tc>
      </w:tr>
      <w:tr w:rsidR="0071610D" w:rsidRPr="00F93E4B" w:rsidDel="00915544" w14:paraId="4CE85D20" w14:textId="53D49CD3" w:rsidTr="001E53AC">
        <w:trPr>
          <w:trHeight w:val="255"/>
          <w:del w:id="91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1363C083" w14:textId="06936928" w:rsidR="0071610D" w:rsidRPr="00F93E4B" w:rsidDel="00915544" w:rsidRDefault="0071610D" w:rsidP="001E53AC">
            <w:pPr>
              <w:jc w:val="center"/>
              <w:rPr>
                <w:del w:id="911" w:author="F" w:date="2019-04-12T14:41:00Z"/>
                <w:rFonts w:ascii="宋体" w:hAnsi="宋体" w:cs="Arial"/>
                <w:sz w:val="20"/>
                <w:szCs w:val="20"/>
              </w:rPr>
            </w:pPr>
            <w:del w:id="912" w:author="F" w:date="2019-04-12T14:41:00Z">
              <w:r w:rsidDel="00915544">
                <w:rPr>
                  <w:rFonts w:ascii="宋体" w:hAnsi="宋体" w:cs="Arial" w:hint="eastAsia"/>
                  <w:sz w:val="20"/>
                  <w:szCs w:val="20"/>
                </w:rPr>
                <w:delText>S2</w:delText>
              </w:r>
            </w:del>
          </w:p>
        </w:tc>
        <w:tc>
          <w:tcPr>
            <w:tcW w:w="1559" w:type="dxa"/>
            <w:tcBorders>
              <w:top w:val="nil"/>
              <w:left w:val="nil"/>
              <w:bottom w:val="single" w:sz="4" w:space="0" w:color="auto"/>
              <w:right w:val="single" w:sz="4" w:space="0" w:color="auto"/>
            </w:tcBorders>
            <w:shd w:val="clear" w:color="auto" w:fill="auto"/>
            <w:noWrap/>
            <w:hideMark/>
          </w:tcPr>
          <w:p w14:paraId="74DD25B2" w14:textId="0DB9CB90" w:rsidR="0071610D" w:rsidRPr="00F93E4B" w:rsidDel="00915544" w:rsidRDefault="0071610D" w:rsidP="001E53AC">
            <w:pPr>
              <w:rPr>
                <w:del w:id="913" w:author="F" w:date="2019-04-12T14:41:00Z"/>
                <w:rFonts w:ascii="宋体" w:hAnsi="宋体" w:cs="Arial"/>
                <w:color w:val="000000"/>
                <w:sz w:val="20"/>
                <w:szCs w:val="20"/>
              </w:rPr>
            </w:pPr>
            <w:del w:id="914" w:author="F" w:date="2019-04-12T14:41:00Z">
              <w:r w:rsidDel="00915544">
                <w:rPr>
                  <w:rFonts w:ascii="宋体" w:hAnsi="宋体" w:cs="Arial" w:hint="eastAsia"/>
                  <w:color w:val="000000"/>
                  <w:sz w:val="20"/>
                  <w:szCs w:val="20"/>
                </w:rPr>
                <w:delText>ReqSeqState</w:delText>
              </w:r>
            </w:del>
          </w:p>
        </w:tc>
        <w:tc>
          <w:tcPr>
            <w:tcW w:w="1276" w:type="dxa"/>
            <w:tcBorders>
              <w:top w:val="nil"/>
              <w:left w:val="nil"/>
              <w:bottom w:val="single" w:sz="4" w:space="0" w:color="auto"/>
              <w:right w:val="single" w:sz="4" w:space="0" w:color="auto"/>
            </w:tcBorders>
            <w:shd w:val="clear" w:color="auto" w:fill="auto"/>
            <w:noWrap/>
            <w:hideMark/>
          </w:tcPr>
          <w:p w14:paraId="62FC2223" w14:textId="76BF8455" w:rsidR="0071610D" w:rsidRPr="00F93E4B" w:rsidDel="00915544" w:rsidRDefault="0071610D" w:rsidP="001E53AC">
            <w:pPr>
              <w:rPr>
                <w:del w:id="915" w:author="F" w:date="2019-04-12T14:41:00Z"/>
                <w:rFonts w:ascii="宋体" w:hAnsi="宋体" w:cs="宋体"/>
                <w:color w:val="000000"/>
                <w:sz w:val="20"/>
                <w:szCs w:val="20"/>
              </w:rPr>
            </w:pPr>
            <w:del w:id="916" w:author="F" w:date="2019-04-12T14:41:00Z">
              <w:r w:rsidDel="00915544">
                <w:rPr>
                  <w:rFonts w:ascii="宋体" w:hAnsi="宋体" w:cs="宋体" w:hint="eastAsia"/>
                  <w:color w:val="000000"/>
                  <w:sz w:val="20"/>
                  <w:szCs w:val="20"/>
                </w:rPr>
                <w:delText>查询批次状态</w:delText>
              </w:r>
            </w:del>
          </w:p>
        </w:tc>
        <w:tc>
          <w:tcPr>
            <w:tcW w:w="1134" w:type="dxa"/>
            <w:tcBorders>
              <w:top w:val="nil"/>
              <w:left w:val="nil"/>
              <w:bottom w:val="single" w:sz="4" w:space="0" w:color="auto"/>
              <w:right w:val="single" w:sz="4" w:space="0" w:color="auto"/>
            </w:tcBorders>
            <w:shd w:val="clear" w:color="auto" w:fill="FFCCCC"/>
            <w:noWrap/>
            <w:hideMark/>
          </w:tcPr>
          <w:p w14:paraId="7DB677F2" w14:textId="613370FE" w:rsidR="0071610D" w:rsidRPr="00F93E4B" w:rsidDel="00915544" w:rsidRDefault="0071610D" w:rsidP="001E53AC">
            <w:pPr>
              <w:jc w:val="center"/>
              <w:rPr>
                <w:del w:id="917" w:author="F" w:date="2019-04-12T14:41:00Z"/>
                <w:rFonts w:ascii="宋体" w:hAnsi="宋体" w:cs="Arial"/>
                <w:color w:val="000000"/>
                <w:sz w:val="20"/>
                <w:szCs w:val="20"/>
              </w:rPr>
            </w:pPr>
            <w:del w:id="91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C2479F2" w14:textId="6ACE891F" w:rsidR="0071610D" w:rsidRPr="00F93E4B" w:rsidDel="00915544" w:rsidRDefault="0071610D" w:rsidP="001E53AC">
            <w:pPr>
              <w:jc w:val="center"/>
              <w:rPr>
                <w:del w:id="919" w:author="F" w:date="2019-04-12T14:41:00Z"/>
                <w:rFonts w:ascii="宋体" w:hAnsi="宋体" w:cs="Arial"/>
                <w:color w:val="000000"/>
                <w:sz w:val="20"/>
                <w:szCs w:val="20"/>
              </w:rPr>
            </w:pPr>
            <w:del w:id="920" w:author="F" w:date="2019-04-12T14:41:00Z">
              <w:r w:rsidDel="00915544">
                <w:rPr>
                  <w:rFonts w:ascii="宋体" w:hAnsi="宋体" w:cs="Arial" w:hint="eastAsia"/>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7E671CA4" w14:textId="1AC7A643" w:rsidR="0071610D" w:rsidRPr="00F93E4B" w:rsidDel="00915544" w:rsidRDefault="0071610D" w:rsidP="001E53AC">
            <w:pPr>
              <w:jc w:val="center"/>
              <w:rPr>
                <w:del w:id="921" w:author="F" w:date="2019-04-12T14:41:00Z"/>
                <w:rFonts w:ascii="宋体" w:hAnsi="宋体" w:cs="Arial"/>
                <w:color w:val="000000"/>
                <w:sz w:val="20"/>
                <w:szCs w:val="20"/>
              </w:rPr>
            </w:pPr>
            <w:del w:id="922" w:author="F" w:date="2019-04-12T14:41:00Z">
              <w:r w:rsidDel="00915544">
                <w:rPr>
                  <w:rFonts w:ascii="宋体" w:hAnsi="宋体" w:cs="Arial"/>
                  <w:color w:val="000000"/>
                  <w:sz w:val="20"/>
                  <w:szCs w:val="20"/>
                </w:rPr>
                <w:delText>1</w:delText>
              </w:r>
            </w:del>
          </w:p>
        </w:tc>
        <w:tc>
          <w:tcPr>
            <w:tcW w:w="2177" w:type="dxa"/>
            <w:tcBorders>
              <w:top w:val="nil"/>
              <w:left w:val="nil"/>
              <w:bottom w:val="single" w:sz="4" w:space="0" w:color="auto"/>
              <w:right w:val="single" w:sz="4" w:space="0" w:color="auto"/>
            </w:tcBorders>
            <w:shd w:val="clear" w:color="auto" w:fill="auto"/>
            <w:noWrap/>
            <w:hideMark/>
          </w:tcPr>
          <w:p w14:paraId="54C2B6B7" w14:textId="3BE824B2" w:rsidR="0071610D" w:rsidRPr="00F93E4B" w:rsidDel="00915544" w:rsidRDefault="0071610D" w:rsidP="001E53AC">
            <w:pPr>
              <w:rPr>
                <w:del w:id="923" w:author="F" w:date="2019-04-12T14:41:00Z"/>
                <w:rFonts w:ascii="宋体" w:hAnsi="宋体" w:cs="宋体"/>
                <w:color w:val="000000"/>
                <w:sz w:val="20"/>
                <w:szCs w:val="20"/>
                <w:lang w:eastAsia="zh-CN"/>
              </w:rPr>
            </w:pPr>
            <w:del w:id="924" w:author="F" w:date="2019-04-12T14:41:00Z">
              <w:r w:rsidDel="00915544">
                <w:rPr>
                  <w:rFonts w:ascii="宋体" w:hAnsi="宋体" w:cs="宋体" w:hint="eastAsia"/>
                  <w:color w:val="000000"/>
                  <w:sz w:val="20"/>
                  <w:szCs w:val="20"/>
                  <w:lang w:eastAsia="zh-CN"/>
                </w:rPr>
                <w:delText>0-批次不存在，2-查询成功</w:delText>
              </w:r>
            </w:del>
          </w:p>
        </w:tc>
      </w:tr>
      <w:tr w:rsidR="0071610D" w:rsidRPr="00F93E4B" w:rsidDel="00915544" w14:paraId="632225C0" w14:textId="112A6D75" w:rsidTr="001E53AC">
        <w:trPr>
          <w:trHeight w:val="255"/>
          <w:del w:id="925"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9497BE1" w14:textId="5C99BE67" w:rsidR="0071610D" w:rsidRPr="00F93E4B" w:rsidDel="00915544" w:rsidRDefault="0071610D" w:rsidP="001E53AC">
            <w:pPr>
              <w:rPr>
                <w:del w:id="926" w:author="F" w:date="2019-04-12T14:41:00Z"/>
                <w:rFonts w:ascii="宋体" w:hAnsi="宋体" w:cs="宋体"/>
                <w:b/>
                <w:bCs/>
                <w:color w:val="000000"/>
                <w:sz w:val="20"/>
                <w:szCs w:val="20"/>
              </w:rPr>
            </w:pPr>
            <w:del w:id="927" w:author="F" w:date="2019-04-12T14:41:00Z">
              <w:r w:rsidRPr="00F93E4B" w:rsidDel="00915544">
                <w:rPr>
                  <w:rFonts w:ascii="宋体" w:hAnsi="宋体" w:cs="宋体" w:hint="eastAsia"/>
                  <w:b/>
                  <w:bCs/>
                  <w:color w:val="000000"/>
                  <w:sz w:val="20"/>
                  <w:szCs w:val="20"/>
                </w:rPr>
                <w:delText>R</w:delText>
              </w:r>
              <w:r w:rsidRPr="00F93E4B" w:rsidDel="00915544">
                <w:rPr>
                  <w:rFonts w:ascii="宋体" w:hAnsi="宋体" w:cs="宋体"/>
                  <w:b/>
                  <w:bCs/>
                  <w:color w:val="000000"/>
                  <w:sz w:val="20"/>
                  <w:szCs w:val="20"/>
                </w:rPr>
                <w:delText>D</w:delText>
              </w:r>
            </w:del>
          </w:p>
        </w:tc>
      </w:tr>
      <w:tr w:rsidR="0071610D" w:rsidRPr="00F93E4B" w:rsidDel="00915544" w14:paraId="7A9CE5E0" w14:textId="64F148A5" w:rsidTr="001E53AC">
        <w:trPr>
          <w:trHeight w:val="255"/>
          <w:del w:id="92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00F2DBD" w14:textId="5674999A" w:rsidR="0071610D" w:rsidRPr="00F93E4B" w:rsidDel="00915544" w:rsidRDefault="0071610D" w:rsidP="001E53AC">
            <w:pPr>
              <w:jc w:val="center"/>
              <w:rPr>
                <w:del w:id="929" w:author="F" w:date="2019-04-12T14:41:00Z"/>
                <w:rFonts w:ascii="宋体" w:hAnsi="宋体" w:cs="Arial"/>
                <w:sz w:val="20"/>
                <w:szCs w:val="20"/>
              </w:rPr>
            </w:pPr>
            <w:del w:id="930" w:author="F" w:date="2019-04-12T14:41:00Z">
              <w:r w:rsidRPr="00F93E4B" w:rsidDel="00915544">
                <w:rPr>
                  <w:rFonts w:ascii="宋体" w:hAnsi="宋体" w:cs="Arial"/>
                  <w:sz w:val="20"/>
                  <w:szCs w:val="20"/>
                </w:rPr>
                <w:delText>D</w:delText>
              </w:r>
              <w:r w:rsidRPr="00F93E4B" w:rsidDel="00915544">
                <w:rPr>
                  <w:rFonts w:ascii="宋体" w:hAnsi="宋体" w:cs="Arial" w:hint="eastAsia"/>
                  <w:sz w:val="20"/>
                  <w:szCs w:val="20"/>
                </w:rPr>
                <w:delText>1</w:delText>
              </w:r>
            </w:del>
          </w:p>
        </w:tc>
        <w:tc>
          <w:tcPr>
            <w:tcW w:w="1559" w:type="dxa"/>
            <w:tcBorders>
              <w:top w:val="nil"/>
              <w:left w:val="nil"/>
              <w:bottom w:val="single" w:sz="4" w:space="0" w:color="auto"/>
              <w:right w:val="single" w:sz="4" w:space="0" w:color="auto"/>
            </w:tcBorders>
            <w:shd w:val="clear" w:color="auto" w:fill="auto"/>
            <w:noWrap/>
            <w:hideMark/>
          </w:tcPr>
          <w:p w14:paraId="515A7038" w14:textId="6D932066" w:rsidR="0071610D" w:rsidRPr="00F93E4B" w:rsidDel="00915544" w:rsidRDefault="0071610D" w:rsidP="001E53AC">
            <w:pPr>
              <w:rPr>
                <w:del w:id="931" w:author="F" w:date="2019-04-12T14:41:00Z"/>
                <w:rFonts w:ascii="宋体" w:hAnsi="宋体" w:cs="Arial"/>
                <w:sz w:val="20"/>
                <w:szCs w:val="20"/>
              </w:rPr>
            </w:pPr>
            <w:del w:id="932" w:author="F" w:date="2019-04-12T14:41:00Z">
              <w:r w:rsidRPr="00F93E4B" w:rsidDel="00915544">
                <w:rPr>
                  <w:rFonts w:ascii="宋体" w:hAnsi="宋体" w:cs="Arial"/>
                  <w:color w:val="000000"/>
                  <w:sz w:val="20"/>
                  <w:szCs w:val="20"/>
                </w:rPr>
                <w:delText>ReqSeqID</w:delText>
              </w:r>
            </w:del>
          </w:p>
        </w:tc>
        <w:tc>
          <w:tcPr>
            <w:tcW w:w="1276" w:type="dxa"/>
            <w:tcBorders>
              <w:top w:val="nil"/>
              <w:left w:val="nil"/>
              <w:bottom w:val="single" w:sz="4" w:space="0" w:color="auto"/>
              <w:right w:val="single" w:sz="4" w:space="0" w:color="auto"/>
            </w:tcBorders>
            <w:shd w:val="clear" w:color="auto" w:fill="auto"/>
            <w:noWrap/>
            <w:hideMark/>
          </w:tcPr>
          <w:p w14:paraId="158FF5E7" w14:textId="2D8B43D5" w:rsidR="0071610D" w:rsidRPr="00F93E4B" w:rsidDel="00915544" w:rsidRDefault="0071610D" w:rsidP="001E53AC">
            <w:pPr>
              <w:rPr>
                <w:del w:id="933" w:author="F" w:date="2019-04-12T14:41:00Z"/>
                <w:rFonts w:ascii="宋体" w:hAnsi="宋体" w:cs="Arial"/>
                <w:sz w:val="20"/>
                <w:szCs w:val="20"/>
              </w:rPr>
            </w:pPr>
            <w:del w:id="934" w:author="F" w:date="2019-04-12T14:41:00Z">
              <w:r w:rsidRPr="00F93E4B" w:rsidDel="00915544">
                <w:rPr>
                  <w:rFonts w:ascii="宋体" w:hAnsi="宋体" w:cs="宋体" w:hint="eastAsia"/>
                  <w:color w:val="000000"/>
                  <w:sz w:val="20"/>
                  <w:szCs w:val="20"/>
                </w:rPr>
                <w:delText>批次号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4ED9656D" w14:textId="2D2F1B7F" w:rsidR="0071610D" w:rsidRPr="00F93E4B" w:rsidDel="00915544" w:rsidRDefault="0071610D" w:rsidP="001E53AC">
            <w:pPr>
              <w:jc w:val="center"/>
              <w:rPr>
                <w:del w:id="935" w:author="F" w:date="2019-04-12T14:41:00Z"/>
                <w:rFonts w:ascii="宋体" w:hAnsi="宋体" w:cs="宋体"/>
                <w:color w:val="9C0006"/>
                <w:sz w:val="20"/>
                <w:szCs w:val="20"/>
              </w:rPr>
            </w:pPr>
            <w:del w:id="936"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514DD85" w14:textId="1235D0C1" w:rsidR="0071610D" w:rsidRPr="00F93E4B" w:rsidDel="00915544" w:rsidRDefault="0071610D" w:rsidP="001E53AC">
            <w:pPr>
              <w:jc w:val="center"/>
              <w:rPr>
                <w:del w:id="937" w:author="F" w:date="2019-04-12T14:41:00Z"/>
                <w:rFonts w:ascii="宋体" w:hAnsi="宋体" w:cs="宋体"/>
                <w:sz w:val="20"/>
                <w:szCs w:val="20"/>
              </w:rPr>
            </w:pPr>
            <w:del w:id="938"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C82DF68" w14:textId="5C0BCF48" w:rsidR="0071610D" w:rsidRPr="00F93E4B" w:rsidDel="00915544" w:rsidRDefault="0071610D" w:rsidP="001E53AC">
            <w:pPr>
              <w:jc w:val="center"/>
              <w:rPr>
                <w:del w:id="939" w:author="F" w:date="2019-04-12T14:41:00Z"/>
                <w:rFonts w:ascii="宋体" w:hAnsi="宋体" w:cs="宋体"/>
                <w:sz w:val="20"/>
                <w:szCs w:val="20"/>
              </w:rPr>
            </w:pPr>
            <w:del w:id="940" w:author="F" w:date="2019-04-12T14:41:00Z">
              <w:r w:rsidRPr="00F93E4B" w:rsidDel="00915544">
                <w:rPr>
                  <w:rFonts w:ascii="宋体" w:hAnsi="宋体" w:cs="宋体" w:hint="eastAsia"/>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13C15314" w14:textId="66E11BB8" w:rsidR="0071610D" w:rsidRPr="00F93E4B" w:rsidDel="00915544" w:rsidRDefault="0071610D" w:rsidP="001E53AC">
            <w:pPr>
              <w:rPr>
                <w:del w:id="941" w:author="F" w:date="2019-04-12T14:41:00Z"/>
                <w:rFonts w:ascii="宋体" w:hAnsi="宋体" w:cs="宋体"/>
                <w:sz w:val="20"/>
                <w:szCs w:val="20"/>
              </w:rPr>
            </w:pPr>
            <w:del w:id="942" w:author="F" w:date="2019-04-12T14:41:00Z">
              <w:r w:rsidRPr="00F93E4B" w:rsidDel="00915544">
                <w:rPr>
                  <w:rFonts w:ascii="宋体" w:hAnsi="宋体" w:cs="宋体" w:hint="eastAsia"/>
                  <w:color w:val="000000"/>
                  <w:sz w:val="20"/>
                  <w:szCs w:val="20"/>
                </w:rPr>
                <w:delText xml:space="preserve">提交时的批号 </w:delText>
              </w:r>
            </w:del>
          </w:p>
        </w:tc>
      </w:tr>
      <w:tr w:rsidR="0071610D" w:rsidRPr="00F93E4B" w:rsidDel="00915544" w14:paraId="38EC1CF6" w14:textId="19E15B2C" w:rsidTr="001E53AC">
        <w:trPr>
          <w:trHeight w:val="255"/>
          <w:del w:id="94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702BCABE" w14:textId="28732B5D" w:rsidR="0071610D" w:rsidRPr="00F93E4B" w:rsidDel="00915544" w:rsidRDefault="0071610D" w:rsidP="001E53AC">
            <w:pPr>
              <w:jc w:val="center"/>
              <w:rPr>
                <w:del w:id="944" w:author="F" w:date="2019-04-12T14:41:00Z"/>
                <w:rFonts w:ascii="宋体" w:hAnsi="宋体" w:cs="Arial"/>
                <w:sz w:val="20"/>
                <w:szCs w:val="20"/>
              </w:rPr>
            </w:pPr>
            <w:del w:id="945" w:author="F" w:date="2019-04-12T14:41:00Z">
              <w:r w:rsidRPr="00F93E4B" w:rsidDel="00915544">
                <w:rPr>
                  <w:rFonts w:ascii="宋体" w:hAnsi="宋体" w:cs="Arial"/>
                  <w:sz w:val="20"/>
                  <w:szCs w:val="20"/>
                </w:rPr>
                <w:delText>D2</w:delText>
              </w:r>
            </w:del>
          </w:p>
        </w:tc>
        <w:tc>
          <w:tcPr>
            <w:tcW w:w="1559" w:type="dxa"/>
            <w:tcBorders>
              <w:top w:val="nil"/>
              <w:left w:val="nil"/>
              <w:bottom w:val="single" w:sz="4" w:space="0" w:color="auto"/>
              <w:right w:val="single" w:sz="4" w:space="0" w:color="auto"/>
            </w:tcBorders>
            <w:shd w:val="clear" w:color="auto" w:fill="auto"/>
            <w:noWrap/>
            <w:hideMark/>
          </w:tcPr>
          <w:p w14:paraId="5B0DCB57" w14:textId="485AFC68" w:rsidR="0071610D" w:rsidRPr="00F93E4B" w:rsidDel="00915544" w:rsidRDefault="0071610D" w:rsidP="001E53AC">
            <w:pPr>
              <w:rPr>
                <w:del w:id="946" w:author="F" w:date="2019-04-12T14:41:00Z"/>
                <w:rFonts w:ascii="宋体" w:hAnsi="宋体" w:cs="Arial"/>
                <w:sz w:val="20"/>
                <w:szCs w:val="20"/>
              </w:rPr>
            </w:pPr>
            <w:del w:id="947" w:author="F" w:date="2019-04-12T14:41:00Z">
              <w:r w:rsidRPr="00F93E4B" w:rsidDel="00915544">
                <w:rPr>
                  <w:rFonts w:ascii="宋体" w:hAnsi="宋体" w:cs="Arial"/>
                  <w:sz w:val="20"/>
                  <w:szCs w:val="20"/>
                </w:rPr>
                <w:delText>RdSeq</w:delText>
              </w:r>
            </w:del>
          </w:p>
        </w:tc>
        <w:tc>
          <w:tcPr>
            <w:tcW w:w="1276" w:type="dxa"/>
            <w:tcBorders>
              <w:top w:val="nil"/>
              <w:left w:val="nil"/>
              <w:bottom w:val="single" w:sz="4" w:space="0" w:color="auto"/>
              <w:right w:val="single" w:sz="4" w:space="0" w:color="auto"/>
            </w:tcBorders>
            <w:shd w:val="clear" w:color="auto" w:fill="auto"/>
            <w:noWrap/>
            <w:hideMark/>
          </w:tcPr>
          <w:p w14:paraId="3B3EAD3C" w14:textId="2AD0E70F" w:rsidR="0071610D" w:rsidRPr="00F93E4B" w:rsidDel="00915544" w:rsidRDefault="0071610D" w:rsidP="001E53AC">
            <w:pPr>
              <w:rPr>
                <w:del w:id="948" w:author="F" w:date="2019-04-12T14:41:00Z"/>
                <w:rFonts w:ascii="宋体" w:hAnsi="宋体" w:cs="Arial"/>
                <w:sz w:val="20"/>
                <w:szCs w:val="20"/>
              </w:rPr>
            </w:pPr>
            <w:del w:id="949" w:author="F" w:date="2019-04-12T14:41:00Z">
              <w:r w:rsidRPr="00F93E4B" w:rsidDel="00915544">
                <w:rPr>
                  <w:rFonts w:ascii="宋体" w:hAnsi="宋体" w:cs="Arial"/>
                  <w:sz w:val="20"/>
                  <w:szCs w:val="20"/>
                </w:rPr>
                <w:delText>指令顺序号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E88AE76" w14:textId="5BBB4082" w:rsidR="0071610D" w:rsidRPr="00F93E4B" w:rsidDel="00915544" w:rsidRDefault="0071610D" w:rsidP="001E53AC">
            <w:pPr>
              <w:jc w:val="center"/>
              <w:rPr>
                <w:del w:id="950" w:author="F" w:date="2019-04-12T14:41:00Z"/>
                <w:rFonts w:ascii="宋体" w:hAnsi="宋体" w:cs="宋体"/>
                <w:color w:val="9C0006"/>
                <w:sz w:val="20"/>
                <w:szCs w:val="20"/>
              </w:rPr>
            </w:pPr>
            <w:del w:id="951"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C99D2A4" w14:textId="45D708AD" w:rsidR="0071610D" w:rsidRPr="00F93E4B" w:rsidDel="00915544" w:rsidRDefault="0071610D" w:rsidP="001E53AC">
            <w:pPr>
              <w:jc w:val="center"/>
              <w:rPr>
                <w:del w:id="952" w:author="F" w:date="2019-04-12T14:41:00Z"/>
                <w:rFonts w:ascii="宋体" w:hAnsi="宋体" w:cs="宋体"/>
                <w:sz w:val="20"/>
                <w:szCs w:val="20"/>
              </w:rPr>
            </w:pPr>
            <w:del w:id="95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432951B" w14:textId="493E9D86" w:rsidR="0071610D" w:rsidRPr="00F93E4B" w:rsidDel="00915544" w:rsidRDefault="0071610D" w:rsidP="001E53AC">
            <w:pPr>
              <w:jc w:val="center"/>
              <w:rPr>
                <w:del w:id="954" w:author="F" w:date="2019-04-12T14:41:00Z"/>
                <w:rFonts w:ascii="宋体" w:hAnsi="宋体" w:cs="宋体"/>
                <w:sz w:val="20"/>
                <w:szCs w:val="20"/>
              </w:rPr>
            </w:pPr>
            <w:del w:id="955" w:author="F" w:date="2019-04-12T14:41:00Z">
              <w:r w:rsidRPr="00F93E4B" w:rsidDel="00915544">
                <w:rPr>
                  <w:rFonts w:ascii="宋体" w:hAnsi="宋体" w:cs="宋体" w:hint="eastAsia"/>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238ED0C7" w14:textId="363E94DB" w:rsidR="0071610D" w:rsidRPr="00F93E4B" w:rsidDel="00915544" w:rsidRDefault="0071610D" w:rsidP="001E53AC">
            <w:pPr>
              <w:rPr>
                <w:del w:id="956" w:author="F" w:date="2019-04-12T14:41:00Z"/>
                <w:rFonts w:ascii="宋体" w:hAnsi="宋体" w:cs="宋体"/>
                <w:sz w:val="20"/>
                <w:szCs w:val="20"/>
                <w:lang w:eastAsia="zh-CN"/>
              </w:rPr>
            </w:pPr>
            <w:del w:id="957" w:author="F" w:date="2019-04-12T14:41:00Z">
              <w:r w:rsidRPr="00F93E4B" w:rsidDel="00915544">
                <w:rPr>
                  <w:rFonts w:ascii="宋体" w:hAnsi="宋体" w:cs="宋体" w:hint="eastAsia"/>
                  <w:sz w:val="20"/>
                  <w:szCs w:val="20"/>
                  <w:lang w:eastAsia="zh-CN"/>
                </w:rPr>
                <w:delText>提交时的批次内的流水号</w:delText>
              </w:r>
            </w:del>
          </w:p>
        </w:tc>
      </w:tr>
      <w:tr w:rsidR="0071610D" w:rsidRPr="00F93E4B" w:rsidDel="00915544" w14:paraId="7C35D9E8" w14:textId="15EC1A22" w:rsidTr="001E53AC">
        <w:trPr>
          <w:trHeight w:val="255"/>
          <w:del w:id="95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51FEBD2" w14:textId="675C1BC7" w:rsidR="0071610D" w:rsidRPr="00F93E4B" w:rsidDel="00915544" w:rsidRDefault="0071610D" w:rsidP="001E53AC">
            <w:pPr>
              <w:jc w:val="center"/>
              <w:rPr>
                <w:del w:id="959" w:author="F" w:date="2019-04-12T14:41:00Z"/>
                <w:rFonts w:ascii="宋体" w:hAnsi="宋体" w:cs="Arial"/>
                <w:sz w:val="20"/>
                <w:szCs w:val="20"/>
              </w:rPr>
            </w:pPr>
            <w:del w:id="960" w:author="F" w:date="2019-04-12T14:41:00Z">
              <w:r w:rsidRPr="00F93E4B" w:rsidDel="00915544">
                <w:rPr>
                  <w:rFonts w:ascii="宋体" w:hAnsi="宋体" w:cs="Arial"/>
                  <w:sz w:val="20"/>
                  <w:szCs w:val="20"/>
                </w:rPr>
                <w:delText>D3</w:delText>
              </w:r>
            </w:del>
          </w:p>
        </w:tc>
        <w:tc>
          <w:tcPr>
            <w:tcW w:w="1559" w:type="dxa"/>
            <w:tcBorders>
              <w:top w:val="nil"/>
              <w:left w:val="nil"/>
              <w:bottom w:val="single" w:sz="4" w:space="0" w:color="auto"/>
              <w:right w:val="single" w:sz="4" w:space="0" w:color="auto"/>
            </w:tcBorders>
            <w:shd w:val="clear" w:color="auto" w:fill="auto"/>
            <w:noWrap/>
            <w:hideMark/>
          </w:tcPr>
          <w:p w14:paraId="44A6CB0E" w14:textId="1BD91356" w:rsidR="0071610D" w:rsidRPr="00F93E4B" w:rsidDel="00915544" w:rsidRDefault="0071610D" w:rsidP="001E53AC">
            <w:pPr>
              <w:rPr>
                <w:del w:id="961" w:author="F" w:date="2019-04-12T14:41:00Z"/>
                <w:rFonts w:ascii="宋体" w:hAnsi="宋体" w:cs="Arial"/>
                <w:sz w:val="20"/>
                <w:szCs w:val="20"/>
              </w:rPr>
            </w:pPr>
            <w:del w:id="962" w:author="F" w:date="2019-04-12T14:41:00Z">
              <w:r w:rsidRPr="00F93E4B" w:rsidDel="00915544">
                <w:rPr>
                  <w:rFonts w:ascii="宋体" w:hAnsi="宋体" w:cs="Arial"/>
                  <w:sz w:val="20"/>
                  <w:szCs w:val="20"/>
                </w:rPr>
                <w:delText>BeginDate</w:delText>
              </w:r>
            </w:del>
          </w:p>
        </w:tc>
        <w:tc>
          <w:tcPr>
            <w:tcW w:w="1276" w:type="dxa"/>
            <w:tcBorders>
              <w:top w:val="nil"/>
              <w:left w:val="nil"/>
              <w:bottom w:val="single" w:sz="4" w:space="0" w:color="auto"/>
              <w:right w:val="single" w:sz="4" w:space="0" w:color="auto"/>
            </w:tcBorders>
            <w:shd w:val="clear" w:color="auto" w:fill="auto"/>
            <w:noWrap/>
            <w:hideMark/>
          </w:tcPr>
          <w:p w14:paraId="4DC8A3EA" w14:textId="0EAFFC30" w:rsidR="0071610D" w:rsidRPr="00F93E4B" w:rsidDel="00915544" w:rsidRDefault="0071610D" w:rsidP="001E53AC">
            <w:pPr>
              <w:rPr>
                <w:del w:id="963" w:author="F" w:date="2019-04-12T14:41:00Z"/>
                <w:rFonts w:ascii="宋体" w:hAnsi="宋体" w:cs="Arial"/>
                <w:sz w:val="20"/>
                <w:szCs w:val="20"/>
              </w:rPr>
            </w:pPr>
            <w:del w:id="964" w:author="F" w:date="2019-04-12T14:41:00Z">
              <w:r w:rsidRPr="00F93E4B" w:rsidDel="00915544">
                <w:rPr>
                  <w:rFonts w:ascii="宋体" w:hAnsi="宋体" w:cs="Arial"/>
                  <w:sz w:val="20"/>
                  <w:szCs w:val="20"/>
                </w:rPr>
                <w:delText>指令提交日期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25451AF5" w14:textId="61E46B5D" w:rsidR="0071610D" w:rsidRPr="00F93E4B" w:rsidDel="00915544" w:rsidRDefault="0071610D" w:rsidP="001E53AC">
            <w:pPr>
              <w:jc w:val="center"/>
              <w:rPr>
                <w:del w:id="965" w:author="F" w:date="2019-04-12T14:41:00Z"/>
                <w:rFonts w:ascii="宋体" w:hAnsi="宋体" w:cs="Arial"/>
                <w:color w:val="9C0006"/>
                <w:sz w:val="20"/>
                <w:szCs w:val="20"/>
              </w:rPr>
            </w:pPr>
            <w:del w:id="96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727DF66" w14:textId="43F57DD0" w:rsidR="0071610D" w:rsidRPr="00F93E4B" w:rsidDel="00915544" w:rsidRDefault="0071610D" w:rsidP="001E53AC">
            <w:pPr>
              <w:jc w:val="center"/>
              <w:rPr>
                <w:del w:id="967" w:author="F" w:date="2019-04-12T14:41:00Z"/>
                <w:rFonts w:ascii="宋体" w:hAnsi="宋体" w:cs="Arial"/>
                <w:sz w:val="20"/>
                <w:szCs w:val="20"/>
              </w:rPr>
            </w:pPr>
            <w:del w:id="968" w:author="F" w:date="2019-04-12T14:41:00Z">
              <w:r w:rsidRPr="00F93E4B" w:rsidDel="00915544">
                <w:rPr>
                  <w:rFonts w:ascii="宋体" w:hAnsi="宋体" w:cs="Arial"/>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7FB2474F" w14:textId="5D4DC932" w:rsidR="0071610D" w:rsidRPr="00F93E4B" w:rsidDel="00915544" w:rsidRDefault="0071610D" w:rsidP="001E53AC">
            <w:pPr>
              <w:jc w:val="center"/>
              <w:rPr>
                <w:del w:id="969" w:author="F" w:date="2019-04-12T14:41:00Z"/>
                <w:rFonts w:ascii="宋体" w:hAnsi="宋体" w:cs="Arial"/>
                <w:sz w:val="20"/>
                <w:szCs w:val="20"/>
              </w:rPr>
            </w:pPr>
            <w:del w:id="970" w:author="F" w:date="2019-04-12T14:41:00Z">
              <w:r w:rsidRPr="00F93E4B" w:rsidDel="00915544">
                <w:rPr>
                  <w:rFonts w:ascii="宋体" w:hAnsi="宋体" w:cs="Arial"/>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75669A2E" w14:textId="1D20FF3A" w:rsidR="0071610D" w:rsidRPr="00F93E4B" w:rsidDel="00915544" w:rsidRDefault="0071610D" w:rsidP="001E53AC">
            <w:pPr>
              <w:rPr>
                <w:del w:id="971" w:author="F" w:date="2019-04-12T14:41:00Z"/>
                <w:rFonts w:ascii="宋体" w:hAnsi="宋体" w:cs="Arial"/>
                <w:sz w:val="20"/>
                <w:szCs w:val="20"/>
              </w:rPr>
            </w:pPr>
            <w:del w:id="972" w:author="F" w:date="2019-04-12T14:41:00Z">
              <w:r w:rsidRPr="00F93E4B" w:rsidDel="00915544">
                <w:rPr>
                  <w:rFonts w:ascii="宋体" w:hAnsi="宋体" w:cs="Arial"/>
                  <w:sz w:val="20"/>
                  <w:szCs w:val="20"/>
                </w:rPr>
                <w:delText xml:space="preserve">　</w:delText>
              </w:r>
            </w:del>
          </w:p>
        </w:tc>
      </w:tr>
      <w:tr w:rsidR="0071610D" w:rsidRPr="00F93E4B" w:rsidDel="00915544" w14:paraId="1B3EB295" w14:textId="2B367380" w:rsidTr="001E53AC">
        <w:trPr>
          <w:trHeight w:val="255"/>
          <w:del w:id="97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8F59B95" w14:textId="7F636AAD" w:rsidR="0071610D" w:rsidRPr="00F93E4B" w:rsidDel="00915544" w:rsidRDefault="0071610D" w:rsidP="001E53AC">
            <w:pPr>
              <w:jc w:val="center"/>
              <w:rPr>
                <w:del w:id="974" w:author="F" w:date="2019-04-12T14:41:00Z"/>
                <w:rFonts w:ascii="宋体" w:hAnsi="宋体" w:cs="Arial"/>
                <w:sz w:val="20"/>
                <w:szCs w:val="20"/>
              </w:rPr>
            </w:pPr>
            <w:del w:id="975" w:author="F" w:date="2019-04-12T14:41:00Z">
              <w:r w:rsidRPr="00F93E4B" w:rsidDel="00915544">
                <w:rPr>
                  <w:rFonts w:ascii="宋体" w:hAnsi="宋体" w:cs="Arial"/>
                  <w:sz w:val="20"/>
                  <w:szCs w:val="20"/>
                </w:rPr>
                <w:delText>D4</w:delText>
              </w:r>
            </w:del>
          </w:p>
        </w:tc>
        <w:tc>
          <w:tcPr>
            <w:tcW w:w="1559" w:type="dxa"/>
            <w:tcBorders>
              <w:top w:val="nil"/>
              <w:left w:val="nil"/>
              <w:bottom w:val="single" w:sz="4" w:space="0" w:color="auto"/>
              <w:right w:val="single" w:sz="4" w:space="0" w:color="auto"/>
            </w:tcBorders>
            <w:shd w:val="clear" w:color="auto" w:fill="auto"/>
            <w:noWrap/>
            <w:hideMark/>
          </w:tcPr>
          <w:p w14:paraId="415E782C" w14:textId="40606F82" w:rsidR="0071610D" w:rsidRPr="00F93E4B" w:rsidDel="00915544" w:rsidRDefault="0071610D" w:rsidP="001E53AC">
            <w:pPr>
              <w:rPr>
                <w:del w:id="976" w:author="F" w:date="2019-04-12T14:41:00Z"/>
                <w:rFonts w:ascii="宋体" w:hAnsi="宋体" w:cs="Arial"/>
                <w:sz w:val="20"/>
                <w:szCs w:val="20"/>
              </w:rPr>
            </w:pPr>
            <w:del w:id="977" w:author="F" w:date="2019-04-12T14:41:00Z">
              <w:r w:rsidRPr="00F93E4B" w:rsidDel="00915544">
                <w:rPr>
                  <w:rFonts w:ascii="宋体" w:hAnsi="宋体" w:cs="Arial"/>
                  <w:sz w:val="20"/>
                  <w:szCs w:val="20"/>
                </w:rPr>
                <w:delText>CorpAct</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6035100A" w14:textId="4DD7AB39" w:rsidR="0071610D" w:rsidRPr="00F93E4B" w:rsidDel="00915544" w:rsidRDefault="0071610D" w:rsidP="001E53AC">
            <w:pPr>
              <w:rPr>
                <w:del w:id="978" w:author="F" w:date="2019-04-12T14:41:00Z"/>
                <w:rFonts w:ascii="宋体" w:hAnsi="宋体" w:cs="宋体"/>
                <w:sz w:val="20"/>
                <w:szCs w:val="20"/>
              </w:rPr>
            </w:pPr>
            <w:del w:id="979" w:author="F" w:date="2019-04-12T14:41:00Z">
              <w:r w:rsidRPr="00F93E4B" w:rsidDel="00915544">
                <w:rPr>
                  <w:rFonts w:ascii="宋体" w:hAnsi="宋体" w:cs="宋体" w:hint="eastAsia"/>
                  <w:sz w:val="20"/>
                  <w:szCs w:val="20"/>
                </w:rPr>
                <w:delText>企业方账户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EB54A96" w14:textId="0B844156" w:rsidR="0071610D" w:rsidRPr="00F93E4B" w:rsidDel="00915544" w:rsidRDefault="0071610D" w:rsidP="001E53AC">
            <w:pPr>
              <w:jc w:val="center"/>
              <w:rPr>
                <w:del w:id="980" w:author="F" w:date="2019-04-12T14:41:00Z"/>
                <w:rFonts w:ascii="宋体" w:hAnsi="宋体" w:cs="宋体"/>
                <w:color w:val="9C0006"/>
                <w:sz w:val="20"/>
                <w:szCs w:val="20"/>
              </w:rPr>
            </w:pPr>
            <w:del w:id="981"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BFB5F78" w14:textId="6E7A80C7" w:rsidR="0071610D" w:rsidRPr="00F93E4B" w:rsidDel="00915544" w:rsidRDefault="0071610D" w:rsidP="001E53AC">
            <w:pPr>
              <w:jc w:val="center"/>
              <w:rPr>
                <w:del w:id="982" w:author="F" w:date="2019-04-12T14:41:00Z"/>
                <w:rFonts w:ascii="宋体" w:hAnsi="宋体" w:cs="宋体"/>
                <w:sz w:val="20"/>
                <w:szCs w:val="20"/>
              </w:rPr>
            </w:pPr>
            <w:del w:id="98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58A458D" w14:textId="03F5DEF9" w:rsidR="0071610D" w:rsidRPr="00F93E4B" w:rsidDel="00915544" w:rsidRDefault="0071610D" w:rsidP="001E53AC">
            <w:pPr>
              <w:jc w:val="center"/>
              <w:rPr>
                <w:del w:id="984" w:author="F" w:date="2019-04-12T14:41:00Z"/>
                <w:rFonts w:ascii="宋体" w:hAnsi="宋体" w:cs="Arial"/>
                <w:sz w:val="20"/>
                <w:szCs w:val="20"/>
              </w:rPr>
            </w:pPr>
            <w:del w:id="985"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149B0C97" w14:textId="2C43418C" w:rsidR="0071610D" w:rsidRPr="00F93E4B" w:rsidDel="00915544" w:rsidRDefault="0071610D" w:rsidP="001E53AC">
            <w:pPr>
              <w:rPr>
                <w:del w:id="986" w:author="F" w:date="2019-04-12T14:41:00Z"/>
                <w:rFonts w:ascii="宋体" w:hAnsi="宋体" w:cs="宋体"/>
                <w:sz w:val="20"/>
                <w:szCs w:val="20"/>
              </w:rPr>
            </w:pPr>
            <w:del w:id="987" w:author="F" w:date="2019-04-12T14:41:00Z">
              <w:r w:rsidRPr="00F93E4B" w:rsidDel="00915544">
                <w:rPr>
                  <w:rFonts w:ascii="宋体" w:hAnsi="宋体" w:cs="宋体" w:hint="eastAsia"/>
                  <w:sz w:val="20"/>
                  <w:szCs w:val="20"/>
                </w:rPr>
                <w:delText xml:space="preserve">　</w:delText>
              </w:r>
            </w:del>
          </w:p>
        </w:tc>
      </w:tr>
      <w:tr w:rsidR="0071610D" w:rsidRPr="00F93E4B" w:rsidDel="00915544" w14:paraId="68AF4FD0" w14:textId="13E0762F" w:rsidTr="001E53AC">
        <w:trPr>
          <w:trHeight w:val="255"/>
          <w:del w:id="98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4F55BAAC" w14:textId="1FABE6CC" w:rsidR="0071610D" w:rsidRPr="00F93E4B" w:rsidDel="00915544" w:rsidRDefault="0071610D" w:rsidP="001E53AC">
            <w:pPr>
              <w:jc w:val="center"/>
              <w:rPr>
                <w:del w:id="989" w:author="F" w:date="2019-04-12T14:41:00Z"/>
                <w:rFonts w:ascii="宋体" w:hAnsi="宋体" w:cs="Arial"/>
                <w:sz w:val="20"/>
                <w:szCs w:val="20"/>
              </w:rPr>
            </w:pPr>
            <w:del w:id="990" w:author="F" w:date="2019-04-12T14:41:00Z">
              <w:r w:rsidRPr="00F93E4B" w:rsidDel="00915544">
                <w:rPr>
                  <w:rFonts w:ascii="宋体" w:hAnsi="宋体" w:cs="Arial"/>
                  <w:sz w:val="20"/>
                  <w:szCs w:val="20"/>
                </w:rPr>
                <w:delText>D5</w:delText>
              </w:r>
            </w:del>
          </w:p>
        </w:tc>
        <w:tc>
          <w:tcPr>
            <w:tcW w:w="1559" w:type="dxa"/>
            <w:tcBorders>
              <w:top w:val="nil"/>
              <w:left w:val="nil"/>
              <w:bottom w:val="single" w:sz="4" w:space="0" w:color="auto"/>
              <w:right w:val="single" w:sz="4" w:space="0" w:color="auto"/>
            </w:tcBorders>
            <w:shd w:val="clear" w:color="auto" w:fill="auto"/>
            <w:noWrap/>
            <w:hideMark/>
          </w:tcPr>
          <w:p w14:paraId="26E72955" w14:textId="467A57B1" w:rsidR="0071610D" w:rsidRPr="00F93E4B" w:rsidDel="00915544" w:rsidRDefault="0071610D" w:rsidP="001E53AC">
            <w:pPr>
              <w:rPr>
                <w:del w:id="991" w:author="F" w:date="2019-04-12T14:41:00Z"/>
                <w:rFonts w:ascii="宋体" w:hAnsi="宋体" w:cs="Arial"/>
                <w:sz w:val="20"/>
                <w:szCs w:val="20"/>
              </w:rPr>
            </w:pPr>
            <w:del w:id="992" w:author="F" w:date="2019-04-12T14:41:00Z">
              <w:r w:rsidRPr="00F93E4B" w:rsidDel="00915544">
                <w:rPr>
                  <w:rFonts w:ascii="宋体" w:hAnsi="宋体" w:cs="Arial"/>
                  <w:sz w:val="20"/>
                  <w:szCs w:val="20"/>
                </w:rPr>
                <w:delText>CorpEntity</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0D297B59" w14:textId="6076966E" w:rsidR="0071610D" w:rsidRPr="00F93E4B" w:rsidDel="00915544" w:rsidRDefault="0071610D" w:rsidP="001E53AC">
            <w:pPr>
              <w:rPr>
                <w:del w:id="993" w:author="F" w:date="2019-04-12T14:41:00Z"/>
                <w:rFonts w:ascii="宋体" w:hAnsi="宋体" w:cs="宋体"/>
                <w:sz w:val="20"/>
                <w:szCs w:val="20"/>
              </w:rPr>
            </w:pPr>
            <w:del w:id="994" w:author="F" w:date="2019-04-12T14:41:00Z">
              <w:r w:rsidRPr="00F93E4B" w:rsidDel="00915544">
                <w:rPr>
                  <w:rFonts w:ascii="宋体" w:hAnsi="宋体" w:cs="宋体" w:hint="eastAsia"/>
                  <w:sz w:val="20"/>
                  <w:szCs w:val="20"/>
                </w:rPr>
                <w:delText>企业方账户所在机构</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B6DB42A" w14:textId="0827D926" w:rsidR="0071610D" w:rsidRPr="00F93E4B" w:rsidDel="00915544" w:rsidRDefault="0071610D" w:rsidP="001E53AC">
            <w:pPr>
              <w:jc w:val="center"/>
              <w:rPr>
                <w:del w:id="995" w:author="F" w:date="2019-04-12T14:41:00Z"/>
                <w:rFonts w:ascii="宋体" w:hAnsi="宋体" w:cs="宋体"/>
                <w:color w:val="9C0006"/>
                <w:sz w:val="20"/>
                <w:szCs w:val="20"/>
              </w:rPr>
            </w:pPr>
            <w:del w:id="996"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AA576E5" w14:textId="67FD2E66" w:rsidR="0071610D" w:rsidRPr="00F93E4B" w:rsidDel="00915544" w:rsidRDefault="0071610D" w:rsidP="001E53AC">
            <w:pPr>
              <w:jc w:val="center"/>
              <w:rPr>
                <w:del w:id="997" w:author="F" w:date="2019-04-12T14:41:00Z"/>
                <w:rFonts w:ascii="宋体" w:hAnsi="宋体" w:cs="宋体"/>
                <w:sz w:val="20"/>
                <w:szCs w:val="20"/>
              </w:rPr>
            </w:pPr>
            <w:del w:id="998"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8CED52F" w14:textId="094BA027" w:rsidR="0071610D" w:rsidRPr="00F93E4B" w:rsidDel="00915544" w:rsidRDefault="0071610D" w:rsidP="001E53AC">
            <w:pPr>
              <w:jc w:val="center"/>
              <w:rPr>
                <w:del w:id="999" w:author="F" w:date="2019-04-12T14:41:00Z"/>
                <w:rFonts w:ascii="宋体" w:hAnsi="宋体" w:cs="Arial"/>
                <w:sz w:val="20"/>
                <w:szCs w:val="20"/>
              </w:rPr>
            </w:pPr>
            <w:del w:id="1000"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01D52313" w14:textId="34469C21" w:rsidR="0071610D" w:rsidRPr="00F93E4B" w:rsidDel="00915544" w:rsidRDefault="0071610D" w:rsidP="001E53AC">
            <w:pPr>
              <w:rPr>
                <w:del w:id="1001" w:author="F" w:date="2019-04-12T14:41:00Z"/>
                <w:rFonts w:ascii="宋体" w:hAnsi="宋体" w:cs="宋体"/>
                <w:sz w:val="20"/>
                <w:szCs w:val="20"/>
              </w:rPr>
            </w:pPr>
            <w:del w:id="1002" w:author="F" w:date="2019-04-12T14:41:00Z">
              <w:r w:rsidRPr="00F93E4B" w:rsidDel="00915544">
                <w:rPr>
                  <w:rFonts w:ascii="宋体" w:hAnsi="宋体" w:cs="宋体" w:hint="eastAsia"/>
                  <w:sz w:val="20"/>
                  <w:szCs w:val="20"/>
                </w:rPr>
                <w:delText xml:space="preserve">　</w:delText>
              </w:r>
            </w:del>
          </w:p>
        </w:tc>
      </w:tr>
      <w:tr w:rsidR="0071610D" w:rsidRPr="00F93E4B" w:rsidDel="00915544" w14:paraId="36F66E49" w14:textId="4BDF1DAF" w:rsidTr="001E53AC">
        <w:trPr>
          <w:trHeight w:val="255"/>
          <w:del w:id="100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895DC72" w14:textId="3AA90CBC" w:rsidR="0071610D" w:rsidRPr="00F93E4B" w:rsidDel="00915544" w:rsidRDefault="0071610D" w:rsidP="001E53AC">
            <w:pPr>
              <w:jc w:val="center"/>
              <w:rPr>
                <w:del w:id="1004" w:author="F" w:date="2019-04-12T14:41:00Z"/>
                <w:rFonts w:ascii="宋体" w:hAnsi="宋体" w:cs="Arial"/>
                <w:sz w:val="20"/>
                <w:szCs w:val="20"/>
              </w:rPr>
            </w:pPr>
            <w:del w:id="1005" w:author="F" w:date="2019-04-12T14:41:00Z">
              <w:r w:rsidRPr="00F93E4B" w:rsidDel="00915544">
                <w:rPr>
                  <w:rFonts w:ascii="宋体" w:hAnsi="宋体" w:cs="Arial"/>
                  <w:sz w:val="20"/>
                  <w:szCs w:val="20"/>
                </w:rPr>
                <w:delText>D6</w:delText>
              </w:r>
            </w:del>
          </w:p>
        </w:tc>
        <w:tc>
          <w:tcPr>
            <w:tcW w:w="1559" w:type="dxa"/>
            <w:tcBorders>
              <w:top w:val="nil"/>
              <w:left w:val="nil"/>
              <w:bottom w:val="single" w:sz="4" w:space="0" w:color="auto"/>
              <w:right w:val="single" w:sz="4" w:space="0" w:color="auto"/>
            </w:tcBorders>
            <w:shd w:val="clear" w:color="auto" w:fill="auto"/>
            <w:hideMark/>
          </w:tcPr>
          <w:p w14:paraId="1836D1E4" w14:textId="5D79ECA8" w:rsidR="0071610D" w:rsidRPr="00F93E4B" w:rsidDel="00915544" w:rsidRDefault="0071610D" w:rsidP="001E53AC">
            <w:pPr>
              <w:rPr>
                <w:del w:id="1006" w:author="F" w:date="2019-04-12T14:41:00Z"/>
                <w:rFonts w:ascii="宋体" w:hAnsi="宋体" w:cs="Arial"/>
                <w:sz w:val="20"/>
                <w:szCs w:val="20"/>
              </w:rPr>
            </w:pPr>
            <w:del w:id="1007" w:author="F" w:date="2019-04-12T14:41:00Z">
              <w:r w:rsidRPr="00F93E4B" w:rsidDel="00915544">
                <w:rPr>
                  <w:rFonts w:ascii="宋体" w:hAnsi="宋体" w:cs="Arial"/>
                  <w:sz w:val="20"/>
                  <w:szCs w:val="20"/>
                </w:rPr>
                <w:delText>CorpBank</w:delText>
              </w:r>
            </w:del>
          </w:p>
        </w:tc>
        <w:tc>
          <w:tcPr>
            <w:tcW w:w="1276" w:type="dxa"/>
            <w:tcBorders>
              <w:top w:val="nil"/>
              <w:left w:val="nil"/>
              <w:bottom w:val="single" w:sz="4" w:space="0" w:color="auto"/>
              <w:right w:val="single" w:sz="4" w:space="0" w:color="auto"/>
            </w:tcBorders>
            <w:shd w:val="clear" w:color="auto" w:fill="auto"/>
            <w:hideMark/>
          </w:tcPr>
          <w:p w14:paraId="0A1ECE74" w14:textId="1B768F8E" w:rsidR="0071610D" w:rsidRPr="00F93E4B" w:rsidDel="00915544" w:rsidRDefault="0071610D" w:rsidP="001E53AC">
            <w:pPr>
              <w:rPr>
                <w:del w:id="1008" w:author="F" w:date="2019-04-12T14:41:00Z"/>
                <w:rFonts w:ascii="宋体" w:hAnsi="宋体" w:cs="宋体"/>
                <w:sz w:val="20"/>
                <w:szCs w:val="20"/>
              </w:rPr>
            </w:pPr>
            <w:del w:id="1009" w:author="F" w:date="2019-04-12T14:41:00Z">
              <w:r w:rsidRPr="00F93E4B" w:rsidDel="00915544">
                <w:rPr>
                  <w:rFonts w:ascii="宋体" w:hAnsi="宋体" w:cs="宋体" w:hint="eastAsia"/>
                  <w:sz w:val="20"/>
                  <w:szCs w:val="20"/>
                </w:rPr>
                <w:delText>企业方账户所属银行</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5AE2FB93" w14:textId="4E7A3DA2" w:rsidR="0071610D" w:rsidRPr="00F93E4B" w:rsidDel="00915544" w:rsidRDefault="0071610D" w:rsidP="001E53AC">
            <w:pPr>
              <w:jc w:val="center"/>
              <w:rPr>
                <w:del w:id="1010" w:author="F" w:date="2019-04-12T14:41:00Z"/>
                <w:rFonts w:ascii="宋体" w:hAnsi="宋体" w:cs="宋体"/>
                <w:color w:val="9C0006"/>
                <w:sz w:val="20"/>
                <w:szCs w:val="20"/>
              </w:rPr>
            </w:pPr>
            <w:del w:id="1011"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0DA2286" w14:textId="5BCB4CEF" w:rsidR="0071610D" w:rsidRPr="00F93E4B" w:rsidDel="00915544" w:rsidRDefault="0071610D" w:rsidP="001E53AC">
            <w:pPr>
              <w:jc w:val="center"/>
              <w:rPr>
                <w:del w:id="1012" w:author="F" w:date="2019-04-12T14:41:00Z"/>
                <w:rFonts w:ascii="宋体" w:hAnsi="宋体" w:cs="宋体"/>
                <w:sz w:val="20"/>
                <w:szCs w:val="20"/>
              </w:rPr>
            </w:pPr>
            <w:del w:id="101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B6B4CA3" w14:textId="16A1CD34" w:rsidR="0071610D" w:rsidRPr="00F93E4B" w:rsidDel="00915544" w:rsidRDefault="0071610D" w:rsidP="001E53AC">
            <w:pPr>
              <w:jc w:val="center"/>
              <w:rPr>
                <w:del w:id="1014" w:author="F" w:date="2019-04-12T14:41:00Z"/>
                <w:rFonts w:ascii="宋体" w:hAnsi="宋体" w:cs="Arial"/>
                <w:sz w:val="20"/>
                <w:szCs w:val="20"/>
              </w:rPr>
            </w:pPr>
            <w:del w:id="1015"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E6800E0" w14:textId="2A139245" w:rsidR="0071610D" w:rsidRPr="00F93E4B" w:rsidDel="00915544" w:rsidRDefault="0071610D" w:rsidP="001E53AC">
            <w:pPr>
              <w:rPr>
                <w:del w:id="1016" w:author="F" w:date="2019-04-12T14:41:00Z"/>
                <w:rFonts w:ascii="宋体" w:hAnsi="宋体" w:cs="宋体"/>
                <w:sz w:val="20"/>
                <w:szCs w:val="20"/>
              </w:rPr>
            </w:pPr>
            <w:del w:id="1017" w:author="F" w:date="2019-04-12T14:41:00Z">
              <w:r w:rsidRPr="00F93E4B" w:rsidDel="00915544">
                <w:rPr>
                  <w:rFonts w:ascii="宋体" w:hAnsi="宋体" w:cs="宋体" w:hint="eastAsia"/>
                  <w:sz w:val="20"/>
                  <w:szCs w:val="20"/>
                </w:rPr>
                <w:delText xml:space="preserve">　</w:delText>
              </w:r>
            </w:del>
          </w:p>
        </w:tc>
      </w:tr>
      <w:tr w:rsidR="0071610D" w:rsidRPr="00F93E4B" w:rsidDel="00915544" w14:paraId="3F7A67CD" w14:textId="63F4E981" w:rsidTr="001E53AC">
        <w:trPr>
          <w:trHeight w:val="255"/>
          <w:del w:id="101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6F1C95A" w14:textId="3269C3AC" w:rsidR="0071610D" w:rsidRPr="00F93E4B" w:rsidDel="00915544" w:rsidRDefault="0071610D" w:rsidP="001E53AC">
            <w:pPr>
              <w:jc w:val="center"/>
              <w:rPr>
                <w:del w:id="1019" w:author="F" w:date="2019-04-12T14:41:00Z"/>
                <w:rFonts w:ascii="宋体" w:hAnsi="宋体" w:cs="Arial"/>
                <w:sz w:val="20"/>
                <w:szCs w:val="20"/>
              </w:rPr>
            </w:pPr>
            <w:del w:id="1020" w:author="F" w:date="2019-04-12T14:41:00Z">
              <w:r w:rsidRPr="00F93E4B" w:rsidDel="00915544">
                <w:rPr>
                  <w:rFonts w:ascii="宋体" w:hAnsi="宋体" w:cs="Arial"/>
                  <w:sz w:val="20"/>
                  <w:szCs w:val="20"/>
                </w:rPr>
                <w:delText>D7</w:delText>
              </w:r>
            </w:del>
          </w:p>
        </w:tc>
        <w:tc>
          <w:tcPr>
            <w:tcW w:w="1559" w:type="dxa"/>
            <w:tcBorders>
              <w:top w:val="nil"/>
              <w:left w:val="nil"/>
              <w:bottom w:val="single" w:sz="4" w:space="0" w:color="auto"/>
              <w:right w:val="single" w:sz="4" w:space="0" w:color="auto"/>
            </w:tcBorders>
            <w:shd w:val="clear" w:color="auto" w:fill="auto"/>
            <w:noWrap/>
            <w:hideMark/>
          </w:tcPr>
          <w:p w14:paraId="24C64B94" w14:textId="5A3EA432" w:rsidR="0071610D" w:rsidRPr="00F93E4B" w:rsidDel="00915544" w:rsidRDefault="0071610D" w:rsidP="001E53AC">
            <w:pPr>
              <w:rPr>
                <w:del w:id="1021" w:author="F" w:date="2019-04-12T14:41:00Z"/>
                <w:rFonts w:ascii="宋体" w:hAnsi="宋体" w:cs="Arial"/>
                <w:sz w:val="20"/>
                <w:szCs w:val="20"/>
              </w:rPr>
            </w:pPr>
            <w:del w:id="1022" w:author="F" w:date="2019-04-12T14:41:00Z">
              <w:r w:rsidRPr="00F93E4B" w:rsidDel="00915544">
                <w:rPr>
                  <w:rFonts w:ascii="宋体" w:hAnsi="宋体" w:cs="Arial"/>
                  <w:sz w:val="20"/>
                  <w:szCs w:val="20"/>
                </w:rPr>
                <w:delText>OppAct</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664E23FC" w14:textId="6D678CA9" w:rsidR="0071610D" w:rsidRPr="00F93E4B" w:rsidDel="00915544" w:rsidRDefault="0071610D" w:rsidP="001E53AC">
            <w:pPr>
              <w:rPr>
                <w:del w:id="1023" w:author="F" w:date="2019-04-12T14:41:00Z"/>
                <w:rFonts w:ascii="宋体" w:hAnsi="宋体" w:cs="宋体"/>
                <w:sz w:val="20"/>
                <w:szCs w:val="20"/>
              </w:rPr>
            </w:pPr>
            <w:del w:id="1024" w:author="F" w:date="2019-04-12T14:41:00Z">
              <w:r w:rsidRPr="00F93E4B" w:rsidDel="00915544">
                <w:rPr>
                  <w:rFonts w:ascii="宋体" w:hAnsi="宋体" w:cs="宋体" w:hint="eastAsia"/>
                  <w:sz w:val="20"/>
                  <w:szCs w:val="20"/>
                </w:rPr>
                <w:delText>交易方账户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5EC775BA" w14:textId="74447B53" w:rsidR="0071610D" w:rsidRPr="00F93E4B" w:rsidDel="00915544" w:rsidRDefault="0071610D" w:rsidP="001E53AC">
            <w:pPr>
              <w:jc w:val="center"/>
              <w:rPr>
                <w:del w:id="1025" w:author="F" w:date="2019-04-12T14:41:00Z"/>
                <w:rFonts w:ascii="宋体" w:hAnsi="宋体" w:cs="宋体"/>
                <w:color w:val="9C0006"/>
                <w:sz w:val="20"/>
                <w:szCs w:val="20"/>
              </w:rPr>
            </w:pPr>
            <w:del w:id="1026"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24FC5217" w14:textId="562FE787" w:rsidR="0071610D" w:rsidRPr="00F93E4B" w:rsidDel="00915544" w:rsidRDefault="0071610D" w:rsidP="001E53AC">
            <w:pPr>
              <w:jc w:val="center"/>
              <w:rPr>
                <w:del w:id="1027" w:author="F" w:date="2019-04-12T14:41:00Z"/>
                <w:rFonts w:ascii="宋体" w:hAnsi="宋体" w:cs="宋体"/>
                <w:sz w:val="20"/>
                <w:szCs w:val="20"/>
              </w:rPr>
            </w:pPr>
            <w:del w:id="1028"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7EE5F6F2" w14:textId="4354F2A1" w:rsidR="0071610D" w:rsidRPr="00F93E4B" w:rsidDel="00915544" w:rsidRDefault="0071610D" w:rsidP="001E53AC">
            <w:pPr>
              <w:jc w:val="center"/>
              <w:rPr>
                <w:del w:id="1029" w:author="F" w:date="2019-04-12T14:41:00Z"/>
                <w:rFonts w:ascii="宋体" w:hAnsi="宋体" w:cs="Arial"/>
                <w:sz w:val="20"/>
                <w:szCs w:val="20"/>
              </w:rPr>
            </w:pPr>
            <w:del w:id="1030"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573FA3C4" w14:textId="1442DBBF" w:rsidR="0071610D" w:rsidRPr="00F93E4B" w:rsidDel="00915544" w:rsidRDefault="0071610D" w:rsidP="001E53AC">
            <w:pPr>
              <w:rPr>
                <w:del w:id="1031" w:author="F" w:date="2019-04-12T14:41:00Z"/>
                <w:rFonts w:ascii="宋体" w:hAnsi="宋体" w:cs="宋体"/>
                <w:sz w:val="20"/>
                <w:szCs w:val="20"/>
              </w:rPr>
            </w:pPr>
            <w:del w:id="1032" w:author="F" w:date="2019-04-12T14:41:00Z">
              <w:r w:rsidRPr="00F93E4B" w:rsidDel="00915544">
                <w:rPr>
                  <w:rFonts w:ascii="宋体" w:hAnsi="宋体" w:cs="宋体" w:hint="eastAsia"/>
                  <w:sz w:val="20"/>
                  <w:szCs w:val="20"/>
                </w:rPr>
                <w:delText xml:space="preserve">　</w:delText>
              </w:r>
            </w:del>
          </w:p>
        </w:tc>
      </w:tr>
      <w:tr w:rsidR="0071610D" w:rsidRPr="00F93E4B" w:rsidDel="00915544" w14:paraId="634B4819" w14:textId="0D712376" w:rsidTr="001E53AC">
        <w:trPr>
          <w:trHeight w:val="255"/>
          <w:del w:id="103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5ECF5E5" w14:textId="60CB3D3D" w:rsidR="0071610D" w:rsidRPr="00F93E4B" w:rsidDel="00915544" w:rsidRDefault="0071610D" w:rsidP="001E53AC">
            <w:pPr>
              <w:jc w:val="center"/>
              <w:rPr>
                <w:del w:id="1034" w:author="F" w:date="2019-04-12T14:41:00Z"/>
                <w:rFonts w:ascii="宋体" w:hAnsi="宋体" w:cs="Arial"/>
                <w:sz w:val="20"/>
                <w:szCs w:val="20"/>
              </w:rPr>
            </w:pPr>
            <w:del w:id="1035" w:author="F" w:date="2019-04-12T14:41:00Z">
              <w:r w:rsidRPr="00F93E4B" w:rsidDel="00915544">
                <w:rPr>
                  <w:rFonts w:ascii="宋体" w:hAnsi="宋体" w:cs="Arial"/>
                  <w:sz w:val="20"/>
                  <w:szCs w:val="20"/>
                </w:rPr>
                <w:delText>D8</w:delText>
              </w:r>
            </w:del>
          </w:p>
        </w:tc>
        <w:tc>
          <w:tcPr>
            <w:tcW w:w="1559" w:type="dxa"/>
            <w:tcBorders>
              <w:top w:val="nil"/>
              <w:left w:val="nil"/>
              <w:bottom w:val="single" w:sz="4" w:space="0" w:color="auto"/>
              <w:right w:val="single" w:sz="4" w:space="0" w:color="auto"/>
            </w:tcBorders>
            <w:shd w:val="clear" w:color="auto" w:fill="auto"/>
            <w:noWrap/>
            <w:hideMark/>
          </w:tcPr>
          <w:p w14:paraId="7EA22489" w14:textId="48566EC3" w:rsidR="0071610D" w:rsidRPr="00F93E4B" w:rsidDel="00915544" w:rsidRDefault="0071610D" w:rsidP="001E53AC">
            <w:pPr>
              <w:rPr>
                <w:del w:id="1036" w:author="F" w:date="2019-04-12T14:41:00Z"/>
                <w:rFonts w:ascii="宋体" w:hAnsi="宋体" w:cs="Arial"/>
                <w:sz w:val="20"/>
                <w:szCs w:val="20"/>
              </w:rPr>
            </w:pPr>
            <w:del w:id="1037" w:author="F" w:date="2019-04-12T14:41:00Z">
              <w:r w:rsidRPr="00F93E4B" w:rsidDel="00915544">
                <w:rPr>
                  <w:rFonts w:ascii="宋体" w:hAnsi="宋体" w:cs="Arial"/>
                  <w:sz w:val="20"/>
                  <w:szCs w:val="20"/>
                </w:rPr>
                <w:delText>TransState</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2D608D83" w14:textId="64591673" w:rsidR="0071610D" w:rsidRPr="00F93E4B" w:rsidDel="00915544" w:rsidRDefault="0071610D" w:rsidP="001E53AC">
            <w:pPr>
              <w:rPr>
                <w:del w:id="1038" w:author="F" w:date="2019-04-12T14:41:00Z"/>
                <w:rFonts w:ascii="宋体" w:hAnsi="宋体" w:cs="宋体"/>
                <w:sz w:val="20"/>
                <w:szCs w:val="20"/>
              </w:rPr>
            </w:pPr>
            <w:del w:id="1039" w:author="F" w:date="2019-04-12T14:41:00Z">
              <w:r w:rsidRPr="00F93E4B" w:rsidDel="00915544">
                <w:rPr>
                  <w:rFonts w:ascii="宋体" w:hAnsi="宋体" w:cs="宋体" w:hint="eastAsia"/>
                  <w:sz w:val="20"/>
                  <w:szCs w:val="20"/>
                </w:rPr>
                <w:delText>支付状态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C21AA3C" w14:textId="6AC427FE" w:rsidR="0071610D" w:rsidRPr="00F93E4B" w:rsidDel="00915544" w:rsidRDefault="0071610D" w:rsidP="001E53AC">
            <w:pPr>
              <w:jc w:val="center"/>
              <w:rPr>
                <w:del w:id="1040" w:author="F" w:date="2019-04-12T14:41:00Z"/>
                <w:rFonts w:ascii="宋体" w:hAnsi="宋体" w:cs="宋体"/>
                <w:color w:val="9C0006"/>
                <w:sz w:val="20"/>
                <w:szCs w:val="20"/>
              </w:rPr>
            </w:pPr>
            <w:del w:id="1041"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28CC338" w14:textId="4B8C6F17" w:rsidR="0071610D" w:rsidRPr="00F93E4B" w:rsidDel="00915544" w:rsidRDefault="0071610D" w:rsidP="001E53AC">
            <w:pPr>
              <w:jc w:val="center"/>
              <w:rPr>
                <w:del w:id="1042" w:author="F" w:date="2019-04-12T14:41:00Z"/>
                <w:rFonts w:ascii="宋体" w:hAnsi="宋体" w:cs="宋体"/>
                <w:sz w:val="20"/>
                <w:szCs w:val="20"/>
              </w:rPr>
            </w:pPr>
            <w:del w:id="104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D2A2C43" w14:textId="2A111A44" w:rsidR="0071610D" w:rsidRPr="00F93E4B" w:rsidDel="00915544" w:rsidRDefault="0071610D" w:rsidP="001E53AC">
            <w:pPr>
              <w:jc w:val="center"/>
              <w:rPr>
                <w:del w:id="1044" w:author="F" w:date="2019-04-12T14:41:00Z"/>
                <w:rFonts w:ascii="宋体" w:hAnsi="宋体" w:cs="Arial"/>
                <w:sz w:val="20"/>
                <w:szCs w:val="20"/>
              </w:rPr>
            </w:pPr>
            <w:del w:id="1045" w:author="F" w:date="2019-04-12T14:41:00Z">
              <w:r w:rsidRPr="00F93E4B" w:rsidDel="00915544">
                <w:rPr>
                  <w:rFonts w:ascii="宋体" w:hAnsi="宋体" w:cs="Arial"/>
                  <w:sz w:val="20"/>
                  <w:szCs w:val="20"/>
                </w:rPr>
                <w:delText>1</w:delText>
              </w:r>
            </w:del>
          </w:p>
        </w:tc>
        <w:tc>
          <w:tcPr>
            <w:tcW w:w="2177" w:type="dxa"/>
            <w:tcBorders>
              <w:top w:val="nil"/>
              <w:left w:val="nil"/>
              <w:bottom w:val="single" w:sz="4" w:space="0" w:color="auto"/>
              <w:right w:val="single" w:sz="4" w:space="0" w:color="auto"/>
            </w:tcBorders>
            <w:shd w:val="clear" w:color="auto" w:fill="auto"/>
            <w:noWrap/>
            <w:hideMark/>
          </w:tcPr>
          <w:p w14:paraId="65F0D5E9" w14:textId="45CABAE8" w:rsidR="0071610D" w:rsidRPr="00F93E4B" w:rsidDel="00915544" w:rsidRDefault="0071610D" w:rsidP="001E53AC">
            <w:pPr>
              <w:rPr>
                <w:del w:id="1046" w:author="F" w:date="2019-04-12T14:41:00Z"/>
                <w:rFonts w:ascii="宋体" w:hAnsi="宋体" w:cs="Arial"/>
                <w:sz w:val="20"/>
                <w:szCs w:val="20"/>
              </w:rPr>
            </w:pPr>
            <w:del w:id="1047" w:author="F" w:date="2019-04-12T14:41:00Z">
              <w:r w:rsidRPr="00F93E4B" w:rsidDel="00915544">
                <w:rPr>
                  <w:rFonts w:ascii="宋体" w:hAnsi="宋体" w:cs="Arial"/>
                  <w:sz w:val="20"/>
                  <w:szCs w:val="20"/>
                </w:rPr>
                <w:delText>6:</w:delText>
              </w:r>
              <w:r w:rsidRPr="00F93E4B" w:rsidDel="00915544">
                <w:rPr>
                  <w:rFonts w:ascii="宋体" w:hAnsi="宋体" w:cs="Arial" w:hint="eastAsia"/>
                  <w:sz w:val="20"/>
                  <w:szCs w:val="20"/>
                </w:rPr>
                <w:delText>退票</w:delText>
              </w:r>
            </w:del>
          </w:p>
        </w:tc>
      </w:tr>
      <w:tr w:rsidR="0071610D" w:rsidRPr="00F93E4B" w:rsidDel="00915544" w14:paraId="4BB0AE01" w14:textId="3415442C" w:rsidTr="001E53AC">
        <w:trPr>
          <w:trHeight w:val="255"/>
          <w:del w:id="104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A19DBF8" w14:textId="29DF50B1" w:rsidR="0071610D" w:rsidRPr="00F93E4B" w:rsidDel="00915544" w:rsidRDefault="0071610D" w:rsidP="001E53AC">
            <w:pPr>
              <w:jc w:val="center"/>
              <w:rPr>
                <w:del w:id="1049" w:author="F" w:date="2019-04-12T14:41:00Z"/>
                <w:rFonts w:ascii="宋体" w:hAnsi="宋体" w:cs="Arial"/>
                <w:sz w:val="20"/>
                <w:szCs w:val="20"/>
              </w:rPr>
            </w:pPr>
            <w:del w:id="1050" w:author="F" w:date="2019-04-12T14:41:00Z">
              <w:r w:rsidRPr="00F93E4B" w:rsidDel="00915544">
                <w:rPr>
                  <w:rFonts w:ascii="宋体" w:hAnsi="宋体" w:cs="Arial"/>
                  <w:sz w:val="20"/>
                  <w:szCs w:val="20"/>
                </w:rPr>
                <w:delText>D9</w:delText>
              </w:r>
            </w:del>
          </w:p>
        </w:tc>
        <w:tc>
          <w:tcPr>
            <w:tcW w:w="1559" w:type="dxa"/>
            <w:tcBorders>
              <w:top w:val="nil"/>
              <w:left w:val="nil"/>
              <w:bottom w:val="single" w:sz="4" w:space="0" w:color="auto"/>
              <w:right w:val="single" w:sz="4" w:space="0" w:color="auto"/>
            </w:tcBorders>
            <w:shd w:val="clear" w:color="auto" w:fill="auto"/>
            <w:noWrap/>
            <w:hideMark/>
          </w:tcPr>
          <w:p w14:paraId="2D18A0B9" w14:textId="3F4AE3A6" w:rsidR="0071610D" w:rsidRPr="00F93E4B" w:rsidDel="00915544" w:rsidRDefault="0071610D" w:rsidP="001E53AC">
            <w:pPr>
              <w:rPr>
                <w:del w:id="1051" w:author="F" w:date="2019-04-12T14:41:00Z"/>
                <w:rFonts w:ascii="宋体" w:hAnsi="宋体" w:cs="Arial"/>
                <w:sz w:val="20"/>
                <w:szCs w:val="20"/>
              </w:rPr>
            </w:pPr>
            <w:del w:id="1052" w:author="F" w:date="2019-04-12T14:41:00Z">
              <w:r w:rsidRPr="00F93E4B" w:rsidDel="00915544">
                <w:rPr>
                  <w:rFonts w:ascii="宋体" w:hAnsi="宋体" w:cs="Arial"/>
                  <w:sz w:val="20"/>
                  <w:szCs w:val="20"/>
                </w:rPr>
                <w:delText>PayInfoCode</w:delText>
              </w:r>
            </w:del>
          </w:p>
        </w:tc>
        <w:tc>
          <w:tcPr>
            <w:tcW w:w="1276" w:type="dxa"/>
            <w:tcBorders>
              <w:top w:val="nil"/>
              <w:left w:val="nil"/>
              <w:bottom w:val="single" w:sz="4" w:space="0" w:color="auto"/>
              <w:right w:val="single" w:sz="4" w:space="0" w:color="auto"/>
            </w:tcBorders>
            <w:shd w:val="clear" w:color="auto" w:fill="auto"/>
            <w:noWrap/>
            <w:vAlign w:val="bottom"/>
            <w:hideMark/>
          </w:tcPr>
          <w:p w14:paraId="24DA94B4" w14:textId="6667D0E9" w:rsidR="0071610D" w:rsidRPr="00F93E4B" w:rsidDel="00915544" w:rsidRDefault="0071610D" w:rsidP="001E53AC">
            <w:pPr>
              <w:rPr>
                <w:del w:id="1053" w:author="F" w:date="2019-04-12T14:41:00Z"/>
                <w:rFonts w:ascii="宋体" w:hAnsi="宋体" w:cs="宋体"/>
                <w:sz w:val="20"/>
                <w:szCs w:val="20"/>
              </w:rPr>
            </w:pPr>
            <w:del w:id="1054" w:author="F" w:date="2019-04-12T14:41:00Z">
              <w:r w:rsidRPr="00F93E4B" w:rsidDel="00915544">
                <w:rPr>
                  <w:rFonts w:ascii="宋体" w:hAnsi="宋体" w:cs="宋体" w:hint="eastAsia"/>
                  <w:sz w:val="20"/>
                  <w:szCs w:val="20"/>
                </w:rPr>
                <w:delText>支付信息码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0877968" w14:textId="4FE01C7E" w:rsidR="0071610D" w:rsidRPr="00F93E4B" w:rsidDel="00915544" w:rsidRDefault="0071610D" w:rsidP="001E53AC">
            <w:pPr>
              <w:jc w:val="center"/>
              <w:rPr>
                <w:del w:id="1055" w:author="F" w:date="2019-04-12T14:41:00Z"/>
                <w:rFonts w:ascii="宋体" w:hAnsi="宋体" w:cs="宋体"/>
                <w:color w:val="9C0006"/>
                <w:sz w:val="20"/>
                <w:szCs w:val="20"/>
              </w:rPr>
            </w:pPr>
            <w:del w:id="1056"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8497794" w14:textId="3C0C3854" w:rsidR="0071610D" w:rsidRPr="00F93E4B" w:rsidDel="00915544" w:rsidRDefault="0071610D" w:rsidP="001E53AC">
            <w:pPr>
              <w:jc w:val="center"/>
              <w:rPr>
                <w:del w:id="1057" w:author="F" w:date="2019-04-12T14:41:00Z"/>
                <w:rFonts w:ascii="宋体" w:hAnsi="宋体" w:cs="宋体"/>
                <w:sz w:val="20"/>
                <w:szCs w:val="20"/>
              </w:rPr>
            </w:pPr>
            <w:del w:id="1058"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57D38B7" w14:textId="2A3BFB83" w:rsidR="0071610D" w:rsidRPr="00F93E4B" w:rsidDel="00915544" w:rsidRDefault="0071610D" w:rsidP="001E53AC">
            <w:pPr>
              <w:jc w:val="center"/>
              <w:rPr>
                <w:del w:id="1059" w:author="F" w:date="2019-04-12T14:41:00Z"/>
                <w:rFonts w:ascii="宋体" w:hAnsi="宋体" w:cs="Arial"/>
                <w:sz w:val="20"/>
                <w:szCs w:val="20"/>
              </w:rPr>
            </w:pPr>
            <w:del w:id="1060"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FF5970D" w14:textId="7C03AD1E" w:rsidR="0071610D" w:rsidRPr="00F93E4B" w:rsidDel="00915544" w:rsidRDefault="0071610D" w:rsidP="001E53AC">
            <w:pPr>
              <w:rPr>
                <w:del w:id="1061" w:author="F" w:date="2019-04-12T14:41:00Z"/>
                <w:rFonts w:ascii="宋体" w:hAnsi="宋体" w:cs="宋体"/>
                <w:sz w:val="20"/>
                <w:szCs w:val="20"/>
                <w:lang w:eastAsia="zh-CN"/>
              </w:rPr>
            </w:pPr>
            <w:del w:id="1062" w:author="F" w:date="2019-04-12T14:41:00Z">
              <w:r w:rsidRPr="00F93E4B" w:rsidDel="00915544">
                <w:rPr>
                  <w:rFonts w:ascii="宋体" w:hAnsi="宋体" w:cs="宋体" w:hint="eastAsia"/>
                  <w:sz w:val="20"/>
                  <w:szCs w:val="20"/>
                  <w:lang w:eastAsia="zh-CN"/>
                </w:rPr>
                <w:delText>参考统一支付码表（参见银行支付结果码表页）</w:delText>
              </w:r>
            </w:del>
          </w:p>
        </w:tc>
      </w:tr>
      <w:tr w:rsidR="0071610D" w:rsidRPr="00F93E4B" w:rsidDel="00915544" w14:paraId="75CDB878" w14:textId="4111BC30" w:rsidTr="001E53AC">
        <w:trPr>
          <w:trHeight w:val="255"/>
          <w:del w:id="106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41045DD" w14:textId="24E0C43F" w:rsidR="0071610D" w:rsidRPr="00F93E4B" w:rsidDel="00915544" w:rsidRDefault="0071610D" w:rsidP="001E53AC">
            <w:pPr>
              <w:jc w:val="center"/>
              <w:rPr>
                <w:del w:id="1064" w:author="F" w:date="2019-04-12T14:41:00Z"/>
                <w:rFonts w:ascii="宋体" w:hAnsi="宋体" w:cs="Arial"/>
                <w:sz w:val="20"/>
                <w:szCs w:val="20"/>
              </w:rPr>
            </w:pPr>
            <w:del w:id="1065" w:author="F" w:date="2019-04-12T14:41:00Z">
              <w:r w:rsidRPr="00F93E4B" w:rsidDel="00915544">
                <w:rPr>
                  <w:rFonts w:ascii="宋体" w:hAnsi="宋体" w:cs="Arial"/>
                  <w:sz w:val="20"/>
                  <w:szCs w:val="20"/>
                </w:rPr>
                <w:delText>D10</w:delText>
              </w:r>
            </w:del>
          </w:p>
        </w:tc>
        <w:tc>
          <w:tcPr>
            <w:tcW w:w="1559" w:type="dxa"/>
            <w:tcBorders>
              <w:top w:val="nil"/>
              <w:left w:val="nil"/>
              <w:bottom w:val="single" w:sz="4" w:space="0" w:color="auto"/>
              <w:right w:val="single" w:sz="4" w:space="0" w:color="auto"/>
            </w:tcBorders>
            <w:shd w:val="clear" w:color="auto" w:fill="auto"/>
            <w:noWrap/>
            <w:hideMark/>
          </w:tcPr>
          <w:p w14:paraId="0F54FF89" w14:textId="5CA039F9" w:rsidR="0071610D" w:rsidRPr="00F93E4B" w:rsidDel="00915544" w:rsidRDefault="0071610D" w:rsidP="001E53AC">
            <w:pPr>
              <w:rPr>
                <w:del w:id="1066" w:author="F" w:date="2019-04-12T14:41:00Z"/>
                <w:rFonts w:ascii="宋体" w:hAnsi="宋体" w:cs="Arial"/>
                <w:sz w:val="20"/>
                <w:szCs w:val="20"/>
              </w:rPr>
            </w:pPr>
            <w:del w:id="1067" w:author="F" w:date="2019-04-12T14:41:00Z">
              <w:r w:rsidRPr="00F93E4B" w:rsidDel="00915544">
                <w:rPr>
                  <w:rFonts w:ascii="宋体" w:hAnsi="宋体" w:cs="Arial"/>
                  <w:sz w:val="20"/>
                  <w:szCs w:val="20"/>
                </w:rPr>
                <w:delText>PayInfo</w:delText>
              </w:r>
            </w:del>
          </w:p>
        </w:tc>
        <w:tc>
          <w:tcPr>
            <w:tcW w:w="1276" w:type="dxa"/>
            <w:tcBorders>
              <w:top w:val="nil"/>
              <w:left w:val="nil"/>
              <w:bottom w:val="single" w:sz="4" w:space="0" w:color="auto"/>
              <w:right w:val="single" w:sz="4" w:space="0" w:color="auto"/>
            </w:tcBorders>
            <w:shd w:val="clear" w:color="auto" w:fill="auto"/>
            <w:noWrap/>
            <w:vAlign w:val="bottom"/>
            <w:hideMark/>
          </w:tcPr>
          <w:p w14:paraId="4ADBF2DA" w14:textId="7BD65C9A" w:rsidR="0071610D" w:rsidRPr="00F93E4B" w:rsidDel="00915544" w:rsidRDefault="0071610D" w:rsidP="001E53AC">
            <w:pPr>
              <w:rPr>
                <w:del w:id="1068" w:author="F" w:date="2019-04-12T14:41:00Z"/>
                <w:rFonts w:ascii="宋体" w:hAnsi="宋体" w:cs="宋体"/>
                <w:sz w:val="20"/>
                <w:szCs w:val="20"/>
              </w:rPr>
            </w:pPr>
            <w:del w:id="1069" w:author="F" w:date="2019-04-12T14:41:00Z">
              <w:r w:rsidRPr="00F93E4B" w:rsidDel="00915544">
                <w:rPr>
                  <w:rFonts w:ascii="宋体" w:hAnsi="宋体" w:cs="宋体" w:hint="eastAsia"/>
                  <w:sz w:val="20"/>
                  <w:szCs w:val="20"/>
                </w:rPr>
                <w:delText>支付信息描述</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30064FE" w14:textId="7360038C" w:rsidR="0071610D" w:rsidRPr="00F93E4B" w:rsidDel="00915544" w:rsidRDefault="0071610D" w:rsidP="001E53AC">
            <w:pPr>
              <w:jc w:val="center"/>
              <w:rPr>
                <w:del w:id="1070" w:author="F" w:date="2019-04-12T14:41:00Z"/>
                <w:rFonts w:ascii="宋体" w:hAnsi="宋体" w:cs="宋体"/>
                <w:color w:val="9C0006"/>
                <w:sz w:val="20"/>
                <w:szCs w:val="20"/>
              </w:rPr>
            </w:pPr>
            <w:del w:id="1071"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12F4F45" w14:textId="383CD662" w:rsidR="0071610D" w:rsidRPr="00F93E4B" w:rsidDel="00915544" w:rsidRDefault="0071610D" w:rsidP="001E53AC">
            <w:pPr>
              <w:jc w:val="center"/>
              <w:rPr>
                <w:del w:id="1072" w:author="F" w:date="2019-04-12T14:41:00Z"/>
                <w:rFonts w:ascii="宋体" w:hAnsi="宋体" w:cs="宋体"/>
                <w:sz w:val="20"/>
                <w:szCs w:val="20"/>
              </w:rPr>
            </w:pPr>
            <w:del w:id="107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F00F297" w14:textId="463F2B56" w:rsidR="0071610D" w:rsidRPr="00F93E4B" w:rsidDel="00915544" w:rsidRDefault="0071610D" w:rsidP="001E53AC">
            <w:pPr>
              <w:jc w:val="center"/>
              <w:rPr>
                <w:del w:id="1074" w:author="F" w:date="2019-04-12T14:41:00Z"/>
                <w:rFonts w:ascii="宋体" w:hAnsi="宋体" w:cs="Arial"/>
                <w:sz w:val="20"/>
                <w:szCs w:val="20"/>
              </w:rPr>
            </w:pPr>
            <w:del w:id="1075" w:author="F" w:date="2019-04-12T14:41:00Z">
              <w:r w:rsidRPr="00F93E4B" w:rsidDel="00915544">
                <w:rPr>
                  <w:rFonts w:ascii="宋体" w:hAnsi="宋体" w:cs="Arial"/>
                  <w:sz w:val="20"/>
                  <w:szCs w:val="20"/>
                </w:rPr>
                <w:delText>256</w:delText>
              </w:r>
            </w:del>
          </w:p>
        </w:tc>
        <w:tc>
          <w:tcPr>
            <w:tcW w:w="2177" w:type="dxa"/>
            <w:tcBorders>
              <w:top w:val="nil"/>
              <w:left w:val="nil"/>
              <w:bottom w:val="single" w:sz="4" w:space="0" w:color="auto"/>
              <w:right w:val="single" w:sz="4" w:space="0" w:color="auto"/>
            </w:tcBorders>
            <w:shd w:val="clear" w:color="auto" w:fill="auto"/>
            <w:noWrap/>
            <w:hideMark/>
          </w:tcPr>
          <w:p w14:paraId="226773AF" w14:textId="77BDA28C" w:rsidR="0071610D" w:rsidRPr="00F93E4B" w:rsidDel="00915544" w:rsidRDefault="0071610D" w:rsidP="001E53AC">
            <w:pPr>
              <w:rPr>
                <w:del w:id="1076" w:author="F" w:date="2019-04-12T14:41:00Z"/>
                <w:rFonts w:ascii="宋体" w:hAnsi="宋体" w:cs="Arial"/>
                <w:sz w:val="20"/>
                <w:szCs w:val="20"/>
                <w:lang w:eastAsia="zh-CN"/>
              </w:rPr>
            </w:pPr>
            <w:del w:id="1077" w:author="F" w:date="2019-04-12T14:41:00Z">
              <w:r w:rsidRPr="00F93E4B" w:rsidDel="00915544">
                <w:rPr>
                  <w:rFonts w:ascii="宋体" w:hAnsi="宋体" w:cs="Arial" w:hint="eastAsia"/>
                  <w:sz w:val="20"/>
                  <w:szCs w:val="20"/>
                  <w:lang w:eastAsia="zh-CN"/>
                </w:rPr>
                <w:delText>其他错误</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户名不符</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格式错误</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主动作废等编码及名称</w:delText>
              </w:r>
            </w:del>
          </w:p>
        </w:tc>
      </w:tr>
      <w:tr w:rsidR="0071610D" w:rsidRPr="00F93E4B" w:rsidDel="00915544" w14:paraId="20BCF1BC" w14:textId="5AB7655E" w:rsidTr="001E53AC">
        <w:trPr>
          <w:trHeight w:val="255"/>
          <w:del w:id="107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702AC0C3" w14:textId="5AC3329B" w:rsidR="0071610D" w:rsidRPr="00F93E4B" w:rsidDel="00915544" w:rsidRDefault="0071610D" w:rsidP="001E53AC">
            <w:pPr>
              <w:jc w:val="center"/>
              <w:rPr>
                <w:del w:id="1079" w:author="F" w:date="2019-04-12T14:41:00Z"/>
                <w:rFonts w:ascii="宋体" w:hAnsi="宋体" w:cs="Arial"/>
                <w:sz w:val="20"/>
                <w:szCs w:val="20"/>
              </w:rPr>
            </w:pPr>
            <w:del w:id="1080" w:author="F" w:date="2019-04-12T14:41:00Z">
              <w:r w:rsidRPr="00F93E4B" w:rsidDel="00915544">
                <w:rPr>
                  <w:rFonts w:ascii="宋体" w:hAnsi="宋体" w:cs="Arial"/>
                  <w:sz w:val="20"/>
                  <w:szCs w:val="20"/>
                </w:rPr>
                <w:delText>D11</w:delText>
              </w:r>
            </w:del>
          </w:p>
        </w:tc>
        <w:tc>
          <w:tcPr>
            <w:tcW w:w="1559" w:type="dxa"/>
            <w:tcBorders>
              <w:top w:val="nil"/>
              <w:left w:val="nil"/>
              <w:bottom w:val="single" w:sz="4" w:space="0" w:color="auto"/>
              <w:right w:val="single" w:sz="4" w:space="0" w:color="auto"/>
            </w:tcBorders>
            <w:shd w:val="clear" w:color="auto" w:fill="auto"/>
            <w:noWrap/>
            <w:vAlign w:val="center"/>
            <w:hideMark/>
          </w:tcPr>
          <w:p w14:paraId="3331EBB5" w14:textId="0151B276" w:rsidR="0071610D" w:rsidRPr="00F93E4B" w:rsidDel="00915544" w:rsidRDefault="0071610D" w:rsidP="001E53AC">
            <w:pPr>
              <w:rPr>
                <w:del w:id="1081" w:author="F" w:date="2019-04-12T14:41:00Z"/>
                <w:rFonts w:ascii="宋体" w:hAnsi="宋体" w:cs="Arial"/>
                <w:sz w:val="20"/>
                <w:szCs w:val="20"/>
              </w:rPr>
            </w:pPr>
            <w:del w:id="1082" w:author="F" w:date="2019-04-12T14:41:00Z">
              <w:r w:rsidRPr="00F93E4B" w:rsidDel="00915544">
                <w:rPr>
                  <w:rFonts w:ascii="宋体" w:hAnsi="宋体" w:cs="Arial"/>
                  <w:sz w:val="20"/>
                  <w:szCs w:val="20"/>
                </w:rPr>
                <w:delText>FailType</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1D2C43C4" w14:textId="1E7AE670" w:rsidR="0071610D" w:rsidRPr="00F93E4B" w:rsidDel="00915544" w:rsidRDefault="0071610D" w:rsidP="001E53AC">
            <w:pPr>
              <w:rPr>
                <w:del w:id="1083" w:author="F" w:date="2019-04-12T14:41:00Z"/>
                <w:rFonts w:ascii="宋体" w:hAnsi="宋体" w:cs="宋体"/>
                <w:sz w:val="20"/>
                <w:szCs w:val="20"/>
              </w:rPr>
            </w:pPr>
            <w:del w:id="1084" w:author="F" w:date="2019-04-12T14:41:00Z">
              <w:r w:rsidRPr="00F93E4B" w:rsidDel="00915544">
                <w:rPr>
                  <w:rFonts w:ascii="宋体" w:hAnsi="宋体" w:cs="宋体" w:hint="eastAsia"/>
                  <w:sz w:val="20"/>
                  <w:szCs w:val="20"/>
                </w:rPr>
                <w:delText>交易失败类型</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63074D8" w14:textId="1CE4B7BF" w:rsidR="0071610D" w:rsidRPr="00F93E4B" w:rsidDel="00915544" w:rsidRDefault="0071610D" w:rsidP="001E53AC">
            <w:pPr>
              <w:jc w:val="center"/>
              <w:rPr>
                <w:del w:id="1085" w:author="F" w:date="2019-04-12T14:41:00Z"/>
                <w:rFonts w:ascii="宋体" w:hAnsi="宋体" w:cs="宋体"/>
                <w:color w:val="9C0006"/>
                <w:sz w:val="20"/>
                <w:szCs w:val="20"/>
              </w:rPr>
            </w:pPr>
            <w:del w:id="1086"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BFF569D" w14:textId="31950BBB" w:rsidR="0071610D" w:rsidRPr="00F93E4B" w:rsidDel="00915544" w:rsidRDefault="0071610D" w:rsidP="001E53AC">
            <w:pPr>
              <w:jc w:val="center"/>
              <w:rPr>
                <w:del w:id="1087" w:author="F" w:date="2019-04-12T14:41:00Z"/>
                <w:rFonts w:ascii="宋体" w:hAnsi="宋体" w:cs="宋体"/>
                <w:sz w:val="20"/>
                <w:szCs w:val="20"/>
              </w:rPr>
            </w:pPr>
            <w:del w:id="1088" w:author="F" w:date="2019-04-12T14:41:00Z">
              <w:r w:rsidRPr="00F93E4B" w:rsidDel="00915544">
                <w:rPr>
                  <w:rFonts w:ascii="宋体" w:hAnsi="宋体" w:cs="宋体" w:hint="eastAsia"/>
                  <w:sz w:val="20"/>
                  <w:szCs w:val="20"/>
                </w:rPr>
                <w:delText>数字</w:delText>
              </w:r>
            </w:del>
          </w:p>
        </w:tc>
        <w:tc>
          <w:tcPr>
            <w:tcW w:w="708" w:type="dxa"/>
            <w:tcBorders>
              <w:top w:val="nil"/>
              <w:left w:val="nil"/>
              <w:bottom w:val="single" w:sz="4" w:space="0" w:color="auto"/>
              <w:right w:val="single" w:sz="4" w:space="0" w:color="auto"/>
            </w:tcBorders>
            <w:shd w:val="clear" w:color="auto" w:fill="auto"/>
            <w:noWrap/>
            <w:vAlign w:val="center"/>
            <w:hideMark/>
          </w:tcPr>
          <w:p w14:paraId="1DAA9E34" w14:textId="3498B6BE" w:rsidR="0071610D" w:rsidRPr="00F93E4B" w:rsidDel="00915544" w:rsidRDefault="0071610D" w:rsidP="001E53AC">
            <w:pPr>
              <w:jc w:val="center"/>
              <w:rPr>
                <w:del w:id="1089" w:author="F" w:date="2019-04-12T14:41:00Z"/>
                <w:rFonts w:ascii="宋体" w:hAnsi="宋体" w:cs="Arial"/>
                <w:sz w:val="20"/>
                <w:szCs w:val="20"/>
              </w:rPr>
            </w:pPr>
            <w:del w:id="1090" w:author="F" w:date="2019-04-12T14:41:00Z">
              <w:r w:rsidRPr="00F93E4B" w:rsidDel="00915544">
                <w:rPr>
                  <w:rFonts w:ascii="宋体" w:hAnsi="宋体" w:cs="Arial"/>
                  <w:sz w:val="20"/>
                  <w:szCs w:val="20"/>
                </w:rPr>
                <w:delText>1</w:delText>
              </w:r>
            </w:del>
          </w:p>
        </w:tc>
        <w:tc>
          <w:tcPr>
            <w:tcW w:w="2177" w:type="dxa"/>
            <w:tcBorders>
              <w:top w:val="nil"/>
              <w:left w:val="nil"/>
              <w:bottom w:val="single" w:sz="4" w:space="0" w:color="auto"/>
              <w:right w:val="single" w:sz="4" w:space="0" w:color="auto"/>
            </w:tcBorders>
            <w:shd w:val="clear" w:color="auto" w:fill="auto"/>
            <w:hideMark/>
          </w:tcPr>
          <w:p w14:paraId="3583EA36" w14:textId="5108D3EF" w:rsidR="0071610D" w:rsidRPr="00F93E4B" w:rsidDel="00915544" w:rsidRDefault="0071610D" w:rsidP="001E53AC">
            <w:pPr>
              <w:rPr>
                <w:del w:id="1091" w:author="F" w:date="2019-04-12T14:41:00Z"/>
                <w:rFonts w:ascii="宋体" w:hAnsi="宋体" w:cs="Arial"/>
                <w:sz w:val="20"/>
                <w:szCs w:val="20"/>
                <w:lang w:eastAsia="zh-CN"/>
              </w:rPr>
            </w:pPr>
            <w:del w:id="1092" w:author="F" w:date="2019-04-12T14:41:00Z">
              <w:r w:rsidRPr="00F93E4B" w:rsidDel="00915544">
                <w:rPr>
                  <w:rFonts w:ascii="宋体" w:hAnsi="宋体" w:cs="Arial"/>
                  <w:sz w:val="20"/>
                  <w:szCs w:val="20"/>
                  <w:lang w:eastAsia="zh-CN"/>
                </w:rPr>
                <w:delText>0-</w:delText>
              </w:r>
              <w:r w:rsidRPr="00F93E4B" w:rsidDel="00915544">
                <w:rPr>
                  <w:rFonts w:ascii="宋体" w:hAnsi="宋体" w:cs="Arial" w:hint="eastAsia"/>
                  <w:sz w:val="20"/>
                  <w:szCs w:val="20"/>
                  <w:lang w:eastAsia="zh-CN"/>
                </w:rPr>
                <w:delText>正常</w:delText>
              </w:r>
              <w:r w:rsidRPr="00F93E4B" w:rsidDel="00915544">
                <w:rPr>
                  <w:rFonts w:ascii="宋体" w:hAnsi="宋体" w:cs="Arial"/>
                  <w:sz w:val="20"/>
                  <w:szCs w:val="20"/>
                  <w:lang w:eastAsia="zh-CN"/>
                </w:rPr>
                <w:delText>1-</w:delText>
              </w:r>
              <w:r w:rsidRPr="00F93E4B" w:rsidDel="00915544">
                <w:rPr>
                  <w:rFonts w:ascii="宋体" w:hAnsi="宋体" w:cs="Arial" w:hint="eastAsia"/>
                  <w:sz w:val="20"/>
                  <w:szCs w:val="20"/>
                  <w:lang w:eastAsia="zh-CN"/>
                </w:rPr>
                <w:delText>提交校验失败</w:delText>
              </w:r>
              <w:r w:rsidRPr="00F93E4B" w:rsidDel="00915544">
                <w:rPr>
                  <w:rFonts w:ascii="宋体" w:hAnsi="宋体" w:cs="Arial"/>
                  <w:sz w:val="20"/>
                  <w:szCs w:val="20"/>
                  <w:lang w:eastAsia="zh-CN"/>
                </w:rPr>
                <w:delText>2-</w:delText>
              </w:r>
              <w:r w:rsidRPr="00F93E4B" w:rsidDel="00915544">
                <w:rPr>
                  <w:rFonts w:ascii="宋体" w:hAnsi="宋体" w:cs="Arial" w:hint="eastAsia"/>
                  <w:sz w:val="20"/>
                  <w:szCs w:val="20"/>
                  <w:lang w:eastAsia="zh-CN"/>
                </w:rPr>
                <w:delText>手工作废</w:delText>
              </w:r>
              <w:r w:rsidRPr="00F93E4B" w:rsidDel="00915544">
                <w:rPr>
                  <w:rFonts w:ascii="宋体" w:hAnsi="宋体" w:cs="Arial"/>
                  <w:sz w:val="20"/>
                  <w:szCs w:val="20"/>
                  <w:lang w:eastAsia="zh-CN"/>
                </w:rPr>
                <w:delText>3-</w:delText>
              </w:r>
              <w:r w:rsidRPr="00F93E4B" w:rsidDel="00915544">
                <w:rPr>
                  <w:rFonts w:ascii="宋体" w:hAnsi="宋体" w:cs="Arial" w:hint="eastAsia"/>
                  <w:sz w:val="20"/>
                  <w:szCs w:val="20"/>
                  <w:lang w:eastAsia="zh-CN"/>
                </w:rPr>
                <w:delText>支付失败</w:delText>
              </w:r>
            </w:del>
          </w:p>
        </w:tc>
      </w:tr>
      <w:tr w:rsidR="0071610D" w:rsidRPr="00F93E4B" w:rsidDel="00915544" w14:paraId="109EF3A9" w14:textId="334F2C31" w:rsidTr="001E53AC">
        <w:trPr>
          <w:trHeight w:val="255"/>
          <w:del w:id="109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0B928427" w14:textId="713AF698" w:rsidR="0071610D" w:rsidRPr="00F93E4B" w:rsidDel="00915544" w:rsidRDefault="0071610D" w:rsidP="001E53AC">
            <w:pPr>
              <w:jc w:val="center"/>
              <w:rPr>
                <w:del w:id="1094" w:author="F" w:date="2019-04-12T14:41:00Z"/>
                <w:rFonts w:ascii="宋体" w:hAnsi="宋体" w:cs="Arial"/>
                <w:sz w:val="20"/>
                <w:szCs w:val="20"/>
              </w:rPr>
            </w:pPr>
            <w:del w:id="1095" w:author="F" w:date="2019-04-12T14:41:00Z">
              <w:r w:rsidRPr="00F93E4B" w:rsidDel="00915544">
                <w:rPr>
                  <w:rFonts w:ascii="宋体" w:hAnsi="宋体" w:cs="Arial"/>
                  <w:sz w:val="20"/>
                  <w:szCs w:val="20"/>
                </w:rPr>
                <w:delText>D12</w:delText>
              </w:r>
            </w:del>
          </w:p>
        </w:tc>
        <w:tc>
          <w:tcPr>
            <w:tcW w:w="1559" w:type="dxa"/>
            <w:tcBorders>
              <w:top w:val="nil"/>
              <w:left w:val="nil"/>
              <w:bottom w:val="single" w:sz="4" w:space="0" w:color="auto"/>
              <w:right w:val="single" w:sz="4" w:space="0" w:color="auto"/>
            </w:tcBorders>
            <w:shd w:val="clear" w:color="auto" w:fill="auto"/>
            <w:noWrap/>
            <w:hideMark/>
          </w:tcPr>
          <w:p w14:paraId="0EE49141" w14:textId="3B56A29C" w:rsidR="0071610D" w:rsidRPr="00F93E4B" w:rsidDel="00915544" w:rsidRDefault="0071610D" w:rsidP="001E53AC">
            <w:pPr>
              <w:rPr>
                <w:del w:id="1096" w:author="F" w:date="2019-04-12T14:41:00Z"/>
                <w:rFonts w:ascii="宋体" w:hAnsi="宋体" w:cs="Arial"/>
                <w:sz w:val="20"/>
                <w:szCs w:val="20"/>
              </w:rPr>
            </w:pPr>
            <w:del w:id="1097" w:author="F" w:date="2019-04-12T14:41:00Z">
              <w:r w:rsidRPr="00F93E4B" w:rsidDel="00915544">
                <w:rPr>
                  <w:rFonts w:ascii="宋体" w:hAnsi="宋体" w:cs="Arial"/>
                  <w:sz w:val="20"/>
                  <w:szCs w:val="20"/>
                </w:rPr>
                <w:delText>PayMadeDate</w:delText>
              </w:r>
            </w:del>
          </w:p>
        </w:tc>
        <w:tc>
          <w:tcPr>
            <w:tcW w:w="1276" w:type="dxa"/>
            <w:tcBorders>
              <w:top w:val="nil"/>
              <w:left w:val="nil"/>
              <w:bottom w:val="single" w:sz="4" w:space="0" w:color="auto"/>
              <w:right w:val="single" w:sz="4" w:space="0" w:color="auto"/>
            </w:tcBorders>
            <w:shd w:val="clear" w:color="auto" w:fill="auto"/>
            <w:noWrap/>
            <w:hideMark/>
          </w:tcPr>
          <w:p w14:paraId="71A53038" w14:textId="4000D43B" w:rsidR="0071610D" w:rsidRPr="00F93E4B" w:rsidDel="00915544" w:rsidRDefault="0071610D" w:rsidP="001E53AC">
            <w:pPr>
              <w:rPr>
                <w:del w:id="1098" w:author="F" w:date="2019-04-12T14:41:00Z"/>
                <w:rFonts w:ascii="宋体" w:hAnsi="宋体" w:cs="Arial"/>
                <w:sz w:val="20"/>
                <w:szCs w:val="20"/>
              </w:rPr>
            </w:pPr>
            <w:del w:id="1099" w:author="F" w:date="2019-04-12T14:41:00Z">
              <w:r w:rsidRPr="00F93E4B" w:rsidDel="00915544">
                <w:rPr>
                  <w:rFonts w:ascii="宋体" w:hAnsi="宋体" w:cs="Arial"/>
                  <w:sz w:val="20"/>
                  <w:szCs w:val="20"/>
                </w:rPr>
                <w:delText>银行反馈时间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937CABA" w14:textId="33B3CCBD" w:rsidR="0071610D" w:rsidRPr="00F93E4B" w:rsidDel="00915544" w:rsidRDefault="0071610D" w:rsidP="001E53AC">
            <w:pPr>
              <w:jc w:val="center"/>
              <w:rPr>
                <w:del w:id="1100" w:author="F" w:date="2019-04-12T14:41:00Z"/>
                <w:rFonts w:ascii="宋体" w:hAnsi="宋体" w:cs="Arial"/>
                <w:color w:val="9C0006"/>
                <w:sz w:val="20"/>
                <w:szCs w:val="20"/>
              </w:rPr>
            </w:pPr>
            <w:del w:id="1101"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C69417A" w14:textId="20839B3E" w:rsidR="0071610D" w:rsidRPr="00F93E4B" w:rsidDel="00915544" w:rsidRDefault="0071610D" w:rsidP="001E53AC">
            <w:pPr>
              <w:jc w:val="center"/>
              <w:rPr>
                <w:del w:id="1102" w:author="F" w:date="2019-04-12T14:41:00Z"/>
                <w:rFonts w:ascii="宋体" w:hAnsi="宋体" w:cs="Arial"/>
                <w:sz w:val="20"/>
                <w:szCs w:val="20"/>
              </w:rPr>
            </w:pPr>
            <w:del w:id="1103" w:author="F" w:date="2019-04-12T14:41:00Z">
              <w:r w:rsidRPr="00F93E4B" w:rsidDel="00915544">
                <w:rPr>
                  <w:rFonts w:ascii="宋体" w:hAnsi="宋体" w:cs="Arial"/>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0D019B1F" w14:textId="0CEBFA61" w:rsidR="0071610D" w:rsidRPr="00F93E4B" w:rsidDel="00915544" w:rsidRDefault="0071610D" w:rsidP="001E53AC">
            <w:pPr>
              <w:jc w:val="center"/>
              <w:rPr>
                <w:del w:id="1104" w:author="F" w:date="2019-04-12T14:41:00Z"/>
                <w:rFonts w:ascii="宋体" w:hAnsi="宋体" w:cs="Arial"/>
                <w:sz w:val="20"/>
                <w:szCs w:val="20"/>
              </w:rPr>
            </w:pPr>
            <w:del w:id="1105" w:author="F" w:date="2019-04-12T14:41:00Z">
              <w:r w:rsidRPr="00F93E4B" w:rsidDel="00915544">
                <w:rPr>
                  <w:rFonts w:ascii="宋体" w:hAnsi="宋体" w:cs="Arial"/>
                  <w:sz w:val="20"/>
                  <w:szCs w:val="20"/>
                </w:rPr>
                <w:delText>14</w:delText>
              </w:r>
            </w:del>
          </w:p>
        </w:tc>
        <w:tc>
          <w:tcPr>
            <w:tcW w:w="2177" w:type="dxa"/>
            <w:tcBorders>
              <w:top w:val="nil"/>
              <w:left w:val="nil"/>
              <w:bottom w:val="single" w:sz="4" w:space="0" w:color="auto"/>
              <w:right w:val="single" w:sz="4" w:space="0" w:color="auto"/>
            </w:tcBorders>
            <w:shd w:val="clear" w:color="auto" w:fill="auto"/>
            <w:noWrap/>
            <w:hideMark/>
          </w:tcPr>
          <w:p w14:paraId="11A8B7C6" w14:textId="64693626" w:rsidR="0071610D" w:rsidRPr="00F93E4B" w:rsidDel="00915544" w:rsidRDefault="0071610D" w:rsidP="001E53AC">
            <w:pPr>
              <w:rPr>
                <w:del w:id="1106" w:author="F" w:date="2019-04-12T14:41:00Z"/>
                <w:rFonts w:ascii="宋体" w:hAnsi="宋体" w:cs="Arial"/>
                <w:sz w:val="20"/>
                <w:szCs w:val="20"/>
              </w:rPr>
            </w:pPr>
            <w:del w:id="1107" w:author="F" w:date="2019-04-12T14:41:00Z">
              <w:r w:rsidRPr="00F93E4B" w:rsidDel="00915544">
                <w:rPr>
                  <w:rFonts w:ascii="宋体" w:hAnsi="宋体" w:cs="Arial"/>
                  <w:sz w:val="20"/>
                  <w:szCs w:val="20"/>
                </w:rPr>
                <w:delText>yyyyMMddHHmmss</w:delText>
              </w:r>
            </w:del>
          </w:p>
        </w:tc>
      </w:tr>
      <w:tr w:rsidR="0071610D" w:rsidRPr="00F93E4B" w:rsidDel="00915544" w14:paraId="02AC61B4" w14:textId="3B49C858" w:rsidTr="001E53AC">
        <w:trPr>
          <w:trHeight w:val="255"/>
          <w:del w:id="110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CF64DDF" w14:textId="013020B6" w:rsidR="0071610D" w:rsidRPr="00F93E4B" w:rsidDel="00915544" w:rsidRDefault="0071610D" w:rsidP="001E53AC">
            <w:pPr>
              <w:jc w:val="center"/>
              <w:rPr>
                <w:del w:id="1109" w:author="F" w:date="2019-04-12T14:41:00Z"/>
                <w:rFonts w:ascii="宋体" w:hAnsi="宋体" w:cs="Arial"/>
                <w:sz w:val="20"/>
                <w:szCs w:val="20"/>
              </w:rPr>
            </w:pPr>
            <w:del w:id="1110" w:author="F" w:date="2019-04-12T14:41:00Z">
              <w:r w:rsidRPr="00F93E4B" w:rsidDel="00915544">
                <w:rPr>
                  <w:rFonts w:ascii="宋体" w:hAnsi="宋体" w:cs="Arial"/>
                  <w:sz w:val="20"/>
                  <w:szCs w:val="20"/>
                </w:rPr>
                <w:delText>D13</w:delText>
              </w:r>
            </w:del>
          </w:p>
        </w:tc>
        <w:tc>
          <w:tcPr>
            <w:tcW w:w="1559" w:type="dxa"/>
            <w:tcBorders>
              <w:top w:val="nil"/>
              <w:left w:val="nil"/>
              <w:bottom w:val="single" w:sz="4" w:space="0" w:color="auto"/>
              <w:right w:val="single" w:sz="4" w:space="0" w:color="auto"/>
            </w:tcBorders>
            <w:shd w:val="clear" w:color="auto" w:fill="auto"/>
            <w:noWrap/>
            <w:hideMark/>
          </w:tcPr>
          <w:p w14:paraId="501635AF" w14:textId="3E362BD3" w:rsidR="0071610D" w:rsidRPr="00F93E4B" w:rsidDel="00915544" w:rsidRDefault="0071610D" w:rsidP="001E53AC">
            <w:pPr>
              <w:rPr>
                <w:del w:id="1111" w:author="F" w:date="2019-04-12T14:41:00Z"/>
                <w:rFonts w:ascii="宋体" w:hAnsi="宋体" w:cs="Arial"/>
                <w:sz w:val="20"/>
                <w:szCs w:val="20"/>
              </w:rPr>
            </w:pPr>
            <w:del w:id="1112" w:author="F" w:date="2019-04-12T14:41:00Z">
              <w:r w:rsidRPr="00F93E4B" w:rsidDel="00915544">
                <w:rPr>
                  <w:rFonts w:ascii="宋体" w:hAnsi="宋体" w:cs="Arial"/>
                  <w:sz w:val="20"/>
                  <w:szCs w:val="20"/>
                </w:rPr>
                <w:delText>Abstract</w:delText>
              </w:r>
            </w:del>
          </w:p>
        </w:tc>
        <w:tc>
          <w:tcPr>
            <w:tcW w:w="1276" w:type="dxa"/>
            <w:tcBorders>
              <w:top w:val="nil"/>
              <w:left w:val="nil"/>
              <w:bottom w:val="single" w:sz="4" w:space="0" w:color="auto"/>
              <w:right w:val="single" w:sz="4" w:space="0" w:color="auto"/>
            </w:tcBorders>
            <w:shd w:val="clear" w:color="auto" w:fill="auto"/>
            <w:noWrap/>
            <w:hideMark/>
          </w:tcPr>
          <w:p w14:paraId="7F1653F6" w14:textId="7CE43AFF" w:rsidR="0071610D" w:rsidRPr="00F93E4B" w:rsidDel="00915544" w:rsidRDefault="0071610D" w:rsidP="001E53AC">
            <w:pPr>
              <w:rPr>
                <w:del w:id="1113" w:author="F" w:date="2019-04-12T14:41:00Z"/>
                <w:rFonts w:ascii="宋体" w:hAnsi="宋体" w:cs="Arial"/>
                <w:sz w:val="20"/>
                <w:szCs w:val="20"/>
              </w:rPr>
            </w:pPr>
            <w:del w:id="1114" w:author="F" w:date="2019-04-12T14:41:00Z">
              <w:r w:rsidRPr="00F93E4B" w:rsidDel="00915544">
                <w:rPr>
                  <w:rFonts w:ascii="宋体" w:hAnsi="宋体" w:cs="Arial"/>
                  <w:sz w:val="20"/>
                  <w:szCs w:val="20"/>
                </w:rPr>
                <w:delText>对账码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69FF8F5" w14:textId="6976415E" w:rsidR="0071610D" w:rsidRPr="00F93E4B" w:rsidDel="00915544" w:rsidRDefault="0071610D" w:rsidP="001E53AC">
            <w:pPr>
              <w:jc w:val="center"/>
              <w:rPr>
                <w:del w:id="1115" w:author="F" w:date="2019-04-12T14:41:00Z"/>
                <w:rFonts w:ascii="宋体" w:hAnsi="宋体" w:cs="Arial"/>
                <w:color w:val="9C0006"/>
                <w:sz w:val="20"/>
                <w:szCs w:val="20"/>
              </w:rPr>
            </w:pPr>
            <w:del w:id="111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21E9AC2" w14:textId="1464715C" w:rsidR="0071610D" w:rsidRPr="00F93E4B" w:rsidDel="00915544" w:rsidRDefault="0071610D" w:rsidP="001E53AC">
            <w:pPr>
              <w:jc w:val="center"/>
              <w:rPr>
                <w:del w:id="1117" w:author="F" w:date="2019-04-12T14:41:00Z"/>
                <w:rFonts w:ascii="宋体" w:hAnsi="宋体" w:cs="Arial"/>
                <w:sz w:val="20"/>
                <w:szCs w:val="20"/>
              </w:rPr>
            </w:pPr>
            <w:del w:id="1118"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B23D074" w14:textId="5F4BA283" w:rsidR="0071610D" w:rsidRPr="00F93E4B" w:rsidDel="00915544" w:rsidRDefault="0071610D" w:rsidP="001E53AC">
            <w:pPr>
              <w:jc w:val="center"/>
              <w:rPr>
                <w:del w:id="1119" w:author="F" w:date="2019-04-12T14:41:00Z"/>
                <w:rFonts w:ascii="宋体" w:hAnsi="宋体" w:cs="Arial"/>
                <w:sz w:val="20"/>
                <w:szCs w:val="20"/>
              </w:rPr>
            </w:pPr>
            <w:del w:id="1120"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6800D305" w14:textId="531081A0" w:rsidR="0071610D" w:rsidRPr="00F93E4B" w:rsidDel="00915544" w:rsidRDefault="0071610D" w:rsidP="001E53AC">
            <w:pPr>
              <w:rPr>
                <w:del w:id="1121" w:author="F" w:date="2019-04-12T14:41:00Z"/>
                <w:rFonts w:ascii="宋体" w:hAnsi="宋体" w:cs="Arial"/>
                <w:sz w:val="20"/>
                <w:szCs w:val="20"/>
              </w:rPr>
            </w:pPr>
            <w:del w:id="1122" w:author="F" w:date="2019-04-12T14:41:00Z">
              <w:r w:rsidRPr="00F93E4B" w:rsidDel="00915544">
                <w:rPr>
                  <w:rFonts w:ascii="宋体" w:hAnsi="宋体" w:cs="Arial"/>
                  <w:sz w:val="20"/>
                  <w:szCs w:val="20"/>
                </w:rPr>
                <w:delText xml:space="preserve">　</w:delText>
              </w:r>
            </w:del>
          </w:p>
        </w:tc>
      </w:tr>
      <w:tr w:rsidR="0071610D" w:rsidRPr="00F93E4B" w:rsidDel="00915544" w14:paraId="0FFF4734" w14:textId="43FB3B0A" w:rsidTr="001E53AC">
        <w:trPr>
          <w:trHeight w:val="255"/>
          <w:del w:id="1123"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A2CE5AC" w14:textId="0B70E7B3" w:rsidR="0071610D" w:rsidRPr="00F93E4B" w:rsidDel="00915544" w:rsidRDefault="0071610D" w:rsidP="001E53AC">
            <w:pPr>
              <w:jc w:val="center"/>
              <w:rPr>
                <w:del w:id="1124" w:author="F" w:date="2019-04-12T14:41:00Z"/>
                <w:rFonts w:ascii="宋体" w:hAnsi="宋体" w:cs="Arial"/>
                <w:sz w:val="20"/>
                <w:szCs w:val="20"/>
              </w:rPr>
            </w:pPr>
            <w:del w:id="1125" w:author="F" w:date="2019-04-12T14:41:00Z">
              <w:r w:rsidRPr="00F93E4B" w:rsidDel="00915544">
                <w:rPr>
                  <w:rFonts w:ascii="宋体" w:hAnsi="宋体" w:cs="Arial"/>
                  <w:sz w:val="20"/>
                  <w:szCs w:val="20"/>
                </w:rPr>
                <w:delText>D14</w:delText>
              </w:r>
            </w:del>
          </w:p>
        </w:tc>
        <w:tc>
          <w:tcPr>
            <w:tcW w:w="1559" w:type="dxa"/>
            <w:tcBorders>
              <w:top w:val="nil"/>
              <w:left w:val="nil"/>
              <w:bottom w:val="single" w:sz="4" w:space="0" w:color="auto"/>
              <w:right w:val="single" w:sz="4" w:space="0" w:color="auto"/>
            </w:tcBorders>
            <w:shd w:val="clear" w:color="auto" w:fill="auto"/>
            <w:noWrap/>
            <w:hideMark/>
          </w:tcPr>
          <w:p w14:paraId="1773C291" w14:textId="0417A47B" w:rsidR="0071610D" w:rsidRPr="00F93E4B" w:rsidDel="00915544" w:rsidRDefault="0071610D" w:rsidP="001E53AC">
            <w:pPr>
              <w:rPr>
                <w:del w:id="1126" w:author="F" w:date="2019-04-12T14:41:00Z"/>
                <w:rFonts w:ascii="宋体" w:hAnsi="宋体" w:cs="Arial"/>
                <w:sz w:val="20"/>
                <w:szCs w:val="20"/>
              </w:rPr>
            </w:pPr>
            <w:del w:id="1127" w:author="F" w:date="2019-04-12T14:41:00Z">
              <w:r w:rsidRPr="00F93E4B" w:rsidDel="00915544">
                <w:rPr>
                  <w:rFonts w:ascii="宋体" w:hAnsi="宋体" w:cs="Arial"/>
                  <w:sz w:val="20"/>
                  <w:szCs w:val="20"/>
                </w:rPr>
                <w:delText>ReqReserved3</w:delText>
              </w:r>
            </w:del>
          </w:p>
        </w:tc>
        <w:tc>
          <w:tcPr>
            <w:tcW w:w="1276" w:type="dxa"/>
            <w:tcBorders>
              <w:top w:val="nil"/>
              <w:left w:val="nil"/>
              <w:bottom w:val="single" w:sz="4" w:space="0" w:color="auto"/>
              <w:right w:val="single" w:sz="4" w:space="0" w:color="auto"/>
            </w:tcBorders>
            <w:shd w:val="clear" w:color="auto" w:fill="auto"/>
            <w:noWrap/>
            <w:hideMark/>
          </w:tcPr>
          <w:p w14:paraId="4EFBFF4E" w14:textId="1B6B308F" w:rsidR="0071610D" w:rsidRPr="00F93E4B" w:rsidDel="00915544" w:rsidRDefault="0071610D" w:rsidP="001E53AC">
            <w:pPr>
              <w:rPr>
                <w:del w:id="1128" w:author="F" w:date="2019-04-12T14:41:00Z"/>
                <w:rFonts w:ascii="宋体" w:hAnsi="宋体" w:cs="Arial"/>
                <w:sz w:val="20"/>
                <w:szCs w:val="20"/>
              </w:rPr>
            </w:pPr>
            <w:del w:id="1129" w:author="F" w:date="2019-04-12T14:41:00Z">
              <w:r w:rsidRPr="00F93E4B" w:rsidDel="00915544">
                <w:rPr>
                  <w:rFonts w:ascii="宋体" w:hAnsi="宋体" w:cs="Arial"/>
                  <w:sz w:val="20"/>
                  <w:szCs w:val="20"/>
                </w:rPr>
                <w:delText>明细保留字段</w:delText>
              </w:r>
            </w:del>
          </w:p>
        </w:tc>
        <w:tc>
          <w:tcPr>
            <w:tcW w:w="1134" w:type="dxa"/>
            <w:tcBorders>
              <w:top w:val="nil"/>
              <w:left w:val="nil"/>
              <w:bottom w:val="single" w:sz="4" w:space="0" w:color="auto"/>
              <w:right w:val="single" w:sz="4" w:space="0" w:color="auto"/>
            </w:tcBorders>
            <w:shd w:val="clear" w:color="auto" w:fill="auto"/>
            <w:noWrap/>
            <w:hideMark/>
          </w:tcPr>
          <w:p w14:paraId="347E29E1" w14:textId="04CA88B1" w:rsidR="0071610D" w:rsidRPr="00F93E4B" w:rsidDel="00915544" w:rsidRDefault="0071610D" w:rsidP="001E53AC">
            <w:pPr>
              <w:jc w:val="center"/>
              <w:rPr>
                <w:del w:id="1130" w:author="F" w:date="2019-04-12T14:41:00Z"/>
                <w:rFonts w:ascii="宋体" w:hAnsi="宋体" w:cs="宋体"/>
                <w:sz w:val="20"/>
                <w:szCs w:val="20"/>
              </w:rPr>
            </w:pPr>
            <w:del w:id="1131" w:author="F" w:date="2019-04-12T14:41:00Z">
              <w:r w:rsidRPr="00F93E4B" w:rsidDel="00915544">
                <w:rPr>
                  <w:rFonts w:ascii="宋体" w:hAnsi="宋体" w:cs="宋体" w:hint="eastAsia"/>
                  <w:sz w:val="20"/>
                  <w:szCs w:val="20"/>
                </w:rPr>
                <w:delText>选输项</w:delText>
              </w:r>
            </w:del>
          </w:p>
        </w:tc>
        <w:tc>
          <w:tcPr>
            <w:tcW w:w="851" w:type="dxa"/>
            <w:tcBorders>
              <w:top w:val="nil"/>
              <w:left w:val="nil"/>
              <w:bottom w:val="single" w:sz="4" w:space="0" w:color="auto"/>
              <w:right w:val="single" w:sz="4" w:space="0" w:color="auto"/>
            </w:tcBorders>
            <w:shd w:val="clear" w:color="auto" w:fill="auto"/>
            <w:noWrap/>
            <w:hideMark/>
          </w:tcPr>
          <w:p w14:paraId="67196EB5" w14:textId="0B16AEF0" w:rsidR="0071610D" w:rsidRPr="00F93E4B" w:rsidDel="00915544" w:rsidRDefault="0071610D" w:rsidP="001E53AC">
            <w:pPr>
              <w:jc w:val="center"/>
              <w:rPr>
                <w:del w:id="1132" w:author="F" w:date="2019-04-12T14:41:00Z"/>
                <w:rFonts w:ascii="宋体" w:hAnsi="宋体" w:cs="Arial"/>
                <w:sz w:val="20"/>
                <w:szCs w:val="20"/>
              </w:rPr>
            </w:pPr>
            <w:del w:id="1133"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5B90B04" w14:textId="77F90696" w:rsidR="0071610D" w:rsidRPr="00F93E4B" w:rsidDel="00915544" w:rsidRDefault="0071610D" w:rsidP="001E53AC">
            <w:pPr>
              <w:jc w:val="center"/>
              <w:rPr>
                <w:del w:id="1134" w:author="F" w:date="2019-04-12T14:41:00Z"/>
                <w:rFonts w:ascii="宋体" w:hAnsi="宋体" w:cs="Arial"/>
                <w:sz w:val="20"/>
                <w:szCs w:val="20"/>
              </w:rPr>
            </w:pPr>
            <w:del w:id="1135" w:author="F" w:date="2019-04-12T14:41:00Z">
              <w:r w:rsidRPr="00F93E4B" w:rsidDel="00915544">
                <w:rPr>
                  <w:rFonts w:ascii="宋体" w:hAnsi="宋体" w:cs="Arial"/>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36E87C8F" w14:textId="3E7FB2CD" w:rsidR="0071610D" w:rsidRPr="00F93E4B" w:rsidDel="00915544" w:rsidRDefault="0071610D" w:rsidP="001E53AC">
            <w:pPr>
              <w:rPr>
                <w:del w:id="1136" w:author="F" w:date="2019-04-12T14:41:00Z"/>
                <w:rFonts w:ascii="宋体" w:hAnsi="宋体" w:cs="宋体"/>
                <w:color w:val="000000"/>
                <w:sz w:val="20"/>
                <w:szCs w:val="20"/>
              </w:rPr>
            </w:pPr>
            <w:del w:id="1137"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09E068A2" w14:textId="52FAD509" w:rsidTr="001E53AC">
        <w:trPr>
          <w:trHeight w:val="255"/>
          <w:del w:id="1138"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4F5B53C8" w14:textId="6EA0EF8B" w:rsidR="0071610D" w:rsidRPr="00F93E4B" w:rsidDel="00915544" w:rsidRDefault="0071610D" w:rsidP="001E53AC">
            <w:pPr>
              <w:jc w:val="center"/>
              <w:rPr>
                <w:del w:id="1139" w:author="F" w:date="2019-04-12T14:41:00Z"/>
                <w:rFonts w:ascii="宋体" w:hAnsi="宋体" w:cs="Arial"/>
                <w:sz w:val="20"/>
                <w:szCs w:val="20"/>
              </w:rPr>
            </w:pPr>
            <w:del w:id="1140" w:author="F" w:date="2019-04-12T14:41:00Z">
              <w:r w:rsidRPr="00F93E4B" w:rsidDel="00915544">
                <w:rPr>
                  <w:rFonts w:ascii="宋体" w:hAnsi="宋体" w:cs="Arial"/>
                  <w:sz w:val="20"/>
                  <w:szCs w:val="20"/>
                </w:rPr>
                <w:delText>D15</w:delText>
              </w:r>
            </w:del>
          </w:p>
        </w:tc>
        <w:tc>
          <w:tcPr>
            <w:tcW w:w="1559" w:type="dxa"/>
            <w:tcBorders>
              <w:top w:val="nil"/>
              <w:left w:val="nil"/>
              <w:bottom w:val="single" w:sz="4" w:space="0" w:color="auto"/>
              <w:right w:val="single" w:sz="4" w:space="0" w:color="auto"/>
            </w:tcBorders>
            <w:shd w:val="clear" w:color="auto" w:fill="auto"/>
            <w:noWrap/>
            <w:hideMark/>
          </w:tcPr>
          <w:p w14:paraId="7DA9FAD7" w14:textId="77066ECF" w:rsidR="0071610D" w:rsidRPr="00F93E4B" w:rsidDel="00915544" w:rsidRDefault="0071610D" w:rsidP="001E53AC">
            <w:pPr>
              <w:rPr>
                <w:del w:id="1141" w:author="F" w:date="2019-04-12T14:41:00Z"/>
                <w:rFonts w:ascii="宋体" w:hAnsi="宋体" w:cs="Arial"/>
                <w:sz w:val="20"/>
                <w:szCs w:val="20"/>
              </w:rPr>
            </w:pPr>
            <w:del w:id="1142" w:author="F" w:date="2019-04-12T14:41:00Z">
              <w:r w:rsidRPr="00F93E4B" w:rsidDel="00915544">
                <w:rPr>
                  <w:rFonts w:ascii="宋体" w:hAnsi="宋体" w:cs="Arial"/>
                  <w:sz w:val="20"/>
                  <w:szCs w:val="20"/>
                </w:rPr>
                <w:delText>ReqReserved4</w:delText>
              </w:r>
            </w:del>
          </w:p>
        </w:tc>
        <w:tc>
          <w:tcPr>
            <w:tcW w:w="1276" w:type="dxa"/>
            <w:tcBorders>
              <w:top w:val="nil"/>
              <w:left w:val="nil"/>
              <w:bottom w:val="single" w:sz="4" w:space="0" w:color="auto"/>
              <w:right w:val="single" w:sz="4" w:space="0" w:color="auto"/>
            </w:tcBorders>
            <w:shd w:val="clear" w:color="auto" w:fill="auto"/>
            <w:noWrap/>
            <w:hideMark/>
          </w:tcPr>
          <w:p w14:paraId="7D090C7A" w14:textId="47D29379" w:rsidR="0071610D" w:rsidRPr="00F93E4B" w:rsidDel="00915544" w:rsidRDefault="0071610D" w:rsidP="001E53AC">
            <w:pPr>
              <w:rPr>
                <w:del w:id="1143" w:author="F" w:date="2019-04-12T14:41:00Z"/>
                <w:rFonts w:ascii="宋体" w:hAnsi="宋体" w:cs="Arial"/>
                <w:sz w:val="20"/>
                <w:szCs w:val="20"/>
              </w:rPr>
            </w:pPr>
            <w:del w:id="1144" w:author="F" w:date="2019-04-12T14:41:00Z">
              <w:r w:rsidRPr="00F93E4B" w:rsidDel="00915544">
                <w:rPr>
                  <w:rFonts w:ascii="宋体" w:hAnsi="宋体" w:cs="Arial"/>
                  <w:sz w:val="20"/>
                  <w:szCs w:val="20"/>
                </w:rPr>
                <w:delText>明细保留字段</w:delText>
              </w:r>
            </w:del>
          </w:p>
        </w:tc>
        <w:tc>
          <w:tcPr>
            <w:tcW w:w="1134" w:type="dxa"/>
            <w:tcBorders>
              <w:top w:val="nil"/>
              <w:left w:val="nil"/>
              <w:bottom w:val="single" w:sz="4" w:space="0" w:color="auto"/>
              <w:right w:val="single" w:sz="4" w:space="0" w:color="auto"/>
            </w:tcBorders>
            <w:shd w:val="clear" w:color="auto" w:fill="auto"/>
            <w:noWrap/>
            <w:hideMark/>
          </w:tcPr>
          <w:p w14:paraId="5F30A69E" w14:textId="16C19B54" w:rsidR="0071610D" w:rsidRPr="00F93E4B" w:rsidDel="00915544" w:rsidRDefault="0071610D" w:rsidP="001E53AC">
            <w:pPr>
              <w:jc w:val="center"/>
              <w:rPr>
                <w:del w:id="1145" w:author="F" w:date="2019-04-12T14:41:00Z"/>
                <w:rFonts w:ascii="宋体" w:hAnsi="宋体" w:cs="宋体"/>
                <w:sz w:val="20"/>
                <w:szCs w:val="20"/>
              </w:rPr>
            </w:pPr>
            <w:del w:id="1146" w:author="F" w:date="2019-04-12T14:41:00Z">
              <w:r w:rsidRPr="00F93E4B" w:rsidDel="00915544">
                <w:rPr>
                  <w:rFonts w:ascii="宋体" w:hAnsi="宋体" w:cs="宋体" w:hint="eastAsia"/>
                  <w:sz w:val="20"/>
                  <w:szCs w:val="20"/>
                </w:rPr>
                <w:delText>选输项</w:delText>
              </w:r>
            </w:del>
          </w:p>
        </w:tc>
        <w:tc>
          <w:tcPr>
            <w:tcW w:w="851" w:type="dxa"/>
            <w:tcBorders>
              <w:top w:val="nil"/>
              <w:left w:val="nil"/>
              <w:bottom w:val="single" w:sz="4" w:space="0" w:color="auto"/>
              <w:right w:val="single" w:sz="4" w:space="0" w:color="auto"/>
            </w:tcBorders>
            <w:shd w:val="clear" w:color="auto" w:fill="auto"/>
            <w:noWrap/>
            <w:hideMark/>
          </w:tcPr>
          <w:p w14:paraId="6874F6CE" w14:textId="265F5D4F" w:rsidR="0071610D" w:rsidRPr="00F93E4B" w:rsidDel="00915544" w:rsidRDefault="0071610D" w:rsidP="001E53AC">
            <w:pPr>
              <w:jc w:val="center"/>
              <w:rPr>
                <w:del w:id="1147" w:author="F" w:date="2019-04-12T14:41:00Z"/>
                <w:rFonts w:ascii="宋体" w:hAnsi="宋体" w:cs="Arial"/>
                <w:sz w:val="20"/>
                <w:szCs w:val="20"/>
              </w:rPr>
            </w:pPr>
            <w:del w:id="1148"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6A2D1CE4" w14:textId="0780834B" w:rsidR="0071610D" w:rsidRPr="00F93E4B" w:rsidDel="00915544" w:rsidRDefault="0071610D" w:rsidP="001E53AC">
            <w:pPr>
              <w:jc w:val="center"/>
              <w:rPr>
                <w:del w:id="1149" w:author="F" w:date="2019-04-12T14:41:00Z"/>
                <w:rFonts w:ascii="宋体" w:hAnsi="宋体" w:cs="Arial"/>
                <w:sz w:val="20"/>
                <w:szCs w:val="20"/>
              </w:rPr>
            </w:pPr>
            <w:del w:id="1150" w:author="F" w:date="2019-04-12T14:41:00Z">
              <w:r w:rsidRPr="00F93E4B" w:rsidDel="00915544">
                <w:rPr>
                  <w:rFonts w:ascii="宋体" w:hAnsi="宋体" w:cs="Arial"/>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5FBA51C9" w14:textId="02355497" w:rsidR="0071610D" w:rsidRPr="00F93E4B" w:rsidDel="00915544" w:rsidRDefault="0071610D" w:rsidP="001E53AC">
            <w:pPr>
              <w:rPr>
                <w:del w:id="1151" w:author="F" w:date="2019-04-12T14:41:00Z"/>
                <w:rFonts w:ascii="宋体" w:hAnsi="宋体" w:cs="宋体"/>
                <w:color w:val="000000"/>
                <w:sz w:val="20"/>
                <w:szCs w:val="20"/>
              </w:rPr>
            </w:pPr>
            <w:del w:id="1152"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7D89408F" w14:textId="2A798CA3" w:rsidTr="001E53AC">
        <w:trPr>
          <w:trHeight w:val="240"/>
          <w:del w:id="1153"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11AD5D0" w14:textId="4AD00C6D" w:rsidR="0071610D" w:rsidRPr="00F93E4B" w:rsidDel="00915544" w:rsidRDefault="0071610D" w:rsidP="001E53AC">
            <w:pPr>
              <w:rPr>
                <w:del w:id="1154" w:author="F" w:date="2019-04-12T14:41:00Z"/>
                <w:rFonts w:ascii="宋体" w:hAnsi="宋体" w:cs="宋体"/>
                <w:b/>
                <w:bCs/>
                <w:color w:val="000000"/>
                <w:sz w:val="20"/>
                <w:szCs w:val="20"/>
              </w:rPr>
            </w:pPr>
            <w:del w:id="1155" w:author="F" w:date="2019-04-12T14:41:00Z">
              <w:r w:rsidDel="00915544">
                <w:rPr>
                  <w:rFonts w:ascii="宋体" w:hAnsi="宋体" w:cs="宋体" w:hint="eastAsia"/>
                  <w:b/>
                  <w:bCs/>
                  <w:color w:val="000000"/>
                  <w:sz w:val="20"/>
                  <w:szCs w:val="20"/>
                </w:rPr>
                <w:delText>RD</w:delText>
              </w:r>
            </w:del>
          </w:p>
        </w:tc>
      </w:tr>
      <w:tr w:rsidR="0071610D" w:rsidRPr="00F93E4B" w:rsidDel="00915544" w14:paraId="38422793" w14:textId="01917809" w:rsidTr="001E53AC">
        <w:trPr>
          <w:trHeight w:val="240"/>
          <w:del w:id="1156"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157EB067" w14:textId="082B5611" w:rsidR="0071610D" w:rsidRPr="00F93E4B" w:rsidDel="00915544" w:rsidRDefault="0071610D" w:rsidP="001E53AC">
            <w:pPr>
              <w:rPr>
                <w:del w:id="1157" w:author="F" w:date="2019-04-12T14:41:00Z"/>
                <w:rFonts w:ascii="宋体" w:hAnsi="宋体" w:cs="宋体"/>
                <w:b/>
                <w:bCs/>
                <w:color w:val="000000"/>
                <w:sz w:val="20"/>
                <w:szCs w:val="20"/>
              </w:rPr>
            </w:pPr>
            <w:del w:id="1158" w:author="F" w:date="2019-04-12T14:41:00Z">
              <w:r w:rsidDel="00915544">
                <w:rPr>
                  <w:rFonts w:ascii="宋体" w:hAnsi="宋体" w:cs="宋体" w:hint="eastAsia"/>
                  <w:b/>
                  <w:bCs/>
                  <w:color w:val="000000"/>
                  <w:sz w:val="20"/>
                  <w:szCs w:val="20"/>
                </w:rPr>
                <w:delText>OUT</w:delText>
              </w:r>
            </w:del>
          </w:p>
        </w:tc>
      </w:tr>
    </w:tbl>
    <w:p w14:paraId="5CF5092B" w14:textId="77777777" w:rsidR="0071610D" w:rsidRDefault="0071610D" w:rsidP="0071610D">
      <w:pPr>
        <w:pStyle w:val="40"/>
        <w:numPr>
          <w:ilvl w:val="3"/>
          <w:numId w:val="2"/>
        </w:numPr>
      </w:pPr>
      <w:r>
        <w:t>状态</w:t>
      </w:r>
      <w:r>
        <w:rPr>
          <w:rFonts w:hint="eastAsia"/>
        </w:rPr>
        <w:t>通知</w:t>
      </w:r>
      <w:r>
        <w:t>接口业务元素</w:t>
      </w:r>
    </w:p>
    <w:tbl>
      <w:tblPr>
        <w:tblW w:w="14712" w:type="dxa"/>
        <w:tblInd w:w="113" w:type="dxa"/>
        <w:tblLook w:val="04A0" w:firstRow="1" w:lastRow="0" w:firstColumn="1" w:lastColumn="0" w:noHBand="0" w:noVBand="1"/>
      </w:tblPr>
      <w:tblGrid>
        <w:gridCol w:w="1016"/>
        <w:gridCol w:w="2716"/>
        <w:gridCol w:w="2016"/>
        <w:gridCol w:w="816"/>
        <w:gridCol w:w="616"/>
        <w:gridCol w:w="516"/>
        <w:gridCol w:w="7016"/>
      </w:tblGrid>
      <w:tr w:rsidR="0071610D" w:rsidRPr="00F6263D" w14:paraId="0D3C4960" w14:textId="77777777" w:rsidTr="00C020CE">
        <w:trPr>
          <w:trHeight w:val="240"/>
        </w:trPr>
        <w:tc>
          <w:tcPr>
            <w:tcW w:w="0" w:type="auto"/>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F6D9D7F"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编号</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6B3FFA09"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字段路径</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10681080"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字段名称</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034DC144"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是否必输</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58FBFB1C"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字段类型</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55DD3DDC" w14:textId="77777777" w:rsidR="0071610D" w:rsidRPr="00F6263D" w:rsidRDefault="0071610D" w:rsidP="001E53AC">
            <w:pPr>
              <w:jc w:val="cente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字段长度</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239B05DA"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说明</w:t>
            </w:r>
          </w:p>
        </w:tc>
      </w:tr>
      <w:tr w:rsidR="0071610D" w:rsidRPr="00F6263D" w14:paraId="56F3D76B" w14:textId="77777777" w:rsidTr="00C020CE">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5CD79ECC"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指令头</w:t>
            </w:r>
          </w:p>
        </w:tc>
      </w:tr>
      <w:tr w:rsidR="0071610D" w:rsidRPr="00F6263D" w14:paraId="3A2314BC"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639BFF8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H1</w:t>
            </w:r>
          </w:p>
        </w:tc>
        <w:tc>
          <w:tcPr>
            <w:tcW w:w="0" w:type="auto"/>
            <w:tcBorders>
              <w:top w:val="nil"/>
              <w:left w:val="nil"/>
              <w:bottom w:val="single" w:sz="4" w:space="0" w:color="auto"/>
              <w:right w:val="single" w:sz="4" w:space="0" w:color="auto"/>
            </w:tcBorders>
            <w:shd w:val="clear" w:color="auto" w:fill="auto"/>
            <w:noWrap/>
            <w:hideMark/>
          </w:tcPr>
          <w:p w14:paraId="72A5FDA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/ATS/PUB/TransSource</w:t>
            </w:r>
          </w:p>
        </w:tc>
        <w:tc>
          <w:tcPr>
            <w:tcW w:w="0" w:type="auto"/>
            <w:tcBorders>
              <w:top w:val="nil"/>
              <w:left w:val="nil"/>
              <w:bottom w:val="single" w:sz="4" w:space="0" w:color="auto"/>
              <w:right w:val="single" w:sz="4" w:space="0" w:color="auto"/>
            </w:tcBorders>
            <w:shd w:val="clear" w:color="auto" w:fill="auto"/>
            <w:noWrap/>
            <w:hideMark/>
          </w:tcPr>
          <w:p w14:paraId="65020C2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交易来源</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1A98E519"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7699BB0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02A82E2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08FF030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来源系统标识</w:t>
            </w:r>
          </w:p>
        </w:tc>
      </w:tr>
      <w:tr w:rsidR="0071610D" w:rsidRPr="00F6263D" w14:paraId="3773816D"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6EDF32D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H2</w:t>
            </w:r>
          </w:p>
        </w:tc>
        <w:tc>
          <w:tcPr>
            <w:tcW w:w="0" w:type="auto"/>
            <w:tcBorders>
              <w:top w:val="nil"/>
              <w:left w:val="nil"/>
              <w:bottom w:val="single" w:sz="4" w:space="0" w:color="auto"/>
              <w:right w:val="single" w:sz="4" w:space="0" w:color="auto"/>
            </w:tcBorders>
            <w:shd w:val="clear" w:color="auto" w:fill="auto"/>
            <w:noWrap/>
            <w:hideMark/>
          </w:tcPr>
          <w:p w14:paraId="03AD9E9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/ATS/PUB/TransCode</w:t>
            </w:r>
          </w:p>
        </w:tc>
        <w:tc>
          <w:tcPr>
            <w:tcW w:w="0" w:type="auto"/>
            <w:tcBorders>
              <w:top w:val="nil"/>
              <w:left w:val="nil"/>
              <w:bottom w:val="single" w:sz="4" w:space="0" w:color="auto"/>
              <w:right w:val="single" w:sz="4" w:space="0" w:color="auto"/>
            </w:tcBorders>
            <w:shd w:val="clear" w:color="auto" w:fill="auto"/>
            <w:noWrap/>
            <w:hideMark/>
          </w:tcPr>
          <w:p w14:paraId="36AA143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交易编码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35D7855C"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2823F76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06D73A9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20</w:t>
            </w:r>
          </w:p>
        </w:tc>
        <w:tc>
          <w:tcPr>
            <w:tcW w:w="0" w:type="auto"/>
            <w:tcBorders>
              <w:top w:val="nil"/>
              <w:left w:val="nil"/>
              <w:bottom w:val="single" w:sz="4" w:space="0" w:color="auto"/>
              <w:right w:val="single" w:sz="4" w:space="0" w:color="auto"/>
            </w:tcBorders>
            <w:shd w:val="clear" w:color="auto" w:fill="auto"/>
            <w:noWrap/>
            <w:hideMark/>
          </w:tcPr>
          <w:p w14:paraId="09EF2BE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代付1998，代收9198</w:t>
            </w:r>
          </w:p>
        </w:tc>
      </w:tr>
      <w:tr w:rsidR="0071610D" w:rsidRPr="00F6263D" w14:paraId="53D93C5D"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2FBC1E9" w14:textId="274DA9DA"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w:t>
            </w:r>
            <w:r w:rsidR="00C020CE">
              <w:rPr>
                <w:rFonts w:ascii="宋体" w:hAnsi="宋体" w:cs="宋体" w:hint="eastAsia"/>
                <w:sz w:val="20"/>
                <w:szCs w:val="20"/>
                <w:lang w:eastAsia="zh-CN" w:bidi="ar-SA"/>
              </w:rPr>
              <w:t>3</w:t>
            </w:r>
          </w:p>
        </w:tc>
        <w:tc>
          <w:tcPr>
            <w:tcW w:w="0" w:type="auto"/>
            <w:tcBorders>
              <w:top w:val="nil"/>
              <w:left w:val="nil"/>
              <w:bottom w:val="single" w:sz="4" w:space="0" w:color="auto"/>
              <w:right w:val="single" w:sz="4" w:space="0" w:color="auto"/>
            </w:tcBorders>
            <w:shd w:val="clear" w:color="auto" w:fill="auto"/>
            <w:noWrap/>
            <w:hideMark/>
          </w:tcPr>
          <w:p w14:paraId="4F4AD93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/ATS/PUB/TransTime</w:t>
            </w:r>
          </w:p>
        </w:tc>
        <w:tc>
          <w:tcPr>
            <w:tcW w:w="0" w:type="auto"/>
            <w:tcBorders>
              <w:top w:val="nil"/>
              <w:left w:val="nil"/>
              <w:bottom w:val="single" w:sz="4" w:space="0" w:color="auto"/>
              <w:right w:val="single" w:sz="4" w:space="0" w:color="auto"/>
            </w:tcBorders>
            <w:shd w:val="clear" w:color="auto" w:fill="auto"/>
            <w:noWrap/>
            <w:hideMark/>
          </w:tcPr>
          <w:p w14:paraId="057CF1F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交易时间</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255AA343"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21360CB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hideMark/>
          </w:tcPr>
          <w:p w14:paraId="3192BE5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6</w:t>
            </w:r>
          </w:p>
        </w:tc>
        <w:tc>
          <w:tcPr>
            <w:tcW w:w="0" w:type="auto"/>
            <w:tcBorders>
              <w:top w:val="nil"/>
              <w:left w:val="nil"/>
              <w:bottom w:val="single" w:sz="4" w:space="0" w:color="auto"/>
              <w:right w:val="single" w:sz="4" w:space="0" w:color="auto"/>
            </w:tcBorders>
            <w:shd w:val="clear" w:color="auto" w:fill="auto"/>
            <w:noWrap/>
            <w:hideMark/>
          </w:tcPr>
          <w:p w14:paraId="659D0517" w14:textId="70976DBF"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请求时间，</w:t>
            </w:r>
            <w:r w:rsidR="00C020CE" w:rsidRPr="00F93E4B">
              <w:rPr>
                <w:rFonts w:ascii="宋体" w:hAnsi="宋体" w:cs="Arial"/>
                <w:sz w:val="20"/>
                <w:szCs w:val="20"/>
                <w:lang w:eastAsia="zh-CN"/>
              </w:rPr>
              <w:t>yyyyMMddHH24miss</w:t>
            </w:r>
            <w:r w:rsidRPr="00F6263D">
              <w:rPr>
                <w:rFonts w:ascii="宋体" w:hAnsi="宋体" w:cs="宋体" w:hint="eastAsia"/>
                <w:color w:val="000000"/>
                <w:sz w:val="20"/>
                <w:szCs w:val="20"/>
                <w:lang w:eastAsia="zh-CN" w:bidi="ar-SA"/>
              </w:rPr>
              <w:t>如</w:t>
            </w:r>
            <w:r w:rsidR="00C020CE">
              <w:rPr>
                <w:rFonts w:ascii="宋体" w:hAnsi="宋体" w:cs="宋体" w:hint="eastAsia"/>
                <w:color w:val="000000"/>
                <w:sz w:val="20"/>
                <w:szCs w:val="20"/>
                <w:lang w:eastAsia="zh-CN" w:bidi="ar-SA"/>
              </w:rPr>
              <w:t>20100106</w:t>
            </w:r>
            <w:r w:rsidRPr="00F6263D">
              <w:rPr>
                <w:rFonts w:ascii="宋体" w:hAnsi="宋体" w:cs="宋体" w:hint="eastAsia"/>
                <w:color w:val="000000"/>
                <w:sz w:val="20"/>
                <w:szCs w:val="20"/>
                <w:lang w:eastAsia="zh-CN" w:bidi="ar-SA"/>
              </w:rPr>
              <w:t>093557</w:t>
            </w:r>
            <w:r>
              <w:rPr>
                <w:rFonts w:ascii="宋体" w:hAnsi="宋体" w:cs="宋体" w:hint="eastAsia"/>
                <w:color w:val="000000"/>
                <w:sz w:val="20"/>
                <w:szCs w:val="20"/>
                <w:lang w:eastAsia="zh-CN" w:bidi="ar-SA"/>
              </w:rPr>
              <w:t>（</w:t>
            </w:r>
            <w:r w:rsidRPr="00D10847">
              <w:rPr>
                <w:rFonts w:ascii="宋体" w:hAnsi="宋体" w:cs="宋体" w:hint="eastAsia"/>
                <w:color w:val="FF0000"/>
                <w:sz w:val="20"/>
                <w:szCs w:val="20"/>
                <w:lang w:eastAsia="zh-CN" w:bidi="ar-SA"/>
              </w:rPr>
              <w:t>和交易时间合并</w:t>
            </w:r>
            <w:r>
              <w:rPr>
                <w:rFonts w:ascii="宋体" w:hAnsi="宋体" w:cs="宋体" w:hint="eastAsia"/>
                <w:color w:val="000000"/>
                <w:sz w:val="20"/>
                <w:szCs w:val="20"/>
                <w:lang w:eastAsia="zh-CN" w:bidi="ar-SA"/>
              </w:rPr>
              <w:t>）</w:t>
            </w:r>
          </w:p>
        </w:tc>
      </w:tr>
      <w:tr w:rsidR="0071610D" w:rsidRPr="00F6263D" w14:paraId="258FBCC5"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FEDA309" w14:textId="003A64D0"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w:t>
            </w:r>
            <w:r w:rsidR="00C020CE">
              <w:rPr>
                <w:rFonts w:ascii="宋体" w:hAnsi="宋体" w:cs="宋体" w:hint="eastAsia"/>
                <w:sz w:val="20"/>
                <w:szCs w:val="20"/>
                <w:lang w:eastAsia="zh-CN" w:bidi="ar-SA"/>
              </w:rPr>
              <w:t>4</w:t>
            </w:r>
          </w:p>
        </w:tc>
        <w:tc>
          <w:tcPr>
            <w:tcW w:w="0" w:type="auto"/>
            <w:tcBorders>
              <w:top w:val="nil"/>
              <w:left w:val="nil"/>
              <w:bottom w:val="single" w:sz="4" w:space="0" w:color="auto"/>
              <w:right w:val="single" w:sz="4" w:space="0" w:color="auto"/>
            </w:tcBorders>
            <w:shd w:val="clear" w:color="auto" w:fill="auto"/>
            <w:noWrap/>
            <w:hideMark/>
          </w:tcPr>
          <w:p w14:paraId="6A9475A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/ATS/PUB/TransSeq</w:t>
            </w:r>
          </w:p>
        </w:tc>
        <w:tc>
          <w:tcPr>
            <w:tcW w:w="0" w:type="auto"/>
            <w:tcBorders>
              <w:top w:val="nil"/>
              <w:left w:val="nil"/>
              <w:bottom w:val="single" w:sz="4" w:space="0" w:color="auto"/>
              <w:right w:val="single" w:sz="4" w:space="0" w:color="auto"/>
            </w:tcBorders>
            <w:shd w:val="clear" w:color="auto" w:fill="auto"/>
            <w:noWrap/>
            <w:hideMark/>
          </w:tcPr>
          <w:p w14:paraId="5C7231E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23F23C06"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1EF56D6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4871C26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hideMark/>
          </w:tcPr>
          <w:p w14:paraId="4F3B008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请求流水号，如20160106093557916399</w:t>
            </w:r>
          </w:p>
        </w:tc>
      </w:tr>
      <w:tr w:rsidR="0071610D" w:rsidRPr="00F6263D" w14:paraId="1E875CE7" w14:textId="77777777" w:rsidTr="00C020CE">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16498BDD"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指令特定元素</w:t>
            </w:r>
          </w:p>
        </w:tc>
      </w:tr>
      <w:tr w:rsidR="0071610D" w:rsidRPr="00F6263D" w14:paraId="5A703C67"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A03C590"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S1</w:t>
            </w:r>
          </w:p>
        </w:tc>
        <w:tc>
          <w:tcPr>
            <w:tcW w:w="0" w:type="auto"/>
            <w:tcBorders>
              <w:top w:val="nil"/>
              <w:left w:val="nil"/>
              <w:bottom w:val="single" w:sz="4" w:space="0" w:color="auto"/>
              <w:right w:val="single" w:sz="4" w:space="0" w:color="auto"/>
            </w:tcBorders>
            <w:shd w:val="clear" w:color="auto" w:fill="auto"/>
            <w:noWrap/>
            <w:hideMark/>
          </w:tcPr>
          <w:p w14:paraId="0DBEEF45"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/ATS/IN/ReqReserved1</w:t>
            </w:r>
          </w:p>
        </w:tc>
        <w:tc>
          <w:tcPr>
            <w:tcW w:w="0" w:type="auto"/>
            <w:tcBorders>
              <w:top w:val="nil"/>
              <w:left w:val="nil"/>
              <w:bottom w:val="single" w:sz="4" w:space="0" w:color="auto"/>
              <w:right w:val="single" w:sz="4" w:space="0" w:color="auto"/>
            </w:tcBorders>
            <w:shd w:val="clear" w:color="auto" w:fill="auto"/>
            <w:noWrap/>
            <w:hideMark/>
          </w:tcPr>
          <w:p w14:paraId="70EDE84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保留字段</w:t>
            </w:r>
          </w:p>
        </w:tc>
        <w:tc>
          <w:tcPr>
            <w:tcW w:w="0" w:type="auto"/>
            <w:tcBorders>
              <w:top w:val="nil"/>
              <w:left w:val="nil"/>
              <w:bottom w:val="single" w:sz="4" w:space="0" w:color="auto"/>
              <w:right w:val="single" w:sz="4" w:space="0" w:color="auto"/>
            </w:tcBorders>
            <w:shd w:val="clear" w:color="auto" w:fill="auto"/>
            <w:noWrap/>
            <w:hideMark/>
          </w:tcPr>
          <w:p w14:paraId="71F3FCA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hideMark/>
          </w:tcPr>
          <w:p w14:paraId="3831447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551BD441"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hideMark/>
          </w:tcPr>
          <w:p w14:paraId="27AAB1B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842294B"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1ECA187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S2</w:t>
            </w:r>
          </w:p>
        </w:tc>
        <w:tc>
          <w:tcPr>
            <w:tcW w:w="0" w:type="auto"/>
            <w:tcBorders>
              <w:top w:val="nil"/>
              <w:left w:val="nil"/>
              <w:bottom w:val="single" w:sz="4" w:space="0" w:color="auto"/>
              <w:right w:val="single" w:sz="4" w:space="0" w:color="auto"/>
            </w:tcBorders>
            <w:shd w:val="clear" w:color="auto" w:fill="auto"/>
            <w:noWrap/>
            <w:hideMark/>
          </w:tcPr>
          <w:p w14:paraId="4A19F116"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/ATS/IN/ReqReserved2</w:t>
            </w:r>
          </w:p>
        </w:tc>
        <w:tc>
          <w:tcPr>
            <w:tcW w:w="0" w:type="auto"/>
            <w:tcBorders>
              <w:top w:val="nil"/>
              <w:left w:val="nil"/>
              <w:bottom w:val="single" w:sz="4" w:space="0" w:color="auto"/>
              <w:right w:val="single" w:sz="4" w:space="0" w:color="auto"/>
            </w:tcBorders>
            <w:shd w:val="clear" w:color="auto" w:fill="auto"/>
            <w:noWrap/>
            <w:hideMark/>
          </w:tcPr>
          <w:p w14:paraId="6042C0FE"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保留字段</w:t>
            </w:r>
          </w:p>
        </w:tc>
        <w:tc>
          <w:tcPr>
            <w:tcW w:w="0" w:type="auto"/>
            <w:tcBorders>
              <w:top w:val="nil"/>
              <w:left w:val="nil"/>
              <w:bottom w:val="single" w:sz="4" w:space="0" w:color="auto"/>
              <w:right w:val="single" w:sz="4" w:space="0" w:color="auto"/>
            </w:tcBorders>
            <w:shd w:val="clear" w:color="auto" w:fill="auto"/>
            <w:noWrap/>
            <w:hideMark/>
          </w:tcPr>
          <w:p w14:paraId="7BF2AE9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hideMark/>
          </w:tcPr>
          <w:p w14:paraId="2821647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2417583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hideMark/>
          </w:tcPr>
          <w:p w14:paraId="2EA0C21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53ECED15" w14:textId="77777777" w:rsidTr="00C020CE">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4D370CA5"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指令明细</w:t>
            </w:r>
          </w:p>
        </w:tc>
      </w:tr>
      <w:tr w:rsidR="0071610D" w:rsidRPr="00F6263D" w14:paraId="47D6007C"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021F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w:t>
            </w:r>
          </w:p>
        </w:tc>
        <w:tc>
          <w:tcPr>
            <w:tcW w:w="0" w:type="auto"/>
            <w:tcBorders>
              <w:top w:val="nil"/>
              <w:left w:val="nil"/>
              <w:bottom w:val="single" w:sz="4" w:space="0" w:color="auto"/>
              <w:right w:val="single" w:sz="4" w:space="0" w:color="auto"/>
            </w:tcBorders>
            <w:shd w:val="clear" w:color="auto" w:fill="auto"/>
            <w:noWrap/>
            <w:vAlign w:val="center"/>
            <w:hideMark/>
          </w:tcPr>
          <w:p w14:paraId="743494D7"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/ATS/OUT/RD/ReqSeqID</w:t>
            </w:r>
          </w:p>
        </w:tc>
        <w:tc>
          <w:tcPr>
            <w:tcW w:w="0" w:type="auto"/>
            <w:tcBorders>
              <w:top w:val="nil"/>
              <w:left w:val="nil"/>
              <w:bottom w:val="single" w:sz="4" w:space="0" w:color="auto"/>
              <w:right w:val="single" w:sz="4" w:space="0" w:color="auto"/>
            </w:tcBorders>
            <w:shd w:val="clear" w:color="auto" w:fill="auto"/>
            <w:noWrap/>
            <w:hideMark/>
          </w:tcPr>
          <w:p w14:paraId="203EE336"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指令批次号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79F3FB2"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235B688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04C5ED3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82A3F9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提交时的批次号</w:t>
            </w:r>
          </w:p>
        </w:tc>
      </w:tr>
      <w:tr w:rsidR="0071610D" w:rsidRPr="00F6263D" w14:paraId="00C577C8"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DD683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w:t>
            </w:r>
          </w:p>
        </w:tc>
        <w:tc>
          <w:tcPr>
            <w:tcW w:w="0" w:type="auto"/>
            <w:tcBorders>
              <w:top w:val="nil"/>
              <w:left w:val="nil"/>
              <w:bottom w:val="single" w:sz="4" w:space="0" w:color="auto"/>
              <w:right w:val="single" w:sz="4" w:space="0" w:color="auto"/>
            </w:tcBorders>
            <w:shd w:val="clear" w:color="auto" w:fill="auto"/>
            <w:noWrap/>
            <w:vAlign w:val="center"/>
            <w:hideMark/>
          </w:tcPr>
          <w:p w14:paraId="03F3F7A7"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/ATS/OUT/RD/RdSeq</w:t>
            </w:r>
          </w:p>
        </w:tc>
        <w:tc>
          <w:tcPr>
            <w:tcW w:w="0" w:type="auto"/>
            <w:tcBorders>
              <w:top w:val="nil"/>
              <w:left w:val="nil"/>
              <w:bottom w:val="single" w:sz="4" w:space="0" w:color="auto"/>
              <w:right w:val="single" w:sz="4" w:space="0" w:color="auto"/>
            </w:tcBorders>
            <w:shd w:val="clear" w:color="auto" w:fill="auto"/>
            <w:noWrap/>
            <w:vAlign w:val="center"/>
            <w:hideMark/>
          </w:tcPr>
          <w:p w14:paraId="417063E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指令流水号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B5BBDD"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49F4B5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BD35EB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06E4560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提交时的批次内的付款流水号</w:t>
            </w:r>
          </w:p>
        </w:tc>
      </w:tr>
      <w:tr w:rsidR="0071610D" w:rsidRPr="00F6263D" w14:paraId="23F0CC3C"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0E55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D3</w:t>
            </w:r>
          </w:p>
        </w:tc>
        <w:tc>
          <w:tcPr>
            <w:tcW w:w="0" w:type="auto"/>
            <w:tcBorders>
              <w:top w:val="nil"/>
              <w:left w:val="nil"/>
              <w:bottom w:val="single" w:sz="4" w:space="0" w:color="auto"/>
              <w:right w:val="single" w:sz="4" w:space="0" w:color="auto"/>
            </w:tcBorders>
            <w:shd w:val="clear" w:color="auto" w:fill="auto"/>
            <w:noWrap/>
            <w:vAlign w:val="center"/>
            <w:hideMark/>
          </w:tcPr>
          <w:p w14:paraId="7BBAD820"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/ATS/OUT/RD/CorpAct</w:t>
            </w:r>
          </w:p>
        </w:tc>
        <w:tc>
          <w:tcPr>
            <w:tcW w:w="0" w:type="auto"/>
            <w:tcBorders>
              <w:top w:val="nil"/>
              <w:left w:val="nil"/>
              <w:bottom w:val="single" w:sz="4" w:space="0" w:color="auto"/>
              <w:right w:val="single" w:sz="4" w:space="0" w:color="auto"/>
            </w:tcBorders>
            <w:shd w:val="clear" w:color="auto" w:fill="auto"/>
            <w:noWrap/>
            <w:vAlign w:val="center"/>
            <w:hideMark/>
          </w:tcPr>
          <w:p w14:paraId="4A023EB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w:t>
            </w:r>
          </w:p>
        </w:tc>
        <w:tc>
          <w:tcPr>
            <w:tcW w:w="0" w:type="auto"/>
            <w:tcBorders>
              <w:top w:val="nil"/>
              <w:left w:val="nil"/>
              <w:bottom w:val="single" w:sz="4" w:space="0" w:color="auto"/>
              <w:right w:val="single" w:sz="4" w:space="0" w:color="auto"/>
            </w:tcBorders>
            <w:shd w:val="clear" w:color="auto" w:fill="auto"/>
            <w:noWrap/>
            <w:vAlign w:val="center"/>
            <w:hideMark/>
          </w:tcPr>
          <w:p w14:paraId="532C06A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5B084C9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687057A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38E0D24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w:t>
            </w:r>
          </w:p>
        </w:tc>
      </w:tr>
      <w:tr w:rsidR="0071610D" w:rsidRPr="00F6263D" w14:paraId="5BB4064E"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D7E1B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D4</w:t>
            </w:r>
          </w:p>
        </w:tc>
        <w:tc>
          <w:tcPr>
            <w:tcW w:w="0" w:type="auto"/>
            <w:tcBorders>
              <w:top w:val="nil"/>
              <w:left w:val="nil"/>
              <w:bottom w:val="single" w:sz="4" w:space="0" w:color="auto"/>
              <w:right w:val="single" w:sz="4" w:space="0" w:color="auto"/>
            </w:tcBorders>
            <w:shd w:val="clear" w:color="auto" w:fill="auto"/>
            <w:noWrap/>
            <w:vAlign w:val="center"/>
            <w:hideMark/>
          </w:tcPr>
          <w:p w14:paraId="5FFB84C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/ATS/OUT/RD/CorpEntity</w:t>
            </w:r>
          </w:p>
        </w:tc>
        <w:tc>
          <w:tcPr>
            <w:tcW w:w="0" w:type="auto"/>
            <w:tcBorders>
              <w:top w:val="nil"/>
              <w:left w:val="nil"/>
              <w:bottom w:val="single" w:sz="4" w:space="0" w:color="auto"/>
              <w:right w:val="single" w:sz="4" w:space="0" w:color="auto"/>
            </w:tcBorders>
            <w:shd w:val="clear" w:color="auto" w:fill="auto"/>
            <w:noWrap/>
            <w:vAlign w:val="center"/>
            <w:hideMark/>
          </w:tcPr>
          <w:p w14:paraId="4F2252F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企业方账户所在机构</w:t>
            </w:r>
          </w:p>
        </w:tc>
        <w:tc>
          <w:tcPr>
            <w:tcW w:w="0" w:type="auto"/>
            <w:tcBorders>
              <w:top w:val="nil"/>
              <w:left w:val="nil"/>
              <w:bottom w:val="single" w:sz="4" w:space="0" w:color="auto"/>
              <w:right w:val="single" w:sz="4" w:space="0" w:color="auto"/>
            </w:tcBorders>
            <w:shd w:val="clear" w:color="auto" w:fill="auto"/>
            <w:noWrap/>
            <w:vAlign w:val="center"/>
            <w:hideMark/>
          </w:tcPr>
          <w:p w14:paraId="72D6755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285FBA9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B85C04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552DDE3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实收实付账号所属财务机构</w:t>
            </w:r>
          </w:p>
        </w:tc>
      </w:tr>
      <w:tr w:rsidR="0071610D" w:rsidRPr="00F6263D" w14:paraId="0C7E9F2E"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62BC0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D5</w:t>
            </w:r>
          </w:p>
        </w:tc>
        <w:tc>
          <w:tcPr>
            <w:tcW w:w="0" w:type="auto"/>
            <w:tcBorders>
              <w:top w:val="nil"/>
              <w:left w:val="nil"/>
              <w:bottom w:val="single" w:sz="4" w:space="0" w:color="auto"/>
              <w:right w:val="single" w:sz="4" w:space="0" w:color="auto"/>
            </w:tcBorders>
            <w:shd w:val="clear" w:color="auto" w:fill="auto"/>
            <w:vAlign w:val="center"/>
            <w:hideMark/>
          </w:tcPr>
          <w:p w14:paraId="7AD3016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/ATS/OUT/RD/CorpBank</w:t>
            </w:r>
          </w:p>
        </w:tc>
        <w:tc>
          <w:tcPr>
            <w:tcW w:w="0" w:type="auto"/>
            <w:tcBorders>
              <w:top w:val="nil"/>
              <w:left w:val="nil"/>
              <w:bottom w:val="single" w:sz="4" w:space="0" w:color="auto"/>
              <w:right w:val="single" w:sz="4" w:space="0" w:color="auto"/>
            </w:tcBorders>
            <w:shd w:val="clear" w:color="auto" w:fill="auto"/>
            <w:vAlign w:val="center"/>
            <w:hideMark/>
          </w:tcPr>
          <w:p w14:paraId="0BEA79A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企业方账户所属银行</w:t>
            </w:r>
          </w:p>
        </w:tc>
        <w:tc>
          <w:tcPr>
            <w:tcW w:w="0" w:type="auto"/>
            <w:tcBorders>
              <w:top w:val="nil"/>
              <w:left w:val="nil"/>
              <w:bottom w:val="single" w:sz="4" w:space="0" w:color="auto"/>
              <w:right w:val="single" w:sz="4" w:space="0" w:color="auto"/>
            </w:tcBorders>
            <w:shd w:val="clear" w:color="auto" w:fill="auto"/>
            <w:noWrap/>
            <w:vAlign w:val="center"/>
            <w:hideMark/>
          </w:tcPr>
          <w:p w14:paraId="3D48F6D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3331AE4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13F6D6E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hideMark/>
          </w:tcPr>
          <w:p w14:paraId="7F9EDC8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实收实付账号所属银行</w:t>
            </w:r>
          </w:p>
        </w:tc>
      </w:tr>
      <w:tr w:rsidR="0071610D" w:rsidRPr="00F6263D" w14:paraId="61E4ACFF"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AD587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D6</w:t>
            </w:r>
          </w:p>
        </w:tc>
        <w:tc>
          <w:tcPr>
            <w:tcW w:w="0" w:type="auto"/>
            <w:tcBorders>
              <w:top w:val="nil"/>
              <w:left w:val="nil"/>
              <w:bottom w:val="single" w:sz="4" w:space="0" w:color="auto"/>
              <w:right w:val="single" w:sz="4" w:space="0" w:color="auto"/>
            </w:tcBorders>
            <w:shd w:val="clear" w:color="auto" w:fill="auto"/>
            <w:noWrap/>
            <w:vAlign w:val="center"/>
            <w:hideMark/>
          </w:tcPr>
          <w:p w14:paraId="452896C4"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/ATS/OUT/RD/TransState</w:t>
            </w:r>
          </w:p>
        </w:tc>
        <w:tc>
          <w:tcPr>
            <w:tcW w:w="0" w:type="auto"/>
            <w:tcBorders>
              <w:top w:val="nil"/>
              <w:left w:val="nil"/>
              <w:bottom w:val="single" w:sz="4" w:space="0" w:color="auto"/>
              <w:right w:val="single" w:sz="4" w:space="0" w:color="auto"/>
            </w:tcBorders>
            <w:shd w:val="clear" w:color="auto" w:fill="auto"/>
            <w:noWrap/>
            <w:vAlign w:val="center"/>
            <w:hideMark/>
          </w:tcPr>
          <w:p w14:paraId="412CB1A6"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支付状态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AA7FBFA"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497A9B6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FA7D83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w:t>
            </w:r>
          </w:p>
        </w:tc>
        <w:tc>
          <w:tcPr>
            <w:tcW w:w="0" w:type="auto"/>
            <w:tcBorders>
              <w:top w:val="nil"/>
              <w:left w:val="nil"/>
              <w:bottom w:val="single" w:sz="4" w:space="0" w:color="auto"/>
              <w:right w:val="single" w:sz="4" w:space="0" w:color="auto"/>
            </w:tcBorders>
            <w:shd w:val="clear" w:color="auto" w:fill="auto"/>
            <w:noWrap/>
            <w:vAlign w:val="center"/>
            <w:hideMark/>
          </w:tcPr>
          <w:p w14:paraId="651E991C"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最终状态为</w:t>
            </w:r>
            <w:r>
              <w:rPr>
                <w:rFonts w:ascii="宋体" w:hAnsi="宋体" w:cs="宋体"/>
                <w:color w:val="000000"/>
                <w:sz w:val="20"/>
                <w:szCs w:val="20"/>
                <w:lang w:eastAsia="zh-CN" w:bidi="ar-SA"/>
              </w:rPr>
              <w:t>2</w:t>
            </w:r>
            <w:r>
              <w:rPr>
                <w:rFonts w:ascii="宋体" w:hAnsi="宋体" w:cs="宋体" w:hint="eastAsia"/>
                <w:color w:val="000000"/>
                <w:sz w:val="20"/>
                <w:szCs w:val="20"/>
                <w:lang w:eastAsia="zh-CN" w:bidi="ar-SA"/>
              </w:rPr>
              <w:t>-支付成功,3支付失败，</w:t>
            </w:r>
            <w:r w:rsidRPr="00F6263D">
              <w:rPr>
                <w:rFonts w:ascii="宋体" w:hAnsi="宋体" w:cs="宋体" w:hint="eastAsia"/>
                <w:color w:val="000000"/>
                <w:sz w:val="20"/>
                <w:szCs w:val="20"/>
                <w:lang w:eastAsia="zh-CN" w:bidi="ar-SA"/>
              </w:rPr>
              <w:t>6-退票；</w:t>
            </w:r>
          </w:p>
        </w:tc>
      </w:tr>
      <w:tr w:rsidR="0071610D" w:rsidRPr="00F6263D" w14:paraId="77C92EF6"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AD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D7</w:t>
            </w:r>
          </w:p>
        </w:tc>
        <w:tc>
          <w:tcPr>
            <w:tcW w:w="0" w:type="auto"/>
            <w:tcBorders>
              <w:top w:val="nil"/>
              <w:left w:val="nil"/>
              <w:bottom w:val="single" w:sz="4" w:space="0" w:color="auto"/>
              <w:right w:val="single" w:sz="4" w:space="0" w:color="auto"/>
            </w:tcBorders>
            <w:shd w:val="clear" w:color="auto" w:fill="auto"/>
            <w:noWrap/>
            <w:vAlign w:val="center"/>
            <w:hideMark/>
          </w:tcPr>
          <w:p w14:paraId="19755DBD"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/ATS/OUT/RD/PayInfoCode</w:t>
            </w:r>
          </w:p>
        </w:tc>
        <w:tc>
          <w:tcPr>
            <w:tcW w:w="0" w:type="auto"/>
            <w:tcBorders>
              <w:top w:val="nil"/>
              <w:left w:val="nil"/>
              <w:bottom w:val="single" w:sz="4" w:space="0" w:color="auto"/>
              <w:right w:val="single" w:sz="4" w:space="0" w:color="auto"/>
            </w:tcBorders>
            <w:shd w:val="clear" w:color="auto" w:fill="auto"/>
            <w:noWrap/>
            <w:vAlign w:val="center"/>
            <w:hideMark/>
          </w:tcPr>
          <w:p w14:paraId="4699D91A"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支付信息码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72A9230"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573709D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5804A4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55AD635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参考银行支付结果码示例表页。</w:t>
            </w:r>
          </w:p>
        </w:tc>
      </w:tr>
      <w:tr w:rsidR="0071610D" w:rsidRPr="00F6263D" w14:paraId="1332A54A"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1B873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D8</w:t>
            </w:r>
          </w:p>
        </w:tc>
        <w:tc>
          <w:tcPr>
            <w:tcW w:w="0" w:type="auto"/>
            <w:tcBorders>
              <w:top w:val="nil"/>
              <w:left w:val="nil"/>
              <w:bottom w:val="single" w:sz="4" w:space="0" w:color="auto"/>
              <w:right w:val="single" w:sz="4" w:space="0" w:color="auto"/>
            </w:tcBorders>
            <w:shd w:val="clear" w:color="auto" w:fill="auto"/>
            <w:noWrap/>
            <w:vAlign w:val="center"/>
            <w:hideMark/>
          </w:tcPr>
          <w:p w14:paraId="471ECF33"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/ATS/OUT/RD/PayInfo</w:t>
            </w:r>
          </w:p>
        </w:tc>
        <w:tc>
          <w:tcPr>
            <w:tcW w:w="0" w:type="auto"/>
            <w:tcBorders>
              <w:top w:val="nil"/>
              <w:left w:val="nil"/>
              <w:bottom w:val="single" w:sz="4" w:space="0" w:color="auto"/>
              <w:right w:val="single" w:sz="4" w:space="0" w:color="auto"/>
            </w:tcBorders>
            <w:shd w:val="clear" w:color="auto" w:fill="auto"/>
            <w:noWrap/>
            <w:vAlign w:val="center"/>
            <w:hideMark/>
          </w:tcPr>
          <w:p w14:paraId="03FFB45E"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支付信息描述</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3B72FA7"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25ABC14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923AA8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256</w:t>
            </w:r>
          </w:p>
        </w:tc>
        <w:tc>
          <w:tcPr>
            <w:tcW w:w="0" w:type="auto"/>
            <w:tcBorders>
              <w:top w:val="nil"/>
              <w:left w:val="nil"/>
              <w:bottom w:val="single" w:sz="4" w:space="0" w:color="auto"/>
              <w:right w:val="single" w:sz="4" w:space="0" w:color="auto"/>
            </w:tcBorders>
            <w:shd w:val="clear" w:color="auto" w:fill="auto"/>
            <w:noWrap/>
            <w:vAlign w:val="center"/>
            <w:hideMark/>
          </w:tcPr>
          <w:p w14:paraId="78529532"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银行返回的支付失败原因中文描述。</w:t>
            </w:r>
          </w:p>
        </w:tc>
      </w:tr>
      <w:tr w:rsidR="0071610D" w:rsidRPr="00F6263D" w14:paraId="1BD0927E"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FBC0C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D9</w:t>
            </w:r>
          </w:p>
        </w:tc>
        <w:tc>
          <w:tcPr>
            <w:tcW w:w="0" w:type="auto"/>
            <w:tcBorders>
              <w:top w:val="nil"/>
              <w:left w:val="nil"/>
              <w:bottom w:val="single" w:sz="4" w:space="0" w:color="auto"/>
              <w:right w:val="single" w:sz="4" w:space="0" w:color="auto"/>
            </w:tcBorders>
            <w:shd w:val="clear" w:color="auto" w:fill="auto"/>
            <w:noWrap/>
            <w:vAlign w:val="center"/>
            <w:hideMark/>
          </w:tcPr>
          <w:p w14:paraId="0D1E80C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/ATS/OUT/RD/FailType</w:t>
            </w:r>
          </w:p>
        </w:tc>
        <w:tc>
          <w:tcPr>
            <w:tcW w:w="0" w:type="auto"/>
            <w:tcBorders>
              <w:top w:val="nil"/>
              <w:left w:val="nil"/>
              <w:bottom w:val="single" w:sz="4" w:space="0" w:color="auto"/>
              <w:right w:val="single" w:sz="4" w:space="0" w:color="auto"/>
            </w:tcBorders>
            <w:shd w:val="clear" w:color="auto" w:fill="auto"/>
            <w:noWrap/>
            <w:vAlign w:val="center"/>
            <w:hideMark/>
          </w:tcPr>
          <w:p w14:paraId="663F5C3C"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交易失败类型</w:t>
            </w:r>
          </w:p>
        </w:tc>
        <w:tc>
          <w:tcPr>
            <w:tcW w:w="0" w:type="auto"/>
            <w:tcBorders>
              <w:top w:val="nil"/>
              <w:left w:val="nil"/>
              <w:bottom w:val="single" w:sz="4" w:space="0" w:color="auto"/>
              <w:right w:val="single" w:sz="4" w:space="0" w:color="auto"/>
            </w:tcBorders>
            <w:shd w:val="clear" w:color="auto" w:fill="auto"/>
            <w:noWrap/>
            <w:vAlign w:val="center"/>
            <w:hideMark/>
          </w:tcPr>
          <w:p w14:paraId="27C252F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64F6DB5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数字</w:t>
            </w:r>
          </w:p>
        </w:tc>
        <w:tc>
          <w:tcPr>
            <w:tcW w:w="0" w:type="auto"/>
            <w:tcBorders>
              <w:top w:val="nil"/>
              <w:left w:val="nil"/>
              <w:bottom w:val="single" w:sz="4" w:space="0" w:color="auto"/>
              <w:right w:val="single" w:sz="4" w:space="0" w:color="auto"/>
            </w:tcBorders>
            <w:shd w:val="clear" w:color="auto" w:fill="auto"/>
            <w:noWrap/>
            <w:vAlign w:val="center"/>
            <w:hideMark/>
          </w:tcPr>
          <w:p w14:paraId="6D4ACA7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w:t>
            </w:r>
          </w:p>
        </w:tc>
        <w:tc>
          <w:tcPr>
            <w:tcW w:w="0" w:type="auto"/>
            <w:tcBorders>
              <w:top w:val="nil"/>
              <w:left w:val="nil"/>
              <w:bottom w:val="single" w:sz="4" w:space="0" w:color="auto"/>
              <w:right w:val="single" w:sz="4" w:space="0" w:color="auto"/>
            </w:tcBorders>
            <w:shd w:val="clear" w:color="auto" w:fill="auto"/>
            <w:noWrap/>
            <w:vAlign w:val="center"/>
            <w:hideMark/>
          </w:tcPr>
          <w:p w14:paraId="69451F5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0-正常，1-导入失败，2-手工作废，3-支付失败</w:t>
            </w:r>
            <w:r>
              <w:rPr>
                <w:rFonts w:ascii="宋体" w:hAnsi="宋体" w:cs="宋体" w:hint="eastAsia"/>
                <w:color w:val="000000"/>
                <w:sz w:val="20"/>
                <w:szCs w:val="20"/>
                <w:lang w:eastAsia="zh-CN" w:bidi="ar-SA"/>
              </w:rPr>
              <w:t>（不用关注，在返回码明确）</w:t>
            </w:r>
          </w:p>
        </w:tc>
      </w:tr>
      <w:tr w:rsidR="0071610D" w:rsidRPr="00F6263D" w14:paraId="734B8A96"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90BA9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D10</w:t>
            </w:r>
          </w:p>
        </w:tc>
        <w:tc>
          <w:tcPr>
            <w:tcW w:w="0" w:type="auto"/>
            <w:tcBorders>
              <w:top w:val="nil"/>
              <w:left w:val="nil"/>
              <w:bottom w:val="single" w:sz="4" w:space="0" w:color="auto"/>
              <w:right w:val="single" w:sz="4" w:space="0" w:color="auto"/>
            </w:tcBorders>
            <w:shd w:val="clear" w:color="auto" w:fill="auto"/>
            <w:noWrap/>
            <w:vAlign w:val="center"/>
            <w:hideMark/>
          </w:tcPr>
          <w:p w14:paraId="6A535CB7"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/ATS/OUT/RD/PaySentDate</w:t>
            </w:r>
          </w:p>
        </w:tc>
        <w:tc>
          <w:tcPr>
            <w:tcW w:w="0" w:type="auto"/>
            <w:tcBorders>
              <w:top w:val="nil"/>
              <w:left w:val="nil"/>
              <w:bottom w:val="single" w:sz="4" w:space="0" w:color="auto"/>
              <w:right w:val="single" w:sz="4" w:space="0" w:color="auto"/>
            </w:tcBorders>
            <w:shd w:val="clear" w:color="auto" w:fill="auto"/>
            <w:noWrap/>
            <w:vAlign w:val="center"/>
            <w:hideMark/>
          </w:tcPr>
          <w:p w14:paraId="1B18D038"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支付发送时间</w:t>
            </w:r>
          </w:p>
        </w:tc>
        <w:tc>
          <w:tcPr>
            <w:tcW w:w="0" w:type="auto"/>
            <w:tcBorders>
              <w:top w:val="nil"/>
              <w:left w:val="nil"/>
              <w:bottom w:val="single" w:sz="4" w:space="0" w:color="auto"/>
              <w:right w:val="single" w:sz="4" w:space="0" w:color="auto"/>
            </w:tcBorders>
            <w:shd w:val="clear" w:color="auto" w:fill="auto"/>
            <w:noWrap/>
            <w:vAlign w:val="center"/>
            <w:hideMark/>
          </w:tcPr>
          <w:p w14:paraId="21F8B1D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5CCC23A1"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vAlign w:val="center"/>
            <w:hideMark/>
          </w:tcPr>
          <w:p w14:paraId="1E7FC81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14</w:t>
            </w:r>
          </w:p>
        </w:tc>
        <w:tc>
          <w:tcPr>
            <w:tcW w:w="0" w:type="auto"/>
            <w:tcBorders>
              <w:top w:val="nil"/>
              <w:left w:val="nil"/>
              <w:bottom w:val="single" w:sz="4" w:space="0" w:color="auto"/>
              <w:right w:val="single" w:sz="4" w:space="0" w:color="auto"/>
            </w:tcBorders>
            <w:shd w:val="clear" w:color="auto" w:fill="auto"/>
            <w:noWrap/>
            <w:vAlign w:val="center"/>
            <w:hideMark/>
          </w:tcPr>
          <w:p w14:paraId="272C8DE0"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YYYYMMDDHH24MISS</w:t>
            </w:r>
          </w:p>
        </w:tc>
      </w:tr>
      <w:tr w:rsidR="0071610D" w:rsidRPr="00F6263D" w14:paraId="047139FA"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4108FE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D11</w:t>
            </w:r>
          </w:p>
        </w:tc>
        <w:tc>
          <w:tcPr>
            <w:tcW w:w="0" w:type="auto"/>
            <w:tcBorders>
              <w:top w:val="nil"/>
              <w:left w:val="nil"/>
              <w:bottom w:val="single" w:sz="4" w:space="0" w:color="auto"/>
              <w:right w:val="single" w:sz="4" w:space="0" w:color="auto"/>
            </w:tcBorders>
            <w:shd w:val="clear" w:color="auto" w:fill="auto"/>
            <w:noWrap/>
            <w:vAlign w:val="center"/>
            <w:hideMark/>
          </w:tcPr>
          <w:p w14:paraId="7A6CA073"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/ATS/OUT/RD/PayMadeDate</w:t>
            </w:r>
          </w:p>
        </w:tc>
        <w:tc>
          <w:tcPr>
            <w:tcW w:w="0" w:type="auto"/>
            <w:tcBorders>
              <w:top w:val="nil"/>
              <w:left w:val="nil"/>
              <w:bottom w:val="single" w:sz="4" w:space="0" w:color="auto"/>
              <w:right w:val="single" w:sz="4" w:space="0" w:color="auto"/>
            </w:tcBorders>
            <w:shd w:val="clear" w:color="auto" w:fill="auto"/>
            <w:noWrap/>
            <w:vAlign w:val="center"/>
            <w:hideMark/>
          </w:tcPr>
          <w:p w14:paraId="34544354"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支付确认时间</w:t>
            </w:r>
          </w:p>
        </w:tc>
        <w:tc>
          <w:tcPr>
            <w:tcW w:w="0" w:type="auto"/>
            <w:tcBorders>
              <w:top w:val="nil"/>
              <w:left w:val="nil"/>
              <w:bottom w:val="single" w:sz="4" w:space="0" w:color="auto"/>
              <w:right w:val="single" w:sz="4" w:space="0" w:color="auto"/>
            </w:tcBorders>
            <w:shd w:val="clear" w:color="auto" w:fill="auto"/>
            <w:noWrap/>
            <w:vAlign w:val="center"/>
            <w:hideMark/>
          </w:tcPr>
          <w:p w14:paraId="1FA7C88E"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02C5BDA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vAlign w:val="center"/>
            <w:hideMark/>
          </w:tcPr>
          <w:p w14:paraId="7709E09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14</w:t>
            </w:r>
          </w:p>
        </w:tc>
        <w:tc>
          <w:tcPr>
            <w:tcW w:w="0" w:type="auto"/>
            <w:tcBorders>
              <w:top w:val="nil"/>
              <w:left w:val="nil"/>
              <w:bottom w:val="single" w:sz="4" w:space="0" w:color="auto"/>
              <w:right w:val="single" w:sz="4" w:space="0" w:color="auto"/>
            </w:tcBorders>
            <w:shd w:val="clear" w:color="auto" w:fill="auto"/>
            <w:noWrap/>
            <w:vAlign w:val="center"/>
            <w:hideMark/>
          </w:tcPr>
          <w:p w14:paraId="50F93BA0"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YYYYMMDDHH24MISS</w:t>
            </w:r>
          </w:p>
        </w:tc>
      </w:tr>
      <w:tr w:rsidR="0071610D" w:rsidRPr="00F6263D" w14:paraId="0F1C71E6" w14:textId="77777777" w:rsidTr="00C020CE">
        <w:trPr>
          <w:trHeight w:val="48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C9DEE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D12</w:t>
            </w:r>
          </w:p>
        </w:tc>
        <w:tc>
          <w:tcPr>
            <w:tcW w:w="0" w:type="auto"/>
            <w:tcBorders>
              <w:top w:val="nil"/>
              <w:left w:val="nil"/>
              <w:bottom w:val="single" w:sz="4" w:space="0" w:color="auto"/>
              <w:right w:val="single" w:sz="4" w:space="0" w:color="auto"/>
            </w:tcBorders>
            <w:shd w:val="clear" w:color="auto" w:fill="auto"/>
            <w:noWrap/>
            <w:vAlign w:val="center"/>
            <w:hideMark/>
          </w:tcPr>
          <w:p w14:paraId="0979D8E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/ATS/OUT/RD/Abstract</w:t>
            </w:r>
          </w:p>
        </w:tc>
        <w:tc>
          <w:tcPr>
            <w:tcW w:w="0" w:type="auto"/>
            <w:tcBorders>
              <w:top w:val="nil"/>
              <w:left w:val="nil"/>
              <w:bottom w:val="single" w:sz="4" w:space="0" w:color="auto"/>
              <w:right w:val="single" w:sz="4" w:space="0" w:color="auto"/>
            </w:tcBorders>
            <w:shd w:val="clear" w:color="auto" w:fill="auto"/>
            <w:noWrap/>
            <w:vAlign w:val="center"/>
            <w:hideMark/>
          </w:tcPr>
          <w:p w14:paraId="2283EA1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对账码</w:t>
            </w:r>
          </w:p>
        </w:tc>
        <w:tc>
          <w:tcPr>
            <w:tcW w:w="0" w:type="auto"/>
            <w:tcBorders>
              <w:top w:val="nil"/>
              <w:left w:val="nil"/>
              <w:bottom w:val="single" w:sz="4" w:space="0" w:color="auto"/>
              <w:right w:val="single" w:sz="4" w:space="0" w:color="auto"/>
            </w:tcBorders>
            <w:shd w:val="clear" w:color="auto" w:fill="auto"/>
            <w:noWrap/>
            <w:vAlign w:val="center"/>
            <w:hideMark/>
          </w:tcPr>
          <w:p w14:paraId="39B867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7256FAE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0DE42FD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vAlign w:val="center"/>
            <w:hideMark/>
          </w:tcPr>
          <w:p w14:paraId="060BD5F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资金系统生成的对账线索号，来源系统传输银存凭证时需传递到总账凭证行分录上。</w:t>
            </w:r>
            <w:r>
              <w:rPr>
                <w:rFonts w:ascii="宋体" w:hAnsi="宋体" w:cs="宋体" w:hint="eastAsia"/>
                <w:color w:val="000000"/>
                <w:sz w:val="20"/>
                <w:szCs w:val="20"/>
                <w:lang w:eastAsia="zh-CN" w:bidi="ar-SA"/>
              </w:rPr>
              <w:t>（</w:t>
            </w:r>
            <w:r w:rsidRPr="00CD1176">
              <w:rPr>
                <w:rFonts w:ascii="宋体" w:hAnsi="宋体" w:cs="宋体" w:hint="eastAsia"/>
                <w:color w:val="FF0000"/>
                <w:sz w:val="20"/>
                <w:szCs w:val="20"/>
                <w:lang w:eastAsia="zh-CN" w:bidi="ar-SA"/>
              </w:rPr>
              <w:t>用于对账</w:t>
            </w:r>
            <w:r>
              <w:rPr>
                <w:rFonts w:ascii="宋体" w:hAnsi="宋体" w:cs="宋体" w:hint="eastAsia"/>
                <w:color w:val="FF0000"/>
                <w:sz w:val="20"/>
                <w:szCs w:val="20"/>
                <w:lang w:eastAsia="zh-CN" w:bidi="ar-SA"/>
              </w:rPr>
              <w:t>码</w:t>
            </w:r>
            <w:r>
              <w:rPr>
                <w:rFonts w:ascii="宋体" w:hAnsi="宋体" w:cs="宋体" w:hint="eastAsia"/>
                <w:color w:val="000000"/>
                <w:sz w:val="20"/>
                <w:szCs w:val="20"/>
                <w:lang w:eastAsia="zh-CN" w:bidi="ar-SA"/>
              </w:rPr>
              <w:t>）</w:t>
            </w:r>
          </w:p>
        </w:tc>
      </w:tr>
      <w:tr w:rsidR="0071610D" w:rsidRPr="00F6263D" w14:paraId="62F3F17F"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A401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D13</w:t>
            </w:r>
          </w:p>
        </w:tc>
        <w:tc>
          <w:tcPr>
            <w:tcW w:w="0" w:type="auto"/>
            <w:tcBorders>
              <w:top w:val="nil"/>
              <w:left w:val="nil"/>
              <w:bottom w:val="single" w:sz="4" w:space="0" w:color="auto"/>
              <w:right w:val="single" w:sz="4" w:space="0" w:color="auto"/>
            </w:tcBorders>
            <w:shd w:val="clear" w:color="auto" w:fill="auto"/>
            <w:noWrap/>
            <w:vAlign w:val="center"/>
            <w:hideMark/>
          </w:tcPr>
          <w:p w14:paraId="288ACE9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/ATS/OUT/RD/Amount</w:t>
            </w:r>
          </w:p>
        </w:tc>
        <w:tc>
          <w:tcPr>
            <w:tcW w:w="0" w:type="auto"/>
            <w:tcBorders>
              <w:top w:val="nil"/>
              <w:left w:val="nil"/>
              <w:bottom w:val="single" w:sz="4" w:space="0" w:color="auto"/>
              <w:right w:val="single" w:sz="4" w:space="0" w:color="auto"/>
            </w:tcBorders>
            <w:shd w:val="clear" w:color="auto" w:fill="auto"/>
            <w:noWrap/>
            <w:vAlign w:val="center"/>
            <w:hideMark/>
          </w:tcPr>
          <w:p w14:paraId="70251F5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金额</w:t>
            </w:r>
          </w:p>
        </w:tc>
        <w:tc>
          <w:tcPr>
            <w:tcW w:w="0" w:type="auto"/>
            <w:tcBorders>
              <w:top w:val="nil"/>
              <w:left w:val="nil"/>
              <w:bottom w:val="single" w:sz="4" w:space="0" w:color="auto"/>
              <w:right w:val="single" w:sz="4" w:space="0" w:color="auto"/>
            </w:tcBorders>
            <w:shd w:val="clear" w:color="auto" w:fill="auto"/>
            <w:noWrap/>
            <w:vAlign w:val="center"/>
            <w:hideMark/>
          </w:tcPr>
          <w:p w14:paraId="5B3069A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6B52211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数字</w:t>
            </w:r>
          </w:p>
        </w:tc>
        <w:tc>
          <w:tcPr>
            <w:tcW w:w="0" w:type="auto"/>
            <w:tcBorders>
              <w:top w:val="nil"/>
              <w:left w:val="nil"/>
              <w:bottom w:val="single" w:sz="4" w:space="0" w:color="auto"/>
              <w:right w:val="single" w:sz="4" w:space="0" w:color="auto"/>
            </w:tcBorders>
            <w:shd w:val="clear" w:color="auto" w:fill="auto"/>
            <w:noWrap/>
            <w:vAlign w:val="center"/>
            <w:hideMark/>
          </w:tcPr>
          <w:p w14:paraId="48CBEE4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18</w:t>
            </w:r>
          </w:p>
        </w:tc>
        <w:tc>
          <w:tcPr>
            <w:tcW w:w="0" w:type="auto"/>
            <w:tcBorders>
              <w:top w:val="nil"/>
              <w:left w:val="nil"/>
              <w:bottom w:val="single" w:sz="4" w:space="0" w:color="auto"/>
              <w:right w:val="single" w:sz="4" w:space="0" w:color="auto"/>
            </w:tcBorders>
            <w:shd w:val="clear" w:color="auto" w:fill="auto"/>
            <w:vAlign w:val="center"/>
            <w:hideMark/>
          </w:tcPr>
          <w:p w14:paraId="528211D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实收实付金额。</w:t>
            </w:r>
          </w:p>
        </w:tc>
      </w:tr>
      <w:tr w:rsidR="0071610D" w:rsidRPr="00F6263D" w14:paraId="62751B24"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84876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D14</w:t>
            </w:r>
          </w:p>
        </w:tc>
        <w:tc>
          <w:tcPr>
            <w:tcW w:w="0" w:type="auto"/>
            <w:tcBorders>
              <w:top w:val="nil"/>
              <w:left w:val="nil"/>
              <w:bottom w:val="single" w:sz="4" w:space="0" w:color="auto"/>
              <w:right w:val="single" w:sz="4" w:space="0" w:color="auto"/>
            </w:tcBorders>
            <w:shd w:val="clear" w:color="auto" w:fill="auto"/>
            <w:noWrap/>
            <w:vAlign w:val="center"/>
            <w:hideMark/>
          </w:tcPr>
          <w:p w14:paraId="4E4B545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/ATS/OUT/RD/ReqReserved3</w:t>
            </w:r>
          </w:p>
        </w:tc>
        <w:tc>
          <w:tcPr>
            <w:tcW w:w="0" w:type="auto"/>
            <w:tcBorders>
              <w:top w:val="nil"/>
              <w:left w:val="nil"/>
              <w:bottom w:val="single" w:sz="4" w:space="0" w:color="auto"/>
              <w:right w:val="single" w:sz="4" w:space="0" w:color="auto"/>
            </w:tcBorders>
            <w:shd w:val="clear" w:color="auto" w:fill="auto"/>
            <w:noWrap/>
            <w:vAlign w:val="center"/>
            <w:hideMark/>
          </w:tcPr>
          <w:p w14:paraId="3AEF198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1B2D89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52BC11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3A9B7DF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7A3BC80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552117EB"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19F1E4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D15</w:t>
            </w:r>
          </w:p>
        </w:tc>
        <w:tc>
          <w:tcPr>
            <w:tcW w:w="0" w:type="auto"/>
            <w:tcBorders>
              <w:top w:val="nil"/>
              <w:left w:val="nil"/>
              <w:bottom w:val="single" w:sz="4" w:space="0" w:color="auto"/>
              <w:right w:val="single" w:sz="4" w:space="0" w:color="auto"/>
            </w:tcBorders>
            <w:shd w:val="clear" w:color="auto" w:fill="auto"/>
            <w:noWrap/>
            <w:vAlign w:val="center"/>
            <w:hideMark/>
          </w:tcPr>
          <w:p w14:paraId="105865D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/ATS/OUT/RD/ReqReserved4</w:t>
            </w:r>
          </w:p>
        </w:tc>
        <w:tc>
          <w:tcPr>
            <w:tcW w:w="0" w:type="auto"/>
            <w:tcBorders>
              <w:top w:val="nil"/>
              <w:left w:val="nil"/>
              <w:bottom w:val="single" w:sz="4" w:space="0" w:color="auto"/>
              <w:right w:val="single" w:sz="4" w:space="0" w:color="auto"/>
            </w:tcBorders>
            <w:shd w:val="clear" w:color="auto" w:fill="auto"/>
            <w:noWrap/>
            <w:vAlign w:val="center"/>
            <w:hideMark/>
          </w:tcPr>
          <w:p w14:paraId="2A48258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2CD5656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19F9EF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33A3652B"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1E6CF5D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33F6074"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9F7D2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D16</w:t>
            </w:r>
          </w:p>
        </w:tc>
        <w:tc>
          <w:tcPr>
            <w:tcW w:w="0" w:type="auto"/>
            <w:tcBorders>
              <w:top w:val="nil"/>
              <w:left w:val="nil"/>
              <w:bottom w:val="single" w:sz="4" w:space="0" w:color="auto"/>
              <w:right w:val="single" w:sz="4" w:space="0" w:color="auto"/>
            </w:tcBorders>
            <w:shd w:val="clear" w:color="auto" w:fill="auto"/>
            <w:noWrap/>
            <w:vAlign w:val="center"/>
            <w:hideMark/>
          </w:tcPr>
          <w:p w14:paraId="0E90C811"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/ATS/OUT/RD/ReqReserved5</w:t>
            </w:r>
          </w:p>
        </w:tc>
        <w:tc>
          <w:tcPr>
            <w:tcW w:w="0" w:type="auto"/>
            <w:tcBorders>
              <w:top w:val="nil"/>
              <w:left w:val="nil"/>
              <w:bottom w:val="single" w:sz="4" w:space="0" w:color="auto"/>
              <w:right w:val="single" w:sz="4" w:space="0" w:color="auto"/>
            </w:tcBorders>
            <w:shd w:val="clear" w:color="auto" w:fill="auto"/>
            <w:noWrap/>
            <w:vAlign w:val="center"/>
            <w:hideMark/>
          </w:tcPr>
          <w:p w14:paraId="6357DC8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3CB5567B"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3C3822E"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E65DBD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4B01C6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0849EA52"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6440B3"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D17</w:t>
            </w:r>
          </w:p>
        </w:tc>
        <w:tc>
          <w:tcPr>
            <w:tcW w:w="0" w:type="auto"/>
            <w:tcBorders>
              <w:top w:val="nil"/>
              <w:left w:val="nil"/>
              <w:bottom w:val="single" w:sz="4" w:space="0" w:color="auto"/>
              <w:right w:val="single" w:sz="4" w:space="0" w:color="auto"/>
            </w:tcBorders>
            <w:shd w:val="clear" w:color="auto" w:fill="auto"/>
            <w:noWrap/>
            <w:vAlign w:val="center"/>
            <w:hideMark/>
          </w:tcPr>
          <w:p w14:paraId="4E12BE7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/ATS/OUT/RD/ReqReserved6</w:t>
            </w:r>
          </w:p>
        </w:tc>
        <w:tc>
          <w:tcPr>
            <w:tcW w:w="0" w:type="auto"/>
            <w:tcBorders>
              <w:top w:val="nil"/>
              <w:left w:val="nil"/>
              <w:bottom w:val="single" w:sz="4" w:space="0" w:color="auto"/>
              <w:right w:val="single" w:sz="4" w:space="0" w:color="auto"/>
            </w:tcBorders>
            <w:shd w:val="clear" w:color="auto" w:fill="auto"/>
            <w:noWrap/>
            <w:vAlign w:val="center"/>
            <w:hideMark/>
          </w:tcPr>
          <w:p w14:paraId="40228260"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6F062D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F0D5E6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EEC408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58747F71"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235A510"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AEFE3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D18</w:t>
            </w:r>
          </w:p>
        </w:tc>
        <w:tc>
          <w:tcPr>
            <w:tcW w:w="0" w:type="auto"/>
            <w:tcBorders>
              <w:top w:val="nil"/>
              <w:left w:val="nil"/>
              <w:bottom w:val="single" w:sz="4" w:space="0" w:color="auto"/>
              <w:right w:val="single" w:sz="4" w:space="0" w:color="auto"/>
            </w:tcBorders>
            <w:shd w:val="clear" w:color="auto" w:fill="auto"/>
            <w:noWrap/>
            <w:vAlign w:val="center"/>
            <w:hideMark/>
          </w:tcPr>
          <w:p w14:paraId="525B672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/ATS/OUT/RD/ReqReserved7</w:t>
            </w:r>
          </w:p>
        </w:tc>
        <w:tc>
          <w:tcPr>
            <w:tcW w:w="0" w:type="auto"/>
            <w:tcBorders>
              <w:top w:val="nil"/>
              <w:left w:val="nil"/>
              <w:bottom w:val="single" w:sz="4" w:space="0" w:color="auto"/>
              <w:right w:val="single" w:sz="4" w:space="0" w:color="auto"/>
            </w:tcBorders>
            <w:shd w:val="clear" w:color="auto" w:fill="auto"/>
            <w:noWrap/>
            <w:vAlign w:val="center"/>
            <w:hideMark/>
          </w:tcPr>
          <w:p w14:paraId="179262C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65E4F51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B9B4A0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2F748E4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2582B3B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B3EBA41"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0A1D0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D19</w:t>
            </w:r>
          </w:p>
        </w:tc>
        <w:tc>
          <w:tcPr>
            <w:tcW w:w="0" w:type="auto"/>
            <w:tcBorders>
              <w:top w:val="nil"/>
              <w:left w:val="nil"/>
              <w:bottom w:val="single" w:sz="4" w:space="0" w:color="auto"/>
              <w:right w:val="single" w:sz="4" w:space="0" w:color="auto"/>
            </w:tcBorders>
            <w:shd w:val="clear" w:color="auto" w:fill="auto"/>
            <w:noWrap/>
            <w:vAlign w:val="center"/>
            <w:hideMark/>
          </w:tcPr>
          <w:p w14:paraId="42082A3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/ATS/OUT/RD/ReqReserved8</w:t>
            </w:r>
          </w:p>
        </w:tc>
        <w:tc>
          <w:tcPr>
            <w:tcW w:w="0" w:type="auto"/>
            <w:tcBorders>
              <w:top w:val="nil"/>
              <w:left w:val="nil"/>
              <w:bottom w:val="single" w:sz="4" w:space="0" w:color="auto"/>
              <w:right w:val="single" w:sz="4" w:space="0" w:color="auto"/>
            </w:tcBorders>
            <w:shd w:val="clear" w:color="auto" w:fill="auto"/>
            <w:noWrap/>
            <w:vAlign w:val="center"/>
            <w:hideMark/>
          </w:tcPr>
          <w:p w14:paraId="4E48ABA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54ED91B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38FCCD5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555F2A1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EDFD016"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95CCD74"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7C166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D20</w:t>
            </w:r>
          </w:p>
        </w:tc>
        <w:tc>
          <w:tcPr>
            <w:tcW w:w="0" w:type="auto"/>
            <w:tcBorders>
              <w:top w:val="nil"/>
              <w:left w:val="nil"/>
              <w:bottom w:val="single" w:sz="4" w:space="0" w:color="auto"/>
              <w:right w:val="single" w:sz="4" w:space="0" w:color="auto"/>
            </w:tcBorders>
            <w:shd w:val="clear" w:color="auto" w:fill="auto"/>
            <w:noWrap/>
            <w:vAlign w:val="center"/>
            <w:hideMark/>
          </w:tcPr>
          <w:p w14:paraId="5374F9A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/ATS/OUT/RD/ReqReserved9</w:t>
            </w:r>
          </w:p>
        </w:tc>
        <w:tc>
          <w:tcPr>
            <w:tcW w:w="0" w:type="auto"/>
            <w:tcBorders>
              <w:top w:val="nil"/>
              <w:left w:val="nil"/>
              <w:bottom w:val="single" w:sz="4" w:space="0" w:color="auto"/>
              <w:right w:val="single" w:sz="4" w:space="0" w:color="auto"/>
            </w:tcBorders>
            <w:shd w:val="clear" w:color="auto" w:fill="auto"/>
            <w:noWrap/>
            <w:vAlign w:val="center"/>
            <w:hideMark/>
          </w:tcPr>
          <w:p w14:paraId="499AACB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4DE1175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F4A22A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6A21232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144EAD5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1C5F3C4E"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842B5B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D21</w:t>
            </w:r>
          </w:p>
        </w:tc>
        <w:tc>
          <w:tcPr>
            <w:tcW w:w="0" w:type="auto"/>
            <w:tcBorders>
              <w:top w:val="nil"/>
              <w:left w:val="nil"/>
              <w:bottom w:val="single" w:sz="4" w:space="0" w:color="auto"/>
              <w:right w:val="single" w:sz="4" w:space="0" w:color="auto"/>
            </w:tcBorders>
            <w:shd w:val="clear" w:color="auto" w:fill="auto"/>
            <w:noWrap/>
            <w:vAlign w:val="center"/>
            <w:hideMark/>
          </w:tcPr>
          <w:p w14:paraId="6242918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/ATS/OUT/RD/ReqReserved10</w:t>
            </w:r>
          </w:p>
        </w:tc>
        <w:tc>
          <w:tcPr>
            <w:tcW w:w="0" w:type="auto"/>
            <w:tcBorders>
              <w:top w:val="nil"/>
              <w:left w:val="nil"/>
              <w:bottom w:val="single" w:sz="4" w:space="0" w:color="auto"/>
              <w:right w:val="single" w:sz="4" w:space="0" w:color="auto"/>
            </w:tcBorders>
            <w:shd w:val="clear" w:color="auto" w:fill="auto"/>
            <w:noWrap/>
            <w:vAlign w:val="center"/>
            <w:hideMark/>
          </w:tcPr>
          <w:p w14:paraId="2ED717D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CBAFE8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7CC3764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19E727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6699264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C0E43EE" w14:textId="77777777" w:rsidTr="00C020CE">
        <w:trPr>
          <w:trHeight w:val="240"/>
        </w:trPr>
        <w:tc>
          <w:tcPr>
            <w:tcW w:w="0" w:type="auto"/>
            <w:tcBorders>
              <w:top w:val="nil"/>
              <w:left w:val="single" w:sz="4" w:space="0" w:color="auto"/>
              <w:bottom w:val="single" w:sz="4" w:space="0" w:color="auto"/>
              <w:right w:val="nil"/>
            </w:tcBorders>
            <w:shd w:val="clear" w:color="000000" w:fill="D9D9D9"/>
            <w:noWrap/>
            <w:hideMark/>
          </w:tcPr>
          <w:p w14:paraId="0C99382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6D0B21E0"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5F1F910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590C712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4D5E6978"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3A00FB2F"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single" w:sz="4" w:space="0" w:color="auto"/>
            </w:tcBorders>
            <w:shd w:val="clear" w:color="000000" w:fill="D9D9D9"/>
            <w:noWrap/>
            <w:hideMark/>
          </w:tcPr>
          <w:p w14:paraId="52B104B4"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r>
      <w:tr w:rsidR="0071610D" w:rsidRPr="00F6263D" w14:paraId="02A3AEA7" w14:textId="77777777" w:rsidTr="00C020CE">
        <w:trPr>
          <w:trHeight w:val="240"/>
        </w:trPr>
        <w:tc>
          <w:tcPr>
            <w:tcW w:w="0" w:type="auto"/>
            <w:tcBorders>
              <w:top w:val="nil"/>
              <w:left w:val="single" w:sz="4" w:space="0" w:color="auto"/>
              <w:bottom w:val="single" w:sz="4" w:space="0" w:color="auto"/>
              <w:right w:val="single" w:sz="4" w:space="0" w:color="auto"/>
            </w:tcBorders>
            <w:shd w:val="clear" w:color="000000" w:fill="666699"/>
            <w:noWrap/>
            <w:vAlign w:val="bottom"/>
            <w:hideMark/>
          </w:tcPr>
          <w:p w14:paraId="7A50F9CB" w14:textId="77777777" w:rsidR="0071610D" w:rsidRPr="00F6263D" w:rsidRDefault="0071610D" w:rsidP="001E53AC">
            <w:pPr>
              <w:rPr>
                <w:rFonts w:ascii="宋体" w:hAnsi="宋体" w:cs="宋体"/>
                <w:color w:val="FFCC00"/>
                <w:sz w:val="20"/>
                <w:szCs w:val="20"/>
                <w:lang w:eastAsia="zh-CN" w:bidi="ar-SA"/>
              </w:rPr>
            </w:pPr>
            <w:r w:rsidRPr="00F6263D">
              <w:rPr>
                <w:rFonts w:ascii="宋体" w:hAnsi="宋体" w:cs="宋体" w:hint="eastAsia"/>
                <w:color w:val="FFCC00"/>
                <w:sz w:val="20"/>
                <w:szCs w:val="20"/>
                <w:lang w:eastAsia="zh-CN" w:bidi="ar-SA"/>
              </w:rPr>
              <w:t>应答报文</w:t>
            </w:r>
          </w:p>
        </w:tc>
        <w:tc>
          <w:tcPr>
            <w:tcW w:w="0" w:type="auto"/>
            <w:gridSpan w:val="6"/>
            <w:tcBorders>
              <w:top w:val="single" w:sz="4" w:space="0" w:color="auto"/>
              <w:left w:val="nil"/>
              <w:bottom w:val="single" w:sz="4" w:space="0" w:color="auto"/>
              <w:right w:val="single" w:sz="4" w:space="0" w:color="auto"/>
            </w:tcBorders>
            <w:shd w:val="clear" w:color="000000" w:fill="666699"/>
            <w:noWrap/>
            <w:vAlign w:val="bottom"/>
            <w:hideMark/>
          </w:tcPr>
          <w:p w14:paraId="0F8BD629" w14:textId="77777777" w:rsidR="0071610D" w:rsidRPr="00F6263D" w:rsidRDefault="0071610D" w:rsidP="001E53AC">
            <w:pPr>
              <w:rPr>
                <w:rFonts w:ascii="宋体" w:hAnsi="宋体" w:cs="宋体"/>
                <w:color w:val="FFCC00"/>
                <w:sz w:val="20"/>
                <w:szCs w:val="20"/>
                <w:lang w:eastAsia="zh-CN" w:bidi="ar-SA"/>
              </w:rPr>
            </w:pPr>
            <w:r w:rsidRPr="00F6263D">
              <w:rPr>
                <w:rFonts w:ascii="宋体" w:hAnsi="宋体" w:cs="宋体" w:hint="eastAsia"/>
                <w:color w:val="FFCC00"/>
                <w:sz w:val="20"/>
                <w:szCs w:val="20"/>
                <w:lang w:eastAsia="zh-CN" w:bidi="ar-SA"/>
              </w:rPr>
              <w:t>Response XML Message</w:t>
            </w:r>
          </w:p>
        </w:tc>
      </w:tr>
      <w:tr w:rsidR="0071610D" w:rsidRPr="00F6263D" w14:paraId="0E0890F3" w14:textId="77777777" w:rsidTr="00C020CE">
        <w:trPr>
          <w:trHeight w:val="240"/>
        </w:trPr>
        <w:tc>
          <w:tcPr>
            <w:tcW w:w="0" w:type="auto"/>
            <w:tcBorders>
              <w:top w:val="nil"/>
              <w:left w:val="single" w:sz="4" w:space="0" w:color="auto"/>
              <w:bottom w:val="single" w:sz="4" w:space="0" w:color="auto"/>
              <w:right w:val="single" w:sz="4" w:space="0" w:color="auto"/>
            </w:tcBorders>
            <w:shd w:val="clear" w:color="000000" w:fill="4BACC6"/>
            <w:noWrap/>
            <w:vAlign w:val="center"/>
            <w:hideMark/>
          </w:tcPr>
          <w:p w14:paraId="5C6FE248"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编号</w:t>
            </w:r>
          </w:p>
        </w:tc>
        <w:tc>
          <w:tcPr>
            <w:tcW w:w="0" w:type="auto"/>
            <w:tcBorders>
              <w:top w:val="nil"/>
              <w:left w:val="nil"/>
              <w:bottom w:val="single" w:sz="4" w:space="0" w:color="auto"/>
              <w:right w:val="single" w:sz="4" w:space="0" w:color="auto"/>
            </w:tcBorders>
            <w:shd w:val="clear" w:color="000000" w:fill="4BACC6"/>
            <w:noWrap/>
            <w:vAlign w:val="center"/>
            <w:hideMark/>
          </w:tcPr>
          <w:p w14:paraId="4B48C50A"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字段路径</w:t>
            </w:r>
          </w:p>
        </w:tc>
        <w:tc>
          <w:tcPr>
            <w:tcW w:w="0" w:type="auto"/>
            <w:tcBorders>
              <w:top w:val="nil"/>
              <w:left w:val="nil"/>
              <w:bottom w:val="single" w:sz="4" w:space="0" w:color="auto"/>
              <w:right w:val="single" w:sz="4" w:space="0" w:color="auto"/>
            </w:tcBorders>
            <w:shd w:val="clear" w:color="000000" w:fill="4BACC6"/>
            <w:noWrap/>
            <w:vAlign w:val="center"/>
            <w:hideMark/>
          </w:tcPr>
          <w:p w14:paraId="41BBFC28"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字段名称</w:t>
            </w:r>
          </w:p>
        </w:tc>
        <w:tc>
          <w:tcPr>
            <w:tcW w:w="0" w:type="auto"/>
            <w:tcBorders>
              <w:top w:val="nil"/>
              <w:left w:val="nil"/>
              <w:bottom w:val="single" w:sz="4" w:space="0" w:color="auto"/>
              <w:right w:val="single" w:sz="4" w:space="0" w:color="auto"/>
            </w:tcBorders>
            <w:shd w:val="clear" w:color="000000" w:fill="4BACC6"/>
            <w:vAlign w:val="center"/>
            <w:hideMark/>
          </w:tcPr>
          <w:p w14:paraId="63C5571B" w14:textId="77777777" w:rsidR="0071610D" w:rsidRPr="00F6263D" w:rsidRDefault="0071610D" w:rsidP="001E53AC">
            <w:pPr>
              <w:jc w:val="center"/>
              <w:rPr>
                <w:rFonts w:ascii="宋体" w:hAnsi="宋体" w:cs="宋体"/>
                <w:b/>
                <w:bCs/>
                <w:sz w:val="20"/>
                <w:szCs w:val="20"/>
                <w:lang w:eastAsia="zh-CN" w:bidi="ar-SA"/>
              </w:rPr>
            </w:pPr>
            <w:r w:rsidRPr="00F6263D">
              <w:rPr>
                <w:rFonts w:ascii="宋体" w:hAnsi="宋体" w:cs="宋体" w:hint="eastAsia"/>
                <w:b/>
                <w:bCs/>
                <w:sz w:val="20"/>
                <w:szCs w:val="20"/>
                <w:lang w:eastAsia="zh-CN" w:bidi="ar-SA"/>
              </w:rPr>
              <w:t>是否必输</w:t>
            </w:r>
          </w:p>
        </w:tc>
        <w:tc>
          <w:tcPr>
            <w:tcW w:w="0" w:type="auto"/>
            <w:tcBorders>
              <w:top w:val="nil"/>
              <w:left w:val="nil"/>
              <w:bottom w:val="single" w:sz="4" w:space="0" w:color="auto"/>
              <w:right w:val="single" w:sz="4" w:space="0" w:color="auto"/>
            </w:tcBorders>
            <w:shd w:val="clear" w:color="000000" w:fill="4BACC6"/>
            <w:vAlign w:val="center"/>
            <w:hideMark/>
          </w:tcPr>
          <w:p w14:paraId="24AB9914" w14:textId="77777777" w:rsidR="0071610D" w:rsidRPr="00F6263D" w:rsidRDefault="0071610D" w:rsidP="001E53AC">
            <w:pPr>
              <w:jc w:val="cente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字段类型</w:t>
            </w:r>
          </w:p>
        </w:tc>
        <w:tc>
          <w:tcPr>
            <w:tcW w:w="0" w:type="auto"/>
            <w:tcBorders>
              <w:top w:val="nil"/>
              <w:left w:val="nil"/>
              <w:bottom w:val="single" w:sz="4" w:space="0" w:color="auto"/>
              <w:right w:val="single" w:sz="4" w:space="0" w:color="auto"/>
            </w:tcBorders>
            <w:shd w:val="clear" w:color="000000" w:fill="4BACC6"/>
            <w:vAlign w:val="center"/>
            <w:hideMark/>
          </w:tcPr>
          <w:p w14:paraId="661C47D0" w14:textId="77777777" w:rsidR="0071610D" w:rsidRPr="00F6263D" w:rsidRDefault="0071610D" w:rsidP="001E53AC">
            <w:pPr>
              <w:jc w:val="cente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字段长度</w:t>
            </w:r>
          </w:p>
        </w:tc>
        <w:tc>
          <w:tcPr>
            <w:tcW w:w="0" w:type="auto"/>
            <w:tcBorders>
              <w:top w:val="nil"/>
              <w:left w:val="nil"/>
              <w:bottom w:val="single" w:sz="4" w:space="0" w:color="auto"/>
              <w:right w:val="single" w:sz="4" w:space="0" w:color="auto"/>
            </w:tcBorders>
            <w:shd w:val="clear" w:color="000000" w:fill="4BACC6"/>
            <w:noWrap/>
            <w:vAlign w:val="center"/>
            <w:hideMark/>
          </w:tcPr>
          <w:p w14:paraId="65FBF590"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说明</w:t>
            </w:r>
          </w:p>
        </w:tc>
      </w:tr>
      <w:tr w:rsidR="0071610D" w:rsidRPr="00F6263D" w14:paraId="0BA92A30" w14:textId="77777777" w:rsidTr="00C020CE">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79AD6283"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指令头</w:t>
            </w:r>
          </w:p>
        </w:tc>
      </w:tr>
      <w:tr w:rsidR="0071610D" w:rsidRPr="00F6263D" w14:paraId="20053A6B"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73C42ACF"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H1</w:t>
            </w:r>
          </w:p>
        </w:tc>
        <w:tc>
          <w:tcPr>
            <w:tcW w:w="0" w:type="auto"/>
            <w:tcBorders>
              <w:top w:val="nil"/>
              <w:left w:val="nil"/>
              <w:bottom w:val="single" w:sz="4" w:space="0" w:color="auto"/>
              <w:right w:val="single" w:sz="4" w:space="0" w:color="auto"/>
            </w:tcBorders>
            <w:shd w:val="clear" w:color="auto" w:fill="auto"/>
            <w:noWrap/>
            <w:hideMark/>
          </w:tcPr>
          <w:p w14:paraId="47AB29F4"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/ATS/PUB/TransSource</w:t>
            </w:r>
          </w:p>
        </w:tc>
        <w:tc>
          <w:tcPr>
            <w:tcW w:w="0" w:type="auto"/>
            <w:tcBorders>
              <w:top w:val="nil"/>
              <w:left w:val="nil"/>
              <w:bottom w:val="single" w:sz="4" w:space="0" w:color="auto"/>
              <w:right w:val="single" w:sz="4" w:space="0" w:color="auto"/>
            </w:tcBorders>
            <w:shd w:val="clear" w:color="auto" w:fill="auto"/>
            <w:noWrap/>
            <w:hideMark/>
          </w:tcPr>
          <w:p w14:paraId="0C755F1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交易来源</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0DCCD876"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0698CCB6"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2EF20B2E"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16A3ABD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来源系统标识</w:t>
            </w:r>
          </w:p>
        </w:tc>
      </w:tr>
      <w:tr w:rsidR="0071610D" w:rsidRPr="00F6263D" w14:paraId="0DC6C7AF"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039EDB6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H2</w:t>
            </w:r>
          </w:p>
        </w:tc>
        <w:tc>
          <w:tcPr>
            <w:tcW w:w="0" w:type="auto"/>
            <w:tcBorders>
              <w:top w:val="nil"/>
              <w:left w:val="nil"/>
              <w:bottom w:val="single" w:sz="4" w:space="0" w:color="auto"/>
              <w:right w:val="single" w:sz="4" w:space="0" w:color="auto"/>
            </w:tcBorders>
            <w:shd w:val="clear" w:color="auto" w:fill="auto"/>
            <w:noWrap/>
            <w:hideMark/>
          </w:tcPr>
          <w:p w14:paraId="0053278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/ATS/PUB/TransCode</w:t>
            </w:r>
          </w:p>
        </w:tc>
        <w:tc>
          <w:tcPr>
            <w:tcW w:w="0" w:type="auto"/>
            <w:tcBorders>
              <w:top w:val="nil"/>
              <w:left w:val="nil"/>
              <w:bottom w:val="single" w:sz="4" w:space="0" w:color="auto"/>
              <w:right w:val="single" w:sz="4" w:space="0" w:color="auto"/>
            </w:tcBorders>
            <w:shd w:val="clear" w:color="auto" w:fill="auto"/>
            <w:noWrap/>
            <w:hideMark/>
          </w:tcPr>
          <w:p w14:paraId="111F3EBB"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交易编码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76B64E9E"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4AF304EE"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68110257"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20</w:t>
            </w:r>
          </w:p>
        </w:tc>
        <w:tc>
          <w:tcPr>
            <w:tcW w:w="0" w:type="auto"/>
            <w:tcBorders>
              <w:top w:val="nil"/>
              <w:left w:val="nil"/>
              <w:bottom w:val="single" w:sz="4" w:space="0" w:color="auto"/>
              <w:right w:val="single" w:sz="4" w:space="0" w:color="auto"/>
            </w:tcBorders>
            <w:shd w:val="clear" w:color="auto" w:fill="auto"/>
            <w:noWrap/>
            <w:hideMark/>
          </w:tcPr>
          <w:p w14:paraId="6F93A250"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代付1998，代收9198</w:t>
            </w:r>
          </w:p>
        </w:tc>
      </w:tr>
      <w:tr w:rsidR="0071610D" w:rsidRPr="00F6263D" w14:paraId="06A83659"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364B4DE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H4</w:t>
            </w:r>
          </w:p>
        </w:tc>
        <w:tc>
          <w:tcPr>
            <w:tcW w:w="0" w:type="auto"/>
            <w:tcBorders>
              <w:top w:val="nil"/>
              <w:left w:val="nil"/>
              <w:bottom w:val="single" w:sz="4" w:space="0" w:color="auto"/>
              <w:right w:val="single" w:sz="4" w:space="0" w:color="auto"/>
            </w:tcBorders>
            <w:shd w:val="clear" w:color="auto" w:fill="auto"/>
            <w:noWrap/>
            <w:hideMark/>
          </w:tcPr>
          <w:p w14:paraId="01F7C480"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/ATS/PUB/TransTime</w:t>
            </w:r>
          </w:p>
        </w:tc>
        <w:tc>
          <w:tcPr>
            <w:tcW w:w="0" w:type="auto"/>
            <w:tcBorders>
              <w:top w:val="nil"/>
              <w:left w:val="nil"/>
              <w:bottom w:val="single" w:sz="4" w:space="0" w:color="auto"/>
              <w:right w:val="single" w:sz="4" w:space="0" w:color="auto"/>
            </w:tcBorders>
            <w:shd w:val="clear" w:color="auto" w:fill="auto"/>
            <w:noWrap/>
            <w:hideMark/>
          </w:tcPr>
          <w:p w14:paraId="193A1D79"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交易时间</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65895C8F"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61B0D43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hideMark/>
          </w:tcPr>
          <w:p w14:paraId="57CAC60E"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6</w:t>
            </w:r>
          </w:p>
        </w:tc>
        <w:tc>
          <w:tcPr>
            <w:tcW w:w="0" w:type="auto"/>
            <w:tcBorders>
              <w:top w:val="nil"/>
              <w:left w:val="nil"/>
              <w:bottom w:val="single" w:sz="4" w:space="0" w:color="auto"/>
              <w:right w:val="single" w:sz="4" w:space="0" w:color="auto"/>
            </w:tcBorders>
            <w:shd w:val="clear" w:color="auto" w:fill="auto"/>
            <w:noWrap/>
            <w:hideMark/>
          </w:tcPr>
          <w:p w14:paraId="191CF323" w14:textId="7C5A3AE9"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应答时间</w:t>
            </w:r>
            <w:r w:rsidR="00C020CE" w:rsidRPr="00F93E4B">
              <w:rPr>
                <w:rFonts w:ascii="宋体" w:hAnsi="宋体" w:cs="Arial"/>
                <w:sz w:val="20"/>
                <w:szCs w:val="20"/>
                <w:lang w:eastAsia="zh-CN"/>
              </w:rPr>
              <w:t>yyyyMMdd</w:t>
            </w:r>
            <w:r w:rsidR="00C020CE">
              <w:rPr>
                <w:rFonts w:ascii="宋体" w:hAnsi="宋体" w:cs="Arial"/>
                <w:sz w:val="20"/>
                <w:szCs w:val="20"/>
                <w:lang w:eastAsia="zh-CN"/>
              </w:rPr>
              <w:t xml:space="preserve"> </w:t>
            </w:r>
            <w:r w:rsidR="00C020CE" w:rsidRPr="00F93E4B">
              <w:rPr>
                <w:rFonts w:ascii="宋体" w:hAnsi="宋体" w:cs="Arial"/>
                <w:sz w:val="20"/>
                <w:szCs w:val="20"/>
                <w:lang w:eastAsia="zh-CN"/>
              </w:rPr>
              <w:t>HH24miss</w:t>
            </w:r>
            <w:r>
              <w:rPr>
                <w:rFonts w:ascii="宋体" w:hAnsi="宋体" w:cs="宋体" w:hint="eastAsia"/>
                <w:sz w:val="20"/>
                <w:szCs w:val="20"/>
                <w:lang w:eastAsia="zh-CN" w:bidi="ar-SA"/>
              </w:rPr>
              <w:t>（</w:t>
            </w:r>
            <w:r w:rsidRPr="000F480A">
              <w:rPr>
                <w:rFonts w:ascii="宋体" w:hAnsi="宋体" w:cs="宋体" w:hint="eastAsia"/>
                <w:sz w:val="20"/>
                <w:szCs w:val="20"/>
                <w:highlight w:val="magenta"/>
                <w:lang w:eastAsia="zh-CN" w:bidi="ar-SA"/>
              </w:rPr>
              <w:t>和日期合并</w:t>
            </w:r>
            <w:r>
              <w:rPr>
                <w:rFonts w:ascii="宋体" w:hAnsi="宋体" w:cs="宋体" w:hint="eastAsia"/>
                <w:sz w:val="20"/>
                <w:szCs w:val="20"/>
                <w:lang w:eastAsia="zh-CN" w:bidi="ar-SA"/>
              </w:rPr>
              <w:t>）</w:t>
            </w:r>
          </w:p>
        </w:tc>
      </w:tr>
      <w:tr w:rsidR="0071610D" w:rsidRPr="00F6263D" w14:paraId="09BD3AD6"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7E39A36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H5</w:t>
            </w:r>
          </w:p>
        </w:tc>
        <w:tc>
          <w:tcPr>
            <w:tcW w:w="0" w:type="auto"/>
            <w:tcBorders>
              <w:top w:val="nil"/>
              <w:left w:val="nil"/>
              <w:bottom w:val="single" w:sz="4" w:space="0" w:color="auto"/>
              <w:right w:val="single" w:sz="4" w:space="0" w:color="auto"/>
            </w:tcBorders>
            <w:shd w:val="clear" w:color="auto" w:fill="auto"/>
            <w:noWrap/>
            <w:hideMark/>
          </w:tcPr>
          <w:p w14:paraId="043DE98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/ATS/PUB/TransSeq</w:t>
            </w:r>
          </w:p>
        </w:tc>
        <w:tc>
          <w:tcPr>
            <w:tcW w:w="0" w:type="auto"/>
            <w:tcBorders>
              <w:top w:val="nil"/>
              <w:left w:val="nil"/>
              <w:bottom w:val="single" w:sz="4" w:space="0" w:color="auto"/>
              <w:right w:val="single" w:sz="4" w:space="0" w:color="auto"/>
            </w:tcBorders>
            <w:shd w:val="clear" w:color="auto" w:fill="auto"/>
            <w:noWrap/>
            <w:hideMark/>
          </w:tcPr>
          <w:p w14:paraId="5633B9ED"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19709E8E"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107F5ED1"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0165385E"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hideMark/>
          </w:tcPr>
          <w:p w14:paraId="233029B8"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应答流水号</w:t>
            </w:r>
          </w:p>
        </w:tc>
      </w:tr>
      <w:tr w:rsidR="0071610D" w:rsidRPr="00F6263D" w14:paraId="3D2DF5C6" w14:textId="77777777" w:rsidTr="00C020CE">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3B86CB31"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指令明细</w:t>
            </w:r>
          </w:p>
        </w:tc>
      </w:tr>
      <w:tr w:rsidR="0071610D" w:rsidRPr="00F6263D" w14:paraId="4F512267"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273A7C5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D1</w:t>
            </w:r>
          </w:p>
        </w:tc>
        <w:tc>
          <w:tcPr>
            <w:tcW w:w="0" w:type="auto"/>
            <w:tcBorders>
              <w:top w:val="nil"/>
              <w:left w:val="nil"/>
              <w:bottom w:val="single" w:sz="4" w:space="0" w:color="auto"/>
              <w:right w:val="single" w:sz="4" w:space="0" w:color="auto"/>
            </w:tcBorders>
            <w:shd w:val="clear" w:color="auto" w:fill="auto"/>
            <w:noWrap/>
            <w:hideMark/>
          </w:tcPr>
          <w:p w14:paraId="09C17738"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/ATS/OUT/RD/ReqSeqID</w:t>
            </w:r>
          </w:p>
        </w:tc>
        <w:tc>
          <w:tcPr>
            <w:tcW w:w="0" w:type="auto"/>
            <w:tcBorders>
              <w:top w:val="nil"/>
              <w:left w:val="nil"/>
              <w:bottom w:val="single" w:sz="4" w:space="0" w:color="auto"/>
              <w:right w:val="single" w:sz="4" w:space="0" w:color="auto"/>
            </w:tcBorders>
            <w:shd w:val="clear" w:color="auto" w:fill="auto"/>
            <w:noWrap/>
            <w:hideMark/>
          </w:tcPr>
          <w:p w14:paraId="5E074FBF"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指令批次号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98B3943"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bottom"/>
            <w:hideMark/>
          </w:tcPr>
          <w:p w14:paraId="4D20A83D"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78E3116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A1EEC0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提交时的批次号</w:t>
            </w:r>
          </w:p>
        </w:tc>
      </w:tr>
      <w:tr w:rsidR="0071610D" w:rsidRPr="00F6263D" w14:paraId="400FA846"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A1B829"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D2</w:t>
            </w:r>
          </w:p>
        </w:tc>
        <w:tc>
          <w:tcPr>
            <w:tcW w:w="0" w:type="auto"/>
            <w:tcBorders>
              <w:top w:val="nil"/>
              <w:left w:val="nil"/>
              <w:bottom w:val="single" w:sz="4" w:space="0" w:color="auto"/>
              <w:right w:val="single" w:sz="4" w:space="0" w:color="auto"/>
            </w:tcBorders>
            <w:shd w:val="clear" w:color="auto" w:fill="auto"/>
            <w:noWrap/>
            <w:vAlign w:val="bottom"/>
            <w:hideMark/>
          </w:tcPr>
          <w:p w14:paraId="3522E89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/ATS/OUT/RD/RdSeq</w:t>
            </w:r>
          </w:p>
        </w:tc>
        <w:tc>
          <w:tcPr>
            <w:tcW w:w="0" w:type="auto"/>
            <w:tcBorders>
              <w:top w:val="nil"/>
              <w:left w:val="nil"/>
              <w:bottom w:val="single" w:sz="4" w:space="0" w:color="auto"/>
              <w:right w:val="single" w:sz="4" w:space="0" w:color="auto"/>
            </w:tcBorders>
            <w:shd w:val="clear" w:color="auto" w:fill="auto"/>
            <w:noWrap/>
            <w:vAlign w:val="center"/>
            <w:hideMark/>
          </w:tcPr>
          <w:p w14:paraId="1740DD4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指令流水号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E754455"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bottom"/>
            <w:hideMark/>
          </w:tcPr>
          <w:p w14:paraId="63CB476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bottom"/>
            <w:hideMark/>
          </w:tcPr>
          <w:p w14:paraId="087FCC36"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29C9DC2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提交时的批次内的付款流水号</w:t>
            </w:r>
          </w:p>
        </w:tc>
      </w:tr>
      <w:tr w:rsidR="0071610D" w:rsidRPr="00F6263D" w14:paraId="1B97CDFD" w14:textId="77777777" w:rsidTr="00C020CE">
        <w:trPr>
          <w:trHeight w:val="72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B752AF"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D3</w:t>
            </w:r>
          </w:p>
        </w:tc>
        <w:tc>
          <w:tcPr>
            <w:tcW w:w="0" w:type="auto"/>
            <w:tcBorders>
              <w:top w:val="nil"/>
              <w:left w:val="nil"/>
              <w:bottom w:val="single" w:sz="4" w:space="0" w:color="auto"/>
              <w:right w:val="single" w:sz="4" w:space="0" w:color="auto"/>
            </w:tcBorders>
            <w:shd w:val="clear" w:color="auto" w:fill="auto"/>
            <w:noWrap/>
            <w:vAlign w:val="bottom"/>
            <w:hideMark/>
          </w:tcPr>
          <w:p w14:paraId="1AEBC178"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/ATS/OUT/RD/RtnCode</w:t>
            </w:r>
          </w:p>
        </w:tc>
        <w:tc>
          <w:tcPr>
            <w:tcW w:w="0" w:type="auto"/>
            <w:tcBorders>
              <w:top w:val="nil"/>
              <w:left w:val="nil"/>
              <w:bottom w:val="single" w:sz="4" w:space="0" w:color="auto"/>
              <w:right w:val="single" w:sz="4" w:space="0" w:color="auto"/>
            </w:tcBorders>
            <w:shd w:val="clear" w:color="auto" w:fill="auto"/>
            <w:noWrap/>
            <w:vAlign w:val="bottom"/>
            <w:hideMark/>
          </w:tcPr>
          <w:p w14:paraId="6169CD6B"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交易返回码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2FA5DE2"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bottom"/>
            <w:hideMark/>
          </w:tcPr>
          <w:p w14:paraId="49F0830A"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bottom"/>
            <w:hideMark/>
          </w:tcPr>
          <w:p w14:paraId="2ADFEB9A"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w:t>
            </w:r>
          </w:p>
        </w:tc>
        <w:tc>
          <w:tcPr>
            <w:tcW w:w="0" w:type="auto"/>
            <w:tcBorders>
              <w:top w:val="nil"/>
              <w:left w:val="nil"/>
              <w:bottom w:val="single" w:sz="4" w:space="0" w:color="auto"/>
              <w:right w:val="single" w:sz="4" w:space="0" w:color="auto"/>
            </w:tcBorders>
            <w:shd w:val="clear" w:color="auto" w:fill="auto"/>
            <w:hideMark/>
          </w:tcPr>
          <w:p w14:paraId="6B5E4C08"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success-通知成功</w:t>
            </w:r>
            <w:r w:rsidRPr="00F6263D">
              <w:rPr>
                <w:rFonts w:ascii="宋体" w:hAnsi="宋体" w:cs="宋体" w:hint="eastAsia"/>
                <w:sz w:val="20"/>
                <w:szCs w:val="20"/>
                <w:lang w:eastAsia="zh-CN" w:bidi="ar-SA"/>
              </w:rPr>
              <w:br/>
              <w:t>fail-通知失败，资金下次再次发起通知直到成功</w:t>
            </w:r>
            <w:r w:rsidRPr="00F6263D">
              <w:rPr>
                <w:rFonts w:ascii="宋体" w:hAnsi="宋体" w:cs="宋体" w:hint="eastAsia"/>
                <w:sz w:val="20"/>
                <w:szCs w:val="20"/>
                <w:lang w:eastAsia="zh-CN" w:bidi="ar-SA"/>
              </w:rPr>
              <w:br/>
              <w:t>exception-通知异常，资金下次再次发起通知直到成功</w:t>
            </w:r>
          </w:p>
        </w:tc>
      </w:tr>
      <w:tr w:rsidR="0071610D" w:rsidRPr="00F6263D" w14:paraId="568E2E11" w14:textId="77777777" w:rsidTr="00C020CE">
        <w:trPr>
          <w:trHeight w:val="24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C618C9"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D4</w:t>
            </w:r>
          </w:p>
        </w:tc>
        <w:tc>
          <w:tcPr>
            <w:tcW w:w="0" w:type="auto"/>
            <w:tcBorders>
              <w:top w:val="nil"/>
              <w:left w:val="nil"/>
              <w:bottom w:val="single" w:sz="4" w:space="0" w:color="auto"/>
              <w:right w:val="single" w:sz="4" w:space="0" w:color="auto"/>
            </w:tcBorders>
            <w:shd w:val="clear" w:color="auto" w:fill="auto"/>
            <w:noWrap/>
            <w:vAlign w:val="bottom"/>
            <w:hideMark/>
          </w:tcPr>
          <w:p w14:paraId="2FB1A180"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/ATS/OUT/RD/RtnMsg</w:t>
            </w:r>
          </w:p>
        </w:tc>
        <w:tc>
          <w:tcPr>
            <w:tcW w:w="0" w:type="auto"/>
            <w:tcBorders>
              <w:top w:val="nil"/>
              <w:left w:val="nil"/>
              <w:bottom w:val="single" w:sz="4" w:space="0" w:color="auto"/>
              <w:right w:val="single" w:sz="4" w:space="0" w:color="auto"/>
            </w:tcBorders>
            <w:shd w:val="clear" w:color="auto" w:fill="auto"/>
            <w:noWrap/>
            <w:vAlign w:val="bottom"/>
            <w:hideMark/>
          </w:tcPr>
          <w:p w14:paraId="4C8D741B"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交易返回描述</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9AC0A05"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bottom"/>
            <w:hideMark/>
          </w:tcPr>
          <w:p w14:paraId="08095655"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bottom"/>
            <w:hideMark/>
          </w:tcPr>
          <w:p w14:paraId="6941BFA9"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50</w:t>
            </w:r>
          </w:p>
        </w:tc>
        <w:tc>
          <w:tcPr>
            <w:tcW w:w="0" w:type="auto"/>
            <w:tcBorders>
              <w:top w:val="nil"/>
              <w:left w:val="nil"/>
              <w:bottom w:val="single" w:sz="4" w:space="0" w:color="auto"/>
              <w:right w:val="single" w:sz="4" w:space="0" w:color="auto"/>
            </w:tcBorders>
            <w:shd w:val="clear" w:color="auto" w:fill="auto"/>
            <w:noWrap/>
            <w:hideMark/>
          </w:tcPr>
          <w:p w14:paraId="1A62ACDC"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提交失败及异常时展示原因</w:t>
            </w:r>
          </w:p>
        </w:tc>
      </w:tr>
    </w:tbl>
    <w:p w14:paraId="278A1A38" w14:textId="77777777" w:rsidR="0071610D" w:rsidRPr="00BA4D5F" w:rsidRDefault="0071610D" w:rsidP="0071610D">
      <w:pPr>
        <w:rPr>
          <w:lang w:eastAsia="zh-CN"/>
        </w:rPr>
      </w:pPr>
    </w:p>
    <w:p w14:paraId="275D4391" w14:textId="77777777" w:rsidR="00BA4D5F" w:rsidRPr="0071610D" w:rsidRDefault="00BA4D5F" w:rsidP="00BA4D5F">
      <w:pPr>
        <w:rPr>
          <w:lang w:eastAsia="zh-CN"/>
        </w:rPr>
      </w:pPr>
    </w:p>
    <w:p w14:paraId="5525669B" w14:textId="32DDD263" w:rsidR="00E161DB" w:rsidRDefault="00E161DB" w:rsidP="00D76585">
      <w:pPr>
        <w:pStyle w:val="30"/>
        <w:numPr>
          <w:ilvl w:val="2"/>
          <w:numId w:val="2"/>
        </w:numPr>
        <w:rPr>
          <w:lang w:eastAsia="zh-CN"/>
        </w:rPr>
      </w:pPr>
      <w:bookmarkStart w:id="1159" w:name="_Toc4183073"/>
      <w:r>
        <w:rPr>
          <w:rFonts w:hint="eastAsia"/>
          <w:lang w:eastAsia="zh-CN"/>
        </w:rPr>
        <w:t>对接</w:t>
      </w:r>
      <w:r w:rsidR="001831BA">
        <w:rPr>
          <w:lang w:eastAsia="zh-CN"/>
        </w:rPr>
        <w:t>SAP</w:t>
      </w:r>
      <w:r>
        <w:rPr>
          <w:rFonts w:hint="eastAsia"/>
          <w:lang w:eastAsia="zh-CN"/>
        </w:rPr>
        <w:t>接口功能及流程说明</w:t>
      </w:r>
      <w:bookmarkEnd w:id="1159"/>
    </w:p>
    <w:p w14:paraId="4DE3F905" w14:textId="77777777" w:rsidR="00C75F3E" w:rsidRPr="00B93B95" w:rsidRDefault="00C75F3E" w:rsidP="00D76585">
      <w:pPr>
        <w:pStyle w:val="40"/>
        <w:numPr>
          <w:ilvl w:val="3"/>
          <w:numId w:val="2"/>
        </w:numPr>
      </w:pPr>
      <w:r w:rsidRPr="00B93B95">
        <w:rPr>
          <w:rFonts w:hint="eastAsia"/>
        </w:rPr>
        <w:t>S</w:t>
      </w:r>
      <w:r w:rsidRPr="00B93B95">
        <w:t>AP</w:t>
      </w:r>
      <w:r>
        <w:rPr>
          <w:rFonts w:hint="eastAsia"/>
          <w:lang w:eastAsia="zh-CN"/>
        </w:rPr>
        <w:t>账户</w:t>
      </w:r>
      <w:r>
        <w:t>同步</w:t>
      </w:r>
      <w:r w:rsidRPr="00B93B95">
        <w:t>接口</w:t>
      </w:r>
    </w:p>
    <w:p w14:paraId="65D45A70" w14:textId="77777777" w:rsidR="00D76585" w:rsidRPr="00D76585" w:rsidRDefault="00D76585" w:rsidP="00D76585">
      <w:pPr>
        <w:pStyle w:val="aff6"/>
        <w:numPr>
          <w:ilvl w:val="0"/>
          <w:numId w:val="26"/>
        </w:numPr>
        <w:spacing w:before="240" w:after="60"/>
        <w:contextualSpacing w:val="0"/>
        <w:outlineLvl w:val="4"/>
        <w:rPr>
          <w:b/>
          <w:bCs/>
          <w:i/>
          <w:iCs/>
          <w:vanish/>
          <w:sz w:val="26"/>
          <w:szCs w:val="26"/>
        </w:rPr>
      </w:pPr>
    </w:p>
    <w:p w14:paraId="3D56B71C" w14:textId="77777777" w:rsidR="00D76585" w:rsidRPr="00D76585" w:rsidRDefault="00D76585" w:rsidP="00D76585">
      <w:pPr>
        <w:pStyle w:val="aff6"/>
        <w:numPr>
          <w:ilvl w:val="0"/>
          <w:numId w:val="26"/>
        </w:numPr>
        <w:spacing w:before="240" w:after="60"/>
        <w:contextualSpacing w:val="0"/>
        <w:outlineLvl w:val="4"/>
        <w:rPr>
          <w:b/>
          <w:bCs/>
          <w:i/>
          <w:iCs/>
          <w:vanish/>
          <w:sz w:val="26"/>
          <w:szCs w:val="26"/>
        </w:rPr>
      </w:pPr>
    </w:p>
    <w:p w14:paraId="2D996263" w14:textId="77777777" w:rsidR="00D76585" w:rsidRPr="00D76585" w:rsidRDefault="00D76585" w:rsidP="00D76585">
      <w:pPr>
        <w:pStyle w:val="aff6"/>
        <w:numPr>
          <w:ilvl w:val="0"/>
          <w:numId w:val="26"/>
        </w:numPr>
        <w:spacing w:before="240" w:after="60"/>
        <w:contextualSpacing w:val="0"/>
        <w:outlineLvl w:val="4"/>
        <w:rPr>
          <w:b/>
          <w:bCs/>
          <w:i/>
          <w:iCs/>
          <w:vanish/>
          <w:sz w:val="26"/>
          <w:szCs w:val="26"/>
        </w:rPr>
      </w:pPr>
    </w:p>
    <w:p w14:paraId="35DD1976" w14:textId="77777777" w:rsidR="00D76585" w:rsidRPr="00D76585" w:rsidRDefault="00D76585" w:rsidP="00D76585">
      <w:pPr>
        <w:pStyle w:val="aff6"/>
        <w:numPr>
          <w:ilvl w:val="1"/>
          <w:numId w:val="26"/>
        </w:numPr>
        <w:spacing w:before="240" w:after="60"/>
        <w:contextualSpacing w:val="0"/>
        <w:outlineLvl w:val="4"/>
        <w:rPr>
          <w:b/>
          <w:bCs/>
          <w:i/>
          <w:iCs/>
          <w:vanish/>
          <w:sz w:val="26"/>
          <w:szCs w:val="26"/>
        </w:rPr>
      </w:pPr>
    </w:p>
    <w:p w14:paraId="29A28442" w14:textId="77777777" w:rsidR="00D76585" w:rsidRPr="00D76585" w:rsidRDefault="00D76585" w:rsidP="00D76585">
      <w:pPr>
        <w:pStyle w:val="aff6"/>
        <w:numPr>
          <w:ilvl w:val="1"/>
          <w:numId w:val="26"/>
        </w:numPr>
        <w:spacing w:before="240" w:after="60"/>
        <w:contextualSpacing w:val="0"/>
        <w:outlineLvl w:val="4"/>
        <w:rPr>
          <w:b/>
          <w:bCs/>
          <w:i/>
          <w:iCs/>
          <w:vanish/>
          <w:sz w:val="26"/>
          <w:szCs w:val="26"/>
        </w:rPr>
      </w:pPr>
    </w:p>
    <w:p w14:paraId="75B0A877" w14:textId="77777777" w:rsidR="00D76585" w:rsidRPr="00D76585" w:rsidRDefault="00D76585" w:rsidP="00D76585">
      <w:pPr>
        <w:pStyle w:val="aff6"/>
        <w:numPr>
          <w:ilvl w:val="1"/>
          <w:numId w:val="26"/>
        </w:numPr>
        <w:spacing w:before="240" w:after="60"/>
        <w:contextualSpacing w:val="0"/>
        <w:outlineLvl w:val="4"/>
        <w:rPr>
          <w:b/>
          <w:bCs/>
          <w:i/>
          <w:iCs/>
          <w:vanish/>
          <w:sz w:val="26"/>
          <w:szCs w:val="26"/>
        </w:rPr>
      </w:pPr>
    </w:p>
    <w:p w14:paraId="312FA52A" w14:textId="77777777" w:rsidR="00D76585" w:rsidRPr="00D76585" w:rsidRDefault="00D76585" w:rsidP="00D76585">
      <w:pPr>
        <w:pStyle w:val="aff6"/>
        <w:numPr>
          <w:ilvl w:val="1"/>
          <w:numId w:val="26"/>
        </w:numPr>
        <w:spacing w:before="240" w:after="60"/>
        <w:contextualSpacing w:val="0"/>
        <w:outlineLvl w:val="4"/>
        <w:rPr>
          <w:b/>
          <w:bCs/>
          <w:i/>
          <w:iCs/>
          <w:vanish/>
          <w:sz w:val="26"/>
          <w:szCs w:val="26"/>
        </w:rPr>
      </w:pPr>
    </w:p>
    <w:p w14:paraId="2BB191CE" w14:textId="77777777" w:rsidR="00D76585" w:rsidRPr="00D76585" w:rsidRDefault="00D76585" w:rsidP="00D76585">
      <w:pPr>
        <w:pStyle w:val="aff6"/>
        <w:numPr>
          <w:ilvl w:val="1"/>
          <w:numId w:val="26"/>
        </w:numPr>
        <w:spacing w:before="240" w:after="60"/>
        <w:contextualSpacing w:val="0"/>
        <w:outlineLvl w:val="4"/>
        <w:rPr>
          <w:b/>
          <w:bCs/>
          <w:i/>
          <w:iCs/>
          <w:vanish/>
          <w:sz w:val="26"/>
          <w:szCs w:val="26"/>
        </w:rPr>
      </w:pPr>
    </w:p>
    <w:p w14:paraId="07A34B24" w14:textId="77777777" w:rsidR="00D76585" w:rsidRPr="00D76585" w:rsidRDefault="00D76585" w:rsidP="00D76585">
      <w:pPr>
        <w:pStyle w:val="aff6"/>
        <w:numPr>
          <w:ilvl w:val="2"/>
          <w:numId w:val="26"/>
        </w:numPr>
        <w:spacing w:before="240" w:after="60"/>
        <w:contextualSpacing w:val="0"/>
        <w:outlineLvl w:val="4"/>
        <w:rPr>
          <w:b/>
          <w:bCs/>
          <w:i/>
          <w:iCs/>
          <w:vanish/>
          <w:sz w:val="26"/>
          <w:szCs w:val="26"/>
        </w:rPr>
      </w:pPr>
    </w:p>
    <w:p w14:paraId="25C7F281" w14:textId="77777777" w:rsidR="00D76585" w:rsidRPr="00D76585" w:rsidRDefault="00D76585" w:rsidP="00D76585">
      <w:pPr>
        <w:pStyle w:val="aff6"/>
        <w:numPr>
          <w:ilvl w:val="2"/>
          <w:numId w:val="26"/>
        </w:numPr>
        <w:spacing w:before="240" w:after="60"/>
        <w:contextualSpacing w:val="0"/>
        <w:outlineLvl w:val="4"/>
        <w:rPr>
          <w:b/>
          <w:bCs/>
          <w:i/>
          <w:iCs/>
          <w:vanish/>
          <w:sz w:val="26"/>
          <w:szCs w:val="26"/>
        </w:rPr>
      </w:pPr>
    </w:p>
    <w:p w14:paraId="120BA64C" w14:textId="77777777" w:rsidR="00D76585" w:rsidRPr="00D76585" w:rsidRDefault="00D76585" w:rsidP="00D76585">
      <w:pPr>
        <w:pStyle w:val="aff6"/>
        <w:numPr>
          <w:ilvl w:val="2"/>
          <w:numId w:val="26"/>
        </w:numPr>
        <w:spacing w:before="240" w:after="60"/>
        <w:contextualSpacing w:val="0"/>
        <w:outlineLvl w:val="4"/>
        <w:rPr>
          <w:b/>
          <w:bCs/>
          <w:i/>
          <w:iCs/>
          <w:vanish/>
          <w:sz w:val="26"/>
          <w:szCs w:val="26"/>
        </w:rPr>
      </w:pPr>
    </w:p>
    <w:p w14:paraId="28CD990D" w14:textId="77777777" w:rsidR="00D76585" w:rsidRPr="00D76585" w:rsidRDefault="00D76585" w:rsidP="00D76585">
      <w:pPr>
        <w:pStyle w:val="aff6"/>
        <w:numPr>
          <w:ilvl w:val="3"/>
          <w:numId w:val="26"/>
        </w:numPr>
        <w:spacing w:before="240" w:after="60"/>
        <w:contextualSpacing w:val="0"/>
        <w:outlineLvl w:val="4"/>
        <w:rPr>
          <w:b/>
          <w:bCs/>
          <w:i/>
          <w:iCs/>
          <w:vanish/>
          <w:sz w:val="26"/>
          <w:szCs w:val="26"/>
        </w:rPr>
      </w:pPr>
    </w:p>
    <w:p w14:paraId="3C8DC691" w14:textId="63F77EF0" w:rsidR="00C75F3E" w:rsidRDefault="00C75F3E" w:rsidP="00D76585">
      <w:pPr>
        <w:pStyle w:val="5"/>
        <w:numPr>
          <w:ilvl w:val="4"/>
          <w:numId w:val="26"/>
        </w:numPr>
      </w:pPr>
      <w:r>
        <w:rPr>
          <w:rFonts w:hint="eastAsia"/>
        </w:rPr>
        <w:t>业务描述</w:t>
      </w:r>
    </w:p>
    <w:p w14:paraId="260775EE" w14:textId="26D92448" w:rsidR="00C75F3E" w:rsidRDefault="00C75F3E" w:rsidP="00C75F3E">
      <w:pPr>
        <w:rPr>
          <w:lang w:eastAsia="zh-CN"/>
        </w:rPr>
      </w:pPr>
      <w:r>
        <w:rPr>
          <w:rFonts w:hint="eastAsia"/>
          <w:lang w:eastAsia="zh-CN"/>
        </w:rPr>
        <w:t xml:space="preserve">  </w:t>
      </w:r>
    </w:p>
    <w:p w14:paraId="6C4384B2" w14:textId="735198AC" w:rsidR="001A54E5" w:rsidRPr="00990A16" w:rsidRDefault="001A54E5" w:rsidP="00C75F3E">
      <w:pPr>
        <w:rPr>
          <w:lang w:eastAsia="zh-CN"/>
        </w:rPr>
      </w:pPr>
      <w:r>
        <w:rPr>
          <w:rFonts w:hint="eastAsia"/>
          <w:lang w:eastAsia="zh-CN"/>
        </w:rPr>
        <w:t xml:space="preserve">  </w:t>
      </w:r>
      <w:r>
        <w:rPr>
          <w:rFonts w:hint="eastAsia"/>
          <w:lang w:eastAsia="zh-CN"/>
        </w:rPr>
        <w:t>资金系统</w:t>
      </w:r>
      <w:r w:rsidR="0015277D">
        <w:rPr>
          <w:rFonts w:hint="eastAsia"/>
          <w:lang w:eastAsia="zh-CN"/>
        </w:rPr>
        <w:t>开</w:t>
      </w:r>
      <w:r w:rsidR="0015277D">
        <w:rPr>
          <w:rFonts w:hint="eastAsia"/>
          <w:lang w:eastAsia="zh-CN"/>
        </w:rPr>
        <w:t>/</w:t>
      </w:r>
      <w:r>
        <w:rPr>
          <w:rFonts w:hint="eastAsia"/>
          <w:lang w:eastAsia="zh-CN"/>
        </w:rPr>
        <w:t>销户、变更账号同步</w:t>
      </w:r>
      <w:r>
        <w:rPr>
          <w:rFonts w:hint="eastAsia"/>
          <w:lang w:eastAsia="zh-CN"/>
        </w:rPr>
        <w:t>SAP</w:t>
      </w:r>
      <w:r>
        <w:rPr>
          <w:rFonts w:hint="eastAsia"/>
          <w:lang w:eastAsia="zh-CN"/>
        </w:rPr>
        <w:t>系统。</w:t>
      </w:r>
    </w:p>
    <w:p w14:paraId="0743E95B" w14:textId="77777777" w:rsidR="00C75F3E" w:rsidRDefault="00C75F3E" w:rsidP="00C75F3E">
      <w:pPr>
        <w:pStyle w:val="5"/>
        <w:numPr>
          <w:ilvl w:val="4"/>
          <w:numId w:val="26"/>
        </w:numPr>
      </w:pPr>
      <w:r>
        <w:rPr>
          <w:rFonts w:hint="eastAsia"/>
        </w:rPr>
        <w:t>业务流程</w:t>
      </w:r>
    </w:p>
    <w:p w14:paraId="4AEBA279" w14:textId="2F24F8F6" w:rsidR="00C75F3E" w:rsidRPr="00C02F11" w:rsidRDefault="00C75F3E" w:rsidP="0015277D">
      <w:pPr>
        <w:pStyle w:val="L-"/>
      </w:pPr>
      <w:r w:rsidRPr="00D12323">
        <w:rPr>
          <w:rFonts w:hint="eastAsia"/>
        </w:rPr>
        <w:t>图：</w:t>
      </w:r>
      <w:r>
        <w:rPr>
          <w:rFonts w:hint="eastAsia"/>
        </w:rPr>
        <w:t>3.5.</w:t>
      </w:r>
      <w:r w:rsidR="00D76585">
        <w:t>3</w:t>
      </w:r>
      <w:r w:rsidR="00D76585">
        <w:rPr>
          <w:rFonts w:hint="eastAsia"/>
        </w:rPr>
        <w:t>.</w:t>
      </w:r>
      <w:r w:rsidR="00D76585">
        <w:t>1</w:t>
      </w:r>
      <w:r w:rsidR="00A23512">
        <w:rPr>
          <w:rFonts w:hint="eastAsia"/>
        </w:rPr>
        <w:t>.</w:t>
      </w:r>
      <w:r w:rsidR="00A23512">
        <w:t>2</w:t>
      </w:r>
      <w:r w:rsidRPr="00D12323">
        <w:rPr>
          <w:rFonts w:hint="eastAsia"/>
        </w:rPr>
        <w:t xml:space="preserve">-1 </w:t>
      </w:r>
      <w:r>
        <w:rPr>
          <w:rFonts w:hint="eastAsia"/>
        </w:rPr>
        <w:t xml:space="preserve"> </w:t>
      </w:r>
      <w:r>
        <w:rPr>
          <w:rFonts w:hint="eastAsia"/>
        </w:rPr>
        <w:t>资金对接</w:t>
      </w:r>
      <w:r>
        <w:rPr>
          <w:rFonts w:hint="eastAsia"/>
        </w:rPr>
        <w:t>SAP</w:t>
      </w:r>
      <w:r w:rsidR="00254A45">
        <w:rPr>
          <w:rFonts w:hint="eastAsia"/>
        </w:rPr>
        <w:t>账户</w:t>
      </w:r>
      <w:r w:rsidR="00501DBE">
        <w:rPr>
          <w:rFonts w:hint="eastAsia"/>
        </w:rPr>
        <w:t>同步</w:t>
      </w:r>
      <w:r>
        <w:rPr>
          <w:rFonts w:ascii="宋体" w:cs="宋体" w:hint="eastAsia"/>
          <w:color w:val="000000"/>
          <w:szCs w:val="22"/>
        </w:rPr>
        <w:t>流程图</w:t>
      </w:r>
    </w:p>
    <w:p w14:paraId="4CC4D0ED" w14:textId="77777777" w:rsidR="00C75F3E" w:rsidRDefault="00B4268B" w:rsidP="00C75F3E">
      <w:pPr>
        <w:rPr>
          <w:lang w:eastAsia="zh-CN"/>
        </w:rPr>
      </w:pPr>
      <w:r>
        <w:rPr>
          <w:noProof/>
          <w:lang w:eastAsia="zh-CN" w:bidi="ar-SA"/>
        </w:rPr>
        <w:drawing>
          <wp:inline distT="0" distB="0" distL="0" distR="0" wp14:anchorId="639356C6" wp14:editId="2674C44C">
            <wp:extent cx="5274310" cy="3173719"/>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173719"/>
                    </a:xfrm>
                    <a:prstGeom prst="rect">
                      <a:avLst/>
                    </a:prstGeom>
                    <a:noFill/>
                    <a:ln>
                      <a:noFill/>
                    </a:ln>
                  </pic:spPr>
                </pic:pic>
              </a:graphicData>
            </a:graphic>
          </wp:inline>
        </w:drawing>
      </w:r>
    </w:p>
    <w:p w14:paraId="358FED30" w14:textId="77777777" w:rsidR="00C75F3E" w:rsidRDefault="00C75F3E" w:rsidP="00C75F3E">
      <w:pPr>
        <w:pStyle w:val="5"/>
        <w:numPr>
          <w:ilvl w:val="4"/>
          <w:numId w:val="26"/>
        </w:numPr>
      </w:pPr>
      <w:r>
        <w:rPr>
          <w:rFonts w:hint="eastAsia"/>
        </w:rPr>
        <w:t>流程说明</w:t>
      </w:r>
    </w:p>
    <w:p w14:paraId="6D8B2326" w14:textId="318FF6E8" w:rsidR="00C75F3E" w:rsidRPr="00D12323" w:rsidRDefault="00C75F3E" w:rsidP="00C75F3E">
      <w:pPr>
        <w:pStyle w:val="L-"/>
      </w:pPr>
      <w:r>
        <w:rPr>
          <w:rFonts w:hint="eastAsia"/>
        </w:rPr>
        <w:t>说明</w:t>
      </w:r>
      <w:r w:rsidRPr="00D12323">
        <w:rPr>
          <w:rFonts w:hint="eastAsia"/>
        </w:rPr>
        <w:t>：</w:t>
      </w:r>
      <w:r w:rsidR="00D76585">
        <w:rPr>
          <w:rFonts w:hint="eastAsia"/>
        </w:rPr>
        <w:t>3.5.3.1.3</w:t>
      </w:r>
      <w:r w:rsidRPr="00D12323">
        <w:rPr>
          <w:rFonts w:hint="eastAsia"/>
        </w:rPr>
        <w:t xml:space="preserve">-1 </w:t>
      </w:r>
      <w:r>
        <w:rPr>
          <w:rFonts w:hint="eastAsia"/>
        </w:rPr>
        <w:t xml:space="preserve"> </w:t>
      </w:r>
      <w:r w:rsidR="00EB3F53">
        <w:rPr>
          <w:rFonts w:hint="eastAsia"/>
        </w:rPr>
        <w:t>账号开</w:t>
      </w:r>
      <w:r w:rsidR="00EB3F53">
        <w:rPr>
          <w:rFonts w:hint="eastAsia"/>
        </w:rPr>
        <w:t>/</w:t>
      </w:r>
      <w:r w:rsidR="00EB3F53">
        <w:rPr>
          <w:rFonts w:hint="eastAsia"/>
        </w:rPr>
        <w:t>销户，变更升级流程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C75F3E" w:rsidRPr="00300621" w14:paraId="6A611357" w14:textId="77777777" w:rsidTr="000048DA">
        <w:trPr>
          <w:cantSplit/>
          <w:tblHeader/>
        </w:trPr>
        <w:tc>
          <w:tcPr>
            <w:tcW w:w="484" w:type="dxa"/>
            <w:shd w:val="clear" w:color="auto" w:fill="7C9BC1"/>
            <w:tcMar>
              <w:top w:w="58" w:type="dxa"/>
              <w:left w:w="58" w:type="dxa"/>
              <w:bottom w:w="58" w:type="dxa"/>
              <w:right w:w="58" w:type="dxa"/>
            </w:tcMar>
          </w:tcPr>
          <w:p w14:paraId="0DD06B68" w14:textId="77777777" w:rsidR="00C75F3E" w:rsidRPr="00300621" w:rsidRDefault="00C75F3E" w:rsidP="000048DA">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FB53F57" w14:textId="77777777" w:rsidR="00C75F3E" w:rsidRPr="00300621" w:rsidRDefault="00C75F3E" w:rsidP="000048DA">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74B95D1" w14:textId="77777777" w:rsidR="00C75F3E" w:rsidRPr="00300621" w:rsidRDefault="00C75F3E" w:rsidP="000048DA">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9BF4904" w14:textId="77777777" w:rsidR="00C75F3E" w:rsidRPr="00300621" w:rsidRDefault="00C75F3E" w:rsidP="000048DA">
            <w:pPr>
              <w:pStyle w:val="Cap1"/>
              <w:ind w:firstLineChars="100" w:firstLine="200"/>
              <w:jc w:val="both"/>
              <w:rPr>
                <w:szCs w:val="18"/>
              </w:rPr>
            </w:pPr>
            <w:r w:rsidRPr="00300621">
              <w:rPr>
                <w:rFonts w:hint="eastAsia"/>
                <w:szCs w:val="18"/>
              </w:rPr>
              <w:t>备注</w:t>
            </w:r>
          </w:p>
        </w:tc>
      </w:tr>
      <w:tr w:rsidR="00C75F3E" w:rsidRPr="00300621" w14:paraId="75A73FA9" w14:textId="77777777" w:rsidTr="000048DA">
        <w:trPr>
          <w:cantSplit/>
          <w:trHeight w:val="483"/>
        </w:trPr>
        <w:tc>
          <w:tcPr>
            <w:tcW w:w="484" w:type="dxa"/>
            <w:shd w:val="clear" w:color="auto" w:fill="AECEE1"/>
            <w:tcMar>
              <w:top w:w="58" w:type="dxa"/>
              <w:left w:w="58" w:type="dxa"/>
              <w:bottom w:w="58" w:type="dxa"/>
              <w:right w:w="58" w:type="dxa"/>
            </w:tcMar>
            <w:vAlign w:val="center"/>
          </w:tcPr>
          <w:p w14:paraId="292FD83C" w14:textId="77777777" w:rsidR="00C75F3E" w:rsidRPr="005D789A" w:rsidRDefault="00C75F3E" w:rsidP="000048DA">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B87314B" w14:textId="77777777" w:rsidR="00C75F3E" w:rsidRPr="00F41C79" w:rsidRDefault="005B1A61" w:rsidP="000048DA">
            <w:pPr>
              <w:jc w:val="both"/>
              <w:rPr>
                <w:rFonts w:ascii="宋体" w:hAnsi="宋体" w:cs="宋体"/>
                <w:color w:val="000000"/>
                <w:sz w:val="20"/>
                <w:lang w:eastAsia="zh-CN"/>
              </w:rPr>
            </w:pPr>
            <w:r>
              <w:rPr>
                <w:rFonts w:ascii="宋体" w:hAnsi="宋体" w:cs="宋体"/>
                <w:color w:val="000000"/>
                <w:sz w:val="20"/>
                <w:lang w:eastAsia="zh-CN"/>
              </w:rPr>
              <w:t>账户信息维护</w:t>
            </w:r>
          </w:p>
        </w:tc>
        <w:tc>
          <w:tcPr>
            <w:tcW w:w="3827" w:type="dxa"/>
            <w:shd w:val="clear" w:color="auto" w:fill="E3EEF5"/>
            <w:tcMar>
              <w:top w:w="58" w:type="dxa"/>
              <w:left w:w="58" w:type="dxa"/>
              <w:bottom w:w="58" w:type="dxa"/>
              <w:right w:w="58" w:type="dxa"/>
            </w:tcMar>
            <w:vAlign w:val="center"/>
          </w:tcPr>
          <w:p w14:paraId="7C7AC643" w14:textId="77777777" w:rsidR="00C75F3E" w:rsidRPr="00F41C79" w:rsidRDefault="00C75F3E" w:rsidP="005B1A61">
            <w:pPr>
              <w:jc w:val="both"/>
              <w:rPr>
                <w:rFonts w:ascii="宋体" w:hAnsi="宋体" w:cs="宋体"/>
                <w:color w:val="000000"/>
                <w:sz w:val="20"/>
                <w:lang w:eastAsia="zh-CN"/>
              </w:rPr>
            </w:pPr>
            <w:r>
              <w:rPr>
                <w:rFonts w:ascii="宋体" w:hAnsi="宋体" w:cs="宋体"/>
                <w:color w:val="000000"/>
                <w:sz w:val="20"/>
                <w:lang w:eastAsia="zh-CN"/>
              </w:rPr>
              <w:t>资金系统</w:t>
            </w:r>
            <w:r w:rsidR="005B1A61">
              <w:rPr>
                <w:rFonts w:ascii="宋体" w:hAnsi="宋体" w:cs="宋体"/>
                <w:color w:val="000000"/>
                <w:sz w:val="20"/>
                <w:lang w:eastAsia="zh-CN"/>
              </w:rPr>
              <w:t>进行开户</w:t>
            </w:r>
            <w:r w:rsidR="005B1A61">
              <w:rPr>
                <w:rFonts w:ascii="宋体" w:hAnsi="宋体" w:cs="宋体" w:hint="eastAsia"/>
                <w:color w:val="000000"/>
                <w:sz w:val="20"/>
                <w:lang w:eastAsia="zh-CN"/>
              </w:rPr>
              <w:t>、</w:t>
            </w:r>
            <w:r w:rsidR="005B1A61">
              <w:rPr>
                <w:rFonts w:ascii="宋体" w:hAnsi="宋体" w:cs="宋体"/>
                <w:color w:val="000000"/>
                <w:sz w:val="20"/>
                <w:lang w:eastAsia="zh-CN"/>
              </w:rPr>
              <w:t>销户</w:t>
            </w:r>
            <w:r w:rsidR="005B1A61">
              <w:rPr>
                <w:rFonts w:ascii="宋体" w:hAnsi="宋体" w:cs="宋体" w:hint="eastAsia"/>
                <w:color w:val="000000"/>
                <w:sz w:val="20"/>
                <w:lang w:eastAsia="zh-CN"/>
              </w:rPr>
              <w:t>、</w:t>
            </w:r>
            <w:r w:rsidR="005B1A61">
              <w:rPr>
                <w:rFonts w:ascii="宋体" w:hAnsi="宋体" w:cs="宋体"/>
                <w:color w:val="000000"/>
                <w:sz w:val="20"/>
                <w:lang w:eastAsia="zh-CN"/>
              </w:rPr>
              <w:t>变更</w:t>
            </w:r>
            <w:r w:rsidR="005B1A61">
              <w:rPr>
                <w:rFonts w:ascii="宋体" w:hAnsi="宋体" w:cs="宋体" w:hint="eastAsia"/>
                <w:color w:val="000000"/>
                <w:sz w:val="20"/>
                <w:lang w:eastAsia="zh-CN"/>
              </w:rPr>
              <w:t>、</w:t>
            </w:r>
            <w:r w:rsidR="005B1A61">
              <w:rPr>
                <w:rFonts w:ascii="宋体" w:hAnsi="宋体" w:cs="宋体"/>
                <w:color w:val="000000"/>
                <w:sz w:val="20"/>
                <w:lang w:eastAsia="zh-CN"/>
              </w:rPr>
              <w:t>升级操作后</w:t>
            </w:r>
          </w:p>
        </w:tc>
        <w:tc>
          <w:tcPr>
            <w:tcW w:w="1560" w:type="dxa"/>
            <w:shd w:val="clear" w:color="auto" w:fill="E3EEF5"/>
            <w:tcMar>
              <w:top w:w="58" w:type="dxa"/>
              <w:left w:w="58" w:type="dxa"/>
              <w:bottom w:w="58" w:type="dxa"/>
              <w:right w:w="58" w:type="dxa"/>
            </w:tcMar>
            <w:vAlign w:val="center"/>
          </w:tcPr>
          <w:p w14:paraId="0D14E524" w14:textId="77777777" w:rsidR="00C75F3E" w:rsidRPr="00F41C79" w:rsidRDefault="00C75F3E" w:rsidP="000048DA">
            <w:pPr>
              <w:jc w:val="both"/>
              <w:rPr>
                <w:rFonts w:ascii="宋体" w:hAnsi="宋体" w:cs="宋体"/>
                <w:color w:val="000000"/>
                <w:sz w:val="20"/>
                <w:lang w:eastAsia="zh-CN"/>
              </w:rPr>
            </w:pPr>
          </w:p>
        </w:tc>
      </w:tr>
      <w:tr w:rsidR="00C75F3E" w:rsidRPr="00300621" w14:paraId="61A18D39" w14:textId="77777777" w:rsidTr="000048DA">
        <w:trPr>
          <w:cantSplit/>
          <w:trHeight w:val="483"/>
        </w:trPr>
        <w:tc>
          <w:tcPr>
            <w:tcW w:w="484" w:type="dxa"/>
            <w:shd w:val="clear" w:color="auto" w:fill="AECEE1"/>
            <w:tcMar>
              <w:top w:w="58" w:type="dxa"/>
              <w:left w:w="58" w:type="dxa"/>
              <w:bottom w:w="58" w:type="dxa"/>
              <w:right w:w="58" w:type="dxa"/>
            </w:tcMar>
            <w:vAlign w:val="center"/>
          </w:tcPr>
          <w:p w14:paraId="2C422F55" w14:textId="77777777" w:rsidR="00C75F3E" w:rsidRPr="005D789A" w:rsidRDefault="00C75F3E" w:rsidP="000048DA">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021E89F4" w14:textId="77777777" w:rsidR="00C75F3E" w:rsidRPr="00F41C79" w:rsidRDefault="005B1A61" w:rsidP="000048DA">
            <w:pPr>
              <w:jc w:val="both"/>
              <w:rPr>
                <w:rFonts w:ascii="宋体" w:hAnsi="宋体" w:cs="宋体"/>
                <w:color w:val="000000"/>
                <w:sz w:val="20"/>
              </w:rPr>
            </w:pPr>
            <w:r>
              <w:rPr>
                <w:rFonts w:ascii="宋体" w:hAnsi="宋体" w:cs="宋体" w:hint="eastAsia"/>
                <w:color w:val="000000"/>
                <w:sz w:val="20"/>
              </w:rPr>
              <w:t>账户同步任务</w:t>
            </w:r>
          </w:p>
        </w:tc>
        <w:tc>
          <w:tcPr>
            <w:tcW w:w="3827" w:type="dxa"/>
            <w:shd w:val="clear" w:color="auto" w:fill="E3EEF5"/>
            <w:tcMar>
              <w:top w:w="58" w:type="dxa"/>
              <w:left w:w="58" w:type="dxa"/>
              <w:bottom w:w="58" w:type="dxa"/>
              <w:right w:w="58" w:type="dxa"/>
            </w:tcMar>
            <w:vAlign w:val="center"/>
          </w:tcPr>
          <w:p w14:paraId="689F0059" w14:textId="77777777" w:rsidR="00C75F3E" w:rsidRPr="006A3D21" w:rsidRDefault="005B1A61" w:rsidP="000048DA">
            <w:pPr>
              <w:jc w:val="both"/>
              <w:rPr>
                <w:rFonts w:ascii="宋体" w:hAnsi="宋体" w:cs="宋体"/>
                <w:color w:val="000000"/>
                <w:sz w:val="20"/>
                <w:lang w:eastAsia="zh-CN"/>
              </w:rPr>
            </w:pPr>
            <w:r>
              <w:rPr>
                <w:rFonts w:ascii="宋体" w:hAnsi="宋体" w:cs="宋体"/>
                <w:color w:val="000000"/>
                <w:sz w:val="20"/>
                <w:lang w:eastAsia="zh-CN"/>
              </w:rPr>
              <w:t>自动化任务运行账户同步任务</w:t>
            </w:r>
          </w:p>
        </w:tc>
        <w:tc>
          <w:tcPr>
            <w:tcW w:w="1560" w:type="dxa"/>
            <w:shd w:val="clear" w:color="auto" w:fill="E3EEF5"/>
            <w:tcMar>
              <w:top w:w="58" w:type="dxa"/>
              <w:left w:w="58" w:type="dxa"/>
              <w:bottom w:w="58" w:type="dxa"/>
              <w:right w:w="58" w:type="dxa"/>
            </w:tcMar>
            <w:vAlign w:val="center"/>
          </w:tcPr>
          <w:p w14:paraId="36DD44B4" w14:textId="77777777" w:rsidR="00C75F3E" w:rsidRPr="00F41C79" w:rsidRDefault="00C75F3E" w:rsidP="000048DA">
            <w:pPr>
              <w:jc w:val="both"/>
              <w:rPr>
                <w:rFonts w:ascii="宋体" w:hAnsi="宋体" w:cs="宋体"/>
                <w:color w:val="000000"/>
                <w:sz w:val="20"/>
                <w:lang w:eastAsia="zh-CN"/>
              </w:rPr>
            </w:pPr>
          </w:p>
        </w:tc>
      </w:tr>
      <w:tr w:rsidR="005B1A61" w:rsidRPr="00300621" w14:paraId="64446324" w14:textId="77777777" w:rsidTr="000048DA">
        <w:trPr>
          <w:cantSplit/>
          <w:trHeight w:val="483"/>
        </w:trPr>
        <w:tc>
          <w:tcPr>
            <w:tcW w:w="484" w:type="dxa"/>
            <w:shd w:val="clear" w:color="auto" w:fill="AECEE1"/>
            <w:tcMar>
              <w:top w:w="58" w:type="dxa"/>
              <w:left w:w="58" w:type="dxa"/>
              <w:bottom w:w="58" w:type="dxa"/>
              <w:right w:w="58" w:type="dxa"/>
            </w:tcMar>
            <w:vAlign w:val="center"/>
          </w:tcPr>
          <w:p w14:paraId="0DB3A9C3" w14:textId="77777777" w:rsidR="005B1A61" w:rsidRPr="005D789A" w:rsidRDefault="005B1A61" w:rsidP="005B1A61">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40846074" w14:textId="2920F79D" w:rsidR="005B1A61" w:rsidRPr="00F41C7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检查</w:t>
            </w:r>
            <w:r>
              <w:rPr>
                <w:rFonts w:ascii="宋体" w:hAnsi="宋体" w:cs="宋体"/>
                <w:color w:val="000000"/>
                <w:sz w:val="20"/>
                <w:lang w:eastAsia="zh-CN"/>
              </w:rPr>
              <w:t>资金系统同步时间戳表</w:t>
            </w:r>
          </w:p>
        </w:tc>
        <w:tc>
          <w:tcPr>
            <w:tcW w:w="3827" w:type="dxa"/>
            <w:shd w:val="clear" w:color="auto" w:fill="E3EEF5"/>
            <w:tcMar>
              <w:top w:w="58" w:type="dxa"/>
              <w:left w:w="58" w:type="dxa"/>
              <w:bottom w:w="58" w:type="dxa"/>
              <w:right w:w="58" w:type="dxa"/>
            </w:tcMar>
            <w:vAlign w:val="center"/>
          </w:tcPr>
          <w:p w14:paraId="317507FA" w14:textId="13EA1427" w:rsidR="005B1A61" w:rsidRPr="006A3D21" w:rsidRDefault="00C021B5" w:rsidP="00C021B5">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系统根据同步时间戳表检测账号最近是否为最近变动账号</w:t>
            </w:r>
          </w:p>
        </w:tc>
        <w:tc>
          <w:tcPr>
            <w:tcW w:w="1560" w:type="dxa"/>
            <w:shd w:val="clear" w:color="auto" w:fill="E3EEF5"/>
            <w:tcMar>
              <w:top w:w="58" w:type="dxa"/>
              <w:left w:w="58" w:type="dxa"/>
              <w:bottom w:w="58" w:type="dxa"/>
              <w:right w:w="58" w:type="dxa"/>
            </w:tcMar>
            <w:vAlign w:val="center"/>
          </w:tcPr>
          <w:p w14:paraId="71BFC062" w14:textId="114BD1ED" w:rsidR="005B1A61" w:rsidRPr="00F41C79" w:rsidRDefault="005B1A61">
            <w:pPr>
              <w:jc w:val="both"/>
              <w:rPr>
                <w:rFonts w:ascii="宋体" w:hAnsi="宋体" w:cs="宋体"/>
                <w:color w:val="000000"/>
                <w:sz w:val="20"/>
                <w:lang w:eastAsia="zh-CN"/>
              </w:rPr>
            </w:pPr>
          </w:p>
        </w:tc>
      </w:tr>
      <w:tr w:rsidR="005B1A61" w:rsidRPr="00300621" w14:paraId="00964245" w14:textId="77777777" w:rsidTr="000048DA">
        <w:trPr>
          <w:cantSplit/>
          <w:trHeight w:val="483"/>
        </w:trPr>
        <w:tc>
          <w:tcPr>
            <w:tcW w:w="484" w:type="dxa"/>
            <w:shd w:val="clear" w:color="auto" w:fill="AECEE1"/>
            <w:tcMar>
              <w:top w:w="58" w:type="dxa"/>
              <w:left w:w="58" w:type="dxa"/>
              <w:bottom w:w="58" w:type="dxa"/>
              <w:right w:w="58" w:type="dxa"/>
            </w:tcMar>
            <w:vAlign w:val="center"/>
          </w:tcPr>
          <w:p w14:paraId="2E9C3984" w14:textId="77777777" w:rsidR="005B1A61" w:rsidRPr="005D789A" w:rsidRDefault="005B1A61" w:rsidP="005B1A61">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3A5743D6" w14:textId="6E79C736" w:rsidR="005B1A61" w:rsidRDefault="00C021B5" w:rsidP="00C021B5">
            <w:pPr>
              <w:jc w:val="both"/>
              <w:rPr>
                <w:rFonts w:ascii="宋体" w:hAnsi="宋体" w:cs="宋体"/>
                <w:color w:val="000000"/>
                <w:sz w:val="20"/>
                <w:lang w:eastAsia="zh-CN"/>
              </w:rPr>
            </w:pPr>
            <w:r>
              <w:rPr>
                <w:rFonts w:ascii="宋体" w:hAnsi="宋体" w:cs="宋体" w:hint="eastAsia"/>
                <w:color w:val="000000"/>
                <w:sz w:val="20"/>
                <w:lang w:eastAsia="zh-CN"/>
              </w:rPr>
              <w:t>调用SAP接口</w:t>
            </w:r>
          </w:p>
        </w:tc>
        <w:tc>
          <w:tcPr>
            <w:tcW w:w="3827" w:type="dxa"/>
            <w:shd w:val="clear" w:color="auto" w:fill="E3EEF5"/>
            <w:tcMar>
              <w:top w:w="58" w:type="dxa"/>
              <w:left w:w="58" w:type="dxa"/>
              <w:bottom w:w="58" w:type="dxa"/>
              <w:right w:w="58" w:type="dxa"/>
            </w:tcMar>
            <w:vAlign w:val="center"/>
          </w:tcPr>
          <w:p w14:paraId="40D23C23" w14:textId="58BFC293"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资金系统按照系统内账号状态开户、变更/s升级、销户，分别对应SAP接口类型，新增、调整、销户，按不同类型去调用SAP接口</w:t>
            </w:r>
          </w:p>
        </w:tc>
        <w:tc>
          <w:tcPr>
            <w:tcW w:w="1560" w:type="dxa"/>
            <w:shd w:val="clear" w:color="auto" w:fill="E3EEF5"/>
            <w:tcMar>
              <w:top w:w="58" w:type="dxa"/>
              <w:left w:w="58" w:type="dxa"/>
              <w:bottom w:w="58" w:type="dxa"/>
              <w:right w:w="58" w:type="dxa"/>
            </w:tcMar>
            <w:vAlign w:val="center"/>
          </w:tcPr>
          <w:p w14:paraId="5C59EAEC" w14:textId="50DC57E1" w:rsidR="005B1A61" w:rsidRPr="00F41C7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RFC</w:t>
            </w:r>
          </w:p>
        </w:tc>
      </w:tr>
      <w:tr w:rsidR="005B1A61" w:rsidRPr="00300621" w14:paraId="1D317565" w14:textId="77777777" w:rsidTr="000048DA">
        <w:trPr>
          <w:cantSplit/>
          <w:trHeight w:val="483"/>
        </w:trPr>
        <w:tc>
          <w:tcPr>
            <w:tcW w:w="484" w:type="dxa"/>
            <w:shd w:val="clear" w:color="auto" w:fill="AECEE1"/>
            <w:tcMar>
              <w:top w:w="58" w:type="dxa"/>
              <w:left w:w="58" w:type="dxa"/>
              <w:bottom w:w="58" w:type="dxa"/>
              <w:right w:w="58" w:type="dxa"/>
            </w:tcMar>
            <w:vAlign w:val="center"/>
          </w:tcPr>
          <w:p w14:paraId="1F78FF13" w14:textId="77777777" w:rsidR="005B1A61" w:rsidRPr="005D789A" w:rsidRDefault="005B1A61" w:rsidP="005B1A61">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7FDE439B" w14:textId="349307EE"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SAP</w:t>
            </w:r>
            <w:r w:rsidR="005B1A61">
              <w:rPr>
                <w:rFonts w:ascii="宋体" w:hAnsi="宋体" w:cs="宋体"/>
                <w:color w:val="000000"/>
                <w:sz w:val="20"/>
                <w:lang w:eastAsia="zh-CN"/>
              </w:rPr>
              <w:t>回写同步状态和信息</w:t>
            </w:r>
          </w:p>
        </w:tc>
        <w:tc>
          <w:tcPr>
            <w:tcW w:w="3827" w:type="dxa"/>
            <w:shd w:val="clear" w:color="auto" w:fill="E3EEF5"/>
            <w:tcMar>
              <w:top w:w="58" w:type="dxa"/>
              <w:left w:w="58" w:type="dxa"/>
              <w:bottom w:w="58" w:type="dxa"/>
              <w:right w:w="58" w:type="dxa"/>
            </w:tcMar>
            <w:vAlign w:val="center"/>
          </w:tcPr>
          <w:p w14:paraId="0CD4967F" w14:textId="24E3CDF1" w:rsidR="005B1A61" w:rsidRDefault="005B1A61" w:rsidP="005B1A61">
            <w:pPr>
              <w:jc w:val="both"/>
              <w:rPr>
                <w:rFonts w:ascii="宋体" w:hAnsi="宋体" w:cs="宋体"/>
                <w:color w:val="000000"/>
                <w:sz w:val="20"/>
                <w:lang w:eastAsia="zh-CN"/>
              </w:rPr>
            </w:pPr>
            <w:r>
              <w:rPr>
                <w:rFonts w:ascii="宋体" w:hAnsi="宋体" w:cs="宋体" w:hint="eastAsia"/>
                <w:color w:val="000000"/>
                <w:sz w:val="20"/>
                <w:lang w:eastAsia="zh-CN"/>
              </w:rPr>
              <w:t>SAP</w:t>
            </w:r>
            <w:r w:rsidR="00C021B5">
              <w:rPr>
                <w:rFonts w:ascii="宋体" w:hAnsi="宋体" w:cs="宋体" w:hint="eastAsia"/>
                <w:color w:val="000000"/>
                <w:sz w:val="20"/>
                <w:lang w:eastAsia="zh-CN"/>
              </w:rPr>
              <w:t>接收请求并返回是否处理成功，如返回错误检查原因，可下次再次同步</w:t>
            </w:r>
          </w:p>
        </w:tc>
        <w:tc>
          <w:tcPr>
            <w:tcW w:w="1560" w:type="dxa"/>
            <w:shd w:val="clear" w:color="auto" w:fill="E3EEF5"/>
            <w:tcMar>
              <w:top w:w="58" w:type="dxa"/>
              <w:left w:w="58" w:type="dxa"/>
              <w:bottom w:w="58" w:type="dxa"/>
              <w:right w:w="58" w:type="dxa"/>
            </w:tcMar>
            <w:vAlign w:val="center"/>
          </w:tcPr>
          <w:p w14:paraId="529E47B3" w14:textId="77777777" w:rsidR="005B1A61" w:rsidRPr="00F41C79" w:rsidRDefault="005B1A61" w:rsidP="005B1A61">
            <w:pPr>
              <w:jc w:val="both"/>
              <w:rPr>
                <w:rFonts w:ascii="宋体" w:hAnsi="宋体" w:cs="宋体"/>
                <w:color w:val="000000"/>
                <w:sz w:val="20"/>
                <w:lang w:eastAsia="zh-CN"/>
              </w:rPr>
            </w:pPr>
          </w:p>
        </w:tc>
      </w:tr>
      <w:tr w:rsidR="005B1A61" w:rsidRPr="00300621" w14:paraId="39E4559E" w14:textId="77777777" w:rsidTr="000048DA">
        <w:trPr>
          <w:cantSplit/>
          <w:trHeight w:val="483"/>
        </w:trPr>
        <w:tc>
          <w:tcPr>
            <w:tcW w:w="484" w:type="dxa"/>
            <w:shd w:val="clear" w:color="auto" w:fill="AECEE1"/>
            <w:tcMar>
              <w:top w:w="58" w:type="dxa"/>
              <w:left w:w="58" w:type="dxa"/>
              <w:bottom w:w="58" w:type="dxa"/>
              <w:right w:w="58" w:type="dxa"/>
            </w:tcMar>
            <w:vAlign w:val="center"/>
          </w:tcPr>
          <w:p w14:paraId="0D717597" w14:textId="77777777" w:rsidR="005B1A61" w:rsidRDefault="005B1A61" w:rsidP="005B1A61">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54B8E9C9" w14:textId="4B3D769F"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系统接收状态并更新时间戳表</w:t>
            </w:r>
          </w:p>
        </w:tc>
        <w:tc>
          <w:tcPr>
            <w:tcW w:w="3827" w:type="dxa"/>
            <w:shd w:val="clear" w:color="auto" w:fill="E3EEF5"/>
            <w:tcMar>
              <w:top w:w="58" w:type="dxa"/>
              <w:left w:w="58" w:type="dxa"/>
              <w:bottom w:w="58" w:type="dxa"/>
              <w:right w:w="58" w:type="dxa"/>
            </w:tcMar>
            <w:vAlign w:val="center"/>
          </w:tcPr>
          <w:p w14:paraId="54EDAC3E" w14:textId="3D39806B" w:rsidR="005B1A61" w:rsidRPr="00014DB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资金系统接收到SAP返回成功信息后更新时间戳表。</w:t>
            </w:r>
          </w:p>
        </w:tc>
        <w:tc>
          <w:tcPr>
            <w:tcW w:w="1560" w:type="dxa"/>
            <w:shd w:val="clear" w:color="auto" w:fill="E3EEF5"/>
            <w:tcMar>
              <w:top w:w="58" w:type="dxa"/>
              <w:left w:w="58" w:type="dxa"/>
              <w:bottom w:w="58" w:type="dxa"/>
              <w:right w:w="58" w:type="dxa"/>
            </w:tcMar>
            <w:vAlign w:val="center"/>
          </w:tcPr>
          <w:p w14:paraId="3CF5B9C3" w14:textId="77777777" w:rsidR="005B1A61" w:rsidRPr="00F41C79" w:rsidRDefault="005B1A61" w:rsidP="005B1A61">
            <w:pPr>
              <w:jc w:val="both"/>
              <w:rPr>
                <w:rFonts w:ascii="宋体" w:hAnsi="宋体" w:cs="宋体"/>
                <w:color w:val="000000"/>
                <w:sz w:val="20"/>
                <w:lang w:eastAsia="zh-CN"/>
              </w:rPr>
            </w:pPr>
          </w:p>
        </w:tc>
      </w:tr>
      <w:tr w:rsidR="005B1A61" w:rsidRPr="00300621" w14:paraId="1AE6B5C4" w14:textId="77777777" w:rsidTr="000048DA">
        <w:trPr>
          <w:cantSplit/>
          <w:trHeight w:val="483"/>
        </w:trPr>
        <w:tc>
          <w:tcPr>
            <w:tcW w:w="484" w:type="dxa"/>
            <w:shd w:val="clear" w:color="auto" w:fill="AECEE1"/>
            <w:tcMar>
              <w:top w:w="58" w:type="dxa"/>
              <w:left w:w="58" w:type="dxa"/>
              <w:bottom w:w="58" w:type="dxa"/>
              <w:right w:w="58" w:type="dxa"/>
            </w:tcMar>
            <w:vAlign w:val="center"/>
          </w:tcPr>
          <w:p w14:paraId="07B557D5" w14:textId="77777777" w:rsidR="005B1A61" w:rsidRDefault="005B1A61" w:rsidP="005B1A61">
            <w:pPr>
              <w:pStyle w:val="Cap2"/>
              <w:jc w:val="center"/>
              <w:rPr>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2F73A27" w14:textId="77777777" w:rsidR="005B1A61" w:rsidRDefault="005B1A61" w:rsidP="005B1A61">
            <w:pPr>
              <w:jc w:val="both"/>
              <w:rPr>
                <w:rFonts w:ascii="宋体" w:hAnsi="宋体" w:cs="宋体"/>
                <w:color w:val="000000"/>
                <w:sz w:val="20"/>
                <w:lang w:eastAsia="zh-CN"/>
              </w:rPr>
            </w:pPr>
          </w:p>
        </w:tc>
        <w:tc>
          <w:tcPr>
            <w:tcW w:w="3827" w:type="dxa"/>
            <w:shd w:val="clear" w:color="auto" w:fill="E3EEF5"/>
            <w:tcMar>
              <w:top w:w="58" w:type="dxa"/>
              <w:left w:w="58" w:type="dxa"/>
              <w:bottom w:w="58" w:type="dxa"/>
              <w:right w:w="58" w:type="dxa"/>
            </w:tcMar>
            <w:vAlign w:val="center"/>
          </w:tcPr>
          <w:p w14:paraId="717ED7B6" w14:textId="77777777" w:rsidR="005B1A61" w:rsidRDefault="005B1A61" w:rsidP="005B1A61">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2A265063" w14:textId="77777777" w:rsidR="005B1A61" w:rsidRPr="00F41C79" w:rsidRDefault="005B1A61" w:rsidP="005B1A61">
            <w:pPr>
              <w:jc w:val="both"/>
              <w:rPr>
                <w:rFonts w:ascii="宋体" w:hAnsi="宋体" w:cs="宋体"/>
                <w:color w:val="000000"/>
                <w:sz w:val="20"/>
                <w:lang w:eastAsia="zh-CN"/>
              </w:rPr>
            </w:pPr>
          </w:p>
        </w:tc>
      </w:tr>
      <w:tr w:rsidR="005B1A61" w:rsidRPr="00300621" w14:paraId="0053C942" w14:textId="77777777" w:rsidTr="000048DA">
        <w:trPr>
          <w:cantSplit/>
          <w:trHeight w:val="483"/>
        </w:trPr>
        <w:tc>
          <w:tcPr>
            <w:tcW w:w="484" w:type="dxa"/>
            <w:shd w:val="clear" w:color="auto" w:fill="AECEE1"/>
            <w:tcMar>
              <w:top w:w="58" w:type="dxa"/>
              <w:left w:w="58" w:type="dxa"/>
              <w:bottom w:w="58" w:type="dxa"/>
              <w:right w:w="58" w:type="dxa"/>
            </w:tcMar>
            <w:vAlign w:val="center"/>
          </w:tcPr>
          <w:p w14:paraId="1FD7E4D7" w14:textId="77777777" w:rsidR="005B1A61" w:rsidRDefault="005B1A61" w:rsidP="005B1A61">
            <w:pPr>
              <w:pStyle w:val="Cap2"/>
              <w:jc w:val="center"/>
              <w:rPr>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3872CE45" w14:textId="77777777" w:rsidR="005B1A61" w:rsidRDefault="005B1A61" w:rsidP="005B1A61">
            <w:pPr>
              <w:jc w:val="both"/>
              <w:rPr>
                <w:rFonts w:ascii="宋体" w:hAnsi="宋体" w:cs="宋体"/>
                <w:color w:val="000000"/>
                <w:sz w:val="20"/>
              </w:rPr>
            </w:pPr>
          </w:p>
        </w:tc>
        <w:tc>
          <w:tcPr>
            <w:tcW w:w="3827" w:type="dxa"/>
            <w:shd w:val="clear" w:color="auto" w:fill="E3EEF5"/>
            <w:tcMar>
              <w:top w:w="58" w:type="dxa"/>
              <w:left w:w="58" w:type="dxa"/>
              <w:bottom w:w="58" w:type="dxa"/>
              <w:right w:w="58" w:type="dxa"/>
            </w:tcMar>
            <w:vAlign w:val="center"/>
          </w:tcPr>
          <w:p w14:paraId="275FEF74" w14:textId="77777777" w:rsidR="005B1A61" w:rsidRDefault="005B1A61" w:rsidP="005B1A61">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26720C6F" w14:textId="77777777" w:rsidR="005B1A61" w:rsidRPr="00F41C79" w:rsidRDefault="005B1A61" w:rsidP="005B1A61">
            <w:pPr>
              <w:jc w:val="both"/>
              <w:rPr>
                <w:rFonts w:ascii="宋体" w:hAnsi="宋体" w:cs="宋体"/>
                <w:color w:val="000000"/>
                <w:sz w:val="20"/>
              </w:rPr>
            </w:pPr>
          </w:p>
        </w:tc>
      </w:tr>
    </w:tbl>
    <w:p w14:paraId="6AFCFA74" w14:textId="77777777" w:rsidR="00C75F3E" w:rsidRDefault="00C75F3E" w:rsidP="006826BC">
      <w:pPr>
        <w:pStyle w:val="5"/>
        <w:numPr>
          <w:ilvl w:val="4"/>
          <w:numId w:val="26"/>
        </w:numPr>
      </w:pPr>
      <w:r>
        <w:rPr>
          <w:rFonts w:hint="eastAsia"/>
        </w:rPr>
        <w:t>业务元素</w:t>
      </w:r>
    </w:p>
    <w:tbl>
      <w:tblPr>
        <w:tblW w:w="8931" w:type="dxa"/>
        <w:tblInd w:w="108" w:type="dxa"/>
        <w:tblLayout w:type="fixed"/>
        <w:tblLook w:val="04A0" w:firstRow="1" w:lastRow="0" w:firstColumn="1" w:lastColumn="0" w:noHBand="0" w:noVBand="1"/>
      </w:tblPr>
      <w:tblGrid>
        <w:gridCol w:w="1309"/>
        <w:gridCol w:w="86"/>
        <w:gridCol w:w="732"/>
        <w:gridCol w:w="567"/>
        <w:gridCol w:w="2409"/>
        <w:gridCol w:w="3261"/>
        <w:gridCol w:w="567"/>
      </w:tblGrid>
      <w:tr w:rsidR="00D76585" w:rsidRPr="00EB3F53" w14:paraId="269EAE4D" w14:textId="77777777" w:rsidTr="009942A4">
        <w:trPr>
          <w:trHeight w:val="270"/>
        </w:trPr>
        <w:tc>
          <w:tcPr>
            <w:tcW w:w="139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A61D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本接口采用RFC</w:t>
            </w:r>
          </w:p>
        </w:tc>
        <w:tc>
          <w:tcPr>
            <w:tcW w:w="7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909AA"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D4A94E"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FFA91"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C4F5D"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66AD6F96" w14:textId="77777777" w:rsidR="00EB3F53" w:rsidRPr="00EB3F53" w:rsidRDefault="00EB3F53" w:rsidP="00EB3F53">
            <w:pPr>
              <w:rPr>
                <w:rFonts w:ascii="Times New Roman" w:eastAsia="Times New Roman" w:hAnsi="Times New Roman"/>
                <w:sz w:val="20"/>
                <w:szCs w:val="20"/>
                <w:lang w:eastAsia="zh-CN" w:bidi="ar-SA"/>
              </w:rPr>
            </w:pPr>
          </w:p>
        </w:tc>
      </w:tr>
      <w:tr w:rsidR="009942A4" w:rsidRPr="00EB3F53" w14:paraId="3F0B98FF" w14:textId="77777777" w:rsidTr="009942A4">
        <w:trPr>
          <w:trHeight w:val="270"/>
        </w:trPr>
        <w:tc>
          <w:tcPr>
            <w:tcW w:w="26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18D8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接口名称：ZFM_CPSINT_HBA01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F2771" w14:textId="77777777" w:rsidR="00EB3F53" w:rsidRPr="00EB3F53" w:rsidRDefault="00EB3F53" w:rsidP="00EB3F53">
            <w:pPr>
              <w:rPr>
                <w:rFonts w:ascii="宋体" w:hAnsi="宋体" w:cs="宋体"/>
                <w:color w:val="000000"/>
                <w:sz w:val="22"/>
                <w:szCs w:val="22"/>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C90B1F"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72BC5B68"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0917268A"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3DFD"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BD41A"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49DF8"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D1998"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BC8A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2C5D0F0D"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5A0980D"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2E342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输入参数</w:t>
            </w:r>
          </w:p>
        </w:tc>
        <w:tc>
          <w:tcPr>
            <w:tcW w:w="8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949D74"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955B1"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09262A"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A024F"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00075DA8"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1C1E0FB3"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6CF5F008"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参数代码</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32064B0F"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367A4482" w14:textId="77777777" w:rsidR="00EB3F53" w:rsidRPr="00EB3F53" w:rsidRDefault="00EB3F53" w:rsidP="00EB3F53">
            <w:pPr>
              <w:jc w:val="cente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0BA302B3"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参数描述</w:t>
            </w:r>
          </w:p>
        </w:tc>
        <w:tc>
          <w:tcPr>
            <w:tcW w:w="3261" w:type="dxa"/>
            <w:tcBorders>
              <w:top w:val="single" w:sz="4" w:space="0" w:color="auto"/>
              <w:left w:val="nil"/>
              <w:bottom w:val="single" w:sz="4" w:space="0" w:color="auto"/>
              <w:right w:val="single" w:sz="4" w:space="0" w:color="auto"/>
            </w:tcBorders>
            <w:shd w:val="clear" w:color="000000" w:fill="8DB4E2"/>
            <w:noWrap/>
            <w:vAlign w:val="center"/>
            <w:hideMark/>
          </w:tcPr>
          <w:p w14:paraId="07AB4DD8"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备注</w:t>
            </w:r>
          </w:p>
        </w:tc>
        <w:tc>
          <w:tcPr>
            <w:tcW w:w="567" w:type="dxa"/>
            <w:tcBorders>
              <w:top w:val="nil"/>
              <w:left w:val="nil"/>
              <w:bottom w:val="nil"/>
              <w:right w:val="nil"/>
            </w:tcBorders>
            <w:shd w:val="clear" w:color="auto" w:fill="auto"/>
            <w:noWrap/>
            <w:vAlign w:val="center"/>
            <w:hideMark/>
          </w:tcPr>
          <w:p w14:paraId="51D60F84" w14:textId="77777777" w:rsidR="00EB3F53" w:rsidRPr="00EB3F53" w:rsidRDefault="00EB3F53" w:rsidP="00EB3F53">
            <w:pPr>
              <w:rPr>
                <w:rFonts w:ascii="宋体" w:hAnsi="宋体" w:cs="宋体"/>
                <w:b/>
                <w:bCs/>
                <w:color w:val="000000"/>
                <w:sz w:val="22"/>
                <w:szCs w:val="22"/>
                <w:lang w:eastAsia="zh-CN" w:bidi="ar-SA"/>
              </w:rPr>
            </w:pPr>
          </w:p>
        </w:tc>
      </w:tr>
      <w:tr w:rsidR="00D76585" w:rsidRPr="00D76585" w14:paraId="692E581A"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vAlign w:val="center"/>
            <w:hideMark/>
          </w:tcPr>
          <w:p w14:paraId="484D0A36"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I_OPTYPE</w:t>
            </w:r>
          </w:p>
        </w:tc>
        <w:tc>
          <w:tcPr>
            <w:tcW w:w="818" w:type="dxa"/>
            <w:gridSpan w:val="2"/>
            <w:tcBorders>
              <w:top w:val="nil"/>
              <w:left w:val="nil"/>
              <w:bottom w:val="single" w:sz="4" w:space="0" w:color="auto"/>
              <w:right w:val="single" w:sz="4" w:space="0" w:color="auto"/>
            </w:tcBorders>
            <w:shd w:val="clear" w:color="auto" w:fill="auto"/>
            <w:vAlign w:val="center"/>
            <w:hideMark/>
          </w:tcPr>
          <w:p w14:paraId="4E8D9EB2"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CHAR</w:t>
            </w:r>
          </w:p>
        </w:tc>
        <w:tc>
          <w:tcPr>
            <w:tcW w:w="567" w:type="dxa"/>
            <w:tcBorders>
              <w:top w:val="nil"/>
              <w:left w:val="nil"/>
              <w:bottom w:val="single" w:sz="4" w:space="0" w:color="auto"/>
              <w:right w:val="single" w:sz="4" w:space="0" w:color="auto"/>
            </w:tcBorders>
            <w:shd w:val="clear" w:color="auto" w:fill="auto"/>
            <w:vAlign w:val="center"/>
            <w:hideMark/>
          </w:tcPr>
          <w:p w14:paraId="2A0DEDC7" w14:textId="77777777" w:rsidR="00EB3F53" w:rsidRPr="00EB3F53" w:rsidRDefault="00EB3F53" w:rsidP="00EB3F53">
            <w:pPr>
              <w:jc w:val="cente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1</w:t>
            </w:r>
          </w:p>
        </w:tc>
        <w:tc>
          <w:tcPr>
            <w:tcW w:w="2409" w:type="dxa"/>
            <w:tcBorders>
              <w:top w:val="nil"/>
              <w:left w:val="nil"/>
              <w:bottom w:val="single" w:sz="4" w:space="0" w:color="auto"/>
              <w:right w:val="single" w:sz="4" w:space="0" w:color="auto"/>
            </w:tcBorders>
            <w:shd w:val="clear" w:color="auto" w:fill="auto"/>
            <w:vAlign w:val="center"/>
            <w:hideMark/>
          </w:tcPr>
          <w:p w14:paraId="7367C055" w14:textId="77777777" w:rsidR="00EB3F53" w:rsidRPr="00EB3F53" w:rsidRDefault="00EB3F53" w:rsidP="00EB3F53">
            <w:pPr>
              <w:jc w:val="both"/>
              <w:rPr>
                <w:rFonts w:ascii="宋体" w:hAnsi="宋体" w:cs="宋体"/>
                <w:color w:val="000000"/>
                <w:sz w:val="21"/>
                <w:szCs w:val="21"/>
                <w:lang w:eastAsia="zh-CN" w:bidi="ar-SA"/>
              </w:rPr>
            </w:pPr>
            <w:r w:rsidRPr="00EB3F53">
              <w:rPr>
                <w:rFonts w:ascii="宋体" w:hAnsi="宋体" w:cs="宋体" w:hint="eastAsia"/>
                <w:color w:val="000000"/>
                <w:sz w:val="21"/>
                <w:szCs w:val="21"/>
                <w:lang w:eastAsia="zh-CN" w:bidi="ar-SA"/>
              </w:rPr>
              <w:t>接口操作类型</w:t>
            </w:r>
          </w:p>
        </w:tc>
        <w:tc>
          <w:tcPr>
            <w:tcW w:w="3261" w:type="dxa"/>
            <w:tcBorders>
              <w:top w:val="nil"/>
              <w:left w:val="nil"/>
              <w:bottom w:val="single" w:sz="4" w:space="0" w:color="auto"/>
              <w:right w:val="single" w:sz="4" w:space="0" w:color="auto"/>
            </w:tcBorders>
            <w:shd w:val="clear" w:color="auto" w:fill="auto"/>
            <w:noWrap/>
            <w:vAlign w:val="center"/>
            <w:hideMark/>
          </w:tcPr>
          <w:p w14:paraId="6E4A834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必输（1新增2调整3冻结9销户）</w:t>
            </w:r>
          </w:p>
        </w:tc>
        <w:tc>
          <w:tcPr>
            <w:tcW w:w="567" w:type="dxa"/>
            <w:tcBorders>
              <w:top w:val="nil"/>
              <w:left w:val="nil"/>
              <w:bottom w:val="nil"/>
              <w:right w:val="nil"/>
            </w:tcBorders>
            <w:shd w:val="clear" w:color="auto" w:fill="auto"/>
            <w:noWrap/>
            <w:vAlign w:val="center"/>
            <w:hideMark/>
          </w:tcPr>
          <w:p w14:paraId="3B9BF5B8"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3B75A3E8"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1F6C97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I_USERID</w:t>
            </w:r>
          </w:p>
        </w:tc>
        <w:tc>
          <w:tcPr>
            <w:tcW w:w="818" w:type="dxa"/>
            <w:gridSpan w:val="2"/>
            <w:tcBorders>
              <w:top w:val="nil"/>
              <w:left w:val="nil"/>
              <w:bottom w:val="single" w:sz="4" w:space="0" w:color="auto"/>
              <w:right w:val="single" w:sz="4" w:space="0" w:color="auto"/>
            </w:tcBorders>
            <w:shd w:val="clear" w:color="auto" w:fill="auto"/>
            <w:vAlign w:val="center"/>
            <w:hideMark/>
          </w:tcPr>
          <w:p w14:paraId="639CBDC3"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F28DDA0" w14:textId="77777777" w:rsidR="00EB3F53" w:rsidRPr="00EB3F53" w:rsidRDefault="00EB3F53" w:rsidP="00EB3F53">
            <w:pPr>
              <w:jc w:val="cente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10</w:t>
            </w:r>
          </w:p>
        </w:tc>
        <w:tc>
          <w:tcPr>
            <w:tcW w:w="2409" w:type="dxa"/>
            <w:tcBorders>
              <w:top w:val="nil"/>
              <w:left w:val="nil"/>
              <w:bottom w:val="single" w:sz="4" w:space="0" w:color="auto"/>
              <w:right w:val="single" w:sz="4" w:space="0" w:color="auto"/>
            </w:tcBorders>
            <w:shd w:val="clear" w:color="auto" w:fill="auto"/>
            <w:noWrap/>
            <w:vAlign w:val="center"/>
            <w:hideMark/>
          </w:tcPr>
          <w:p w14:paraId="2DCAF94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对方用户ID</w:t>
            </w:r>
          </w:p>
        </w:tc>
        <w:tc>
          <w:tcPr>
            <w:tcW w:w="3261" w:type="dxa"/>
            <w:tcBorders>
              <w:top w:val="nil"/>
              <w:left w:val="nil"/>
              <w:bottom w:val="single" w:sz="4" w:space="0" w:color="auto"/>
              <w:right w:val="single" w:sz="4" w:space="0" w:color="auto"/>
            </w:tcBorders>
            <w:shd w:val="clear" w:color="auto" w:fill="auto"/>
            <w:noWrap/>
            <w:vAlign w:val="center"/>
            <w:hideMark/>
          </w:tcPr>
          <w:p w14:paraId="5ECABEF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须在SAP注册</w:t>
            </w:r>
          </w:p>
        </w:tc>
        <w:tc>
          <w:tcPr>
            <w:tcW w:w="567" w:type="dxa"/>
            <w:tcBorders>
              <w:top w:val="nil"/>
              <w:left w:val="nil"/>
              <w:bottom w:val="nil"/>
              <w:right w:val="nil"/>
            </w:tcBorders>
            <w:shd w:val="clear" w:color="auto" w:fill="auto"/>
            <w:noWrap/>
            <w:vAlign w:val="center"/>
            <w:hideMark/>
          </w:tcPr>
          <w:p w14:paraId="230CC1DB"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519F2239"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2B1DE1B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I_PINDOCDE</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468C23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31EF42D9" w14:textId="77777777" w:rsidR="00EB3F53" w:rsidRPr="00EB3F53" w:rsidRDefault="00EB3F53" w:rsidP="00EB3F53">
            <w:pPr>
              <w:jc w:val="cente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8</w:t>
            </w:r>
          </w:p>
        </w:tc>
        <w:tc>
          <w:tcPr>
            <w:tcW w:w="2409" w:type="dxa"/>
            <w:tcBorders>
              <w:top w:val="nil"/>
              <w:left w:val="nil"/>
              <w:bottom w:val="single" w:sz="4" w:space="0" w:color="auto"/>
              <w:right w:val="single" w:sz="4" w:space="0" w:color="auto"/>
            </w:tcBorders>
            <w:shd w:val="clear" w:color="auto" w:fill="auto"/>
            <w:noWrap/>
            <w:vAlign w:val="center"/>
            <w:hideMark/>
          </w:tcPr>
          <w:p w14:paraId="42E43F4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用户密码</w:t>
            </w:r>
          </w:p>
        </w:tc>
        <w:tc>
          <w:tcPr>
            <w:tcW w:w="3261" w:type="dxa"/>
            <w:tcBorders>
              <w:top w:val="nil"/>
              <w:left w:val="nil"/>
              <w:bottom w:val="single" w:sz="4" w:space="0" w:color="auto"/>
              <w:right w:val="single" w:sz="4" w:space="0" w:color="auto"/>
            </w:tcBorders>
            <w:shd w:val="clear" w:color="auto" w:fill="auto"/>
            <w:noWrap/>
            <w:vAlign w:val="center"/>
            <w:hideMark/>
          </w:tcPr>
          <w:p w14:paraId="495C1BF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SAP提供</w:t>
            </w:r>
          </w:p>
        </w:tc>
        <w:tc>
          <w:tcPr>
            <w:tcW w:w="567" w:type="dxa"/>
            <w:tcBorders>
              <w:top w:val="nil"/>
              <w:left w:val="nil"/>
              <w:bottom w:val="nil"/>
              <w:right w:val="nil"/>
            </w:tcBorders>
            <w:shd w:val="clear" w:color="auto" w:fill="auto"/>
            <w:noWrap/>
            <w:vAlign w:val="center"/>
            <w:hideMark/>
          </w:tcPr>
          <w:p w14:paraId="6DAAEEFC"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38ACD075" w14:textId="77777777" w:rsidTr="00D76585">
        <w:trPr>
          <w:trHeight w:val="270"/>
        </w:trPr>
        <w:tc>
          <w:tcPr>
            <w:tcW w:w="1309" w:type="dxa"/>
            <w:tcBorders>
              <w:top w:val="nil"/>
              <w:left w:val="nil"/>
              <w:bottom w:val="nil"/>
              <w:right w:val="nil"/>
            </w:tcBorders>
            <w:shd w:val="clear" w:color="auto" w:fill="auto"/>
            <w:noWrap/>
            <w:vAlign w:val="center"/>
            <w:hideMark/>
          </w:tcPr>
          <w:p w14:paraId="60F0B51A"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nil"/>
              <w:left w:val="nil"/>
              <w:bottom w:val="nil"/>
              <w:right w:val="nil"/>
            </w:tcBorders>
            <w:shd w:val="clear" w:color="auto" w:fill="auto"/>
            <w:noWrap/>
            <w:vAlign w:val="center"/>
            <w:hideMark/>
          </w:tcPr>
          <w:p w14:paraId="0D60A2D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F536692"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4D92DAC9"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15E03281"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4FE3E6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80D5A97" w14:textId="77777777" w:rsidTr="00D76585">
        <w:trPr>
          <w:trHeight w:val="270"/>
        </w:trPr>
        <w:tc>
          <w:tcPr>
            <w:tcW w:w="1309" w:type="dxa"/>
            <w:tcBorders>
              <w:top w:val="nil"/>
              <w:left w:val="nil"/>
              <w:bottom w:val="nil"/>
              <w:right w:val="nil"/>
            </w:tcBorders>
            <w:shd w:val="clear" w:color="auto" w:fill="auto"/>
            <w:noWrap/>
            <w:vAlign w:val="center"/>
            <w:hideMark/>
          </w:tcPr>
          <w:p w14:paraId="58C5E69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输出参数</w:t>
            </w:r>
          </w:p>
        </w:tc>
        <w:tc>
          <w:tcPr>
            <w:tcW w:w="818" w:type="dxa"/>
            <w:gridSpan w:val="2"/>
            <w:tcBorders>
              <w:top w:val="nil"/>
              <w:left w:val="nil"/>
              <w:bottom w:val="nil"/>
              <w:right w:val="nil"/>
            </w:tcBorders>
            <w:shd w:val="clear" w:color="auto" w:fill="auto"/>
            <w:noWrap/>
            <w:vAlign w:val="center"/>
            <w:hideMark/>
          </w:tcPr>
          <w:p w14:paraId="3B2B9FF2"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13A3DB23"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101A877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64CC7B9B"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13AEE82A"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46598E0F" w14:textId="77777777" w:rsidTr="00D76585">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735929B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参数代码</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3EA17F8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54A58327"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6CA562B4"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参数描述</w:t>
            </w:r>
          </w:p>
        </w:tc>
        <w:tc>
          <w:tcPr>
            <w:tcW w:w="3261" w:type="dxa"/>
            <w:tcBorders>
              <w:top w:val="nil"/>
              <w:left w:val="nil"/>
              <w:bottom w:val="nil"/>
              <w:right w:val="nil"/>
            </w:tcBorders>
            <w:shd w:val="clear" w:color="auto" w:fill="auto"/>
            <w:noWrap/>
            <w:vAlign w:val="center"/>
            <w:hideMark/>
          </w:tcPr>
          <w:p w14:paraId="1FC8970B" w14:textId="77777777" w:rsidR="00EB3F53" w:rsidRPr="00EB3F53" w:rsidRDefault="00EB3F53" w:rsidP="00EB3F53">
            <w:pPr>
              <w:rPr>
                <w:rFonts w:ascii="宋体" w:hAnsi="宋体" w:cs="宋体"/>
                <w:b/>
                <w:bCs/>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6D573A04"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46A8083E"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4ABB0C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E_STATUS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79A9F8F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8C115F1"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w:t>
            </w:r>
          </w:p>
        </w:tc>
        <w:tc>
          <w:tcPr>
            <w:tcW w:w="2409" w:type="dxa"/>
            <w:tcBorders>
              <w:top w:val="nil"/>
              <w:left w:val="nil"/>
              <w:bottom w:val="single" w:sz="4" w:space="0" w:color="auto"/>
              <w:right w:val="single" w:sz="4" w:space="0" w:color="auto"/>
            </w:tcBorders>
            <w:shd w:val="clear" w:color="auto" w:fill="auto"/>
            <w:noWrap/>
            <w:vAlign w:val="center"/>
            <w:hideMark/>
          </w:tcPr>
          <w:p w14:paraId="72737BE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返回状态(E错误，S成功)</w:t>
            </w:r>
          </w:p>
        </w:tc>
        <w:tc>
          <w:tcPr>
            <w:tcW w:w="3261" w:type="dxa"/>
            <w:tcBorders>
              <w:top w:val="nil"/>
              <w:left w:val="nil"/>
              <w:bottom w:val="nil"/>
              <w:right w:val="nil"/>
            </w:tcBorders>
            <w:shd w:val="clear" w:color="auto" w:fill="auto"/>
            <w:noWrap/>
            <w:vAlign w:val="center"/>
            <w:hideMark/>
          </w:tcPr>
          <w:p w14:paraId="5365B725"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002FD91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28D746CE"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75117E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E_MESSAGE</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D0ED7E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7D7E8539"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50</w:t>
            </w:r>
          </w:p>
        </w:tc>
        <w:tc>
          <w:tcPr>
            <w:tcW w:w="2409" w:type="dxa"/>
            <w:tcBorders>
              <w:top w:val="nil"/>
              <w:left w:val="nil"/>
              <w:bottom w:val="single" w:sz="4" w:space="0" w:color="auto"/>
              <w:right w:val="single" w:sz="4" w:space="0" w:color="auto"/>
            </w:tcBorders>
            <w:shd w:val="clear" w:color="auto" w:fill="auto"/>
            <w:noWrap/>
            <w:vAlign w:val="center"/>
            <w:hideMark/>
          </w:tcPr>
          <w:p w14:paraId="79C9CBA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返回消息</w:t>
            </w:r>
          </w:p>
        </w:tc>
        <w:tc>
          <w:tcPr>
            <w:tcW w:w="3261" w:type="dxa"/>
            <w:tcBorders>
              <w:top w:val="nil"/>
              <w:left w:val="nil"/>
              <w:bottom w:val="nil"/>
              <w:right w:val="nil"/>
            </w:tcBorders>
            <w:shd w:val="clear" w:color="auto" w:fill="auto"/>
            <w:noWrap/>
            <w:vAlign w:val="center"/>
            <w:hideMark/>
          </w:tcPr>
          <w:p w14:paraId="4D968788"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22DA395C"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312B4D2" w14:textId="77777777" w:rsidTr="00D76585">
        <w:trPr>
          <w:trHeight w:val="270"/>
        </w:trPr>
        <w:tc>
          <w:tcPr>
            <w:tcW w:w="1309" w:type="dxa"/>
            <w:tcBorders>
              <w:top w:val="nil"/>
              <w:left w:val="nil"/>
              <w:bottom w:val="nil"/>
              <w:right w:val="nil"/>
            </w:tcBorders>
            <w:shd w:val="clear" w:color="auto" w:fill="auto"/>
            <w:noWrap/>
            <w:vAlign w:val="center"/>
            <w:hideMark/>
          </w:tcPr>
          <w:p w14:paraId="65C41225"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nil"/>
              <w:left w:val="nil"/>
              <w:bottom w:val="nil"/>
              <w:right w:val="nil"/>
            </w:tcBorders>
            <w:shd w:val="clear" w:color="auto" w:fill="auto"/>
            <w:noWrap/>
            <w:vAlign w:val="center"/>
            <w:hideMark/>
          </w:tcPr>
          <w:p w14:paraId="2DF8EFF5"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21A4DAA"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06224D6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6D00F9D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97D32CC"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7F1A7AE5" w14:textId="77777777" w:rsidTr="00D76585">
        <w:trPr>
          <w:trHeight w:val="270"/>
        </w:trPr>
        <w:tc>
          <w:tcPr>
            <w:tcW w:w="1309" w:type="dxa"/>
            <w:tcBorders>
              <w:top w:val="nil"/>
              <w:left w:val="nil"/>
              <w:bottom w:val="nil"/>
              <w:right w:val="nil"/>
            </w:tcBorders>
            <w:shd w:val="clear" w:color="auto" w:fill="auto"/>
            <w:noWrap/>
            <w:vAlign w:val="center"/>
            <w:hideMark/>
          </w:tcPr>
          <w:p w14:paraId="6FAFA7A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输入表</w:t>
            </w:r>
          </w:p>
        </w:tc>
        <w:tc>
          <w:tcPr>
            <w:tcW w:w="818" w:type="dxa"/>
            <w:gridSpan w:val="2"/>
            <w:tcBorders>
              <w:top w:val="nil"/>
              <w:left w:val="nil"/>
              <w:bottom w:val="nil"/>
              <w:right w:val="nil"/>
            </w:tcBorders>
            <w:shd w:val="clear" w:color="auto" w:fill="auto"/>
            <w:noWrap/>
            <w:vAlign w:val="center"/>
            <w:hideMark/>
          </w:tcPr>
          <w:p w14:paraId="40C01A9F"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24CA14F7"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7792FAFA"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5CB35250"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6669ACE3" w14:textId="77777777" w:rsidR="00EB3F53" w:rsidRPr="00EB3F53" w:rsidRDefault="00EB3F53" w:rsidP="00EB3F53">
            <w:pPr>
              <w:rPr>
                <w:rFonts w:ascii="Times New Roman" w:eastAsia="Times New Roman" w:hAnsi="Times New Roman"/>
                <w:sz w:val="20"/>
                <w:szCs w:val="20"/>
                <w:lang w:eastAsia="zh-CN" w:bidi="ar-SA"/>
              </w:rPr>
            </w:pPr>
          </w:p>
        </w:tc>
      </w:tr>
      <w:tr w:rsidR="00EB3F53" w:rsidRPr="00EB3F53" w14:paraId="1B26D7B9" w14:textId="77777777" w:rsidTr="00D76585">
        <w:trPr>
          <w:trHeight w:val="270"/>
        </w:trPr>
        <w:tc>
          <w:tcPr>
            <w:tcW w:w="1309" w:type="dxa"/>
            <w:tcBorders>
              <w:top w:val="nil"/>
              <w:left w:val="nil"/>
              <w:bottom w:val="nil"/>
              <w:right w:val="nil"/>
            </w:tcBorders>
            <w:shd w:val="clear" w:color="auto" w:fill="auto"/>
            <w:noWrap/>
            <w:vAlign w:val="center"/>
            <w:hideMark/>
          </w:tcPr>
          <w:p w14:paraId="35E99BC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IT_BNKACC</w:t>
            </w:r>
          </w:p>
        </w:tc>
        <w:tc>
          <w:tcPr>
            <w:tcW w:w="3794" w:type="dxa"/>
            <w:gridSpan w:val="4"/>
            <w:tcBorders>
              <w:top w:val="nil"/>
              <w:left w:val="nil"/>
              <w:bottom w:val="nil"/>
              <w:right w:val="nil"/>
            </w:tcBorders>
            <w:shd w:val="clear" w:color="auto" w:fill="auto"/>
            <w:noWrap/>
            <w:vAlign w:val="center"/>
            <w:hideMark/>
          </w:tcPr>
          <w:p w14:paraId="5E08F8A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银行账户主数据（为可选择的输入表）</w:t>
            </w:r>
          </w:p>
        </w:tc>
        <w:tc>
          <w:tcPr>
            <w:tcW w:w="3261" w:type="dxa"/>
            <w:tcBorders>
              <w:top w:val="nil"/>
              <w:left w:val="nil"/>
              <w:bottom w:val="nil"/>
              <w:right w:val="nil"/>
            </w:tcBorders>
            <w:shd w:val="clear" w:color="auto" w:fill="auto"/>
            <w:noWrap/>
            <w:vAlign w:val="center"/>
            <w:hideMark/>
          </w:tcPr>
          <w:p w14:paraId="19371733"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7181C9C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7E7892E6" w14:textId="77777777" w:rsidTr="00D76585">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3C2E949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字段</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62068000"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2E696D79"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1D997CE5"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小数位数</w:t>
            </w:r>
          </w:p>
        </w:tc>
        <w:tc>
          <w:tcPr>
            <w:tcW w:w="3261" w:type="dxa"/>
            <w:tcBorders>
              <w:top w:val="single" w:sz="4" w:space="0" w:color="auto"/>
              <w:left w:val="nil"/>
              <w:bottom w:val="single" w:sz="4" w:space="0" w:color="auto"/>
              <w:right w:val="single" w:sz="4" w:space="0" w:color="auto"/>
            </w:tcBorders>
            <w:shd w:val="clear" w:color="000000" w:fill="8DB4E2"/>
            <w:noWrap/>
            <w:vAlign w:val="center"/>
            <w:hideMark/>
          </w:tcPr>
          <w:p w14:paraId="2459310A"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字段描述</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0CBB09ED"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备注</w:t>
            </w:r>
          </w:p>
        </w:tc>
      </w:tr>
      <w:tr w:rsidR="00D76585" w:rsidRPr="00EB3F53" w14:paraId="23A3E4EC"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2A87E88" w14:textId="77777777" w:rsidR="00EB3F53" w:rsidRPr="00EB3F53" w:rsidRDefault="00EB3F53" w:rsidP="00EB3F53">
            <w:pP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BNKID</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450B26B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57D8DEF8"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12</w:t>
            </w:r>
          </w:p>
        </w:tc>
        <w:tc>
          <w:tcPr>
            <w:tcW w:w="2409" w:type="dxa"/>
            <w:tcBorders>
              <w:top w:val="nil"/>
              <w:left w:val="nil"/>
              <w:bottom w:val="single" w:sz="4" w:space="0" w:color="auto"/>
              <w:right w:val="single" w:sz="4" w:space="0" w:color="auto"/>
            </w:tcBorders>
            <w:shd w:val="clear" w:color="auto" w:fill="auto"/>
            <w:noWrap/>
            <w:vAlign w:val="center"/>
            <w:hideMark/>
          </w:tcPr>
          <w:p w14:paraId="35EEBB8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229D891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开户行ID</w:t>
            </w:r>
          </w:p>
        </w:tc>
        <w:tc>
          <w:tcPr>
            <w:tcW w:w="567" w:type="dxa"/>
            <w:tcBorders>
              <w:top w:val="nil"/>
              <w:left w:val="nil"/>
              <w:bottom w:val="single" w:sz="4" w:space="0" w:color="auto"/>
              <w:right w:val="single" w:sz="4" w:space="0" w:color="auto"/>
            </w:tcBorders>
            <w:shd w:val="clear" w:color="auto" w:fill="auto"/>
            <w:noWrap/>
            <w:vAlign w:val="center"/>
            <w:hideMark/>
          </w:tcPr>
          <w:p w14:paraId="10A1A0D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41DF8F4F"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6191E788" w14:textId="77777777" w:rsidR="00EB3F53" w:rsidRPr="00EB3F53" w:rsidRDefault="00EB3F53" w:rsidP="00EB3F53">
            <w:pP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BNKNM</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56C364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36B34E3"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15</w:t>
            </w:r>
          </w:p>
        </w:tc>
        <w:tc>
          <w:tcPr>
            <w:tcW w:w="2409" w:type="dxa"/>
            <w:tcBorders>
              <w:top w:val="nil"/>
              <w:left w:val="nil"/>
              <w:bottom w:val="single" w:sz="4" w:space="0" w:color="auto"/>
              <w:right w:val="single" w:sz="4" w:space="0" w:color="auto"/>
            </w:tcBorders>
            <w:shd w:val="clear" w:color="auto" w:fill="auto"/>
            <w:noWrap/>
            <w:vAlign w:val="center"/>
            <w:hideMark/>
          </w:tcPr>
          <w:p w14:paraId="12D89BF2"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1AE33E3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联行号码</w:t>
            </w:r>
          </w:p>
        </w:tc>
        <w:tc>
          <w:tcPr>
            <w:tcW w:w="567" w:type="dxa"/>
            <w:tcBorders>
              <w:top w:val="nil"/>
              <w:left w:val="nil"/>
              <w:bottom w:val="single" w:sz="4" w:space="0" w:color="auto"/>
              <w:right w:val="single" w:sz="4" w:space="0" w:color="auto"/>
            </w:tcBorders>
            <w:shd w:val="clear" w:color="auto" w:fill="auto"/>
            <w:noWrap/>
            <w:vAlign w:val="center"/>
            <w:hideMark/>
          </w:tcPr>
          <w:p w14:paraId="1AD6EA1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119903D6"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889957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WAERS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11374F1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1E312C9"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w:t>
            </w:r>
          </w:p>
        </w:tc>
        <w:tc>
          <w:tcPr>
            <w:tcW w:w="2409" w:type="dxa"/>
            <w:tcBorders>
              <w:top w:val="nil"/>
              <w:left w:val="nil"/>
              <w:bottom w:val="single" w:sz="4" w:space="0" w:color="auto"/>
              <w:right w:val="single" w:sz="4" w:space="0" w:color="auto"/>
            </w:tcBorders>
            <w:shd w:val="clear" w:color="auto" w:fill="auto"/>
            <w:noWrap/>
            <w:vAlign w:val="center"/>
            <w:hideMark/>
          </w:tcPr>
          <w:p w14:paraId="4F54572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71A12EF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货币</w:t>
            </w:r>
          </w:p>
        </w:tc>
        <w:tc>
          <w:tcPr>
            <w:tcW w:w="567" w:type="dxa"/>
            <w:tcBorders>
              <w:top w:val="nil"/>
              <w:left w:val="nil"/>
              <w:bottom w:val="single" w:sz="4" w:space="0" w:color="auto"/>
              <w:right w:val="single" w:sz="4" w:space="0" w:color="auto"/>
            </w:tcBorders>
            <w:shd w:val="clear" w:color="auto" w:fill="auto"/>
            <w:noWrap/>
            <w:vAlign w:val="center"/>
            <w:hideMark/>
          </w:tcPr>
          <w:p w14:paraId="4F94915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65537256"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634EFE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BNKACCP</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27E5200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C099617"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25</w:t>
            </w:r>
          </w:p>
        </w:tc>
        <w:tc>
          <w:tcPr>
            <w:tcW w:w="2409" w:type="dxa"/>
            <w:tcBorders>
              <w:top w:val="nil"/>
              <w:left w:val="nil"/>
              <w:bottom w:val="single" w:sz="4" w:space="0" w:color="auto"/>
              <w:right w:val="single" w:sz="4" w:space="0" w:color="auto"/>
            </w:tcBorders>
            <w:shd w:val="clear" w:color="auto" w:fill="auto"/>
            <w:noWrap/>
            <w:vAlign w:val="center"/>
            <w:hideMark/>
          </w:tcPr>
          <w:p w14:paraId="36CFAE0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5853E27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银行账户主代码</w:t>
            </w:r>
          </w:p>
        </w:tc>
        <w:tc>
          <w:tcPr>
            <w:tcW w:w="567" w:type="dxa"/>
            <w:tcBorders>
              <w:top w:val="nil"/>
              <w:left w:val="nil"/>
              <w:bottom w:val="single" w:sz="4" w:space="0" w:color="auto"/>
              <w:right w:val="single" w:sz="4" w:space="0" w:color="auto"/>
            </w:tcBorders>
            <w:shd w:val="clear" w:color="auto" w:fill="auto"/>
            <w:noWrap/>
            <w:vAlign w:val="center"/>
            <w:hideMark/>
          </w:tcPr>
          <w:p w14:paraId="2523B13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3EA2AF21"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4D562CC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7E00987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77E62D0D"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3</w:t>
            </w:r>
          </w:p>
        </w:tc>
        <w:tc>
          <w:tcPr>
            <w:tcW w:w="2409" w:type="dxa"/>
            <w:tcBorders>
              <w:top w:val="nil"/>
              <w:left w:val="nil"/>
              <w:bottom w:val="single" w:sz="4" w:space="0" w:color="auto"/>
              <w:right w:val="single" w:sz="4" w:space="0" w:color="auto"/>
            </w:tcBorders>
            <w:shd w:val="clear" w:color="auto" w:fill="auto"/>
            <w:noWrap/>
            <w:vAlign w:val="center"/>
            <w:hideMark/>
          </w:tcPr>
          <w:p w14:paraId="545B367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4A4679D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银行账户子代码</w:t>
            </w:r>
          </w:p>
        </w:tc>
        <w:tc>
          <w:tcPr>
            <w:tcW w:w="567" w:type="dxa"/>
            <w:tcBorders>
              <w:top w:val="nil"/>
              <w:left w:val="nil"/>
              <w:bottom w:val="single" w:sz="4" w:space="0" w:color="auto"/>
              <w:right w:val="single" w:sz="4" w:space="0" w:color="auto"/>
            </w:tcBorders>
            <w:shd w:val="clear" w:color="auto" w:fill="auto"/>
            <w:noWrap/>
            <w:vAlign w:val="center"/>
            <w:hideMark/>
          </w:tcPr>
          <w:p w14:paraId="0CBCB61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可输</w:t>
            </w:r>
          </w:p>
        </w:tc>
      </w:tr>
      <w:tr w:rsidR="00D76585" w:rsidRPr="00EB3F53" w14:paraId="6F3400F4"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2255AD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BNKACCT</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6E1B638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2BC69920"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50</w:t>
            </w:r>
          </w:p>
        </w:tc>
        <w:tc>
          <w:tcPr>
            <w:tcW w:w="2409" w:type="dxa"/>
            <w:tcBorders>
              <w:top w:val="nil"/>
              <w:left w:val="nil"/>
              <w:bottom w:val="single" w:sz="4" w:space="0" w:color="auto"/>
              <w:right w:val="single" w:sz="4" w:space="0" w:color="auto"/>
            </w:tcBorders>
            <w:shd w:val="clear" w:color="auto" w:fill="auto"/>
            <w:noWrap/>
            <w:vAlign w:val="center"/>
            <w:hideMark/>
          </w:tcPr>
          <w:p w14:paraId="7CED3212"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32A6C763"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银行账户主名称</w:t>
            </w:r>
          </w:p>
        </w:tc>
        <w:tc>
          <w:tcPr>
            <w:tcW w:w="567" w:type="dxa"/>
            <w:tcBorders>
              <w:top w:val="nil"/>
              <w:left w:val="nil"/>
              <w:bottom w:val="single" w:sz="4" w:space="0" w:color="auto"/>
              <w:right w:val="single" w:sz="4" w:space="0" w:color="auto"/>
            </w:tcBorders>
            <w:shd w:val="clear" w:color="auto" w:fill="auto"/>
            <w:noWrap/>
            <w:vAlign w:val="center"/>
            <w:hideMark/>
          </w:tcPr>
          <w:p w14:paraId="433BFBB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62C05875"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915854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BNKACCC</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09A7D423"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681EB2E"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2</w:t>
            </w:r>
          </w:p>
        </w:tc>
        <w:tc>
          <w:tcPr>
            <w:tcW w:w="2409" w:type="dxa"/>
            <w:tcBorders>
              <w:top w:val="nil"/>
              <w:left w:val="nil"/>
              <w:bottom w:val="single" w:sz="4" w:space="0" w:color="auto"/>
              <w:right w:val="single" w:sz="4" w:space="0" w:color="auto"/>
            </w:tcBorders>
            <w:shd w:val="clear" w:color="auto" w:fill="auto"/>
            <w:noWrap/>
            <w:vAlign w:val="center"/>
            <w:hideMark/>
          </w:tcPr>
          <w:p w14:paraId="4127FA7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35C1386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账户用途</w:t>
            </w:r>
          </w:p>
        </w:tc>
        <w:tc>
          <w:tcPr>
            <w:tcW w:w="567" w:type="dxa"/>
            <w:tcBorders>
              <w:top w:val="nil"/>
              <w:left w:val="nil"/>
              <w:bottom w:val="single" w:sz="4" w:space="0" w:color="auto"/>
              <w:right w:val="single" w:sz="4" w:space="0" w:color="auto"/>
            </w:tcBorders>
            <w:shd w:val="clear" w:color="auto" w:fill="auto"/>
            <w:noWrap/>
            <w:vAlign w:val="center"/>
            <w:hideMark/>
          </w:tcPr>
          <w:p w14:paraId="509E44C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10一般户20保费收入户….</w:t>
            </w:r>
          </w:p>
        </w:tc>
      </w:tr>
      <w:tr w:rsidR="00D76585" w:rsidRPr="00EB3F53" w14:paraId="56FD89CB"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80E712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2D168C5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551232B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2409" w:type="dxa"/>
            <w:tcBorders>
              <w:top w:val="nil"/>
              <w:left w:val="nil"/>
              <w:bottom w:val="single" w:sz="4" w:space="0" w:color="auto"/>
              <w:right w:val="single" w:sz="4" w:space="0" w:color="auto"/>
            </w:tcBorders>
            <w:shd w:val="clear" w:color="auto" w:fill="auto"/>
            <w:noWrap/>
            <w:vAlign w:val="center"/>
            <w:hideMark/>
          </w:tcPr>
          <w:p w14:paraId="3630FCF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106538B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163DAC0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r>
      <w:tr w:rsidR="00D76585" w:rsidRPr="00EB3F53" w14:paraId="399134E3"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579C173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1A34B85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738F822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2409" w:type="dxa"/>
            <w:tcBorders>
              <w:top w:val="nil"/>
              <w:left w:val="nil"/>
              <w:bottom w:val="single" w:sz="4" w:space="0" w:color="auto"/>
              <w:right w:val="single" w:sz="4" w:space="0" w:color="auto"/>
            </w:tcBorders>
            <w:shd w:val="clear" w:color="auto" w:fill="auto"/>
            <w:noWrap/>
            <w:vAlign w:val="center"/>
            <w:hideMark/>
          </w:tcPr>
          <w:p w14:paraId="638192C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7CE97A9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2410F4E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r>
      <w:tr w:rsidR="00D76585" w:rsidRPr="00EB3F53" w14:paraId="1C11B9CE" w14:textId="77777777" w:rsidTr="00D76585">
        <w:trPr>
          <w:trHeight w:val="270"/>
        </w:trPr>
        <w:tc>
          <w:tcPr>
            <w:tcW w:w="1309" w:type="dxa"/>
            <w:tcBorders>
              <w:top w:val="nil"/>
              <w:left w:val="nil"/>
              <w:bottom w:val="nil"/>
              <w:right w:val="nil"/>
            </w:tcBorders>
            <w:shd w:val="clear" w:color="auto" w:fill="auto"/>
            <w:noWrap/>
            <w:vAlign w:val="center"/>
            <w:hideMark/>
          </w:tcPr>
          <w:p w14:paraId="12A6CDEC" w14:textId="77777777" w:rsidR="00EB3F53" w:rsidRPr="00EB3F53" w:rsidRDefault="00EB3F53" w:rsidP="00EB3F53">
            <w:pPr>
              <w:rPr>
                <w:rFonts w:ascii="宋体" w:hAnsi="宋体" w:cs="宋体"/>
                <w:color w:val="000000"/>
                <w:sz w:val="22"/>
                <w:szCs w:val="22"/>
                <w:lang w:eastAsia="zh-CN" w:bidi="ar-SA"/>
              </w:rPr>
            </w:pPr>
          </w:p>
        </w:tc>
        <w:tc>
          <w:tcPr>
            <w:tcW w:w="818" w:type="dxa"/>
            <w:gridSpan w:val="2"/>
            <w:tcBorders>
              <w:top w:val="nil"/>
              <w:left w:val="nil"/>
              <w:bottom w:val="nil"/>
              <w:right w:val="nil"/>
            </w:tcBorders>
            <w:shd w:val="clear" w:color="auto" w:fill="auto"/>
            <w:noWrap/>
            <w:vAlign w:val="center"/>
            <w:hideMark/>
          </w:tcPr>
          <w:p w14:paraId="243687F7"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B0ACF2B"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48BA868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36C8B893"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D5DA1B7" w14:textId="77777777" w:rsidR="00EB3F53" w:rsidRPr="00EB3F53" w:rsidRDefault="00EB3F53" w:rsidP="00EB3F53">
            <w:pPr>
              <w:rPr>
                <w:rFonts w:ascii="Times New Roman" w:eastAsia="Times New Roman" w:hAnsi="Times New Roman"/>
                <w:sz w:val="20"/>
                <w:szCs w:val="20"/>
                <w:lang w:eastAsia="zh-CN" w:bidi="ar-SA"/>
              </w:rPr>
            </w:pPr>
          </w:p>
        </w:tc>
      </w:tr>
    </w:tbl>
    <w:p w14:paraId="13D4890B" w14:textId="77777777" w:rsidR="006826BC" w:rsidRPr="006826BC" w:rsidRDefault="006826BC" w:rsidP="006826BC"/>
    <w:p w14:paraId="5B9A1AF4" w14:textId="77777777" w:rsidR="00C75F3E" w:rsidRDefault="00C75F3E" w:rsidP="00C75F3E">
      <w:pPr>
        <w:pStyle w:val="5"/>
        <w:numPr>
          <w:ilvl w:val="4"/>
          <w:numId w:val="26"/>
        </w:numPr>
      </w:pPr>
      <w:r>
        <w:rPr>
          <w:rFonts w:hint="eastAsia"/>
        </w:rPr>
        <w:t>接口说明</w:t>
      </w:r>
    </w:p>
    <w:p w14:paraId="65D25D21" w14:textId="2A5220DE" w:rsidR="00BF642A" w:rsidRPr="00BF642A" w:rsidRDefault="00BF642A" w:rsidP="00BF642A">
      <w:pPr>
        <w:rPr>
          <w:lang w:eastAsia="zh-CN"/>
        </w:rPr>
      </w:pPr>
      <w:r>
        <w:rPr>
          <w:rFonts w:hint="eastAsia"/>
          <w:lang w:eastAsia="zh-CN"/>
        </w:rPr>
        <w:t>SAP</w:t>
      </w:r>
      <w:r>
        <w:rPr>
          <w:lang w:eastAsia="zh-CN"/>
        </w:rPr>
        <w:t>作为服务端</w:t>
      </w:r>
      <w:r>
        <w:rPr>
          <w:rFonts w:hint="eastAsia"/>
          <w:lang w:eastAsia="zh-CN"/>
        </w:rPr>
        <w:t>，</w:t>
      </w:r>
      <w:r>
        <w:rPr>
          <w:lang w:eastAsia="zh-CN"/>
        </w:rPr>
        <w:t>通过</w:t>
      </w:r>
      <w:r>
        <w:rPr>
          <w:lang w:eastAsia="zh-CN"/>
        </w:rPr>
        <w:t>RFC</w:t>
      </w:r>
      <w:r>
        <w:rPr>
          <w:rFonts w:hint="eastAsia"/>
          <w:lang w:eastAsia="zh-CN"/>
        </w:rPr>
        <w:t>方式对接</w:t>
      </w:r>
    </w:p>
    <w:p w14:paraId="6821D650" w14:textId="4A5F0790" w:rsidR="002A717F" w:rsidRPr="002A717F" w:rsidRDefault="002A717F" w:rsidP="002A717F">
      <w:pPr>
        <w:pStyle w:val="30"/>
        <w:numPr>
          <w:ilvl w:val="2"/>
          <w:numId w:val="2"/>
        </w:numPr>
        <w:rPr>
          <w:lang w:eastAsia="zh-CN"/>
        </w:rPr>
      </w:pPr>
      <w:bookmarkStart w:id="1160" w:name="_Toc4183074"/>
      <w:r>
        <w:rPr>
          <w:lang w:eastAsia="zh-CN"/>
        </w:rPr>
        <w:t>对接收付系统接口功能及流程说明</w:t>
      </w:r>
      <w:bookmarkEnd w:id="1160"/>
    </w:p>
    <w:p w14:paraId="75279EDD" w14:textId="4B6ED779" w:rsidR="000B4379" w:rsidRPr="00B93B95" w:rsidRDefault="006826BC" w:rsidP="000B4379">
      <w:pPr>
        <w:pStyle w:val="40"/>
        <w:numPr>
          <w:ilvl w:val="3"/>
          <w:numId w:val="2"/>
        </w:numPr>
        <w:rPr>
          <w:lang w:eastAsia="zh-CN"/>
        </w:rPr>
      </w:pPr>
      <w:r>
        <w:rPr>
          <w:rFonts w:hint="eastAsia"/>
          <w:lang w:eastAsia="zh-CN"/>
        </w:rPr>
        <w:t>收付系统银行明细</w:t>
      </w:r>
      <w:r w:rsidR="00A86528">
        <w:rPr>
          <w:lang w:eastAsia="zh-CN"/>
        </w:rPr>
        <w:t>同步</w:t>
      </w:r>
      <w:r w:rsidR="000B4379" w:rsidRPr="00B93B95">
        <w:rPr>
          <w:lang w:eastAsia="zh-CN"/>
        </w:rPr>
        <w:t>接口</w:t>
      </w:r>
    </w:p>
    <w:p w14:paraId="0C068265" w14:textId="77777777" w:rsidR="000B4379" w:rsidRPr="00DB208D" w:rsidRDefault="000B4379" w:rsidP="000B4379">
      <w:pPr>
        <w:pStyle w:val="5"/>
        <w:numPr>
          <w:ilvl w:val="4"/>
          <w:numId w:val="2"/>
        </w:numPr>
      </w:pPr>
      <w:r w:rsidRPr="00DB208D">
        <w:rPr>
          <w:rFonts w:hint="eastAsia"/>
        </w:rPr>
        <w:t>业务描述</w:t>
      </w:r>
    </w:p>
    <w:p w14:paraId="70C504C7" w14:textId="764D1991" w:rsidR="000B4379" w:rsidRDefault="000B4379" w:rsidP="000B4379">
      <w:pPr>
        <w:rPr>
          <w:lang w:eastAsia="zh-CN"/>
        </w:rPr>
      </w:pPr>
      <w:r>
        <w:rPr>
          <w:rFonts w:hint="eastAsia"/>
          <w:lang w:eastAsia="zh-CN"/>
        </w:rPr>
        <w:t xml:space="preserve">  </w:t>
      </w:r>
      <w:r>
        <w:rPr>
          <w:lang w:eastAsia="zh-CN"/>
        </w:rPr>
        <w:t xml:space="preserve"> </w:t>
      </w:r>
      <w:r w:rsidR="001D2329">
        <w:rPr>
          <w:rFonts w:hint="eastAsia"/>
          <w:lang w:eastAsia="zh-CN"/>
        </w:rPr>
        <w:t>资金系统需要将直联及非直连的银行账户历史明细同步给收付费系统用来</w:t>
      </w:r>
      <w:r w:rsidR="00B4612A">
        <w:rPr>
          <w:rFonts w:hint="eastAsia"/>
          <w:lang w:eastAsia="zh-CN"/>
        </w:rPr>
        <w:t>对账</w:t>
      </w:r>
      <w:r w:rsidR="00987E4C">
        <w:rPr>
          <w:rFonts w:hint="eastAsia"/>
          <w:lang w:eastAsia="zh-CN"/>
        </w:rPr>
        <w:t>。</w:t>
      </w:r>
    </w:p>
    <w:p w14:paraId="5ACB817E" w14:textId="086461BA" w:rsidR="00671D72" w:rsidRPr="00DD365B" w:rsidRDefault="00671D72" w:rsidP="000B4379">
      <w:pPr>
        <w:rPr>
          <w:lang w:eastAsia="zh-CN"/>
        </w:rPr>
      </w:pPr>
      <w:r>
        <w:rPr>
          <w:rFonts w:hint="eastAsia"/>
          <w:lang w:eastAsia="zh-CN"/>
        </w:rPr>
        <w:t xml:space="preserve">   </w:t>
      </w:r>
      <w:r>
        <w:rPr>
          <w:rFonts w:hint="eastAsia"/>
          <w:lang w:eastAsia="zh-CN"/>
        </w:rPr>
        <w:t>直连</w:t>
      </w:r>
      <w:r w:rsidR="00B4612A">
        <w:rPr>
          <w:rFonts w:hint="eastAsia"/>
          <w:lang w:eastAsia="zh-CN"/>
        </w:rPr>
        <w:t>银行明细由</w:t>
      </w:r>
      <w:r>
        <w:rPr>
          <w:rFonts w:hint="eastAsia"/>
          <w:lang w:eastAsia="zh-CN"/>
        </w:rPr>
        <w:t>资金系统同步给</w:t>
      </w:r>
      <w:r w:rsidR="00B4612A">
        <w:rPr>
          <w:rFonts w:hint="eastAsia"/>
          <w:lang w:eastAsia="zh-CN"/>
        </w:rPr>
        <w:t>收付费系统，方式通过</w:t>
      </w:r>
      <w:r w:rsidR="00DD365B">
        <w:rPr>
          <w:lang w:eastAsia="zh-CN"/>
        </w:rPr>
        <w:t>OSS,CSV</w:t>
      </w:r>
      <w:r w:rsidR="00DD365B">
        <w:rPr>
          <w:lang w:eastAsia="zh-CN"/>
        </w:rPr>
        <w:t>格式上传</w:t>
      </w:r>
      <w:r w:rsidR="00A47BDF">
        <w:rPr>
          <w:rFonts w:hint="eastAsia"/>
          <w:lang w:eastAsia="zh-CN"/>
        </w:rPr>
        <w:t>，</w:t>
      </w:r>
      <w:r w:rsidR="00A47BDF">
        <w:rPr>
          <w:lang w:eastAsia="zh-CN"/>
        </w:rPr>
        <w:t>上传后通过</w:t>
      </w:r>
      <w:r w:rsidR="00357F78">
        <w:rPr>
          <w:lang w:eastAsia="zh-CN"/>
        </w:rPr>
        <w:t>SOFA RPC</w:t>
      </w:r>
      <w:r w:rsidR="00A47BDF">
        <w:rPr>
          <w:rFonts w:hint="eastAsia"/>
          <w:lang w:eastAsia="zh-CN"/>
        </w:rPr>
        <w:t>进行</w:t>
      </w:r>
      <w:r w:rsidR="00A47BDF">
        <w:rPr>
          <w:lang w:eastAsia="zh-CN"/>
        </w:rPr>
        <w:t>消息通知</w:t>
      </w:r>
      <w:r w:rsidR="00DD365B">
        <w:rPr>
          <w:rFonts w:hint="eastAsia"/>
          <w:lang w:eastAsia="zh-CN"/>
        </w:rPr>
        <w:t>。</w:t>
      </w:r>
    </w:p>
    <w:p w14:paraId="22D7A473" w14:textId="67AF3869" w:rsidR="00671D72" w:rsidRDefault="00671D72" w:rsidP="000B4379">
      <w:pPr>
        <w:rPr>
          <w:lang w:eastAsia="zh-CN"/>
        </w:rPr>
      </w:pPr>
      <w:r>
        <w:rPr>
          <w:rFonts w:hint="eastAsia"/>
          <w:lang w:eastAsia="zh-CN"/>
        </w:rPr>
        <w:t xml:space="preserve">   </w:t>
      </w:r>
      <w:r>
        <w:rPr>
          <w:rFonts w:hint="eastAsia"/>
          <w:lang w:eastAsia="zh-CN"/>
        </w:rPr>
        <w:t>非直连明细</w:t>
      </w:r>
      <w:r w:rsidR="009E2255">
        <w:rPr>
          <w:rFonts w:hint="eastAsia"/>
          <w:lang w:eastAsia="zh-CN"/>
        </w:rPr>
        <w:t>由资金系统导入后，统一通过</w:t>
      </w:r>
      <w:r w:rsidR="009E2255">
        <w:rPr>
          <w:rFonts w:hint="eastAsia"/>
          <w:lang w:eastAsia="zh-CN"/>
        </w:rPr>
        <w:t>OSS</w:t>
      </w:r>
      <w:r w:rsidR="009E2255">
        <w:rPr>
          <w:rFonts w:hint="eastAsia"/>
          <w:lang w:eastAsia="zh-CN"/>
        </w:rPr>
        <w:t>，</w:t>
      </w:r>
      <w:r w:rsidR="009E2255">
        <w:rPr>
          <w:rFonts w:hint="eastAsia"/>
          <w:lang w:eastAsia="zh-CN"/>
        </w:rPr>
        <w:t>CSV</w:t>
      </w:r>
      <w:r w:rsidR="009E2255">
        <w:rPr>
          <w:rFonts w:hint="eastAsia"/>
          <w:lang w:eastAsia="zh-CN"/>
        </w:rPr>
        <w:t>格式上传到收付费系统。</w:t>
      </w:r>
    </w:p>
    <w:p w14:paraId="6B828603" w14:textId="77777777" w:rsidR="00006D27" w:rsidRDefault="00006D27" w:rsidP="000B4379">
      <w:pPr>
        <w:rPr>
          <w:lang w:eastAsia="zh-CN"/>
        </w:rPr>
      </w:pPr>
    </w:p>
    <w:p w14:paraId="0F9AA2E0" w14:textId="59156DCD" w:rsidR="00671D72" w:rsidRPr="00990A16" w:rsidRDefault="00671D72" w:rsidP="000B4379">
      <w:pPr>
        <w:rPr>
          <w:lang w:eastAsia="zh-CN"/>
        </w:rPr>
      </w:pPr>
      <w:r>
        <w:rPr>
          <w:rFonts w:hint="eastAsia"/>
          <w:lang w:eastAsia="zh-CN"/>
        </w:rPr>
        <w:t xml:space="preserve">   </w:t>
      </w:r>
    </w:p>
    <w:p w14:paraId="515526F3" w14:textId="77777777" w:rsidR="000B4379" w:rsidRDefault="000B4379" w:rsidP="000B4379">
      <w:pPr>
        <w:pStyle w:val="5"/>
        <w:numPr>
          <w:ilvl w:val="4"/>
          <w:numId w:val="2"/>
        </w:numPr>
      </w:pPr>
      <w:r>
        <w:rPr>
          <w:rFonts w:hint="eastAsia"/>
        </w:rPr>
        <w:t>业务流程</w:t>
      </w:r>
    </w:p>
    <w:p w14:paraId="46A180C1" w14:textId="7DE47FA3" w:rsidR="004F179E" w:rsidRPr="009942A4" w:rsidRDefault="009942A4" w:rsidP="009942A4">
      <w:pPr>
        <w:pStyle w:val="L-"/>
      </w:pPr>
      <w:r>
        <w:rPr>
          <w:rFonts w:hint="eastAsia"/>
        </w:rPr>
        <w:t>图</w:t>
      </w:r>
      <w:r>
        <w:rPr>
          <w:rFonts w:hint="eastAsia"/>
        </w:rPr>
        <w:t>3.5.4.1.2.-</w:t>
      </w:r>
      <w:r>
        <w:t>1</w:t>
      </w:r>
      <w:r w:rsidR="004F179E">
        <w:t>明细同步流程</w:t>
      </w:r>
    </w:p>
    <w:p w14:paraId="38F60836" w14:textId="06DABD00" w:rsidR="004F179E" w:rsidRDefault="001D2329" w:rsidP="008D491E">
      <w:r>
        <w:object w:dxaOrig="11746" w:dyaOrig="7816" w14:anchorId="34E9EF89">
          <v:shape id="_x0000_i1041" type="#_x0000_t75" style="width:415.35pt;height:275.35pt" o:ole="">
            <v:imagedata r:id="rId121" o:title=""/>
          </v:shape>
          <o:OLEObject Type="Embed" ProgID="Visio.Drawing.15" ShapeID="_x0000_i1041" DrawAspect="Content" ObjectID="_1616598438" r:id="rId122"/>
        </w:object>
      </w:r>
    </w:p>
    <w:p w14:paraId="281E7297" w14:textId="4201924A" w:rsidR="00B4612A" w:rsidRDefault="00B4612A" w:rsidP="008D491E"/>
    <w:p w14:paraId="08D3AA69" w14:textId="3407850F" w:rsidR="00B4612A" w:rsidRDefault="00B4612A" w:rsidP="00B4612A">
      <w:pPr>
        <w:pStyle w:val="5"/>
        <w:numPr>
          <w:ilvl w:val="4"/>
          <w:numId w:val="2"/>
        </w:numPr>
      </w:pPr>
      <w:r>
        <w:rPr>
          <w:rFonts w:hint="eastAsia"/>
        </w:rPr>
        <w:t>流程说明</w:t>
      </w:r>
    </w:p>
    <w:p w14:paraId="65C53B8F" w14:textId="4751E8ED" w:rsidR="009942A4" w:rsidRPr="009942A4" w:rsidRDefault="009942A4" w:rsidP="009942A4">
      <w:pPr>
        <w:pStyle w:val="L-"/>
      </w:pPr>
      <w:r>
        <w:rPr>
          <w:rFonts w:hint="eastAsia"/>
        </w:rPr>
        <w:t>3.5.4.1.</w:t>
      </w:r>
      <w:r>
        <w:t>3</w:t>
      </w:r>
      <w:r>
        <w:rPr>
          <w:rFonts w:hint="eastAsia"/>
        </w:rPr>
        <w:t>.-</w:t>
      </w:r>
      <w:r>
        <w:t>1</w:t>
      </w:r>
      <w:r>
        <w:t>明细同步流程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35"/>
        <w:gridCol w:w="3804"/>
        <w:gridCol w:w="1599"/>
      </w:tblGrid>
      <w:tr w:rsidR="001300EC" w:rsidRPr="00300621" w14:paraId="0AF06331" w14:textId="77777777" w:rsidTr="00357F78">
        <w:trPr>
          <w:cantSplit/>
          <w:tblHeader/>
        </w:trPr>
        <w:tc>
          <w:tcPr>
            <w:tcW w:w="484" w:type="dxa"/>
            <w:shd w:val="clear" w:color="auto" w:fill="7C9BC1"/>
            <w:tcMar>
              <w:top w:w="58" w:type="dxa"/>
              <w:left w:w="58" w:type="dxa"/>
              <w:bottom w:w="58" w:type="dxa"/>
              <w:right w:w="58" w:type="dxa"/>
            </w:tcMar>
          </w:tcPr>
          <w:p w14:paraId="38C08475" w14:textId="77777777" w:rsidR="001300EC" w:rsidRPr="00300621" w:rsidRDefault="001300EC" w:rsidP="00B07A0D">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4CA64D6D" w14:textId="6B964B50" w:rsidR="001300EC" w:rsidRPr="00300621" w:rsidRDefault="00CB2F8F" w:rsidP="00B07A0D">
            <w:pPr>
              <w:pStyle w:val="Cap1"/>
              <w:ind w:firstLineChars="100" w:firstLine="200"/>
              <w:jc w:val="both"/>
              <w:rPr>
                <w:szCs w:val="18"/>
              </w:rPr>
            </w:pPr>
            <w:r>
              <w:rPr>
                <w:rFonts w:hint="eastAsia"/>
                <w:szCs w:val="18"/>
              </w:rPr>
              <w:t>直连银行</w:t>
            </w:r>
            <w:r w:rsidR="001300EC">
              <w:rPr>
                <w:rFonts w:hint="eastAsia"/>
                <w:szCs w:val="18"/>
              </w:rPr>
              <w:t>流程</w:t>
            </w:r>
            <w:r w:rsidR="001300EC" w:rsidRPr="00300621">
              <w:rPr>
                <w:rFonts w:hint="eastAsia"/>
                <w:szCs w:val="18"/>
              </w:rPr>
              <w:t>步骤</w:t>
            </w:r>
          </w:p>
        </w:tc>
        <w:tc>
          <w:tcPr>
            <w:tcW w:w="3827" w:type="dxa"/>
            <w:shd w:val="clear" w:color="auto" w:fill="7C9BC1"/>
            <w:tcMar>
              <w:top w:w="58" w:type="dxa"/>
              <w:left w:w="58" w:type="dxa"/>
              <w:bottom w:w="58" w:type="dxa"/>
              <w:right w:w="58" w:type="dxa"/>
            </w:tcMar>
          </w:tcPr>
          <w:p w14:paraId="22F52F08" w14:textId="77777777" w:rsidR="001300EC" w:rsidRPr="00300621" w:rsidRDefault="001300EC" w:rsidP="00B07A0D">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31A16FB" w14:textId="77777777" w:rsidR="001300EC" w:rsidRPr="00300621" w:rsidRDefault="001300EC" w:rsidP="00B07A0D">
            <w:pPr>
              <w:pStyle w:val="Cap1"/>
              <w:ind w:firstLineChars="100" w:firstLine="200"/>
              <w:jc w:val="both"/>
              <w:rPr>
                <w:szCs w:val="18"/>
              </w:rPr>
            </w:pPr>
            <w:r w:rsidRPr="00300621">
              <w:rPr>
                <w:rFonts w:hint="eastAsia"/>
                <w:szCs w:val="18"/>
              </w:rPr>
              <w:t>备注</w:t>
            </w:r>
          </w:p>
        </w:tc>
      </w:tr>
      <w:tr w:rsidR="001300EC" w:rsidRPr="00300621" w14:paraId="54EA7FD3" w14:textId="77777777" w:rsidTr="00357F78">
        <w:trPr>
          <w:cantSplit/>
          <w:trHeight w:val="483"/>
        </w:trPr>
        <w:tc>
          <w:tcPr>
            <w:tcW w:w="484" w:type="dxa"/>
            <w:shd w:val="clear" w:color="auto" w:fill="AECEE1"/>
            <w:tcMar>
              <w:top w:w="58" w:type="dxa"/>
              <w:left w:w="58" w:type="dxa"/>
              <w:bottom w:w="58" w:type="dxa"/>
              <w:right w:w="58" w:type="dxa"/>
            </w:tcMar>
            <w:vAlign w:val="center"/>
          </w:tcPr>
          <w:p w14:paraId="431A17A2" w14:textId="77777777" w:rsidR="001300EC" w:rsidRPr="005D789A" w:rsidRDefault="001300EC" w:rsidP="00B07A0D">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B096A9B" w14:textId="7BB6CE36" w:rsidR="001300EC" w:rsidRPr="00F41C79" w:rsidRDefault="001300EC" w:rsidP="001300EC">
            <w:pPr>
              <w:jc w:val="both"/>
              <w:rPr>
                <w:rFonts w:ascii="宋体" w:hAnsi="宋体" w:cs="宋体"/>
                <w:color w:val="000000"/>
                <w:sz w:val="20"/>
                <w:lang w:eastAsia="zh-CN"/>
              </w:rPr>
            </w:pPr>
            <w:r>
              <w:rPr>
                <w:rFonts w:ascii="宋体" w:hAnsi="宋体" w:cs="宋体"/>
                <w:color w:val="000000"/>
                <w:sz w:val="20"/>
                <w:lang w:eastAsia="zh-CN"/>
              </w:rPr>
              <w:t>银行获取或者导入</w:t>
            </w:r>
          </w:p>
        </w:tc>
        <w:tc>
          <w:tcPr>
            <w:tcW w:w="3827" w:type="dxa"/>
            <w:shd w:val="clear" w:color="auto" w:fill="E3EEF5"/>
            <w:tcMar>
              <w:top w:w="58" w:type="dxa"/>
              <w:left w:w="58" w:type="dxa"/>
              <w:bottom w:w="58" w:type="dxa"/>
              <w:right w:w="58" w:type="dxa"/>
            </w:tcMar>
            <w:vAlign w:val="center"/>
          </w:tcPr>
          <w:p w14:paraId="1266C9B8" w14:textId="33AC84F5" w:rsidR="001300EC" w:rsidRDefault="001D2329" w:rsidP="001D2329">
            <w:pPr>
              <w:jc w:val="both"/>
              <w:rPr>
                <w:rFonts w:ascii="宋体" w:hAnsi="宋体" w:cs="宋体"/>
                <w:color w:val="000000"/>
                <w:sz w:val="20"/>
                <w:lang w:eastAsia="zh-CN"/>
              </w:rPr>
            </w:pPr>
            <w:r>
              <w:rPr>
                <w:rFonts w:ascii="宋体" w:hAnsi="宋体" w:cs="宋体"/>
                <w:color w:val="000000"/>
                <w:sz w:val="20"/>
                <w:lang w:eastAsia="zh-CN"/>
              </w:rPr>
              <w:t>直连银行明细</w:t>
            </w:r>
            <w:r w:rsidR="00DB46F1">
              <w:rPr>
                <w:rFonts w:ascii="宋体" w:hAnsi="宋体" w:cs="宋体"/>
                <w:color w:val="000000"/>
                <w:sz w:val="20"/>
                <w:lang w:eastAsia="zh-CN"/>
              </w:rPr>
              <w:t>资金系统</w:t>
            </w:r>
            <w:r>
              <w:rPr>
                <w:rFonts w:ascii="宋体" w:hAnsi="宋体" w:cs="宋体"/>
                <w:color w:val="000000"/>
                <w:sz w:val="20"/>
                <w:lang w:eastAsia="zh-CN"/>
              </w:rPr>
              <w:t>通过</w:t>
            </w:r>
            <w:r w:rsidR="00CB2F8F">
              <w:rPr>
                <w:rFonts w:ascii="宋体" w:hAnsi="宋体" w:cs="宋体"/>
                <w:color w:val="000000"/>
                <w:sz w:val="20"/>
                <w:lang w:eastAsia="zh-CN"/>
              </w:rPr>
              <w:t>直连接口获取</w:t>
            </w:r>
            <w:r w:rsidR="001300EC">
              <w:rPr>
                <w:rFonts w:ascii="宋体" w:hAnsi="宋体" w:cs="宋体"/>
                <w:color w:val="000000"/>
                <w:sz w:val="20"/>
                <w:lang w:eastAsia="zh-CN"/>
              </w:rPr>
              <w:t>银行明细到资金系统</w:t>
            </w:r>
          </w:p>
          <w:p w14:paraId="134BA476" w14:textId="2049DD92" w:rsidR="001D2329" w:rsidRPr="001D2329" w:rsidRDefault="001D2329" w:rsidP="001D2329">
            <w:pPr>
              <w:jc w:val="both"/>
              <w:rPr>
                <w:rFonts w:ascii="宋体" w:hAnsi="宋体" w:cs="宋体"/>
                <w:color w:val="000000"/>
                <w:sz w:val="20"/>
                <w:lang w:eastAsia="zh-CN"/>
              </w:rPr>
            </w:pPr>
            <w:r>
              <w:rPr>
                <w:rFonts w:ascii="宋体" w:hAnsi="宋体" w:cs="宋体"/>
                <w:color w:val="000000"/>
                <w:sz w:val="20"/>
                <w:lang w:eastAsia="zh-CN"/>
              </w:rPr>
              <w:t>非直连银行明细通过资金系统统一模板导入</w:t>
            </w:r>
          </w:p>
        </w:tc>
        <w:tc>
          <w:tcPr>
            <w:tcW w:w="1560" w:type="dxa"/>
            <w:shd w:val="clear" w:color="auto" w:fill="E3EEF5"/>
            <w:tcMar>
              <w:top w:w="58" w:type="dxa"/>
              <w:left w:w="58" w:type="dxa"/>
              <w:bottom w:w="58" w:type="dxa"/>
              <w:right w:w="58" w:type="dxa"/>
            </w:tcMar>
            <w:vAlign w:val="center"/>
          </w:tcPr>
          <w:p w14:paraId="57F108C6" w14:textId="77777777" w:rsidR="001300EC" w:rsidRPr="00F41C79" w:rsidRDefault="001300EC" w:rsidP="00B07A0D">
            <w:pPr>
              <w:jc w:val="both"/>
              <w:rPr>
                <w:rFonts w:ascii="宋体" w:hAnsi="宋体" w:cs="宋体"/>
                <w:color w:val="000000"/>
                <w:sz w:val="20"/>
                <w:lang w:eastAsia="zh-CN"/>
              </w:rPr>
            </w:pPr>
          </w:p>
        </w:tc>
      </w:tr>
      <w:tr w:rsidR="001300EC" w:rsidRPr="00300621" w14:paraId="6C2B3CD5" w14:textId="77777777" w:rsidTr="00357F78">
        <w:trPr>
          <w:cantSplit/>
          <w:trHeight w:val="483"/>
        </w:trPr>
        <w:tc>
          <w:tcPr>
            <w:tcW w:w="484" w:type="dxa"/>
            <w:shd w:val="clear" w:color="auto" w:fill="AECEE1"/>
            <w:tcMar>
              <w:top w:w="58" w:type="dxa"/>
              <w:left w:w="58" w:type="dxa"/>
              <w:bottom w:w="58" w:type="dxa"/>
              <w:right w:w="58" w:type="dxa"/>
            </w:tcMar>
            <w:vAlign w:val="center"/>
          </w:tcPr>
          <w:p w14:paraId="4336B112" w14:textId="77777777" w:rsidR="001300EC" w:rsidRPr="005D789A" w:rsidRDefault="001300EC" w:rsidP="00B07A0D">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2433DD34" w14:textId="58DF0672" w:rsidR="001300EC" w:rsidRPr="00F41C79"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74B9C950" w14:textId="78E24072" w:rsidR="001300EC" w:rsidRPr="006A3D21"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运行同步任务将银行明细同步给收付费系统</w:t>
            </w:r>
          </w:p>
        </w:tc>
        <w:tc>
          <w:tcPr>
            <w:tcW w:w="1560" w:type="dxa"/>
            <w:shd w:val="clear" w:color="auto" w:fill="E3EEF5"/>
            <w:tcMar>
              <w:top w:w="58" w:type="dxa"/>
              <w:left w:w="58" w:type="dxa"/>
              <w:bottom w:w="58" w:type="dxa"/>
              <w:right w:w="58" w:type="dxa"/>
            </w:tcMar>
            <w:vAlign w:val="center"/>
          </w:tcPr>
          <w:p w14:paraId="166CEF76" w14:textId="7E9CD1E4" w:rsidR="001300EC" w:rsidRPr="00F41C79"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OSS，CSV格式</w:t>
            </w:r>
          </w:p>
        </w:tc>
      </w:tr>
      <w:tr w:rsidR="00CB2F8F" w:rsidRPr="00300621" w14:paraId="477A5774" w14:textId="77777777" w:rsidTr="00357F78">
        <w:trPr>
          <w:cantSplit/>
          <w:trHeight w:val="483"/>
        </w:trPr>
        <w:tc>
          <w:tcPr>
            <w:tcW w:w="484" w:type="dxa"/>
            <w:shd w:val="clear" w:color="auto" w:fill="AECEE1"/>
            <w:tcMar>
              <w:top w:w="58" w:type="dxa"/>
              <w:left w:w="58" w:type="dxa"/>
              <w:bottom w:w="58" w:type="dxa"/>
              <w:right w:w="58" w:type="dxa"/>
            </w:tcMar>
            <w:vAlign w:val="center"/>
          </w:tcPr>
          <w:p w14:paraId="402A66D4" w14:textId="3B79D6AE" w:rsidR="00CB2F8F" w:rsidRDefault="00CB2F8F" w:rsidP="00B07A0D">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35B79687" w14:textId="1F0943C1" w:rsidR="00CB2F8F" w:rsidRDefault="00CB2F8F" w:rsidP="00B07A0D">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5F1685C5" w14:textId="59F101F1" w:rsidR="00CB2F8F" w:rsidRDefault="0078588C" w:rsidP="00B07A0D">
            <w:pPr>
              <w:jc w:val="both"/>
              <w:rPr>
                <w:rFonts w:ascii="宋体" w:hAnsi="宋体" w:cs="宋体"/>
                <w:color w:val="000000"/>
                <w:sz w:val="20"/>
                <w:lang w:eastAsia="zh-CN"/>
              </w:rPr>
            </w:pPr>
            <w:r>
              <w:rPr>
                <w:rFonts w:ascii="宋体" w:hAnsi="宋体" w:cs="宋体"/>
                <w:color w:val="000000"/>
                <w:sz w:val="20"/>
                <w:lang w:eastAsia="zh-CN"/>
              </w:rPr>
              <w:t>如同步给收付费的直连银行明细收付费已经完成对账</w:t>
            </w:r>
            <w:r>
              <w:rPr>
                <w:rFonts w:ascii="宋体" w:hAnsi="宋体" w:cs="宋体" w:hint="eastAsia"/>
                <w:color w:val="000000"/>
                <w:sz w:val="20"/>
                <w:lang w:eastAsia="zh-CN"/>
              </w:rPr>
              <w:t>，</w:t>
            </w:r>
            <w:r>
              <w:rPr>
                <w:rFonts w:ascii="宋体" w:hAnsi="宋体" w:cs="宋体"/>
                <w:color w:val="000000"/>
                <w:sz w:val="20"/>
                <w:lang w:eastAsia="zh-CN"/>
              </w:rPr>
              <w:t>后续发现银行明细获取的有问题</w:t>
            </w:r>
            <w:r>
              <w:rPr>
                <w:rFonts w:ascii="宋体" w:hAnsi="宋体" w:cs="宋体" w:hint="eastAsia"/>
                <w:color w:val="000000"/>
                <w:sz w:val="20"/>
                <w:lang w:eastAsia="zh-CN"/>
              </w:rPr>
              <w:t>，</w:t>
            </w:r>
            <w:r>
              <w:rPr>
                <w:rFonts w:ascii="宋体" w:hAnsi="宋体" w:cs="宋体"/>
                <w:color w:val="000000"/>
                <w:sz w:val="20"/>
                <w:lang w:eastAsia="zh-CN"/>
              </w:rPr>
              <w:t>需要重新获取</w:t>
            </w:r>
            <w:r>
              <w:rPr>
                <w:rFonts w:ascii="宋体" w:hAnsi="宋体" w:cs="宋体" w:hint="eastAsia"/>
                <w:color w:val="000000"/>
                <w:sz w:val="20"/>
                <w:lang w:eastAsia="zh-CN"/>
              </w:rPr>
              <w:t>，</w:t>
            </w:r>
            <w:r>
              <w:rPr>
                <w:rFonts w:ascii="宋体" w:hAnsi="宋体" w:cs="宋体"/>
                <w:color w:val="000000"/>
                <w:sz w:val="20"/>
                <w:lang w:eastAsia="zh-CN"/>
              </w:rPr>
              <w:t>需要由财务人员通知到资金系统运维</w:t>
            </w:r>
            <w:r>
              <w:rPr>
                <w:rFonts w:ascii="宋体" w:hAnsi="宋体" w:cs="宋体" w:hint="eastAsia"/>
                <w:color w:val="000000"/>
                <w:sz w:val="20"/>
                <w:lang w:eastAsia="zh-CN"/>
              </w:rPr>
              <w:t>、</w:t>
            </w:r>
            <w:r>
              <w:rPr>
                <w:rFonts w:ascii="宋体" w:hAnsi="宋体" w:cs="宋体"/>
                <w:color w:val="000000"/>
                <w:sz w:val="20"/>
                <w:lang w:eastAsia="zh-CN"/>
              </w:rPr>
              <w:t>收付费运维一起处理</w:t>
            </w:r>
          </w:p>
        </w:tc>
        <w:tc>
          <w:tcPr>
            <w:tcW w:w="1560" w:type="dxa"/>
            <w:shd w:val="clear" w:color="auto" w:fill="E3EEF5"/>
            <w:tcMar>
              <w:top w:w="58" w:type="dxa"/>
              <w:left w:w="58" w:type="dxa"/>
              <w:bottom w:w="58" w:type="dxa"/>
              <w:right w:w="58" w:type="dxa"/>
            </w:tcMar>
            <w:vAlign w:val="center"/>
          </w:tcPr>
          <w:p w14:paraId="7E16B067" w14:textId="77777777" w:rsidR="00CB2F8F" w:rsidRPr="00F41C79" w:rsidRDefault="00CB2F8F" w:rsidP="00B07A0D">
            <w:pPr>
              <w:jc w:val="both"/>
              <w:rPr>
                <w:rFonts w:ascii="宋体" w:hAnsi="宋体" w:cs="宋体"/>
                <w:color w:val="000000"/>
                <w:sz w:val="20"/>
                <w:lang w:eastAsia="zh-CN"/>
              </w:rPr>
            </w:pPr>
          </w:p>
        </w:tc>
      </w:tr>
      <w:tr w:rsidR="00730639" w:rsidRPr="00300621" w14:paraId="32C77FDA" w14:textId="77777777" w:rsidTr="00357F78">
        <w:trPr>
          <w:cantSplit/>
          <w:trHeight w:val="483"/>
        </w:trPr>
        <w:tc>
          <w:tcPr>
            <w:tcW w:w="484" w:type="dxa"/>
            <w:shd w:val="clear" w:color="auto" w:fill="AECEE1"/>
            <w:tcMar>
              <w:top w:w="58" w:type="dxa"/>
              <w:left w:w="58" w:type="dxa"/>
              <w:bottom w:w="58" w:type="dxa"/>
              <w:right w:w="58" w:type="dxa"/>
            </w:tcMar>
            <w:vAlign w:val="center"/>
          </w:tcPr>
          <w:p w14:paraId="4E841CA2" w14:textId="2A80989A" w:rsidR="00730639" w:rsidRDefault="00730639" w:rsidP="00B07A0D">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3D4B5755" w14:textId="259E4EEA" w:rsidR="00730639" w:rsidRDefault="000E42DC" w:rsidP="00B07A0D">
            <w:pPr>
              <w:jc w:val="both"/>
              <w:rPr>
                <w:rFonts w:ascii="宋体" w:hAnsi="宋体" w:cs="宋体"/>
                <w:color w:val="000000"/>
                <w:sz w:val="20"/>
                <w:lang w:eastAsia="zh-CN"/>
              </w:rPr>
            </w:pPr>
            <w:r>
              <w:rPr>
                <w:rFonts w:ascii="宋体" w:hAnsi="宋体" w:cs="宋体"/>
                <w:color w:val="000000"/>
                <w:sz w:val="20"/>
                <w:lang w:eastAsia="zh-CN"/>
              </w:rPr>
              <w:t>文件及上传规则</w:t>
            </w:r>
          </w:p>
        </w:tc>
        <w:tc>
          <w:tcPr>
            <w:tcW w:w="3827" w:type="dxa"/>
            <w:shd w:val="clear" w:color="auto" w:fill="E3EEF5"/>
            <w:tcMar>
              <w:top w:w="58" w:type="dxa"/>
              <w:left w:w="58" w:type="dxa"/>
              <w:bottom w:w="58" w:type="dxa"/>
              <w:right w:w="58" w:type="dxa"/>
            </w:tcMar>
            <w:vAlign w:val="center"/>
          </w:tcPr>
          <w:p w14:paraId="76781108" w14:textId="77777777"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尽量都放一个文件进行上传</w:t>
            </w:r>
          </w:p>
          <w:p w14:paraId="5EDB8A76" w14:textId="2048FF1C"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补传不会和之前已经上传的信息重复</w:t>
            </w:r>
          </w:p>
          <w:p w14:paraId="34916C77" w14:textId="28C07DB2"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文件名命名为</w:t>
            </w:r>
            <w:r w:rsidR="000E42DC">
              <w:rPr>
                <w:rFonts w:ascii="宋体" w:hAnsi="宋体" w:cs="宋体"/>
                <w:color w:val="000000"/>
                <w:sz w:val="20"/>
                <w:lang w:eastAsia="zh-CN"/>
              </w:rPr>
              <w:t>账号</w:t>
            </w:r>
            <w:r w:rsidR="000E42DC">
              <w:rPr>
                <w:rFonts w:ascii="宋体" w:hAnsi="宋体" w:cs="宋体" w:hint="eastAsia"/>
                <w:color w:val="000000"/>
                <w:sz w:val="20"/>
                <w:lang w:eastAsia="zh-CN"/>
              </w:rPr>
              <w:t>+</w:t>
            </w:r>
            <w:r w:rsidR="000E42DC">
              <w:rPr>
                <w:rFonts w:ascii="宋体" w:hAnsi="宋体" w:cs="宋体"/>
                <w:color w:val="000000"/>
                <w:sz w:val="20"/>
                <w:lang w:eastAsia="zh-CN"/>
              </w:rPr>
              <w:t>yyyy-mm-dd</w:t>
            </w:r>
            <w:r w:rsidR="000E42DC">
              <w:rPr>
                <w:rFonts w:ascii="宋体" w:hAnsi="宋体" w:cs="宋体" w:hint="eastAsia"/>
                <w:color w:val="000000"/>
                <w:sz w:val="20"/>
                <w:lang w:eastAsia="zh-CN"/>
              </w:rPr>
              <w:t>+</w:t>
            </w:r>
            <w:r w:rsidR="00CB4649">
              <w:rPr>
                <w:rFonts w:ascii="宋体" w:hAnsi="宋体" w:cs="宋体"/>
                <w:color w:val="000000"/>
                <w:sz w:val="20"/>
                <w:lang w:eastAsia="zh-CN"/>
              </w:rPr>
              <w:t>X</w:t>
            </w:r>
            <w:r>
              <w:rPr>
                <w:rFonts w:ascii="宋体" w:hAnsi="宋体" w:cs="宋体"/>
                <w:color w:val="000000"/>
                <w:sz w:val="20"/>
                <w:lang w:eastAsia="zh-CN"/>
              </w:rPr>
              <w:t>XX(</w:t>
            </w:r>
            <w:r w:rsidR="00CB4649">
              <w:rPr>
                <w:rFonts w:ascii="宋体" w:hAnsi="宋体" w:cs="宋体"/>
                <w:color w:val="000000"/>
                <w:sz w:val="20"/>
                <w:lang w:eastAsia="zh-CN"/>
              </w:rPr>
              <w:t>3</w:t>
            </w:r>
            <w:r w:rsidR="000E42DC">
              <w:rPr>
                <w:rFonts w:ascii="宋体" w:hAnsi="宋体" w:cs="宋体"/>
                <w:color w:val="000000"/>
                <w:sz w:val="20"/>
                <w:lang w:eastAsia="zh-CN"/>
              </w:rPr>
              <w:t>位</w:t>
            </w:r>
            <w:r>
              <w:rPr>
                <w:rFonts w:ascii="宋体" w:hAnsi="宋体" w:cs="宋体"/>
                <w:color w:val="000000"/>
                <w:sz w:val="20"/>
                <w:lang w:eastAsia="zh-CN"/>
              </w:rPr>
              <w:t>顺序</w:t>
            </w:r>
            <w:r w:rsidR="00CB4649">
              <w:rPr>
                <w:rFonts w:ascii="宋体" w:hAnsi="宋体" w:cs="宋体"/>
                <w:color w:val="000000"/>
                <w:sz w:val="20"/>
                <w:lang w:eastAsia="zh-CN"/>
              </w:rPr>
              <w:t>流水</w:t>
            </w:r>
            <w:r>
              <w:rPr>
                <w:rFonts w:ascii="宋体" w:hAnsi="宋体" w:cs="宋体"/>
                <w:color w:val="000000"/>
                <w:sz w:val="20"/>
                <w:lang w:eastAsia="zh-CN"/>
              </w:rPr>
              <w:t>号)</w:t>
            </w:r>
            <w:r w:rsidR="00763B17">
              <w:rPr>
                <w:rFonts w:ascii="宋体" w:hAnsi="宋体" w:cs="宋体" w:hint="eastAsia"/>
                <w:color w:val="000000"/>
                <w:sz w:val="20"/>
                <w:lang w:eastAsia="zh-CN"/>
              </w:rPr>
              <w:t>，日期</w:t>
            </w:r>
            <w:r w:rsidR="00763B17">
              <w:rPr>
                <w:rFonts w:ascii="宋体" w:hAnsi="宋体" w:cs="宋体"/>
                <w:color w:val="000000"/>
                <w:sz w:val="20"/>
                <w:lang w:eastAsia="zh-CN"/>
              </w:rPr>
              <w:t>以创建时间为准</w:t>
            </w:r>
          </w:p>
          <w:p w14:paraId="1411E323" w14:textId="77777777" w:rsidR="000E42DC" w:rsidRDefault="000E42DC" w:rsidP="00B07A0D">
            <w:pPr>
              <w:jc w:val="both"/>
              <w:rPr>
                <w:rFonts w:ascii="宋体" w:hAnsi="宋体" w:cs="宋体"/>
                <w:color w:val="000000"/>
                <w:sz w:val="20"/>
                <w:lang w:eastAsia="zh-CN"/>
              </w:rPr>
            </w:pPr>
            <w:r>
              <w:rPr>
                <w:rFonts w:ascii="宋体" w:hAnsi="宋体" w:cs="宋体"/>
                <w:color w:val="000000"/>
                <w:sz w:val="20"/>
                <w:lang w:eastAsia="zh-CN"/>
              </w:rPr>
              <w:t>当天无明细交易</w:t>
            </w:r>
            <w:r>
              <w:rPr>
                <w:rFonts w:ascii="宋体" w:hAnsi="宋体" w:cs="宋体" w:hint="eastAsia"/>
                <w:color w:val="000000"/>
                <w:sz w:val="20"/>
                <w:lang w:eastAsia="zh-CN"/>
              </w:rPr>
              <w:t>，</w:t>
            </w:r>
            <w:r>
              <w:rPr>
                <w:rFonts w:ascii="宋体" w:hAnsi="宋体" w:cs="宋体"/>
                <w:color w:val="000000"/>
                <w:sz w:val="20"/>
                <w:lang w:eastAsia="zh-CN"/>
              </w:rPr>
              <w:t>需上传一个空文件夹</w:t>
            </w:r>
            <w:r>
              <w:rPr>
                <w:rFonts w:ascii="宋体" w:hAnsi="宋体" w:cs="宋体" w:hint="eastAsia"/>
                <w:color w:val="000000"/>
                <w:sz w:val="20"/>
                <w:lang w:eastAsia="zh-CN"/>
              </w:rPr>
              <w:t>，</w:t>
            </w:r>
            <w:r>
              <w:rPr>
                <w:rFonts w:ascii="宋体" w:hAnsi="宋体" w:cs="宋体"/>
                <w:color w:val="000000"/>
                <w:sz w:val="20"/>
                <w:lang w:eastAsia="zh-CN"/>
              </w:rPr>
              <w:t>总笔数为</w:t>
            </w:r>
            <w:r>
              <w:rPr>
                <w:rFonts w:ascii="宋体" w:hAnsi="宋体" w:cs="宋体" w:hint="eastAsia"/>
                <w:color w:val="000000"/>
                <w:sz w:val="20"/>
                <w:lang w:eastAsia="zh-CN"/>
              </w:rPr>
              <w:t>0</w:t>
            </w:r>
          </w:p>
          <w:p w14:paraId="787D61A0" w14:textId="30614C5D" w:rsidR="000E42DC" w:rsidRDefault="000E42DC" w:rsidP="00B07A0D">
            <w:pPr>
              <w:jc w:val="both"/>
              <w:rPr>
                <w:rFonts w:ascii="宋体" w:hAnsi="宋体" w:cs="宋体"/>
                <w:color w:val="000000"/>
                <w:sz w:val="20"/>
                <w:lang w:eastAsia="zh-CN"/>
              </w:rPr>
            </w:pPr>
            <w:r>
              <w:rPr>
                <w:rFonts w:ascii="宋体" w:hAnsi="宋体" w:cs="宋体" w:hint="eastAsia"/>
                <w:color w:val="000000"/>
                <w:sz w:val="20"/>
                <w:lang w:eastAsia="zh-CN"/>
              </w:rPr>
              <w:t>需按银行账号</w:t>
            </w:r>
            <w:r w:rsidR="00CB4649">
              <w:rPr>
                <w:rFonts w:ascii="宋体" w:hAnsi="宋体" w:cs="宋体" w:hint="eastAsia"/>
                <w:color w:val="000000"/>
                <w:sz w:val="20"/>
                <w:lang w:eastAsia="zh-CN"/>
              </w:rPr>
              <w:t>分开上传</w:t>
            </w:r>
          </w:p>
          <w:p w14:paraId="60A82FB5" w14:textId="540BE982" w:rsidR="00CB4649" w:rsidRDefault="00CB4649" w:rsidP="00B07A0D">
            <w:pPr>
              <w:jc w:val="both"/>
              <w:rPr>
                <w:rFonts w:ascii="宋体" w:hAnsi="宋体" w:cs="宋体"/>
                <w:color w:val="000000"/>
                <w:sz w:val="20"/>
                <w:lang w:eastAsia="zh-CN"/>
              </w:rPr>
            </w:pPr>
            <w:r>
              <w:rPr>
                <w:rFonts w:ascii="宋体" w:hAnsi="宋体" w:cs="宋体" w:hint="eastAsia"/>
                <w:color w:val="000000"/>
                <w:sz w:val="20"/>
                <w:lang w:eastAsia="zh-CN"/>
              </w:rPr>
              <w:t>OSS上传后需进行</w:t>
            </w:r>
            <w:r w:rsidR="00357F78">
              <w:rPr>
                <w:lang w:eastAsia="zh-CN"/>
              </w:rPr>
              <w:t>SOFA RPC</w:t>
            </w:r>
            <w:r>
              <w:rPr>
                <w:rFonts w:ascii="宋体" w:hAnsi="宋体" w:cs="宋体" w:hint="eastAsia"/>
                <w:color w:val="000000"/>
                <w:sz w:val="20"/>
                <w:lang w:eastAsia="zh-CN"/>
              </w:rPr>
              <w:t>消息通知</w:t>
            </w:r>
          </w:p>
          <w:p w14:paraId="0E62219D" w14:textId="0A2AD32A" w:rsidR="0047394E" w:rsidRDefault="00CB4649" w:rsidP="008229A5">
            <w:pPr>
              <w:jc w:val="both"/>
              <w:rPr>
                <w:rFonts w:ascii="宋体" w:hAnsi="宋体" w:cs="宋体"/>
                <w:color w:val="000000"/>
                <w:sz w:val="20"/>
                <w:lang w:eastAsia="zh-CN"/>
              </w:rPr>
            </w:pPr>
            <w:r>
              <w:rPr>
                <w:rFonts w:ascii="宋体" w:hAnsi="宋体" w:cs="宋体" w:hint="eastAsia"/>
                <w:color w:val="000000"/>
                <w:sz w:val="20"/>
                <w:lang w:eastAsia="zh-CN"/>
              </w:rPr>
              <w:t>DMS 消息通知内容：</w:t>
            </w:r>
            <w:r w:rsidR="00763B17">
              <w:rPr>
                <w:rFonts w:ascii="宋体" w:hAnsi="宋体" w:cs="宋体" w:hint="eastAsia"/>
                <w:color w:val="000000"/>
                <w:sz w:val="20"/>
                <w:lang w:eastAsia="zh-CN"/>
              </w:rPr>
              <w:t>文件名（账号+日期+流水号）+</w:t>
            </w:r>
            <w:r w:rsidR="0047394E">
              <w:rPr>
                <w:rFonts w:ascii="宋体" w:hAnsi="宋体" w:cs="宋体"/>
                <w:color w:val="000000"/>
                <w:sz w:val="20"/>
                <w:lang w:eastAsia="zh-CN"/>
              </w:rPr>
              <w:t>类型</w:t>
            </w:r>
            <w:r w:rsidR="00657A33">
              <w:rPr>
                <w:rFonts w:ascii="宋体" w:hAnsi="宋体" w:cs="宋体" w:hint="eastAsia"/>
                <w:color w:val="000000"/>
                <w:sz w:val="20"/>
                <w:lang w:eastAsia="zh-CN"/>
              </w:rPr>
              <w:t>+</w:t>
            </w:r>
            <w:r w:rsidR="00657A33">
              <w:rPr>
                <w:rFonts w:ascii="宋体" w:hAnsi="宋体" w:cs="宋体"/>
                <w:color w:val="000000"/>
                <w:sz w:val="20"/>
                <w:lang w:eastAsia="zh-CN"/>
              </w:rPr>
              <w:t>操作类型</w:t>
            </w:r>
            <w:r w:rsidR="00657A33">
              <w:rPr>
                <w:rFonts w:ascii="宋体" w:hAnsi="宋体" w:cs="宋体" w:hint="eastAsia"/>
                <w:color w:val="000000"/>
                <w:sz w:val="20"/>
                <w:lang w:eastAsia="zh-CN"/>
              </w:rPr>
              <w:t>（</w:t>
            </w:r>
            <w:r w:rsidR="008229A5">
              <w:rPr>
                <w:rFonts w:ascii="宋体" w:hAnsi="宋体" w:cs="宋体"/>
                <w:color w:val="000000"/>
                <w:sz w:val="20"/>
                <w:lang w:eastAsia="zh-CN"/>
              </w:rPr>
              <w:t>1-</w:t>
            </w:r>
            <w:r w:rsidR="008229A5">
              <w:rPr>
                <w:rFonts w:ascii="宋体" w:hAnsi="宋体" w:cs="宋体" w:hint="eastAsia"/>
                <w:color w:val="000000"/>
                <w:sz w:val="20"/>
                <w:lang w:eastAsia="zh-CN"/>
              </w:rPr>
              <w:t>新增</w:t>
            </w:r>
            <w:r w:rsidR="008229A5">
              <w:rPr>
                <w:rFonts w:ascii="宋体" w:hAnsi="宋体" w:cs="宋体"/>
                <w:color w:val="000000"/>
                <w:sz w:val="20"/>
                <w:lang w:eastAsia="zh-CN"/>
              </w:rPr>
              <w:t>，</w:t>
            </w:r>
            <w:r w:rsidR="008229A5">
              <w:rPr>
                <w:rFonts w:ascii="宋体" w:hAnsi="宋体" w:cs="宋体" w:hint="eastAsia"/>
                <w:color w:val="000000"/>
                <w:sz w:val="20"/>
                <w:lang w:eastAsia="zh-CN"/>
              </w:rPr>
              <w:t>2</w:t>
            </w:r>
            <w:r w:rsidR="008229A5">
              <w:rPr>
                <w:rFonts w:ascii="宋体" w:hAnsi="宋体" w:cs="宋体"/>
                <w:color w:val="000000"/>
                <w:sz w:val="20"/>
                <w:lang w:eastAsia="zh-CN"/>
              </w:rPr>
              <w:t>-修改代表覆盖，</w:t>
            </w:r>
            <w:r w:rsidR="008229A5">
              <w:rPr>
                <w:rFonts w:ascii="宋体" w:hAnsi="宋体" w:cs="宋体" w:hint="eastAsia"/>
                <w:color w:val="000000"/>
                <w:sz w:val="20"/>
                <w:lang w:eastAsia="zh-CN"/>
              </w:rPr>
              <w:t>信</w:t>
            </w:r>
            <w:r w:rsidR="008229A5">
              <w:rPr>
                <w:rFonts w:ascii="宋体" w:hAnsi="宋体" w:cs="宋体"/>
                <w:color w:val="000000"/>
                <w:sz w:val="20"/>
                <w:lang w:eastAsia="zh-CN"/>
              </w:rPr>
              <w:t>美写入数据时覆盖</w:t>
            </w:r>
            <w:r w:rsidR="00657A33">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5B02D52" w14:textId="0B10F379" w:rsidR="00730639" w:rsidRPr="001C1DF6" w:rsidRDefault="008229A5" w:rsidP="00B07A0D">
            <w:pPr>
              <w:jc w:val="both"/>
              <w:rPr>
                <w:rFonts w:ascii="宋体" w:hAnsi="宋体" w:cs="宋体"/>
                <w:color w:val="000000"/>
                <w:sz w:val="20"/>
                <w:lang w:eastAsia="zh-CN"/>
              </w:rPr>
            </w:pPr>
            <w:r>
              <w:rPr>
                <w:rFonts w:ascii="宋体" w:hAnsi="宋体" w:cs="宋体" w:hint="eastAsia"/>
                <w:color w:val="000000"/>
                <w:sz w:val="20"/>
                <w:lang w:eastAsia="zh-CN"/>
              </w:rPr>
              <w:t>任务</w:t>
            </w:r>
            <w:r>
              <w:rPr>
                <w:rFonts w:ascii="宋体" w:hAnsi="宋体" w:cs="宋体"/>
                <w:color w:val="000000"/>
                <w:sz w:val="20"/>
                <w:lang w:eastAsia="zh-CN"/>
              </w:rPr>
              <w:t>参数设计</w:t>
            </w:r>
            <w:r>
              <w:rPr>
                <w:rFonts w:ascii="宋体" w:hAnsi="宋体" w:cs="宋体" w:hint="eastAsia"/>
                <w:color w:val="000000"/>
                <w:sz w:val="20"/>
                <w:lang w:eastAsia="zh-CN"/>
              </w:rPr>
              <w:t>交易</w:t>
            </w:r>
            <w:r>
              <w:rPr>
                <w:rFonts w:ascii="宋体" w:hAnsi="宋体" w:cs="宋体"/>
                <w:color w:val="000000"/>
                <w:sz w:val="20"/>
                <w:lang w:eastAsia="zh-CN"/>
              </w:rPr>
              <w:t>日期从，交易日期到、账号（</w:t>
            </w:r>
            <w:r>
              <w:rPr>
                <w:rFonts w:ascii="宋体" w:hAnsi="宋体" w:cs="宋体" w:hint="eastAsia"/>
                <w:color w:val="000000"/>
                <w:sz w:val="20"/>
                <w:lang w:eastAsia="zh-CN"/>
              </w:rPr>
              <w:t>非</w:t>
            </w:r>
            <w:r>
              <w:rPr>
                <w:rFonts w:ascii="宋体" w:hAnsi="宋体" w:cs="宋体"/>
                <w:color w:val="000000"/>
                <w:sz w:val="20"/>
                <w:lang w:eastAsia="zh-CN"/>
              </w:rPr>
              <w:t>必填）</w:t>
            </w:r>
            <w:r>
              <w:rPr>
                <w:rFonts w:ascii="宋体" w:hAnsi="宋体" w:cs="宋体" w:hint="eastAsia"/>
                <w:color w:val="000000"/>
                <w:sz w:val="20"/>
                <w:lang w:eastAsia="zh-CN"/>
              </w:rPr>
              <w:t>、</w:t>
            </w:r>
            <w:r w:rsidR="00357F78">
              <w:rPr>
                <w:lang w:eastAsia="zh-CN"/>
              </w:rPr>
              <w:t>SOFA RPC</w:t>
            </w:r>
            <w:r>
              <w:rPr>
                <w:rFonts w:ascii="宋体" w:hAnsi="宋体" w:cs="宋体" w:hint="eastAsia"/>
                <w:color w:val="000000"/>
                <w:sz w:val="20"/>
                <w:lang w:eastAsia="zh-CN"/>
              </w:rPr>
              <w:t>消息</w:t>
            </w:r>
            <w:r>
              <w:rPr>
                <w:rFonts w:ascii="宋体" w:hAnsi="宋体" w:cs="宋体"/>
                <w:color w:val="000000"/>
                <w:sz w:val="20"/>
                <w:lang w:eastAsia="zh-CN"/>
              </w:rPr>
              <w:t>操作类型（</w:t>
            </w:r>
            <w:r>
              <w:rPr>
                <w:rFonts w:ascii="宋体" w:hAnsi="宋体" w:cs="宋体" w:hint="eastAsia"/>
                <w:color w:val="000000"/>
                <w:sz w:val="20"/>
                <w:lang w:eastAsia="zh-CN"/>
              </w:rPr>
              <w:t>add</w:t>
            </w:r>
            <w:r>
              <w:rPr>
                <w:rFonts w:ascii="宋体" w:hAnsi="宋体" w:cs="宋体"/>
                <w:color w:val="000000"/>
                <w:sz w:val="20"/>
                <w:lang w:eastAsia="zh-CN"/>
              </w:rPr>
              <w:t>,update）</w:t>
            </w:r>
          </w:p>
        </w:tc>
      </w:tr>
      <w:tr w:rsidR="00CB4649" w:rsidRPr="00300621" w14:paraId="688CB15E" w14:textId="77777777" w:rsidTr="00357F78">
        <w:trPr>
          <w:cantSplit/>
          <w:trHeight w:val="483"/>
        </w:trPr>
        <w:tc>
          <w:tcPr>
            <w:tcW w:w="484" w:type="dxa"/>
            <w:shd w:val="clear" w:color="auto" w:fill="AECEE1"/>
            <w:tcMar>
              <w:top w:w="58" w:type="dxa"/>
              <w:left w:w="58" w:type="dxa"/>
              <w:bottom w:w="58" w:type="dxa"/>
              <w:right w:w="58" w:type="dxa"/>
            </w:tcMar>
            <w:vAlign w:val="center"/>
          </w:tcPr>
          <w:p w14:paraId="27595B9D" w14:textId="75B1C3DA" w:rsidR="00CB4649" w:rsidRDefault="001F6FC4" w:rsidP="00B07A0D">
            <w:pPr>
              <w:pStyle w:val="Cap2"/>
              <w:jc w:val="center"/>
              <w:rPr>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2A1C54AD" w14:textId="127AEDD1" w:rsidR="00CB4649" w:rsidRDefault="001F6FC4" w:rsidP="00B07A0D">
            <w:pPr>
              <w:jc w:val="both"/>
              <w:rPr>
                <w:rFonts w:ascii="宋体" w:hAnsi="宋体" w:cs="宋体"/>
                <w:color w:val="000000"/>
                <w:sz w:val="20"/>
                <w:lang w:eastAsia="zh-CN"/>
              </w:rPr>
            </w:pPr>
            <w:r>
              <w:rPr>
                <w:rFonts w:ascii="宋体" w:hAnsi="宋体" w:cs="宋体"/>
                <w:color w:val="000000"/>
                <w:sz w:val="20"/>
                <w:lang w:eastAsia="zh-CN"/>
              </w:rPr>
              <w:t>回单文件及上传规则</w:t>
            </w:r>
          </w:p>
        </w:tc>
        <w:tc>
          <w:tcPr>
            <w:tcW w:w="3827" w:type="dxa"/>
            <w:shd w:val="clear" w:color="auto" w:fill="E3EEF5"/>
            <w:tcMar>
              <w:top w:w="58" w:type="dxa"/>
              <w:left w:w="58" w:type="dxa"/>
              <w:bottom w:w="58" w:type="dxa"/>
              <w:right w:w="58" w:type="dxa"/>
            </w:tcMar>
            <w:vAlign w:val="center"/>
          </w:tcPr>
          <w:p w14:paraId="1AD1D23B" w14:textId="0BD806A7" w:rsidR="00CB4649" w:rsidRDefault="005A418B" w:rsidP="00657A33">
            <w:pPr>
              <w:jc w:val="both"/>
              <w:rPr>
                <w:rFonts w:ascii="宋体" w:hAnsi="宋体" w:cs="宋体"/>
                <w:color w:val="000000"/>
                <w:sz w:val="20"/>
                <w:lang w:eastAsia="zh-CN"/>
              </w:rPr>
            </w:pPr>
            <w:r>
              <w:rPr>
                <w:rFonts w:ascii="宋体" w:hAnsi="宋体" w:cs="宋体"/>
                <w:color w:val="000000"/>
                <w:sz w:val="20"/>
                <w:lang w:eastAsia="zh-CN"/>
              </w:rPr>
              <w:t>回单上传到</w:t>
            </w:r>
            <w:r>
              <w:rPr>
                <w:rFonts w:ascii="宋体" w:hAnsi="宋体" w:cs="宋体" w:hint="eastAsia"/>
                <w:color w:val="000000"/>
                <w:sz w:val="20"/>
                <w:lang w:eastAsia="zh-CN"/>
              </w:rPr>
              <w:t>OSS后，资金系统会更新上传到OSS的路径到回单表，该回单表再组成CSV 文件上传到OSS，并通过</w:t>
            </w:r>
            <w:r w:rsidR="00357F78">
              <w:rPr>
                <w:lang w:eastAsia="zh-CN"/>
              </w:rPr>
              <w:t>SOFA RPC</w:t>
            </w:r>
            <w:r>
              <w:rPr>
                <w:rFonts w:ascii="宋体" w:hAnsi="宋体" w:cs="宋体" w:hint="eastAsia"/>
                <w:color w:val="000000"/>
                <w:sz w:val="20"/>
                <w:lang w:eastAsia="zh-CN"/>
              </w:rPr>
              <w:t>消息通知给收付费系统</w:t>
            </w:r>
          </w:p>
          <w:p w14:paraId="1BE944FF" w14:textId="7E7AEB02" w:rsidR="00657A33" w:rsidRDefault="00657A33" w:rsidP="00657A33">
            <w:pPr>
              <w:jc w:val="both"/>
              <w:rPr>
                <w:rFonts w:ascii="宋体" w:hAnsi="宋体" w:cs="宋体"/>
                <w:color w:val="000000"/>
                <w:sz w:val="20"/>
                <w:lang w:eastAsia="zh-CN"/>
              </w:rPr>
            </w:pPr>
            <w:r>
              <w:rPr>
                <w:rFonts w:ascii="宋体" w:hAnsi="宋体" w:cs="宋体" w:hint="eastAsia"/>
                <w:color w:val="000000"/>
                <w:sz w:val="20"/>
                <w:lang w:eastAsia="zh-CN"/>
              </w:rPr>
              <w:t>DMS 消息通知内容：文件名（账号+日期+流水号）+</w:t>
            </w:r>
            <w:r>
              <w:rPr>
                <w:rFonts w:ascii="宋体" w:hAnsi="宋体" w:cs="宋体"/>
                <w:color w:val="000000"/>
                <w:sz w:val="20"/>
                <w:lang w:eastAsia="zh-CN"/>
              </w:rPr>
              <w:t>类型</w:t>
            </w:r>
            <w:r>
              <w:rPr>
                <w:rFonts w:ascii="宋体" w:hAnsi="宋体" w:cs="宋体" w:hint="eastAsia"/>
                <w:color w:val="000000"/>
                <w:sz w:val="20"/>
                <w:lang w:eastAsia="zh-CN"/>
              </w:rPr>
              <w:t>+</w:t>
            </w:r>
            <w:r>
              <w:rPr>
                <w:rFonts w:ascii="宋体" w:hAnsi="宋体" w:cs="宋体"/>
                <w:color w:val="000000"/>
                <w:sz w:val="20"/>
                <w:lang w:eastAsia="zh-CN"/>
              </w:rPr>
              <w:t>操作类型</w:t>
            </w:r>
            <w:r>
              <w:rPr>
                <w:rFonts w:ascii="宋体" w:hAnsi="宋体" w:cs="宋体" w:hint="eastAsia"/>
                <w:color w:val="000000"/>
                <w:sz w:val="20"/>
                <w:lang w:eastAsia="zh-CN"/>
              </w:rPr>
              <w:t>（ad</w:t>
            </w:r>
            <w:r>
              <w:rPr>
                <w:rFonts w:ascii="宋体" w:hAnsi="宋体" w:cs="宋体"/>
                <w:color w:val="000000"/>
                <w:sz w:val="20"/>
                <w:lang w:eastAsia="zh-CN"/>
              </w:rPr>
              <w:t>d</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F089D70" w14:textId="77777777" w:rsidR="00CB4649" w:rsidRPr="000E42DC" w:rsidRDefault="00CB4649" w:rsidP="00B07A0D">
            <w:pPr>
              <w:jc w:val="both"/>
              <w:rPr>
                <w:rFonts w:ascii="宋体" w:hAnsi="宋体" w:cs="宋体"/>
                <w:color w:val="000000"/>
                <w:sz w:val="20"/>
                <w:lang w:eastAsia="zh-CN"/>
              </w:rPr>
            </w:pPr>
          </w:p>
        </w:tc>
      </w:tr>
    </w:tbl>
    <w:p w14:paraId="40E13E37" w14:textId="77777777" w:rsidR="0078588C" w:rsidRPr="001300EC" w:rsidRDefault="0078588C" w:rsidP="001300EC">
      <w:pPr>
        <w:rPr>
          <w:lang w:eastAsia="zh-CN"/>
        </w:rPr>
      </w:pPr>
    </w:p>
    <w:p w14:paraId="4EC97C83" w14:textId="5F4CB740" w:rsidR="00B07A0D" w:rsidRPr="00B07A0D" w:rsidRDefault="00E56699" w:rsidP="00B07A0D">
      <w:pPr>
        <w:pStyle w:val="5"/>
        <w:numPr>
          <w:ilvl w:val="4"/>
          <w:numId w:val="2"/>
        </w:numPr>
      </w:pPr>
      <w:r>
        <w:rPr>
          <w:rFonts w:hint="eastAsia"/>
        </w:rPr>
        <w:t>业务元素</w:t>
      </w:r>
    </w:p>
    <w:tbl>
      <w:tblPr>
        <w:tblW w:w="8690" w:type="dxa"/>
        <w:tblInd w:w="93" w:type="dxa"/>
        <w:tblLayout w:type="fixed"/>
        <w:tblLook w:val="04A0" w:firstRow="1" w:lastRow="0" w:firstColumn="1" w:lastColumn="0" w:noHBand="0" w:noVBand="1"/>
      </w:tblPr>
      <w:tblGrid>
        <w:gridCol w:w="839"/>
        <w:gridCol w:w="2017"/>
        <w:gridCol w:w="1151"/>
        <w:gridCol w:w="684"/>
        <w:gridCol w:w="528"/>
        <w:gridCol w:w="539"/>
        <w:gridCol w:w="132"/>
        <w:gridCol w:w="2800"/>
      </w:tblGrid>
      <w:tr w:rsidR="00B07A0D" w:rsidRPr="00F93E4B" w14:paraId="1617D1EC" w14:textId="77777777" w:rsidTr="00A47BDF">
        <w:trPr>
          <w:trHeight w:val="255"/>
        </w:trPr>
        <w:tc>
          <w:tcPr>
            <w:tcW w:w="839" w:type="dxa"/>
            <w:tcBorders>
              <w:top w:val="nil"/>
              <w:left w:val="single" w:sz="4" w:space="0" w:color="auto"/>
              <w:bottom w:val="single" w:sz="4" w:space="0" w:color="auto"/>
              <w:right w:val="single" w:sz="4" w:space="0" w:color="auto"/>
            </w:tcBorders>
            <w:shd w:val="clear" w:color="000000" w:fill="4BACC6"/>
            <w:noWrap/>
            <w:vAlign w:val="center"/>
            <w:hideMark/>
          </w:tcPr>
          <w:p w14:paraId="4534346B"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编号</w:t>
            </w:r>
          </w:p>
        </w:tc>
        <w:tc>
          <w:tcPr>
            <w:tcW w:w="2017" w:type="dxa"/>
            <w:tcBorders>
              <w:top w:val="nil"/>
              <w:left w:val="nil"/>
              <w:bottom w:val="single" w:sz="4" w:space="0" w:color="auto"/>
              <w:right w:val="single" w:sz="4" w:space="0" w:color="auto"/>
            </w:tcBorders>
            <w:shd w:val="clear" w:color="000000" w:fill="4BACC6"/>
            <w:noWrap/>
            <w:vAlign w:val="center"/>
            <w:hideMark/>
          </w:tcPr>
          <w:p w14:paraId="7ECBBC4B"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字段路径</w:t>
            </w:r>
          </w:p>
        </w:tc>
        <w:tc>
          <w:tcPr>
            <w:tcW w:w="1151" w:type="dxa"/>
            <w:tcBorders>
              <w:top w:val="nil"/>
              <w:left w:val="nil"/>
              <w:bottom w:val="single" w:sz="4" w:space="0" w:color="auto"/>
              <w:right w:val="single" w:sz="4" w:space="0" w:color="auto"/>
            </w:tcBorders>
            <w:shd w:val="clear" w:color="000000" w:fill="4BACC6"/>
            <w:noWrap/>
            <w:vAlign w:val="center"/>
            <w:hideMark/>
          </w:tcPr>
          <w:p w14:paraId="690377C3"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字段名称</w:t>
            </w:r>
          </w:p>
        </w:tc>
        <w:tc>
          <w:tcPr>
            <w:tcW w:w="684" w:type="dxa"/>
            <w:tcBorders>
              <w:top w:val="nil"/>
              <w:left w:val="nil"/>
              <w:bottom w:val="single" w:sz="4" w:space="0" w:color="auto"/>
              <w:right w:val="single" w:sz="4" w:space="0" w:color="auto"/>
            </w:tcBorders>
            <w:shd w:val="clear" w:color="000000" w:fill="4BACC6"/>
            <w:vAlign w:val="center"/>
            <w:hideMark/>
          </w:tcPr>
          <w:p w14:paraId="4516710C"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tcBorders>
              <w:top w:val="nil"/>
              <w:left w:val="nil"/>
              <w:bottom w:val="single" w:sz="4" w:space="0" w:color="auto"/>
              <w:right w:val="single" w:sz="4" w:space="0" w:color="auto"/>
            </w:tcBorders>
            <w:shd w:val="clear" w:color="000000" w:fill="4BACC6"/>
            <w:vAlign w:val="center"/>
            <w:hideMark/>
          </w:tcPr>
          <w:p w14:paraId="08FBA0D8"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字段类型</w:t>
            </w:r>
          </w:p>
        </w:tc>
        <w:tc>
          <w:tcPr>
            <w:tcW w:w="539" w:type="dxa"/>
            <w:tcBorders>
              <w:top w:val="nil"/>
              <w:left w:val="nil"/>
              <w:bottom w:val="single" w:sz="4" w:space="0" w:color="auto"/>
              <w:right w:val="single" w:sz="4" w:space="0" w:color="auto"/>
            </w:tcBorders>
            <w:shd w:val="clear" w:color="000000" w:fill="4BACC6"/>
            <w:vAlign w:val="center"/>
            <w:hideMark/>
          </w:tcPr>
          <w:p w14:paraId="38563CE3"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字段长度</w:t>
            </w:r>
          </w:p>
        </w:tc>
        <w:tc>
          <w:tcPr>
            <w:tcW w:w="2932" w:type="dxa"/>
            <w:gridSpan w:val="2"/>
            <w:tcBorders>
              <w:top w:val="nil"/>
              <w:left w:val="nil"/>
              <w:bottom w:val="single" w:sz="4" w:space="0" w:color="auto"/>
              <w:right w:val="single" w:sz="4" w:space="0" w:color="auto"/>
            </w:tcBorders>
            <w:shd w:val="clear" w:color="000000" w:fill="4BACC6"/>
            <w:noWrap/>
            <w:vAlign w:val="center"/>
            <w:hideMark/>
          </w:tcPr>
          <w:p w14:paraId="5F6A8FB4"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说明</w:t>
            </w:r>
          </w:p>
        </w:tc>
      </w:tr>
      <w:tr w:rsidR="00B07A0D" w:rsidRPr="00F93E4B" w14:paraId="2069365A" w14:textId="77777777" w:rsidTr="00A47BDF">
        <w:trPr>
          <w:trHeight w:val="255"/>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54E1ADD" w14:textId="235FAE10" w:rsidR="00B07A0D" w:rsidRPr="00F93E4B" w:rsidRDefault="00B07A0D" w:rsidP="00B07A0D">
            <w:pPr>
              <w:rPr>
                <w:rFonts w:ascii="宋体" w:hAnsi="宋体" w:cs="宋体"/>
                <w:b/>
                <w:bCs/>
                <w:color w:val="000000"/>
                <w:sz w:val="20"/>
                <w:szCs w:val="20"/>
              </w:rPr>
            </w:pPr>
            <w:r>
              <w:rPr>
                <w:rFonts w:ascii="宋体" w:hAnsi="宋体" w:cs="宋体"/>
                <w:b/>
                <w:bCs/>
                <w:color w:val="000000"/>
                <w:sz w:val="20"/>
                <w:szCs w:val="20"/>
              </w:rPr>
              <w:t>O</w:t>
            </w:r>
          </w:p>
        </w:tc>
      </w:tr>
      <w:tr w:rsidR="00B07A0D" w:rsidRPr="00F93E4B" w14:paraId="687C4831"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7D705410"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S2</w:t>
            </w:r>
          </w:p>
        </w:tc>
        <w:tc>
          <w:tcPr>
            <w:tcW w:w="2017" w:type="dxa"/>
            <w:tcBorders>
              <w:top w:val="nil"/>
              <w:left w:val="nil"/>
              <w:bottom w:val="single" w:sz="4" w:space="0" w:color="auto"/>
              <w:right w:val="single" w:sz="4" w:space="0" w:color="auto"/>
            </w:tcBorders>
            <w:shd w:val="clear" w:color="auto" w:fill="auto"/>
            <w:noWrap/>
            <w:hideMark/>
          </w:tcPr>
          <w:p w14:paraId="5955DE06" w14:textId="77777777" w:rsidR="00B07A0D" w:rsidRPr="00F93E4B" w:rsidRDefault="00B07A0D" w:rsidP="00B07A0D">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4E3381E4" w14:textId="77777777" w:rsidR="00B07A0D" w:rsidRPr="00F93E4B" w:rsidRDefault="00B07A0D" w:rsidP="00B07A0D">
            <w:pPr>
              <w:rPr>
                <w:rFonts w:ascii="宋体" w:hAnsi="宋体" w:cs="Arial"/>
                <w:color w:val="000000"/>
                <w:sz w:val="20"/>
                <w:szCs w:val="20"/>
              </w:rPr>
            </w:pPr>
          </w:p>
        </w:tc>
        <w:tc>
          <w:tcPr>
            <w:tcW w:w="1151" w:type="dxa"/>
            <w:tcBorders>
              <w:top w:val="nil"/>
              <w:left w:val="nil"/>
              <w:bottom w:val="single" w:sz="4" w:space="0" w:color="auto"/>
              <w:right w:val="single" w:sz="4" w:space="0" w:color="auto"/>
            </w:tcBorders>
            <w:shd w:val="clear" w:color="auto" w:fill="auto"/>
            <w:noWrap/>
            <w:hideMark/>
          </w:tcPr>
          <w:p w14:paraId="290AEF61" w14:textId="77777777" w:rsidR="00B07A0D" w:rsidRPr="00F93E4B" w:rsidRDefault="00B07A0D" w:rsidP="00B07A0D">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684" w:type="dxa"/>
            <w:tcBorders>
              <w:top w:val="nil"/>
              <w:left w:val="nil"/>
              <w:bottom w:val="single" w:sz="4" w:space="0" w:color="auto"/>
              <w:right w:val="single" w:sz="4" w:space="0" w:color="auto"/>
            </w:tcBorders>
            <w:shd w:val="clear" w:color="auto" w:fill="auto"/>
            <w:noWrap/>
            <w:hideMark/>
          </w:tcPr>
          <w:p w14:paraId="238E3721"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1E5AD21"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字符</w:t>
            </w:r>
          </w:p>
        </w:tc>
        <w:tc>
          <w:tcPr>
            <w:tcW w:w="671" w:type="dxa"/>
            <w:gridSpan w:val="2"/>
            <w:tcBorders>
              <w:top w:val="nil"/>
              <w:left w:val="nil"/>
              <w:bottom w:val="single" w:sz="4" w:space="0" w:color="auto"/>
              <w:right w:val="single" w:sz="4" w:space="0" w:color="auto"/>
            </w:tcBorders>
            <w:shd w:val="clear" w:color="auto" w:fill="auto"/>
            <w:noWrap/>
            <w:hideMark/>
          </w:tcPr>
          <w:p w14:paraId="032F910D"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tcBorders>
              <w:top w:val="nil"/>
              <w:left w:val="nil"/>
              <w:bottom w:val="single" w:sz="4" w:space="0" w:color="auto"/>
              <w:right w:val="single" w:sz="4" w:space="0" w:color="auto"/>
            </w:tcBorders>
            <w:shd w:val="clear" w:color="auto" w:fill="auto"/>
            <w:noWrap/>
            <w:hideMark/>
          </w:tcPr>
          <w:p w14:paraId="52DC4CD4" w14:textId="77777777" w:rsidR="00B07A0D" w:rsidRPr="00F93E4B" w:rsidRDefault="00B07A0D" w:rsidP="00B07A0D">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B07A0D" w:rsidRPr="00F93E4B" w14:paraId="779F8AA8" w14:textId="77777777" w:rsidTr="00A47BDF">
        <w:trPr>
          <w:trHeight w:val="255"/>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2EA7538" w14:textId="77777777" w:rsidR="00B07A0D" w:rsidRPr="00F93E4B" w:rsidRDefault="00B07A0D" w:rsidP="00B07A0D">
            <w:pPr>
              <w:rPr>
                <w:rFonts w:ascii="宋体" w:hAnsi="宋体" w:cs="宋体"/>
                <w:b/>
                <w:bCs/>
                <w:color w:val="000000"/>
                <w:sz w:val="20"/>
                <w:szCs w:val="20"/>
              </w:rPr>
            </w:pPr>
            <w:r w:rsidRPr="00F93E4B">
              <w:rPr>
                <w:rFonts w:ascii="宋体" w:hAnsi="宋体" w:cs="宋体" w:hint="eastAsia"/>
                <w:b/>
                <w:bCs/>
                <w:color w:val="000000"/>
                <w:sz w:val="20"/>
                <w:szCs w:val="20"/>
              </w:rPr>
              <w:t>R</w:t>
            </w:r>
            <w:r w:rsidRPr="00F93E4B">
              <w:rPr>
                <w:rFonts w:ascii="宋体" w:hAnsi="宋体" w:cs="宋体"/>
                <w:b/>
                <w:bCs/>
                <w:color w:val="000000"/>
                <w:sz w:val="20"/>
                <w:szCs w:val="20"/>
              </w:rPr>
              <w:t>D</w:t>
            </w:r>
          </w:p>
        </w:tc>
      </w:tr>
      <w:tr w:rsidR="00B07A0D" w:rsidRPr="00F93E4B" w14:paraId="7EA9EF1F"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E973A68"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4AA87D6D" w14:textId="77777777" w:rsidR="00B07A0D" w:rsidRPr="00F93E4B" w:rsidRDefault="00B07A0D" w:rsidP="00B07A0D">
            <w:pPr>
              <w:rPr>
                <w:rFonts w:ascii="宋体" w:hAnsi="宋体" w:cs="宋体"/>
                <w:szCs w:val="21"/>
              </w:rPr>
            </w:pPr>
            <w:r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hideMark/>
          </w:tcPr>
          <w:p w14:paraId="3CE089AD" w14:textId="77777777" w:rsidR="00B07A0D" w:rsidRPr="00F93E4B" w:rsidRDefault="00B07A0D" w:rsidP="00B07A0D">
            <w:pPr>
              <w:rPr>
                <w:rFonts w:ascii="宋体" w:hAnsi="宋体" w:cs="Arial"/>
                <w:sz w:val="20"/>
                <w:szCs w:val="20"/>
              </w:rPr>
            </w:pPr>
            <w:r w:rsidRPr="00F93E4B">
              <w:rPr>
                <w:rFonts w:ascii="宋体" w:hAnsi="宋体" w:cs="Courier New"/>
                <w:i/>
                <w:iCs/>
                <w:sz w:val="20"/>
                <w:szCs w:val="20"/>
                <w:highlight w:val="white"/>
              </w:rPr>
              <w:t>唯一键</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0D0E8BD7"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0217705B"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583DFDD7"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32</w:t>
            </w:r>
          </w:p>
        </w:tc>
        <w:tc>
          <w:tcPr>
            <w:tcW w:w="2932" w:type="dxa"/>
            <w:gridSpan w:val="2"/>
            <w:tcBorders>
              <w:top w:val="nil"/>
              <w:left w:val="nil"/>
              <w:bottom w:val="single" w:sz="4" w:space="0" w:color="auto"/>
              <w:right w:val="single" w:sz="4" w:space="0" w:color="auto"/>
            </w:tcBorders>
            <w:shd w:val="clear" w:color="auto" w:fill="auto"/>
            <w:noWrap/>
            <w:hideMark/>
          </w:tcPr>
          <w:p w14:paraId="5D40167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对应银行明细的主键</w:t>
            </w:r>
          </w:p>
        </w:tc>
      </w:tr>
      <w:tr w:rsidR="00B07A0D" w:rsidRPr="00F93E4B" w14:paraId="3124539B"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847850D"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D2</w:t>
            </w:r>
          </w:p>
        </w:tc>
        <w:tc>
          <w:tcPr>
            <w:tcW w:w="2017" w:type="dxa"/>
            <w:tcBorders>
              <w:top w:val="nil"/>
              <w:left w:val="nil"/>
              <w:bottom w:val="single" w:sz="4" w:space="0" w:color="auto"/>
              <w:right w:val="single" w:sz="4" w:space="0" w:color="auto"/>
            </w:tcBorders>
            <w:shd w:val="clear" w:color="auto" w:fill="auto"/>
            <w:noWrap/>
            <w:hideMark/>
          </w:tcPr>
          <w:p w14:paraId="4AC82940"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hideMark/>
          </w:tcPr>
          <w:p w14:paraId="7BE35ACE" w14:textId="77777777" w:rsidR="00B07A0D" w:rsidRPr="00F93E4B" w:rsidRDefault="00B07A0D" w:rsidP="00B07A0D">
            <w:pPr>
              <w:rPr>
                <w:rFonts w:ascii="宋体" w:hAnsi="宋体" w:cs="Arial"/>
                <w:sz w:val="20"/>
                <w:szCs w:val="20"/>
              </w:rPr>
            </w:pPr>
            <w:r>
              <w:rPr>
                <w:rFonts w:ascii="宋体" w:hAnsi="宋体" w:cs="宋体" w:hint="eastAsia"/>
                <w:sz w:val="20"/>
                <w:szCs w:val="20"/>
              </w:rPr>
              <w:t>企业方账号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C1F99E1" w14:textId="77777777" w:rsidR="00B07A0D" w:rsidRPr="00F93E4B" w:rsidRDefault="00B07A0D" w:rsidP="00B07A0D">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35F2F1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359F7EB2" w14:textId="4FBF90C1" w:rsidR="00B07A0D" w:rsidRPr="00F93E4B" w:rsidRDefault="00703F31" w:rsidP="00B07A0D">
            <w:pPr>
              <w:jc w:val="center"/>
              <w:rPr>
                <w:rFonts w:ascii="宋体" w:hAnsi="宋体" w:cs="Arial"/>
                <w:sz w:val="20"/>
                <w:szCs w:val="20"/>
              </w:rPr>
            </w:pPr>
            <w:r>
              <w:rPr>
                <w:rFonts w:ascii="宋体" w:hAnsi="宋体" w:cs="Arial"/>
                <w:sz w:val="20"/>
                <w:szCs w:val="20"/>
              </w:rPr>
              <w:t>48</w:t>
            </w:r>
          </w:p>
        </w:tc>
        <w:tc>
          <w:tcPr>
            <w:tcW w:w="2932" w:type="dxa"/>
            <w:gridSpan w:val="2"/>
            <w:tcBorders>
              <w:top w:val="nil"/>
              <w:left w:val="nil"/>
              <w:bottom w:val="single" w:sz="4" w:space="0" w:color="auto"/>
              <w:right w:val="single" w:sz="4" w:space="0" w:color="auto"/>
            </w:tcBorders>
            <w:shd w:val="clear" w:color="auto" w:fill="auto"/>
            <w:noWrap/>
            <w:hideMark/>
          </w:tcPr>
          <w:p w14:paraId="42CC429D" w14:textId="77777777" w:rsidR="00B07A0D" w:rsidRPr="00F93E4B" w:rsidRDefault="00B07A0D" w:rsidP="00B07A0D">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B07A0D" w:rsidRPr="00F93E4B" w14:paraId="7F41D8E8"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9A84197"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D3</w:t>
            </w:r>
          </w:p>
        </w:tc>
        <w:tc>
          <w:tcPr>
            <w:tcW w:w="2017" w:type="dxa"/>
            <w:tcBorders>
              <w:top w:val="nil"/>
              <w:left w:val="nil"/>
              <w:bottom w:val="single" w:sz="4" w:space="0" w:color="auto"/>
              <w:right w:val="single" w:sz="4" w:space="0" w:color="auto"/>
            </w:tcBorders>
            <w:shd w:val="clear" w:color="auto" w:fill="auto"/>
            <w:noWrap/>
            <w:hideMark/>
          </w:tcPr>
          <w:p w14:paraId="26E9275B"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PayAccountName</w:t>
            </w:r>
          </w:p>
        </w:tc>
        <w:tc>
          <w:tcPr>
            <w:tcW w:w="1151" w:type="dxa"/>
            <w:tcBorders>
              <w:top w:val="nil"/>
              <w:left w:val="nil"/>
              <w:bottom w:val="single" w:sz="4" w:space="0" w:color="auto"/>
              <w:right w:val="single" w:sz="4" w:space="0" w:color="auto"/>
            </w:tcBorders>
            <w:shd w:val="clear" w:color="auto" w:fill="auto"/>
            <w:noWrap/>
            <w:vAlign w:val="center"/>
            <w:hideMark/>
          </w:tcPr>
          <w:p w14:paraId="59979E4E" w14:textId="77777777" w:rsidR="00B07A0D" w:rsidRPr="00F93E4B" w:rsidRDefault="00B07A0D" w:rsidP="00B07A0D">
            <w:pPr>
              <w:rPr>
                <w:rFonts w:ascii="宋体" w:hAnsi="宋体" w:cs="宋体"/>
                <w:sz w:val="20"/>
                <w:szCs w:val="20"/>
              </w:rPr>
            </w:pPr>
            <w:r>
              <w:rPr>
                <w:rFonts w:ascii="宋体" w:hAnsi="宋体" w:cs="宋体" w:hint="eastAsia"/>
                <w:sz w:val="20"/>
                <w:szCs w:val="20"/>
              </w:rPr>
              <w:t>企业方户名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28A104C8" w14:textId="7C7589C9" w:rsidR="00B07A0D" w:rsidRPr="00F93E4B" w:rsidRDefault="00071556"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44413C74"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15B91924" w14:textId="77777777" w:rsidR="00B07A0D" w:rsidRPr="00F93E4B" w:rsidRDefault="00B07A0D" w:rsidP="00B07A0D">
            <w:pPr>
              <w:rPr>
                <w:rFonts w:ascii="宋体" w:hAnsi="宋体" w:cs="Arial"/>
                <w:sz w:val="20"/>
                <w:szCs w:val="20"/>
              </w:rPr>
            </w:pPr>
            <w:r w:rsidRPr="00F93E4B">
              <w:rPr>
                <w:rFonts w:ascii="宋体" w:hAnsi="宋体" w:cs="Arial" w:hint="eastAsia"/>
                <w:sz w:val="20"/>
                <w:szCs w:val="20"/>
              </w:rPr>
              <w:t>1</w:t>
            </w:r>
            <w:r w:rsidRPr="00F93E4B">
              <w:rPr>
                <w:rFonts w:ascii="宋体" w:hAnsi="宋体" w:cs="Arial"/>
                <w:sz w:val="20"/>
                <w:szCs w:val="20"/>
              </w:rPr>
              <w:t>28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79063C3D" w14:textId="77777777" w:rsidR="00B07A0D" w:rsidRPr="00F93E4B" w:rsidRDefault="00B07A0D" w:rsidP="00B07A0D">
            <w:pPr>
              <w:rPr>
                <w:rFonts w:ascii="宋体" w:hAnsi="宋体" w:cs="宋体"/>
                <w:sz w:val="20"/>
                <w:szCs w:val="20"/>
                <w:lang w:eastAsia="zh-CN"/>
              </w:rPr>
            </w:pPr>
            <w:r>
              <w:rPr>
                <w:rFonts w:ascii="宋体" w:hAnsi="宋体" w:cs="宋体" w:hint="eastAsia"/>
                <w:sz w:val="20"/>
                <w:szCs w:val="20"/>
                <w:lang w:eastAsia="zh-CN"/>
              </w:rPr>
              <w:t>企业方账户</w:t>
            </w:r>
            <w:r w:rsidRPr="00F93E4B">
              <w:rPr>
                <w:rFonts w:ascii="宋体" w:hAnsi="宋体" w:cs="宋体" w:hint="eastAsia"/>
                <w:sz w:val="20"/>
                <w:szCs w:val="20"/>
                <w:lang w:eastAsia="zh-CN"/>
              </w:rPr>
              <w:t>对应的名称</w:t>
            </w:r>
          </w:p>
        </w:tc>
      </w:tr>
      <w:tr w:rsidR="00B07A0D" w:rsidRPr="00F93E4B" w14:paraId="34458A32"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1C2B3A17" w14:textId="77777777" w:rsidR="00B07A0D" w:rsidRPr="00F93E4B" w:rsidRDefault="00B07A0D" w:rsidP="00B07A0D">
            <w:pPr>
              <w:jc w:val="center"/>
              <w:rPr>
                <w:rFonts w:ascii="宋体" w:hAnsi="宋体" w:cs="Arial"/>
                <w:sz w:val="20"/>
                <w:szCs w:val="20"/>
              </w:rPr>
            </w:pPr>
            <w:r>
              <w:rPr>
                <w:rFonts w:ascii="宋体" w:hAnsi="宋体" w:cs="Arial" w:hint="eastAsia"/>
                <w:sz w:val="20"/>
                <w:szCs w:val="20"/>
              </w:rPr>
              <w:t>D4</w:t>
            </w:r>
          </w:p>
        </w:tc>
        <w:tc>
          <w:tcPr>
            <w:tcW w:w="2017" w:type="dxa"/>
            <w:tcBorders>
              <w:top w:val="nil"/>
              <w:left w:val="nil"/>
              <w:bottom w:val="single" w:sz="4" w:space="0" w:color="auto"/>
              <w:right w:val="single" w:sz="4" w:space="0" w:color="auto"/>
            </w:tcBorders>
            <w:shd w:val="clear" w:color="auto" w:fill="auto"/>
            <w:noWrap/>
          </w:tcPr>
          <w:p w14:paraId="416036EF" w14:textId="77777777" w:rsidR="00B07A0D" w:rsidRPr="00F93E4B" w:rsidRDefault="00B07A0D" w:rsidP="00B07A0D">
            <w:pPr>
              <w:rPr>
                <w:rFonts w:ascii="宋体" w:hAnsi="宋体" w:cs="宋体"/>
                <w:sz w:val="20"/>
                <w:szCs w:val="20"/>
              </w:rPr>
            </w:pPr>
            <w:r>
              <w:rPr>
                <w:rFonts w:ascii="宋体" w:hAnsi="宋体" w:cs="宋体" w:hint="eastAsia"/>
                <w:sz w:val="20"/>
                <w:szCs w:val="20"/>
              </w:rPr>
              <w:t>RecBanck</w:t>
            </w:r>
          </w:p>
        </w:tc>
        <w:tc>
          <w:tcPr>
            <w:tcW w:w="1151" w:type="dxa"/>
            <w:tcBorders>
              <w:top w:val="nil"/>
              <w:left w:val="nil"/>
              <w:bottom w:val="single" w:sz="4" w:space="0" w:color="auto"/>
              <w:right w:val="single" w:sz="4" w:space="0" w:color="auto"/>
            </w:tcBorders>
            <w:shd w:val="clear" w:color="auto" w:fill="auto"/>
            <w:noWrap/>
            <w:vAlign w:val="center"/>
          </w:tcPr>
          <w:p w14:paraId="2328399B" w14:textId="77777777" w:rsidR="00B07A0D" w:rsidRDefault="00B07A0D" w:rsidP="00B07A0D">
            <w:pPr>
              <w:rPr>
                <w:rFonts w:ascii="宋体" w:hAnsi="宋体" w:cs="宋体"/>
                <w:sz w:val="20"/>
                <w:szCs w:val="20"/>
              </w:rPr>
            </w:pPr>
            <w:r>
              <w:rPr>
                <w:rFonts w:ascii="宋体" w:hAnsi="宋体" w:cs="宋体" w:hint="eastAsia"/>
                <w:sz w:val="20"/>
                <w:szCs w:val="20"/>
              </w:rPr>
              <w:t>客户方银行</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5936AD6C" w14:textId="77777777" w:rsidR="00B07A0D" w:rsidRPr="00F93E4B" w:rsidRDefault="00B07A0D"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21A7F854" w14:textId="77777777" w:rsidR="00B07A0D" w:rsidRPr="00F93E4B" w:rsidRDefault="00B07A0D" w:rsidP="00B07A0D">
            <w:pPr>
              <w:jc w:val="center"/>
              <w:rPr>
                <w:rFonts w:ascii="宋体" w:hAnsi="宋体" w:cs="宋体"/>
                <w:sz w:val="20"/>
                <w:szCs w:val="20"/>
              </w:rPr>
            </w:pPr>
            <w:r>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3EE7E2A" w14:textId="77777777" w:rsidR="00B07A0D" w:rsidRPr="00F93E4B" w:rsidRDefault="00B07A0D" w:rsidP="00B07A0D">
            <w:pPr>
              <w:jc w:val="center"/>
              <w:rPr>
                <w:rFonts w:ascii="宋体" w:hAnsi="宋体" w:cs="Arial"/>
                <w:sz w:val="20"/>
                <w:szCs w:val="20"/>
              </w:rPr>
            </w:pPr>
            <w:r>
              <w:rPr>
                <w:rFonts w:ascii="宋体" w:hAnsi="宋体" w:cs="Arial" w:hint="eastAsia"/>
                <w:sz w:val="20"/>
                <w:szCs w:val="20"/>
              </w:rPr>
              <w:t>64</w:t>
            </w:r>
          </w:p>
        </w:tc>
        <w:tc>
          <w:tcPr>
            <w:tcW w:w="2932" w:type="dxa"/>
            <w:gridSpan w:val="2"/>
            <w:tcBorders>
              <w:top w:val="nil"/>
              <w:left w:val="nil"/>
              <w:bottom w:val="single" w:sz="4" w:space="0" w:color="auto"/>
              <w:right w:val="single" w:sz="4" w:space="0" w:color="auto"/>
            </w:tcBorders>
            <w:shd w:val="clear" w:color="auto" w:fill="auto"/>
            <w:noWrap/>
            <w:vAlign w:val="bottom"/>
          </w:tcPr>
          <w:p w14:paraId="2F6AEE52"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客户方银行</w:t>
            </w:r>
          </w:p>
        </w:tc>
      </w:tr>
      <w:tr w:rsidR="00B07A0D" w:rsidRPr="00F93E4B" w14:paraId="1D0E933C"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AD361CD"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hideMark/>
          </w:tcPr>
          <w:p w14:paraId="4A5BD3CF"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RecAccountNum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3FD97A0D"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客户方账号</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52C1400" w14:textId="5059B6A6" w:rsidR="00B07A0D" w:rsidRPr="00F93E4B" w:rsidRDefault="00117E69"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5707FE38"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68B0895A"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579227D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 xml:space="preserve">　</w:t>
            </w:r>
            <w:r>
              <w:rPr>
                <w:rFonts w:ascii="宋体" w:hAnsi="宋体" w:cs="宋体" w:hint="eastAsia"/>
                <w:sz w:val="20"/>
                <w:szCs w:val="20"/>
              </w:rPr>
              <w:t>客户方账号</w:t>
            </w:r>
          </w:p>
        </w:tc>
      </w:tr>
      <w:tr w:rsidR="00B07A0D" w:rsidRPr="00F93E4B" w14:paraId="06E1F3E9"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3332682" w14:textId="77777777" w:rsidR="00B07A0D" w:rsidRPr="00F93E4B" w:rsidRDefault="00B07A0D" w:rsidP="00B07A0D">
            <w:pPr>
              <w:jc w:val="center"/>
              <w:rPr>
                <w:rFonts w:ascii="宋体" w:hAnsi="宋体" w:cs="Arial"/>
                <w:sz w:val="20"/>
                <w:szCs w:val="20"/>
              </w:rPr>
            </w:pPr>
            <w:r>
              <w:rPr>
                <w:rFonts w:ascii="宋体" w:hAnsi="宋体" w:cs="Arial" w:hint="eastAsia"/>
                <w:sz w:val="20"/>
                <w:szCs w:val="20"/>
              </w:rPr>
              <w:t>D6</w:t>
            </w:r>
          </w:p>
        </w:tc>
        <w:tc>
          <w:tcPr>
            <w:tcW w:w="2017" w:type="dxa"/>
            <w:tcBorders>
              <w:top w:val="nil"/>
              <w:left w:val="nil"/>
              <w:bottom w:val="single" w:sz="4" w:space="0" w:color="auto"/>
              <w:right w:val="single" w:sz="4" w:space="0" w:color="auto"/>
            </w:tcBorders>
            <w:shd w:val="clear" w:color="auto" w:fill="auto"/>
            <w:hideMark/>
          </w:tcPr>
          <w:p w14:paraId="6C592E87"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RecAccountName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hideMark/>
          </w:tcPr>
          <w:p w14:paraId="345AE110"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D78EB92" w14:textId="147C9F41" w:rsidR="00B07A0D" w:rsidRPr="00F93E4B" w:rsidRDefault="00071556"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42F201D4"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593CE7EC"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128</w:t>
            </w:r>
          </w:p>
        </w:tc>
        <w:tc>
          <w:tcPr>
            <w:tcW w:w="2932" w:type="dxa"/>
            <w:gridSpan w:val="2"/>
            <w:tcBorders>
              <w:top w:val="nil"/>
              <w:left w:val="nil"/>
              <w:bottom w:val="single" w:sz="4" w:space="0" w:color="auto"/>
              <w:right w:val="single" w:sz="4" w:space="0" w:color="auto"/>
            </w:tcBorders>
            <w:shd w:val="clear" w:color="auto" w:fill="auto"/>
            <w:noWrap/>
            <w:hideMark/>
          </w:tcPr>
          <w:p w14:paraId="109A34A2" w14:textId="77777777" w:rsidR="00B07A0D" w:rsidRPr="00F93E4B" w:rsidRDefault="00B07A0D" w:rsidP="00B07A0D">
            <w:pPr>
              <w:rPr>
                <w:rFonts w:ascii="宋体" w:hAnsi="宋体" w:cs="宋体"/>
                <w:sz w:val="20"/>
                <w:szCs w:val="20"/>
                <w:lang w:eastAsia="zh-CN"/>
              </w:rPr>
            </w:pPr>
            <w:r>
              <w:rPr>
                <w:rFonts w:ascii="宋体" w:hAnsi="宋体" w:cs="宋体" w:hint="eastAsia"/>
                <w:sz w:val="20"/>
                <w:szCs w:val="20"/>
                <w:lang w:eastAsia="zh-CN"/>
              </w:rPr>
              <w:t>客户方账户</w:t>
            </w:r>
            <w:r w:rsidRPr="00F93E4B">
              <w:rPr>
                <w:rFonts w:ascii="宋体" w:hAnsi="宋体" w:cs="宋体" w:hint="eastAsia"/>
                <w:sz w:val="20"/>
                <w:szCs w:val="20"/>
                <w:lang w:eastAsia="zh-CN"/>
              </w:rPr>
              <w:t>对应的名称</w:t>
            </w:r>
          </w:p>
        </w:tc>
      </w:tr>
      <w:tr w:rsidR="00B07A0D" w:rsidRPr="00F93E4B" w14:paraId="3567DCE6"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556E8F2"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2017" w:type="dxa"/>
            <w:tcBorders>
              <w:top w:val="nil"/>
              <w:left w:val="nil"/>
              <w:bottom w:val="single" w:sz="4" w:space="0" w:color="auto"/>
              <w:right w:val="single" w:sz="4" w:space="0" w:color="auto"/>
            </w:tcBorders>
            <w:shd w:val="clear" w:color="auto" w:fill="auto"/>
            <w:noWrap/>
            <w:hideMark/>
          </w:tcPr>
          <w:p w14:paraId="12334157" w14:textId="77777777" w:rsidR="00B07A0D" w:rsidRPr="00F93E4B" w:rsidRDefault="00B07A0D" w:rsidP="00B07A0D">
            <w:pPr>
              <w:rPr>
                <w:rFonts w:ascii="宋体" w:hAnsi="宋体" w:cs="宋体"/>
                <w:szCs w:val="21"/>
              </w:rPr>
            </w:pPr>
            <w:r w:rsidRPr="00F93E4B">
              <w:rPr>
                <w:rFonts w:ascii="宋体" w:hAnsi="宋体" w:cs="宋体"/>
                <w:szCs w:val="21"/>
              </w:rPr>
              <w:t>Amount</w:t>
            </w:r>
          </w:p>
        </w:tc>
        <w:tc>
          <w:tcPr>
            <w:tcW w:w="1151" w:type="dxa"/>
            <w:tcBorders>
              <w:top w:val="nil"/>
              <w:left w:val="nil"/>
              <w:bottom w:val="single" w:sz="4" w:space="0" w:color="auto"/>
              <w:right w:val="single" w:sz="4" w:space="0" w:color="auto"/>
            </w:tcBorders>
            <w:shd w:val="clear" w:color="auto" w:fill="auto"/>
            <w:noWrap/>
            <w:vAlign w:val="center"/>
            <w:hideMark/>
          </w:tcPr>
          <w:p w14:paraId="535E6DA3" w14:textId="77777777" w:rsidR="00B07A0D" w:rsidRPr="00F93E4B" w:rsidRDefault="00B07A0D" w:rsidP="00B07A0D">
            <w:pPr>
              <w:rPr>
                <w:rFonts w:ascii="宋体" w:hAnsi="宋体" w:cs="宋体"/>
                <w:sz w:val="20"/>
                <w:szCs w:val="20"/>
              </w:rPr>
            </w:pPr>
            <w:r w:rsidRPr="00F93E4B">
              <w:rPr>
                <w:rFonts w:ascii="宋体" w:hAnsi="宋体" w:cs="Courier New" w:hint="eastAsia"/>
                <w:i/>
                <w:iCs/>
                <w:sz w:val="20"/>
                <w:szCs w:val="20"/>
                <w:highlight w:val="white"/>
              </w:rPr>
              <w:t>交易</w:t>
            </w:r>
            <w:r w:rsidRPr="00F93E4B">
              <w:rPr>
                <w:rFonts w:ascii="宋体" w:hAnsi="宋体" w:cs="Courier New"/>
                <w:i/>
                <w:iCs/>
                <w:sz w:val="20"/>
                <w:szCs w:val="20"/>
                <w:highlight w:val="white"/>
              </w:rPr>
              <w:t>金额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68A0E78B"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FDFBDD2"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45822AE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18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2DB5E03A"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 xml:space="preserve">　小数点保留两位</w:t>
            </w:r>
          </w:p>
        </w:tc>
      </w:tr>
      <w:tr w:rsidR="003029A9" w:rsidRPr="00F93E4B" w14:paraId="610E089D"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EA2AC07" w14:textId="2C619D9F" w:rsidR="003029A9" w:rsidRPr="00F93E4B" w:rsidRDefault="009942A4" w:rsidP="00B07A0D">
            <w:pPr>
              <w:jc w:val="center"/>
              <w:rPr>
                <w:rFonts w:ascii="宋体" w:hAnsi="宋体" w:cs="Arial"/>
                <w:sz w:val="20"/>
                <w:szCs w:val="20"/>
                <w:lang w:eastAsia="zh-CN"/>
              </w:rPr>
            </w:pPr>
            <w:r>
              <w:rPr>
                <w:rFonts w:ascii="宋体" w:hAnsi="宋体" w:cs="Arial" w:hint="eastAsia"/>
                <w:sz w:val="20"/>
                <w:szCs w:val="20"/>
                <w:lang w:eastAsia="zh-CN"/>
              </w:rPr>
              <w:t>D8</w:t>
            </w:r>
          </w:p>
        </w:tc>
        <w:tc>
          <w:tcPr>
            <w:tcW w:w="2017" w:type="dxa"/>
            <w:tcBorders>
              <w:top w:val="nil"/>
              <w:left w:val="nil"/>
              <w:bottom w:val="single" w:sz="4" w:space="0" w:color="auto"/>
              <w:right w:val="single" w:sz="4" w:space="0" w:color="auto"/>
            </w:tcBorders>
            <w:shd w:val="clear" w:color="auto" w:fill="auto"/>
            <w:noWrap/>
          </w:tcPr>
          <w:p w14:paraId="01AE6D53" w14:textId="56D662C4" w:rsidR="003029A9" w:rsidRPr="00F93E4B" w:rsidRDefault="00117E69" w:rsidP="00B07A0D">
            <w:pPr>
              <w:rPr>
                <w:rFonts w:ascii="宋体" w:hAnsi="宋体" w:cs="宋体"/>
                <w:szCs w:val="21"/>
                <w:lang w:eastAsia="zh-CN"/>
              </w:rPr>
            </w:pPr>
            <w:r>
              <w:rPr>
                <w:rFonts w:ascii="宋体" w:hAnsi="宋体" w:cs="宋体" w:hint="eastAsia"/>
                <w:szCs w:val="21"/>
                <w:lang w:eastAsia="zh-CN"/>
              </w:rPr>
              <w:t>Balance</w:t>
            </w:r>
          </w:p>
        </w:tc>
        <w:tc>
          <w:tcPr>
            <w:tcW w:w="1151" w:type="dxa"/>
            <w:tcBorders>
              <w:top w:val="nil"/>
              <w:left w:val="nil"/>
              <w:bottom w:val="single" w:sz="4" w:space="0" w:color="auto"/>
              <w:right w:val="single" w:sz="4" w:space="0" w:color="auto"/>
            </w:tcBorders>
            <w:shd w:val="clear" w:color="auto" w:fill="auto"/>
            <w:noWrap/>
            <w:vAlign w:val="center"/>
          </w:tcPr>
          <w:p w14:paraId="1BA4C865" w14:textId="6DA19B5A" w:rsidR="003029A9" w:rsidRPr="00F93E4B" w:rsidRDefault="003029A9" w:rsidP="00B07A0D">
            <w:pPr>
              <w:rPr>
                <w:rFonts w:ascii="宋体" w:hAnsi="宋体" w:cs="Courier New"/>
                <w:i/>
                <w:iCs/>
                <w:sz w:val="20"/>
                <w:szCs w:val="20"/>
                <w:highlight w:val="white"/>
              </w:rPr>
            </w:pPr>
            <w:r>
              <w:rPr>
                <w:rFonts w:ascii="宋体" w:hAnsi="宋体" w:cs="Courier New" w:hint="eastAsia"/>
                <w:i/>
                <w:iCs/>
                <w:sz w:val="20"/>
                <w:szCs w:val="20"/>
                <w:highlight w:val="white"/>
              </w:rPr>
              <w:t>交易后余额</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BA889DC" w14:textId="773536A2" w:rsidR="003029A9" w:rsidRPr="00F93E4B" w:rsidRDefault="00A47BDF"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2BBD8C1F" w14:textId="70CACB0E" w:rsidR="003029A9" w:rsidRPr="00F93E4B" w:rsidRDefault="00117E69"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1B55AE1" w14:textId="2EDCBD3E" w:rsidR="003029A9" w:rsidRPr="00F93E4B" w:rsidRDefault="00117E69" w:rsidP="00B07A0D">
            <w:pPr>
              <w:jc w:val="center"/>
              <w:rPr>
                <w:rFonts w:ascii="宋体" w:hAnsi="宋体" w:cs="Arial"/>
                <w:sz w:val="20"/>
                <w:szCs w:val="20"/>
                <w:lang w:eastAsia="zh-CN"/>
              </w:rPr>
            </w:pPr>
            <w:r>
              <w:rPr>
                <w:rFonts w:ascii="宋体" w:hAnsi="宋体" w:cs="Arial" w:hint="eastAsia"/>
                <w:sz w:val="20"/>
                <w:szCs w:val="20"/>
                <w:lang w:eastAsia="zh-CN"/>
              </w:rPr>
              <w:t>18</w:t>
            </w:r>
          </w:p>
        </w:tc>
        <w:tc>
          <w:tcPr>
            <w:tcW w:w="2932" w:type="dxa"/>
            <w:gridSpan w:val="2"/>
            <w:tcBorders>
              <w:top w:val="nil"/>
              <w:left w:val="nil"/>
              <w:bottom w:val="single" w:sz="4" w:space="0" w:color="auto"/>
              <w:right w:val="single" w:sz="4" w:space="0" w:color="auto"/>
            </w:tcBorders>
            <w:shd w:val="clear" w:color="auto" w:fill="auto"/>
            <w:noWrap/>
            <w:vAlign w:val="bottom"/>
          </w:tcPr>
          <w:p w14:paraId="456C2681" w14:textId="3C64FFA1" w:rsidR="003029A9" w:rsidRPr="00F93E4B" w:rsidRDefault="00117E69" w:rsidP="00B07A0D">
            <w:pPr>
              <w:rPr>
                <w:rFonts w:ascii="宋体" w:hAnsi="宋体" w:cs="宋体"/>
                <w:sz w:val="20"/>
                <w:szCs w:val="20"/>
              </w:rPr>
            </w:pPr>
            <w:r w:rsidRPr="00F93E4B">
              <w:rPr>
                <w:rFonts w:ascii="宋体" w:hAnsi="宋体" w:cs="宋体" w:hint="eastAsia"/>
                <w:sz w:val="20"/>
                <w:szCs w:val="20"/>
              </w:rPr>
              <w:t>小数点保留两位</w:t>
            </w:r>
          </w:p>
        </w:tc>
      </w:tr>
      <w:tr w:rsidR="00B07A0D" w:rsidRPr="00F93E4B" w14:paraId="598BC294"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C92367F" w14:textId="3002BEE6" w:rsidR="00B07A0D" w:rsidRPr="00F93E4B" w:rsidRDefault="00B07A0D" w:rsidP="00117E69">
            <w:pPr>
              <w:jc w:val="center"/>
              <w:rPr>
                <w:rFonts w:ascii="宋体" w:hAnsi="宋体" w:cs="Arial"/>
                <w:sz w:val="20"/>
                <w:szCs w:val="20"/>
              </w:rPr>
            </w:pPr>
            <w:r w:rsidRPr="00F93E4B">
              <w:rPr>
                <w:rFonts w:ascii="宋体" w:hAnsi="宋体" w:cs="Arial"/>
                <w:sz w:val="20"/>
                <w:szCs w:val="20"/>
              </w:rPr>
              <w:t>D</w:t>
            </w:r>
            <w:r w:rsidR="00117E69">
              <w:rPr>
                <w:rFonts w:ascii="宋体" w:hAnsi="宋体" w:cs="Arial"/>
                <w:sz w:val="20"/>
                <w:szCs w:val="20"/>
              </w:rPr>
              <w:t>9</w:t>
            </w:r>
          </w:p>
        </w:tc>
        <w:tc>
          <w:tcPr>
            <w:tcW w:w="2017" w:type="dxa"/>
            <w:tcBorders>
              <w:top w:val="nil"/>
              <w:left w:val="nil"/>
              <w:bottom w:val="single" w:sz="4" w:space="0" w:color="auto"/>
              <w:right w:val="single" w:sz="4" w:space="0" w:color="auto"/>
            </w:tcBorders>
            <w:shd w:val="clear" w:color="auto" w:fill="auto"/>
            <w:noWrap/>
            <w:hideMark/>
          </w:tcPr>
          <w:p w14:paraId="4041A943"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3207446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BD743A9"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6C4B7EFC"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27538C86" w14:textId="0DBBEB0F" w:rsidR="00B07A0D" w:rsidRPr="00F93E4B" w:rsidRDefault="00CE23EA" w:rsidP="00B07A0D">
            <w:pPr>
              <w:jc w:val="center"/>
              <w:rPr>
                <w:rFonts w:ascii="宋体" w:hAnsi="宋体" w:cs="Arial"/>
                <w:sz w:val="20"/>
                <w:szCs w:val="20"/>
              </w:rPr>
            </w:pPr>
            <w:r>
              <w:rPr>
                <w:rFonts w:ascii="宋体" w:hAnsi="宋体" w:cs="Arial"/>
                <w:sz w:val="20"/>
                <w:szCs w:val="20"/>
              </w:rPr>
              <w:t>14</w:t>
            </w:r>
          </w:p>
        </w:tc>
        <w:tc>
          <w:tcPr>
            <w:tcW w:w="2932" w:type="dxa"/>
            <w:gridSpan w:val="2"/>
            <w:tcBorders>
              <w:top w:val="nil"/>
              <w:left w:val="nil"/>
              <w:bottom w:val="single" w:sz="4" w:space="0" w:color="auto"/>
              <w:right w:val="single" w:sz="4" w:space="0" w:color="auto"/>
            </w:tcBorders>
            <w:shd w:val="clear" w:color="auto" w:fill="auto"/>
            <w:noWrap/>
            <w:hideMark/>
          </w:tcPr>
          <w:p w14:paraId="4B42B7A3" w14:textId="5BA0DB8F" w:rsidR="00B07A0D" w:rsidRPr="00F93E4B" w:rsidRDefault="00B07A0D" w:rsidP="00B07A0D">
            <w:pPr>
              <w:rPr>
                <w:rFonts w:ascii="宋体" w:hAnsi="宋体" w:cs="Arial"/>
                <w:sz w:val="20"/>
                <w:szCs w:val="20"/>
              </w:rPr>
            </w:pPr>
            <w:r w:rsidRPr="00F93E4B">
              <w:rPr>
                <w:rFonts w:ascii="宋体" w:hAnsi="宋体" w:cs="宋体" w:hint="eastAsia"/>
                <w:sz w:val="20"/>
                <w:szCs w:val="20"/>
              </w:rPr>
              <w:t>YYYYMMDD</w:t>
            </w:r>
            <w:r w:rsidR="00703F31">
              <w:rPr>
                <w:rFonts w:ascii="宋体" w:hAnsi="宋体" w:cs="宋体"/>
                <w:sz w:val="20"/>
                <w:szCs w:val="20"/>
              </w:rPr>
              <w:t xml:space="preserve"> </w:t>
            </w:r>
            <w:r w:rsidR="00703F31" w:rsidRPr="00703F31">
              <w:rPr>
                <w:rFonts w:ascii="宋体" w:hAnsi="宋体" w:cs="宋体"/>
                <w:sz w:val="20"/>
                <w:szCs w:val="20"/>
              </w:rPr>
              <w:t>hh24:mi:ss</w:t>
            </w:r>
          </w:p>
        </w:tc>
      </w:tr>
      <w:tr w:rsidR="00CE23EA" w:rsidRPr="00F93E4B" w14:paraId="417A9EFB"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7612B1E3" w14:textId="1831D4A2" w:rsidR="00CE23EA" w:rsidRPr="00F93E4B" w:rsidRDefault="00CE23EA" w:rsidP="00117E69">
            <w:pPr>
              <w:jc w:val="center"/>
              <w:rPr>
                <w:rFonts w:ascii="宋体" w:hAnsi="宋体" w:cs="Arial"/>
                <w:sz w:val="20"/>
                <w:szCs w:val="20"/>
                <w:lang w:eastAsia="zh-CN"/>
              </w:rPr>
            </w:pPr>
            <w:r>
              <w:rPr>
                <w:rFonts w:ascii="宋体" w:hAnsi="宋体" w:cs="Arial" w:hint="eastAsia"/>
                <w:sz w:val="20"/>
                <w:szCs w:val="20"/>
                <w:lang w:eastAsia="zh-CN"/>
              </w:rPr>
              <w:t>D10</w:t>
            </w:r>
          </w:p>
        </w:tc>
        <w:tc>
          <w:tcPr>
            <w:tcW w:w="2017" w:type="dxa"/>
            <w:tcBorders>
              <w:top w:val="nil"/>
              <w:left w:val="nil"/>
              <w:bottom w:val="single" w:sz="4" w:space="0" w:color="auto"/>
              <w:right w:val="single" w:sz="4" w:space="0" w:color="auto"/>
            </w:tcBorders>
            <w:shd w:val="clear" w:color="auto" w:fill="auto"/>
            <w:noWrap/>
          </w:tcPr>
          <w:p w14:paraId="463F39D7" w14:textId="3E58F145" w:rsidR="00CE23EA" w:rsidRPr="00F93E4B" w:rsidRDefault="00CE23EA" w:rsidP="00B07A0D">
            <w:pPr>
              <w:rPr>
                <w:rFonts w:ascii="宋体" w:hAnsi="宋体" w:cs="宋体"/>
                <w:sz w:val="20"/>
                <w:szCs w:val="20"/>
                <w:lang w:eastAsia="zh-CN"/>
              </w:rPr>
            </w:pPr>
            <w:r>
              <w:rPr>
                <w:rFonts w:ascii="宋体" w:hAnsi="宋体" w:cs="宋体" w:hint="eastAsia"/>
                <w:sz w:val="20"/>
                <w:szCs w:val="20"/>
                <w:lang w:eastAsia="zh-CN"/>
              </w:rPr>
              <w:t>Va</w:t>
            </w:r>
            <w:r>
              <w:rPr>
                <w:rFonts w:ascii="宋体" w:hAnsi="宋体" w:cs="宋体"/>
                <w:sz w:val="20"/>
                <w:szCs w:val="20"/>
                <w:lang w:eastAsia="zh-CN"/>
              </w:rPr>
              <w:t>lueDate</w:t>
            </w:r>
          </w:p>
        </w:tc>
        <w:tc>
          <w:tcPr>
            <w:tcW w:w="1151" w:type="dxa"/>
            <w:tcBorders>
              <w:top w:val="nil"/>
              <w:left w:val="nil"/>
              <w:bottom w:val="single" w:sz="4" w:space="0" w:color="auto"/>
              <w:right w:val="single" w:sz="4" w:space="0" w:color="auto"/>
            </w:tcBorders>
            <w:shd w:val="clear" w:color="auto" w:fill="auto"/>
            <w:noWrap/>
            <w:vAlign w:val="center"/>
          </w:tcPr>
          <w:p w14:paraId="029AC7FF" w14:textId="20582BB7" w:rsidR="00CE23EA" w:rsidRPr="00F93E4B" w:rsidRDefault="00CE23EA" w:rsidP="00B07A0D">
            <w:pPr>
              <w:rPr>
                <w:rFonts w:ascii="宋体" w:hAnsi="宋体" w:cs="宋体"/>
                <w:sz w:val="20"/>
                <w:szCs w:val="20"/>
                <w:lang w:eastAsia="zh-CN"/>
              </w:rPr>
            </w:pPr>
            <w:r>
              <w:rPr>
                <w:rFonts w:ascii="宋体" w:hAnsi="宋体" w:cs="宋体" w:hint="eastAsia"/>
                <w:sz w:val="20"/>
                <w:szCs w:val="20"/>
                <w:lang w:eastAsia="zh-CN"/>
              </w:rPr>
              <w:t>入账日期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tcPr>
          <w:p w14:paraId="06F741C7" w14:textId="004903D1" w:rsidR="00CE23EA" w:rsidRPr="00F93E4B" w:rsidRDefault="00CE23EA"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56A3355A" w14:textId="569954DF" w:rsidR="00CE23EA" w:rsidRPr="00F93E4B" w:rsidRDefault="00CE23EA"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E42A829" w14:textId="7D3549AE" w:rsidR="00CE23EA" w:rsidRPr="00F93E4B" w:rsidRDefault="00CE23EA" w:rsidP="00B07A0D">
            <w:pPr>
              <w:jc w:val="center"/>
              <w:rPr>
                <w:rFonts w:ascii="宋体" w:hAnsi="宋体" w:cs="Arial"/>
                <w:sz w:val="20"/>
                <w:szCs w:val="20"/>
                <w:lang w:eastAsia="zh-CN"/>
              </w:rPr>
            </w:pPr>
            <w:r>
              <w:rPr>
                <w:rFonts w:ascii="宋体" w:hAnsi="宋体" w:cs="Arial" w:hint="eastAsia"/>
                <w:sz w:val="20"/>
                <w:szCs w:val="20"/>
                <w:lang w:eastAsia="zh-CN"/>
              </w:rPr>
              <w:t>8</w:t>
            </w:r>
          </w:p>
        </w:tc>
        <w:tc>
          <w:tcPr>
            <w:tcW w:w="2932" w:type="dxa"/>
            <w:gridSpan w:val="2"/>
            <w:tcBorders>
              <w:top w:val="nil"/>
              <w:left w:val="nil"/>
              <w:bottom w:val="single" w:sz="4" w:space="0" w:color="auto"/>
              <w:right w:val="single" w:sz="4" w:space="0" w:color="auto"/>
            </w:tcBorders>
            <w:shd w:val="clear" w:color="auto" w:fill="auto"/>
            <w:noWrap/>
          </w:tcPr>
          <w:p w14:paraId="6E39FBB7" w14:textId="27C586EE" w:rsidR="00CE23EA" w:rsidRPr="00F93E4B" w:rsidRDefault="00CE23EA" w:rsidP="00B07A0D">
            <w:pPr>
              <w:rPr>
                <w:rFonts w:ascii="宋体" w:hAnsi="宋体" w:cs="宋体"/>
                <w:sz w:val="20"/>
                <w:szCs w:val="20"/>
              </w:rPr>
            </w:pPr>
            <w:r w:rsidRPr="00F93E4B">
              <w:rPr>
                <w:rFonts w:ascii="宋体" w:hAnsi="宋体" w:cs="宋体" w:hint="eastAsia"/>
                <w:sz w:val="20"/>
                <w:szCs w:val="20"/>
              </w:rPr>
              <w:t>YYYYMMDD</w:t>
            </w:r>
          </w:p>
        </w:tc>
      </w:tr>
      <w:tr w:rsidR="00B07A0D" w:rsidRPr="00F93E4B" w14:paraId="69F2AB94" w14:textId="77777777" w:rsidTr="00A47BDF">
        <w:trPr>
          <w:trHeight w:val="768"/>
        </w:trPr>
        <w:tc>
          <w:tcPr>
            <w:tcW w:w="839" w:type="dxa"/>
            <w:tcBorders>
              <w:top w:val="nil"/>
              <w:left w:val="single" w:sz="4" w:space="0" w:color="auto"/>
              <w:bottom w:val="single" w:sz="4" w:space="0" w:color="auto"/>
              <w:right w:val="single" w:sz="4" w:space="0" w:color="auto"/>
            </w:tcBorders>
            <w:shd w:val="clear" w:color="auto" w:fill="auto"/>
            <w:noWrap/>
            <w:hideMark/>
          </w:tcPr>
          <w:p w14:paraId="61B483DA" w14:textId="323000E0" w:rsidR="00B07A0D" w:rsidRPr="00F93E4B" w:rsidRDefault="00B07A0D" w:rsidP="00CE23EA">
            <w:pPr>
              <w:jc w:val="center"/>
              <w:rPr>
                <w:rFonts w:ascii="宋体" w:hAnsi="宋体" w:cs="Arial"/>
                <w:sz w:val="20"/>
                <w:szCs w:val="20"/>
              </w:rPr>
            </w:pPr>
            <w:r w:rsidRPr="00F93E4B">
              <w:rPr>
                <w:rFonts w:ascii="宋体" w:hAnsi="宋体" w:cs="Arial"/>
                <w:sz w:val="20"/>
                <w:szCs w:val="20"/>
              </w:rPr>
              <w:t>D</w:t>
            </w:r>
            <w:r w:rsidR="00117E69">
              <w:rPr>
                <w:rFonts w:ascii="宋体" w:hAnsi="宋体" w:cs="Arial" w:hint="eastAsia"/>
                <w:sz w:val="20"/>
                <w:szCs w:val="20"/>
              </w:rPr>
              <w:t>1</w:t>
            </w:r>
            <w:r w:rsidR="00CE23EA">
              <w:rPr>
                <w:rFonts w:ascii="宋体" w:hAnsi="宋体" w:cs="Arial"/>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65332519" w14:textId="77777777" w:rsidR="00B07A0D" w:rsidRPr="00F93E4B" w:rsidRDefault="00B07A0D" w:rsidP="00B07A0D">
            <w:pPr>
              <w:rPr>
                <w:rFonts w:ascii="宋体" w:hAnsi="宋体" w:cs="宋体"/>
                <w:szCs w:val="21"/>
              </w:rPr>
            </w:pPr>
            <w:r w:rsidRPr="00F93E4B">
              <w:rPr>
                <w:rFonts w:ascii="宋体" w:hAnsi="宋体" w:cs="宋体" w:hint="eastAsia"/>
                <w:sz w:val="20"/>
                <w:szCs w:val="20"/>
              </w:rPr>
              <w:t>TransactionCode</w:t>
            </w:r>
          </w:p>
          <w:p w14:paraId="7623274A"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3DA741B6"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借贷方向</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490B876"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F015C6F"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0243F8CD"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2</w:t>
            </w:r>
          </w:p>
        </w:tc>
        <w:tc>
          <w:tcPr>
            <w:tcW w:w="2932" w:type="dxa"/>
            <w:gridSpan w:val="2"/>
            <w:tcBorders>
              <w:top w:val="nil"/>
              <w:left w:val="nil"/>
              <w:bottom w:val="single" w:sz="4" w:space="0" w:color="auto"/>
              <w:right w:val="single" w:sz="4" w:space="0" w:color="auto"/>
            </w:tcBorders>
            <w:shd w:val="clear" w:color="auto" w:fill="auto"/>
            <w:noWrap/>
            <w:hideMark/>
          </w:tcPr>
          <w:p w14:paraId="04AC8839"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借贷标识:27-借、22-贷</w:t>
            </w:r>
          </w:p>
        </w:tc>
      </w:tr>
      <w:tr w:rsidR="00B07A0D" w:rsidRPr="00F93E4B" w14:paraId="7891FA5D"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DAD386E" w14:textId="3797E23D" w:rsidR="00B07A0D" w:rsidRPr="00F93E4B" w:rsidRDefault="00B07A0D" w:rsidP="00CE23EA">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1</w:t>
            </w:r>
            <w:r w:rsidR="00CE23EA">
              <w:rPr>
                <w:rFonts w:ascii="宋体" w:hAnsi="宋体" w:cs="Arial"/>
                <w:sz w:val="20"/>
                <w:szCs w:val="20"/>
              </w:rPr>
              <w:t>2</w:t>
            </w:r>
          </w:p>
        </w:tc>
        <w:tc>
          <w:tcPr>
            <w:tcW w:w="2017" w:type="dxa"/>
            <w:tcBorders>
              <w:top w:val="nil"/>
              <w:left w:val="nil"/>
              <w:bottom w:val="single" w:sz="4" w:space="0" w:color="auto"/>
              <w:right w:val="single" w:sz="4" w:space="0" w:color="auto"/>
            </w:tcBorders>
            <w:shd w:val="clear" w:color="auto" w:fill="auto"/>
            <w:noWrap/>
            <w:hideMark/>
          </w:tcPr>
          <w:p w14:paraId="195A9F31" w14:textId="77777777" w:rsidR="00B07A0D" w:rsidRPr="00F93E4B" w:rsidRDefault="00B07A0D" w:rsidP="00B07A0D">
            <w:pPr>
              <w:rPr>
                <w:rFonts w:ascii="宋体" w:hAnsi="宋体" w:cs="宋体"/>
                <w:szCs w:val="21"/>
              </w:rPr>
            </w:pPr>
            <w:r w:rsidRPr="00F93E4B">
              <w:rPr>
                <w:rFonts w:ascii="宋体" w:hAnsi="宋体" w:cs="宋体" w:hint="eastAsia"/>
                <w:sz w:val="20"/>
                <w:szCs w:val="20"/>
              </w:rPr>
              <w:t>Abstract</w:t>
            </w:r>
          </w:p>
          <w:p w14:paraId="4499DC5D"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5DA7B326"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对账码</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590B112"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1AE5A11C"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76627108"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hideMark/>
          </w:tcPr>
          <w:p w14:paraId="39973326" w14:textId="77777777" w:rsidR="00B07A0D" w:rsidRPr="00F93E4B" w:rsidRDefault="00B07A0D" w:rsidP="00B07A0D">
            <w:pPr>
              <w:rPr>
                <w:rFonts w:ascii="宋体" w:hAnsi="宋体" w:cs="Arial"/>
                <w:sz w:val="20"/>
                <w:szCs w:val="20"/>
                <w:lang w:eastAsia="zh-CN"/>
              </w:rPr>
            </w:pPr>
            <w:r w:rsidRPr="00F93E4B">
              <w:rPr>
                <w:rFonts w:ascii="宋体" w:hAnsi="宋体" w:cs="宋体" w:hint="eastAsia"/>
                <w:sz w:val="20"/>
                <w:szCs w:val="20"/>
                <w:lang w:eastAsia="zh-CN"/>
              </w:rPr>
              <w:t>资金系统生成的对账线索号，外部系统记账时需传递到总账凭证行分录上</w:t>
            </w:r>
          </w:p>
        </w:tc>
      </w:tr>
      <w:tr w:rsidR="00B07A0D" w:rsidRPr="00F93E4B" w14:paraId="024AF70F"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33EBF85" w14:textId="1A011EE2" w:rsidR="00B07A0D" w:rsidRPr="00F93E4B" w:rsidRDefault="00B07A0D" w:rsidP="00CE23EA">
            <w:pPr>
              <w:jc w:val="center"/>
              <w:rPr>
                <w:rFonts w:ascii="宋体" w:hAnsi="宋体" w:cs="Arial"/>
                <w:sz w:val="20"/>
                <w:szCs w:val="20"/>
              </w:rPr>
            </w:pPr>
            <w:r>
              <w:rPr>
                <w:rFonts w:ascii="宋体" w:hAnsi="宋体" w:cs="Arial"/>
                <w:sz w:val="20"/>
                <w:szCs w:val="20"/>
              </w:rPr>
              <w:t>D1</w:t>
            </w:r>
            <w:r w:rsidR="00CE23EA">
              <w:rPr>
                <w:rFonts w:ascii="宋体" w:hAnsi="宋体" w:cs="Arial"/>
                <w:sz w:val="20"/>
                <w:szCs w:val="20"/>
              </w:rPr>
              <w:t>3</w:t>
            </w:r>
          </w:p>
        </w:tc>
        <w:tc>
          <w:tcPr>
            <w:tcW w:w="2017" w:type="dxa"/>
            <w:tcBorders>
              <w:top w:val="nil"/>
              <w:left w:val="nil"/>
              <w:bottom w:val="single" w:sz="4" w:space="0" w:color="auto"/>
              <w:right w:val="single" w:sz="4" w:space="0" w:color="auto"/>
            </w:tcBorders>
            <w:shd w:val="clear" w:color="auto" w:fill="auto"/>
            <w:noWrap/>
            <w:vAlign w:val="center"/>
            <w:hideMark/>
          </w:tcPr>
          <w:p w14:paraId="6945FCFF" w14:textId="77777777" w:rsidR="00B07A0D" w:rsidRPr="00F93E4B" w:rsidRDefault="00B07A0D" w:rsidP="00B07A0D">
            <w:pPr>
              <w:rPr>
                <w:rFonts w:ascii="宋体" w:hAnsi="宋体" w:cs="宋体"/>
                <w:szCs w:val="21"/>
              </w:rPr>
            </w:pPr>
            <w:r w:rsidRPr="00F93E4B">
              <w:rPr>
                <w:rFonts w:ascii="宋体" w:hAnsi="宋体" w:cs="宋体" w:hint="eastAsia"/>
                <w:color w:val="000000"/>
                <w:sz w:val="20"/>
                <w:szCs w:val="20"/>
              </w:rPr>
              <w:t>Description</w:t>
            </w:r>
          </w:p>
          <w:p w14:paraId="3D07BEDE"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center"/>
            <w:hideMark/>
          </w:tcPr>
          <w:p w14:paraId="6D322AA1" w14:textId="77777777" w:rsidR="00B07A0D" w:rsidRPr="00F93E4B" w:rsidRDefault="00B07A0D" w:rsidP="00B07A0D">
            <w:pPr>
              <w:rPr>
                <w:rFonts w:ascii="宋体" w:hAnsi="宋体" w:cs="宋体"/>
                <w:sz w:val="20"/>
                <w:szCs w:val="20"/>
              </w:rPr>
            </w:pPr>
            <w:r w:rsidRPr="00F93E4B">
              <w:rPr>
                <w:rFonts w:ascii="宋体" w:hAnsi="宋体" w:cs="宋体" w:hint="eastAsia"/>
                <w:color w:val="000000"/>
                <w:sz w:val="20"/>
                <w:szCs w:val="20"/>
              </w:rPr>
              <w:t>摘要</w:t>
            </w:r>
          </w:p>
        </w:tc>
        <w:tc>
          <w:tcPr>
            <w:tcW w:w="6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A567A"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vAlign w:val="center"/>
            <w:hideMark/>
          </w:tcPr>
          <w:p w14:paraId="13F4670E"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vAlign w:val="center"/>
            <w:hideMark/>
          </w:tcPr>
          <w:p w14:paraId="22224AAC"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hideMark/>
          </w:tcPr>
          <w:p w14:paraId="18976002" w14:textId="77777777" w:rsidR="00B07A0D" w:rsidRPr="00F93E4B" w:rsidRDefault="00B07A0D" w:rsidP="00B07A0D">
            <w:pPr>
              <w:rPr>
                <w:rFonts w:ascii="宋体" w:hAnsi="宋体" w:cs="Arial"/>
                <w:sz w:val="20"/>
                <w:szCs w:val="20"/>
              </w:rPr>
            </w:pPr>
            <w:r w:rsidRPr="00F93E4B">
              <w:rPr>
                <w:rFonts w:ascii="宋体" w:hAnsi="宋体" w:cs="Arial" w:hint="eastAsia"/>
                <w:sz w:val="20"/>
                <w:szCs w:val="20"/>
              </w:rPr>
              <w:t>对方账户名称</w:t>
            </w:r>
          </w:p>
        </w:tc>
      </w:tr>
      <w:tr w:rsidR="00B07A0D" w:rsidRPr="00F93E4B" w14:paraId="71C9BA8F"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0F4B51F" w14:textId="0815525A" w:rsidR="00B07A0D" w:rsidRPr="00F93E4B" w:rsidRDefault="00B07A0D" w:rsidP="00CE23EA">
            <w:pPr>
              <w:jc w:val="center"/>
              <w:rPr>
                <w:rFonts w:ascii="宋体" w:hAnsi="宋体" w:cs="Arial"/>
                <w:sz w:val="20"/>
                <w:szCs w:val="20"/>
              </w:rPr>
            </w:pPr>
            <w:r w:rsidRPr="00F93E4B">
              <w:rPr>
                <w:rFonts w:ascii="宋体" w:hAnsi="宋体" w:cs="Arial"/>
                <w:sz w:val="20"/>
                <w:szCs w:val="20"/>
              </w:rPr>
              <w:t>D1</w:t>
            </w:r>
            <w:r w:rsidR="00CE23EA">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hideMark/>
          </w:tcPr>
          <w:p w14:paraId="0993E177" w14:textId="0BF64134"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Purpose</w:t>
            </w:r>
          </w:p>
        </w:tc>
        <w:tc>
          <w:tcPr>
            <w:tcW w:w="1151" w:type="dxa"/>
            <w:tcBorders>
              <w:top w:val="nil"/>
              <w:left w:val="nil"/>
              <w:bottom w:val="single" w:sz="4" w:space="0" w:color="auto"/>
              <w:right w:val="single" w:sz="4" w:space="0" w:color="auto"/>
            </w:tcBorders>
            <w:shd w:val="clear" w:color="auto" w:fill="auto"/>
            <w:noWrap/>
            <w:hideMark/>
          </w:tcPr>
          <w:p w14:paraId="093D54FF" w14:textId="77777777"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用途</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0F2680C"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3E8E4AA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73D3E97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noWrap/>
            <w:hideMark/>
          </w:tcPr>
          <w:p w14:paraId="23B1A9BF" w14:textId="77777777" w:rsidR="00B07A0D" w:rsidRPr="00F93E4B" w:rsidRDefault="00B07A0D" w:rsidP="00B07A0D">
            <w:pPr>
              <w:rPr>
                <w:rFonts w:ascii="宋体" w:hAnsi="宋体" w:cs="Arial"/>
                <w:sz w:val="20"/>
                <w:szCs w:val="20"/>
              </w:rPr>
            </w:pPr>
            <w:r w:rsidRPr="00F93E4B">
              <w:rPr>
                <w:rFonts w:ascii="宋体" w:hAnsi="宋体" w:cs="Arial"/>
                <w:sz w:val="20"/>
                <w:szCs w:val="20"/>
              </w:rPr>
              <w:t>用途</w:t>
            </w:r>
            <w:r w:rsidRPr="00F93E4B">
              <w:rPr>
                <w:rFonts w:ascii="宋体" w:hAnsi="宋体" w:cs="Arial" w:hint="eastAsia"/>
                <w:sz w:val="20"/>
                <w:szCs w:val="20"/>
              </w:rPr>
              <w:t>+</w:t>
            </w:r>
            <w:r w:rsidRPr="00F93E4B">
              <w:rPr>
                <w:rFonts w:ascii="宋体" w:hAnsi="宋体" w:cs="Arial"/>
                <w:sz w:val="20"/>
                <w:szCs w:val="20"/>
              </w:rPr>
              <w:t>备注</w:t>
            </w:r>
          </w:p>
        </w:tc>
      </w:tr>
      <w:tr w:rsidR="00B07A0D" w:rsidRPr="00F93E4B" w14:paraId="4318AF72"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306E64D" w14:textId="28C35558" w:rsidR="00B07A0D" w:rsidRPr="00F93E4B" w:rsidRDefault="00117E69" w:rsidP="00CE23EA">
            <w:pPr>
              <w:jc w:val="center"/>
              <w:rPr>
                <w:rFonts w:ascii="宋体" w:hAnsi="宋体" w:cs="Arial"/>
                <w:sz w:val="20"/>
                <w:szCs w:val="20"/>
              </w:rPr>
            </w:pPr>
            <w:r>
              <w:rPr>
                <w:rFonts w:ascii="宋体" w:hAnsi="宋体" w:cs="Arial"/>
                <w:sz w:val="20"/>
                <w:szCs w:val="20"/>
              </w:rPr>
              <w:t>D</w:t>
            </w:r>
            <w:r w:rsidR="00CE23EA">
              <w:rPr>
                <w:rFonts w:ascii="宋体" w:hAnsi="宋体" w:cs="Arial"/>
                <w:sz w:val="20"/>
                <w:szCs w:val="20"/>
              </w:rPr>
              <w:t>15</w:t>
            </w:r>
          </w:p>
        </w:tc>
        <w:tc>
          <w:tcPr>
            <w:tcW w:w="2017" w:type="dxa"/>
            <w:tcBorders>
              <w:top w:val="nil"/>
              <w:left w:val="nil"/>
              <w:bottom w:val="single" w:sz="4" w:space="0" w:color="auto"/>
              <w:right w:val="single" w:sz="4" w:space="0" w:color="auto"/>
            </w:tcBorders>
            <w:shd w:val="clear" w:color="auto" w:fill="auto"/>
            <w:noWrap/>
            <w:hideMark/>
          </w:tcPr>
          <w:p w14:paraId="1ABDF69C"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ReqReserved1</w:t>
            </w:r>
          </w:p>
        </w:tc>
        <w:tc>
          <w:tcPr>
            <w:tcW w:w="1151" w:type="dxa"/>
            <w:tcBorders>
              <w:top w:val="nil"/>
              <w:left w:val="nil"/>
              <w:bottom w:val="single" w:sz="4" w:space="0" w:color="auto"/>
              <w:right w:val="single" w:sz="4" w:space="0" w:color="auto"/>
            </w:tcBorders>
            <w:shd w:val="clear" w:color="auto" w:fill="auto"/>
            <w:noWrap/>
            <w:hideMark/>
          </w:tcPr>
          <w:p w14:paraId="04AA81F6"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C487231"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25181A4"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2BE74121"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932" w:type="dxa"/>
            <w:gridSpan w:val="2"/>
            <w:tcBorders>
              <w:top w:val="nil"/>
              <w:left w:val="nil"/>
              <w:bottom w:val="single" w:sz="4" w:space="0" w:color="auto"/>
              <w:right w:val="single" w:sz="4" w:space="0" w:color="auto"/>
            </w:tcBorders>
            <w:shd w:val="clear" w:color="auto" w:fill="auto"/>
            <w:noWrap/>
            <w:hideMark/>
          </w:tcPr>
          <w:p w14:paraId="61BA4C94" w14:textId="77777777"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预留字段1</w:t>
            </w:r>
          </w:p>
        </w:tc>
      </w:tr>
      <w:tr w:rsidR="00B07A0D" w:rsidRPr="00F93E4B" w14:paraId="19CD44F7" w14:textId="77777777" w:rsidTr="00A47BDF">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50F6E8D" w14:textId="3064DE31" w:rsidR="00B07A0D" w:rsidRPr="00F93E4B" w:rsidRDefault="00F6364E">
            <w:pPr>
              <w:jc w:val="center"/>
              <w:rPr>
                <w:rFonts w:ascii="宋体" w:hAnsi="宋体" w:cs="Arial"/>
                <w:sz w:val="20"/>
                <w:szCs w:val="20"/>
              </w:rPr>
            </w:pPr>
            <w:r w:rsidRPr="00F93E4B">
              <w:rPr>
                <w:rFonts w:ascii="宋体" w:hAnsi="宋体" w:cs="Arial" w:hint="eastAsia"/>
                <w:sz w:val="20"/>
                <w:szCs w:val="20"/>
              </w:rPr>
              <w:t>D</w:t>
            </w:r>
            <w:r w:rsidR="00CE23EA">
              <w:rPr>
                <w:rFonts w:ascii="宋体" w:hAnsi="宋体" w:cs="Arial"/>
                <w:sz w:val="20"/>
                <w:szCs w:val="20"/>
              </w:rPr>
              <w:t>16</w:t>
            </w:r>
          </w:p>
        </w:tc>
        <w:tc>
          <w:tcPr>
            <w:tcW w:w="2017" w:type="dxa"/>
            <w:tcBorders>
              <w:top w:val="nil"/>
              <w:left w:val="nil"/>
              <w:bottom w:val="single" w:sz="4" w:space="0" w:color="auto"/>
              <w:right w:val="single" w:sz="4" w:space="0" w:color="auto"/>
            </w:tcBorders>
            <w:shd w:val="clear" w:color="auto" w:fill="auto"/>
            <w:noWrap/>
          </w:tcPr>
          <w:p w14:paraId="5C10CB4C"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ReqReserved2</w:t>
            </w:r>
          </w:p>
        </w:tc>
        <w:tc>
          <w:tcPr>
            <w:tcW w:w="1151" w:type="dxa"/>
            <w:tcBorders>
              <w:top w:val="nil"/>
              <w:left w:val="nil"/>
              <w:bottom w:val="single" w:sz="4" w:space="0" w:color="auto"/>
              <w:right w:val="single" w:sz="4" w:space="0" w:color="auto"/>
            </w:tcBorders>
            <w:shd w:val="clear" w:color="auto" w:fill="auto"/>
            <w:noWrap/>
          </w:tcPr>
          <w:p w14:paraId="0B5405AB" w14:textId="77777777" w:rsidR="00B07A0D" w:rsidRPr="00F93E4B" w:rsidRDefault="00B07A0D" w:rsidP="00B07A0D">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316A298B"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50C88AB8" w14:textId="77777777" w:rsidR="00B07A0D" w:rsidRPr="00F93E4B" w:rsidRDefault="00B07A0D" w:rsidP="00B07A0D">
            <w:pPr>
              <w:jc w:val="center"/>
              <w:rPr>
                <w:rFonts w:ascii="宋体" w:hAnsi="宋体" w:cs="Arial"/>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387E8ACA"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100</w:t>
            </w:r>
          </w:p>
        </w:tc>
        <w:tc>
          <w:tcPr>
            <w:tcW w:w="2932" w:type="dxa"/>
            <w:gridSpan w:val="2"/>
            <w:tcBorders>
              <w:top w:val="nil"/>
              <w:left w:val="nil"/>
              <w:bottom w:val="single" w:sz="4" w:space="0" w:color="auto"/>
              <w:right w:val="single" w:sz="4" w:space="0" w:color="auto"/>
            </w:tcBorders>
            <w:shd w:val="clear" w:color="auto" w:fill="auto"/>
            <w:noWrap/>
          </w:tcPr>
          <w:p w14:paraId="699F27F8" w14:textId="77777777"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预留字段2</w:t>
            </w:r>
          </w:p>
        </w:tc>
      </w:tr>
      <w:tr w:rsidR="00B07A0D" w:rsidRPr="00F93E4B" w14:paraId="67C37561" w14:textId="77777777" w:rsidTr="00A47BDF">
        <w:trPr>
          <w:trHeight w:val="240"/>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72DB7279" w14:textId="77777777" w:rsidR="00B07A0D" w:rsidRPr="00F93E4B" w:rsidRDefault="00B07A0D" w:rsidP="00B07A0D">
            <w:pPr>
              <w:rPr>
                <w:rFonts w:ascii="宋体" w:hAnsi="宋体" w:cs="宋体"/>
                <w:b/>
                <w:bCs/>
                <w:color w:val="000000"/>
                <w:sz w:val="20"/>
                <w:szCs w:val="20"/>
              </w:rPr>
            </w:pPr>
          </w:p>
        </w:tc>
      </w:tr>
    </w:tbl>
    <w:p w14:paraId="00D8D4E4" w14:textId="77777777" w:rsidR="000B4379" w:rsidRDefault="000B4379" w:rsidP="000B4379"/>
    <w:p w14:paraId="37608660" w14:textId="77777777" w:rsidR="00CE23EA" w:rsidRDefault="00CE23EA" w:rsidP="000B4379"/>
    <w:p w14:paraId="0D0FD06B" w14:textId="2C6454DA" w:rsidR="00CE23EA" w:rsidRDefault="00A47BDF" w:rsidP="000B4379">
      <w:pPr>
        <w:rPr>
          <w:lang w:eastAsia="zh-CN"/>
        </w:rPr>
      </w:pPr>
      <w:r>
        <w:rPr>
          <w:rFonts w:hint="eastAsia"/>
          <w:lang w:eastAsia="zh-CN"/>
        </w:rPr>
        <w:t>回单</w:t>
      </w:r>
      <w:r>
        <w:rPr>
          <w:lang w:eastAsia="zh-CN"/>
        </w:rPr>
        <w:t>表</w:t>
      </w:r>
    </w:p>
    <w:tbl>
      <w:tblPr>
        <w:tblW w:w="8701" w:type="dxa"/>
        <w:tblInd w:w="93" w:type="dxa"/>
        <w:tblLayout w:type="fixed"/>
        <w:tblLook w:val="04A0" w:firstRow="1" w:lastRow="0" w:firstColumn="1" w:lastColumn="0" w:noHBand="0" w:noVBand="1"/>
      </w:tblPr>
      <w:tblGrid>
        <w:gridCol w:w="839"/>
        <w:gridCol w:w="2017"/>
        <w:gridCol w:w="1162"/>
        <w:gridCol w:w="684"/>
        <w:gridCol w:w="528"/>
        <w:gridCol w:w="539"/>
        <w:gridCol w:w="2932"/>
      </w:tblGrid>
      <w:tr w:rsidR="00CE23EA" w:rsidRPr="00F93E4B" w14:paraId="5454056D" w14:textId="77777777" w:rsidTr="00CE23E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7EEF866B" w14:textId="66A53679" w:rsidR="00CE23EA" w:rsidRPr="00F93E4B" w:rsidRDefault="00730639" w:rsidP="00CE23EA">
            <w:pPr>
              <w:jc w:val="center"/>
              <w:rPr>
                <w:rFonts w:ascii="宋体" w:hAnsi="宋体" w:cs="Arial"/>
                <w:sz w:val="20"/>
                <w:szCs w:val="20"/>
                <w:lang w:eastAsia="zh-CN"/>
              </w:rPr>
            </w:pPr>
            <w:r>
              <w:rPr>
                <w:rFonts w:ascii="宋体" w:hAnsi="宋体" w:cs="Arial" w:hint="eastAsia"/>
                <w:sz w:val="20"/>
                <w:szCs w:val="20"/>
                <w:lang w:eastAsia="zh-CN"/>
              </w:rPr>
              <w:t>D01</w:t>
            </w:r>
          </w:p>
        </w:tc>
        <w:tc>
          <w:tcPr>
            <w:tcW w:w="2017" w:type="dxa"/>
            <w:tcBorders>
              <w:top w:val="single" w:sz="4" w:space="0" w:color="auto"/>
              <w:left w:val="nil"/>
              <w:bottom w:val="single" w:sz="4" w:space="0" w:color="auto"/>
              <w:right w:val="single" w:sz="4" w:space="0" w:color="auto"/>
            </w:tcBorders>
            <w:shd w:val="clear" w:color="auto" w:fill="auto"/>
            <w:noWrap/>
          </w:tcPr>
          <w:p w14:paraId="4604AAB6" w14:textId="7888C9DC" w:rsidR="00CE23EA" w:rsidRDefault="00CE23EA" w:rsidP="00CE23EA">
            <w:pPr>
              <w:rPr>
                <w:rFonts w:ascii="Courier New" w:hAnsi="Courier New" w:cs="Courier New"/>
                <w:color w:val="000080"/>
                <w:sz w:val="20"/>
                <w:szCs w:val="20"/>
                <w:highlight w:val="white"/>
                <w:lang w:eastAsia="zh-CN" w:bidi="ar-SA"/>
              </w:rPr>
            </w:pPr>
            <w:r>
              <w:rPr>
                <w:rFonts w:ascii="宋体" w:hAnsi="宋体" w:cs="Arial"/>
                <w:sz w:val="20"/>
                <w:szCs w:val="20"/>
              </w:rPr>
              <w:t>Urid</w:t>
            </w:r>
          </w:p>
        </w:tc>
        <w:tc>
          <w:tcPr>
            <w:tcW w:w="1162" w:type="dxa"/>
            <w:tcBorders>
              <w:top w:val="single" w:sz="4" w:space="0" w:color="auto"/>
              <w:left w:val="nil"/>
              <w:bottom w:val="single" w:sz="4" w:space="0" w:color="auto"/>
              <w:right w:val="single" w:sz="4" w:space="0" w:color="auto"/>
            </w:tcBorders>
            <w:shd w:val="clear" w:color="auto" w:fill="auto"/>
            <w:noWrap/>
          </w:tcPr>
          <w:p w14:paraId="3C15DB10" w14:textId="60D04F71" w:rsidR="00CE23EA" w:rsidRDefault="00CE23EA" w:rsidP="00CE23EA">
            <w:pPr>
              <w:rPr>
                <w:rFonts w:ascii="Courier New" w:hAnsi="Courier New" w:cs="Courier New"/>
                <w:color w:val="0000FF"/>
                <w:sz w:val="20"/>
                <w:szCs w:val="20"/>
                <w:highlight w:val="white"/>
                <w:lang w:eastAsia="zh-CN" w:bidi="ar-SA"/>
              </w:rPr>
            </w:pPr>
            <w:r>
              <w:rPr>
                <w:rFonts w:ascii="Courier New" w:hAnsi="Courier New" w:cs="Courier New" w:hint="eastAsia"/>
                <w:color w:val="0000FF"/>
                <w:sz w:val="20"/>
                <w:szCs w:val="20"/>
                <w:highlight w:val="white"/>
                <w:lang w:eastAsia="zh-CN" w:bidi="ar-SA"/>
              </w:rPr>
              <w:t>唯一主键</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D81D193" w14:textId="21E4B0BB" w:rsidR="00CE23EA" w:rsidRPr="00F93E4B" w:rsidRDefault="00CE23EA" w:rsidP="00CE23EA">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single" w:sz="4" w:space="0" w:color="auto"/>
              <w:left w:val="nil"/>
              <w:bottom w:val="single" w:sz="4" w:space="0" w:color="auto"/>
              <w:right w:val="single" w:sz="4" w:space="0" w:color="auto"/>
            </w:tcBorders>
            <w:shd w:val="clear" w:color="auto" w:fill="auto"/>
            <w:noWrap/>
          </w:tcPr>
          <w:p w14:paraId="6851C94B" w14:textId="36046445" w:rsidR="00CE23EA" w:rsidRPr="00F93E4B" w:rsidRDefault="00CE23EA" w:rsidP="00CE23EA">
            <w:pPr>
              <w:jc w:val="center"/>
              <w:rPr>
                <w:rFonts w:ascii="宋体" w:hAnsi="宋体" w:cs="Arial"/>
                <w:sz w:val="20"/>
                <w:szCs w:val="20"/>
              </w:rPr>
            </w:pPr>
            <w:r w:rsidRPr="00F93E4B">
              <w:rPr>
                <w:rFonts w:ascii="宋体" w:hAnsi="宋体" w:cs="宋体"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24A43ABC" w14:textId="61878E0C" w:rsidR="00CE23EA" w:rsidRDefault="00CE23EA" w:rsidP="00CE23EA">
            <w:pPr>
              <w:jc w:val="center"/>
              <w:rPr>
                <w:rFonts w:ascii="宋体" w:hAnsi="宋体" w:cs="Arial"/>
                <w:sz w:val="20"/>
                <w:szCs w:val="20"/>
              </w:rPr>
            </w:pPr>
            <w:r w:rsidRPr="00F93E4B">
              <w:rPr>
                <w:rFonts w:ascii="宋体" w:hAnsi="宋体" w:cs="宋体" w:hint="eastAsia"/>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4B6DF4C5" w14:textId="28613A2D" w:rsidR="00CE23EA" w:rsidRPr="00F93E4B" w:rsidRDefault="00CE23EA" w:rsidP="00CE23EA">
            <w:pPr>
              <w:rPr>
                <w:rFonts w:ascii="宋体" w:hAnsi="宋体" w:cs="Arial"/>
                <w:sz w:val="20"/>
                <w:szCs w:val="20"/>
              </w:rPr>
            </w:pPr>
            <w:r w:rsidRPr="00F93E4B">
              <w:rPr>
                <w:rFonts w:ascii="宋体" w:hAnsi="宋体" w:cs="宋体" w:hint="eastAsia"/>
                <w:sz w:val="20"/>
                <w:szCs w:val="20"/>
              </w:rPr>
              <w:t>对应银行明细的主键</w:t>
            </w:r>
          </w:p>
        </w:tc>
      </w:tr>
      <w:tr w:rsidR="00CE23EA" w:rsidRPr="00F93E4B" w14:paraId="3EF163EC" w14:textId="77777777" w:rsidTr="00CE23E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14E29BF7" w14:textId="6C6E944F" w:rsidR="00CE23EA" w:rsidRPr="00F93E4B" w:rsidRDefault="00CE23EA" w:rsidP="00730639">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0</w:t>
            </w:r>
            <w:r w:rsidR="00730639">
              <w:rPr>
                <w:rFonts w:ascii="宋体" w:hAnsi="宋体" w:cs="Arial"/>
                <w:sz w:val="20"/>
                <w:szCs w:val="20"/>
              </w:rPr>
              <w:t>2</w:t>
            </w:r>
          </w:p>
        </w:tc>
        <w:tc>
          <w:tcPr>
            <w:tcW w:w="2017" w:type="dxa"/>
            <w:tcBorders>
              <w:top w:val="single" w:sz="4" w:space="0" w:color="auto"/>
              <w:left w:val="nil"/>
              <w:bottom w:val="single" w:sz="4" w:space="0" w:color="auto"/>
              <w:right w:val="single" w:sz="4" w:space="0" w:color="auto"/>
            </w:tcBorders>
            <w:shd w:val="clear" w:color="auto" w:fill="auto"/>
            <w:noWrap/>
          </w:tcPr>
          <w:p w14:paraId="54861DBC" w14:textId="77777777" w:rsidR="00CE23EA" w:rsidRPr="00F93E4B" w:rsidRDefault="00CE23EA" w:rsidP="00763B17">
            <w:pPr>
              <w:rPr>
                <w:rFonts w:ascii="宋体" w:hAnsi="宋体" w:cs="宋体"/>
                <w:color w:val="000000"/>
                <w:sz w:val="20"/>
                <w:szCs w:val="20"/>
              </w:rPr>
            </w:pPr>
            <w:r>
              <w:rPr>
                <w:rFonts w:ascii="Courier New" w:hAnsi="Courier New" w:cs="Courier New"/>
                <w:color w:val="000080"/>
                <w:sz w:val="20"/>
                <w:szCs w:val="20"/>
                <w:highlight w:val="white"/>
                <w:lang w:eastAsia="zh-CN" w:bidi="ar-SA"/>
              </w:rPr>
              <w:t>RELATIVECODE</w:t>
            </w:r>
          </w:p>
        </w:tc>
        <w:tc>
          <w:tcPr>
            <w:tcW w:w="1162" w:type="dxa"/>
            <w:tcBorders>
              <w:top w:val="single" w:sz="4" w:space="0" w:color="auto"/>
              <w:left w:val="nil"/>
              <w:bottom w:val="single" w:sz="4" w:space="0" w:color="auto"/>
              <w:right w:val="single" w:sz="4" w:space="0" w:color="auto"/>
            </w:tcBorders>
            <w:shd w:val="clear" w:color="auto" w:fill="auto"/>
            <w:noWrap/>
          </w:tcPr>
          <w:p w14:paraId="382F8851" w14:textId="77777777" w:rsidR="00CE23EA" w:rsidRPr="00F93E4B" w:rsidRDefault="00CE23EA" w:rsidP="00763B17">
            <w:pPr>
              <w:rPr>
                <w:rFonts w:ascii="宋体" w:hAnsi="宋体" w:cs="宋体"/>
                <w:color w:val="000000"/>
                <w:sz w:val="20"/>
                <w:szCs w:val="20"/>
              </w:rPr>
            </w:pPr>
            <w:r>
              <w:rPr>
                <w:rFonts w:ascii="Courier New" w:hAnsi="Courier New" w:cs="Courier New"/>
                <w:color w:val="0000FF"/>
                <w:sz w:val="20"/>
                <w:szCs w:val="20"/>
                <w:highlight w:val="white"/>
                <w:lang w:eastAsia="zh-CN" w:bidi="ar-SA"/>
              </w:rPr>
              <w:t>关联码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28D6F29"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single" w:sz="4" w:space="0" w:color="auto"/>
              <w:left w:val="nil"/>
              <w:bottom w:val="single" w:sz="4" w:space="0" w:color="auto"/>
              <w:right w:val="single" w:sz="4" w:space="0" w:color="auto"/>
            </w:tcBorders>
            <w:shd w:val="clear" w:color="auto" w:fill="auto"/>
            <w:noWrap/>
          </w:tcPr>
          <w:p w14:paraId="56EE224E"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08A6DCD6"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0472B0B3" w14:textId="77777777" w:rsidR="00CE23EA" w:rsidRPr="00F93E4B" w:rsidRDefault="00CE23EA" w:rsidP="00763B17">
            <w:pPr>
              <w:rPr>
                <w:rFonts w:ascii="宋体" w:hAnsi="宋体" w:cs="Arial"/>
                <w:sz w:val="20"/>
                <w:szCs w:val="20"/>
              </w:rPr>
            </w:pPr>
          </w:p>
        </w:tc>
      </w:tr>
      <w:tr w:rsidR="00CE23EA" w:rsidRPr="00F93E4B" w14:paraId="77BD85B0"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4D93249C" w14:textId="534EF5D7"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3</w:t>
            </w:r>
          </w:p>
        </w:tc>
        <w:tc>
          <w:tcPr>
            <w:tcW w:w="2017" w:type="dxa"/>
            <w:tcBorders>
              <w:top w:val="nil"/>
              <w:left w:val="nil"/>
              <w:bottom w:val="single" w:sz="4" w:space="0" w:color="auto"/>
              <w:right w:val="single" w:sz="4" w:space="0" w:color="auto"/>
            </w:tcBorders>
            <w:shd w:val="clear" w:color="auto" w:fill="auto"/>
            <w:noWrap/>
          </w:tcPr>
          <w:p w14:paraId="20F04047"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INDEXCODE</w:t>
            </w:r>
          </w:p>
        </w:tc>
        <w:tc>
          <w:tcPr>
            <w:tcW w:w="1162" w:type="dxa"/>
            <w:tcBorders>
              <w:top w:val="nil"/>
              <w:left w:val="nil"/>
              <w:bottom w:val="single" w:sz="4" w:space="0" w:color="auto"/>
              <w:right w:val="single" w:sz="4" w:space="0" w:color="auto"/>
            </w:tcBorders>
            <w:shd w:val="clear" w:color="auto" w:fill="auto"/>
            <w:noWrap/>
          </w:tcPr>
          <w:p w14:paraId="3BDEA1D6"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索引码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66F35180"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1F8A95A3"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29B448A"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39A1300F" w14:textId="77777777" w:rsidR="00CE23EA" w:rsidRPr="00F93E4B" w:rsidRDefault="00CE23EA" w:rsidP="00763B17">
            <w:pPr>
              <w:rPr>
                <w:rFonts w:ascii="宋体" w:hAnsi="宋体" w:cs="Arial"/>
                <w:sz w:val="20"/>
                <w:szCs w:val="20"/>
              </w:rPr>
            </w:pPr>
          </w:p>
        </w:tc>
      </w:tr>
      <w:tr w:rsidR="00CE23EA" w:rsidRPr="00F93E4B" w14:paraId="4C8C30BE"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CBEB3C3" w14:textId="298B445F"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tcPr>
          <w:p w14:paraId="7B031F5F"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RECEIPTNO</w:t>
            </w:r>
          </w:p>
        </w:tc>
        <w:tc>
          <w:tcPr>
            <w:tcW w:w="1162" w:type="dxa"/>
            <w:tcBorders>
              <w:top w:val="nil"/>
              <w:left w:val="nil"/>
              <w:bottom w:val="single" w:sz="4" w:space="0" w:color="auto"/>
              <w:right w:val="single" w:sz="4" w:space="0" w:color="auto"/>
            </w:tcBorders>
            <w:shd w:val="clear" w:color="auto" w:fill="auto"/>
            <w:noWrap/>
          </w:tcPr>
          <w:p w14:paraId="41D7700E"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回单编号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00F29C56" w14:textId="4017CB1F" w:rsidR="00CE23EA" w:rsidRPr="00F93E4B" w:rsidRDefault="00CE23EA" w:rsidP="00763B17">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76643B26"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7E3E0B93"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2D4F0C00" w14:textId="77777777" w:rsidR="00CE23EA" w:rsidRPr="00F93E4B" w:rsidRDefault="00CE23EA" w:rsidP="00763B17">
            <w:pPr>
              <w:rPr>
                <w:rFonts w:ascii="宋体" w:hAnsi="宋体" w:cs="Arial"/>
                <w:sz w:val="20"/>
                <w:szCs w:val="20"/>
              </w:rPr>
            </w:pPr>
          </w:p>
        </w:tc>
      </w:tr>
      <w:tr w:rsidR="00CE23EA" w:rsidRPr="00F93E4B" w14:paraId="2B044E97"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936D392" w14:textId="248B12D4"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tcPr>
          <w:p w14:paraId="075F6D1F"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RECEIPTURL</w:t>
            </w:r>
          </w:p>
        </w:tc>
        <w:tc>
          <w:tcPr>
            <w:tcW w:w="1162" w:type="dxa"/>
            <w:tcBorders>
              <w:top w:val="nil"/>
              <w:left w:val="nil"/>
              <w:bottom w:val="single" w:sz="4" w:space="0" w:color="auto"/>
              <w:right w:val="single" w:sz="4" w:space="0" w:color="auto"/>
            </w:tcBorders>
            <w:shd w:val="clear" w:color="auto" w:fill="auto"/>
            <w:noWrap/>
          </w:tcPr>
          <w:p w14:paraId="72E9F302"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w:t>
            </w:r>
            <w:r>
              <w:rPr>
                <w:rFonts w:ascii="Courier New" w:hAnsi="Courier New" w:cs="Courier New"/>
                <w:color w:val="0000FF"/>
                <w:sz w:val="20"/>
                <w:szCs w:val="20"/>
                <w:highlight w:val="white"/>
                <w:lang w:eastAsia="zh-CN" w:bidi="ar-SA"/>
              </w:rPr>
              <w:t>PDF</w:t>
            </w:r>
            <w:r>
              <w:rPr>
                <w:rFonts w:ascii="Courier New" w:hAnsi="Courier New" w:cs="Courier New"/>
                <w:color w:val="0000FF"/>
                <w:sz w:val="20"/>
                <w:szCs w:val="20"/>
                <w:highlight w:val="white"/>
                <w:lang w:eastAsia="zh-CN" w:bidi="ar-SA"/>
              </w:rPr>
              <w:t>路径</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41C8F23"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26ABEB7D"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C75CF9C" w14:textId="77777777" w:rsidR="00CE23EA" w:rsidRPr="00F93E4B" w:rsidRDefault="00CE23EA" w:rsidP="00763B17">
            <w:pPr>
              <w:jc w:val="center"/>
              <w:rPr>
                <w:rFonts w:ascii="宋体" w:hAnsi="宋体" w:cs="Arial"/>
                <w:sz w:val="20"/>
                <w:szCs w:val="20"/>
              </w:rPr>
            </w:pPr>
            <w:r>
              <w:rPr>
                <w:rFonts w:ascii="宋体" w:hAnsi="宋体" w:cs="Arial"/>
                <w:sz w:val="20"/>
                <w:szCs w:val="20"/>
              </w:rPr>
              <w:t>512</w:t>
            </w:r>
          </w:p>
        </w:tc>
        <w:tc>
          <w:tcPr>
            <w:tcW w:w="2932" w:type="dxa"/>
            <w:tcBorders>
              <w:top w:val="nil"/>
              <w:left w:val="nil"/>
              <w:bottom w:val="single" w:sz="4" w:space="0" w:color="auto"/>
              <w:right w:val="single" w:sz="4" w:space="0" w:color="auto"/>
            </w:tcBorders>
            <w:shd w:val="clear" w:color="auto" w:fill="auto"/>
            <w:noWrap/>
          </w:tcPr>
          <w:p w14:paraId="3EAA6C2A" w14:textId="77777777" w:rsidR="00CE23EA" w:rsidRPr="00F93E4B" w:rsidRDefault="00CE23EA" w:rsidP="00763B17">
            <w:pPr>
              <w:rPr>
                <w:rFonts w:ascii="宋体" w:hAnsi="宋体" w:cs="Arial"/>
                <w:sz w:val="20"/>
                <w:szCs w:val="20"/>
              </w:rPr>
            </w:pPr>
          </w:p>
        </w:tc>
      </w:tr>
      <w:tr w:rsidR="00CE23EA" w:rsidRPr="00F93E4B" w14:paraId="74C83515"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5F47CDB2" w14:textId="5FBD8B81"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6</w:t>
            </w:r>
          </w:p>
        </w:tc>
        <w:tc>
          <w:tcPr>
            <w:tcW w:w="2017" w:type="dxa"/>
            <w:tcBorders>
              <w:top w:val="nil"/>
              <w:left w:val="nil"/>
              <w:bottom w:val="single" w:sz="4" w:space="0" w:color="auto"/>
              <w:right w:val="single" w:sz="4" w:space="0" w:color="auto"/>
            </w:tcBorders>
            <w:shd w:val="clear" w:color="auto" w:fill="auto"/>
            <w:noWrap/>
          </w:tcPr>
          <w:p w14:paraId="60AB1382"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RDSEQID</w:t>
            </w:r>
          </w:p>
        </w:tc>
        <w:tc>
          <w:tcPr>
            <w:tcW w:w="1162" w:type="dxa"/>
            <w:tcBorders>
              <w:top w:val="nil"/>
              <w:left w:val="nil"/>
              <w:bottom w:val="single" w:sz="4" w:space="0" w:color="auto"/>
              <w:right w:val="single" w:sz="4" w:space="0" w:color="auto"/>
            </w:tcBorders>
            <w:shd w:val="clear" w:color="auto" w:fill="auto"/>
            <w:noWrap/>
          </w:tcPr>
          <w:p w14:paraId="1E184702"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交易流水号</w:t>
            </w:r>
            <w:r>
              <w:rPr>
                <w:rFonts w:ascii="Courier New" w:hAnsi="Courier New" w:cs="Courier New"/>
                <w:color w:val="0000FF"/>
                <w:sz w:val="20"/>
                <w:szCs w:val="20"/>
                <w:highlight w:val="white"/>
                <w:lang w:eastAsia="zh-CN" w:bidi="ar-SA"/>
              </w:rPr>
              <w:t>(7516</w:t>
            </w:r>
            <w:r>
              <w:rPr>
                <w:rFonts w:ascii="Courier New" w:hAnsi="Courier New" w:cs="Courier New"/>
                <w:color w:val="0000FF"/>
                <w:sz w:val="20"/>
                <w:szCs w:val="20"/>
                <w:highlight w:val="white"/>
                <w:lang w:eastAsia="zh-CN" w:bidi="ar-SA"/>
              </w:rPr>
              <w:t>报文返回节点</w:t>
            </w:r>
            <w:r>
              <w:rPr>
                <w:rFonts w:ascii="Courier New" w:hAnsi="Courier New" w:cs="Courier New"/>
                <w:color w:val="0000FF"/>
                <w:sz w:val="20"/>
                <w:szCs w:val="20"/>
                <w:highlight w:val="white"/>
                <w:lang w:eastAsia="zh-CN" w:bidi="ar-SA"/>
              </w:rPr>
              <w:t>paycode)</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468D6F8" w14:textId="77777777" w:rsidR="00CE23EA" w:rsidRPr="00F93E4B" w:rsidRDefault="00CE23EA" w:rsidP="00763B17">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650BA742"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0B1C6D8A"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256</w:t>
            </w:r>
          </w:p>
        </w:tc>
        <w:tc>
          <w:tcPr>
            <w:tcW w:w="2932" w:type="dxa"/>
            <w:tcBorders>
              <w:top w:val="nil"/>
              <w:left w:val="nil"/>
              <w:bottom w:val="single" w:sz="4" w:space="0" w:color="auto"/>
              <w:right w:val="single" w:sz="4" w:space="0" w:color="auto"/>
            </w:tcBorders>
            <w:shd w:val="clear" w:color="auto" w:fill="auto"/>
            <w:noWrap/>
          </w:tcPr>
          <w:p w14:paraId="5CA30373" w14:textId="77777777" w:rsidR="00CE23EA" w:rsidRPr="00F93E4B" w:rsidRDefault="00CE23EA" w:rsidP="00763B17">
            <w:pPr>
              <w:rPr>
                <w:rFonts w:ascii="宋体" w:hAnsi="宋体" w:cs="Arial"/>
                <w:sz w:val="20"/>
                <w:szCs w:val="20"/>
                <w:lang w:eastAsia="zh-CN"/>
              </w:rPr>
            </w:pPr>
          </w:p>
        </w:tc>
      </w:tr>
      <w:tr w:rsidR="00CE23EA" w:rsidRPr="00F93E4B" w14:paraId="2698531A"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FA94C75" w14:textId="0F486B1B"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7</w:t>
            </w:r>
          </w:p>
        </w:tc>
        <w:tc>
          <w:tcPr>
            <w:tcW w:w="2017" w:type="dxa"/>
            <w:tcBorders>
              <w:top w:val="nil"/>
              <w:left w:val="nil"/>
              <w:bottom w:val="single" w:sz="4" w:space="0" w:color="auto"/>
              <w:right w:val="single" w:sz="4" w:space="0" w:color="auto"/>
            </w:tcBorders>
            <w:shd w:val="clear" w:color="auto" w:fill="auto"/>
            <w:noWrap/>
          </w:tcPr>
          <w:p w14:paraId="5CE6F8A6"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BUSREF</w:t>
            </w:r>
          </w:p>
        </w:tc>
        <w:tc>
          <w:tcPr>
            <w:tcW w:w="1162" w:type="dxa"/>
            <w:tcBorders>
              <w:top w:val="nil"/>
              <w:left w:val="nil"/>
              <w:bottom w:val="single" w:sz="4" w:space="0" w:color="auto"/>
              <w:right w:val="single" w:sz="4" w:space="0" w:color="auto"/>
            </w:tcBorders>
            <w:shd w:val="clear" w:color="auto" w:fill="auto"/>
            <w:noWrap/>
          </w:tcPr>
          <w:p w14:paraId="23DDD179"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业务参考号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0FB9C848" w14:textId="77777777" w:rsidR="00CE23EA" w:rsidRPr="00F93E4B" w:rsidRDefault="00CE23EA" w:rsidP="00763B17">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654523E8"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87F6C80" w14:textId="77777777" w:rsidR="00CE23EA" w:rsidRPr="00F93E4B" w:rsidRDefault="00CE23EA" w:rsidP="00763B17">
            <w:pPr>
              <w:jc w:val="center"/>
              <w:rPr>
                <w:rFonts w:ascii="宋体" w:hAnsi="宋体" w:cs="Arial"/>
                <w:sz w:val="20"/>
                <w:szCs w:val="20"/>
                <w:lang w:eastAsia="zh-CN"/>
              </w:rPr>
            </w:pPr>
            <w:r>
              <w:rPr>
                <w:rFonts w:ascii="宋体" w:hAnsi="宋体" w:cs="Arial"/>
                <w:sz w:val="20"/>
                <w:szCs w:val="20"/>
              </w:rPr>
              <w:t>64</w:t>
            </w:r>
          </w:p>
        </w:tc>
        <w:tc>
          <w:tcPr>
            <w:tcW w:w="2932" w:type="dxa"/>
            <w:tcBorders>
              <w:top w:val="nil"/>
              <w:left w:val="nil"/>
              <w:bottom w:val="single" w:sz="4" w:space="0" w:color="auto"/>
              <w:right w:val="single" w:sz="4" w:space="0" w:color="auto"/>
            </w:tcBorders>
            <w:shd w:val="clear" w:color="auto" w:fill="auto"/>
            <w:noWrap/>
          </w:tcPr>
          <w:p w14:paraId="3B722F96" w14:textId="77777777" w:rsidR="00CE23EA" w:rsidRPr="00F93E4B" w:rsidRDefault="00CE23EA" w:rsidP="00763B17">
            <w:pPr>
              <w:rPr>
                <w:rFonts w:ascii="宋体" w:hAnsi="宋体" w:cs="Arial"/>
                <w:sz w:val="20"/>
                <w:szCs w:val="20"/>
                <w:lang w:eastAsia="zh-CN"/>
              </w:rPr>
            </w:pPr>
          </w:p>
        </w:tc>
      </w:tr>
    </w:tbl>
    <w:p w14:paraId="1D4C1906" w14:textId="77777777" w:rsidR="00CE23EA" w:rsidRDefault="00CE23EA" w:rsidP="000B4379"/>
    <w:p w14:paraId="0B68B660" w14:textId="77777777" w:rsidR="00CE23EA" w:rsidRDefault="00CE23EA" w:rsidP="000B4379"/>
    <w:p w14:paraId="196BE89A" w14:textId="77777777" w:rsidR="000B4379" w:rsidRDefault="000B4379" w:rsidP="000B4379">
      <w:pPr>
        <w:pStyle w:val="5"/>
        <w:numPr>
          <w:ilvl w:val="4"/>
          <w:numId w:val="2"/>
        </w:numPr>
      </w:pPr>
      <w:r>
        <w:rPr>
          <w:rFonts w:hint="eastAsia"/>
        </w:rPr>
        <w:t>接口说明</w:t>
      </w:r>
    </w:p>
    <w:p w14:paraId="3E0D0B95" w14:textId="6CD1A5F6" w:rsidR="000D60F5" w:rsidRDefault="001831BA" w:rsidP="001D2329">
      <w:pPr>
        <w:ind w:firstLineChars="300" w:firstLine="630"/>
        <w:rPr>
          <w:color w:val="000000"/>
          <w:sz w:val="21"/>
          <w:szCs w:val="21"/>
          <w:lang w:eastAsia="zh-CN"/>
        </w:rPr>
      </w:pPr>
      <w:r>
        <w:rPr>
          <w:rFonts w:hint="eastAsia"/>
          <w:color w:val="000000"/>
          <w:sz w:val="21"/>
          <w:szCs w:val="21"/>
          <w:lang w:eastAsia="zh-CN"/>
        </w:rPr>
        <w:t xml:space="preserve">OSS </w:t>
      </w:r>
      <w:r>
        <w:rPr>
          <w:rFonts w:hint="eastAsia"/>
          <w:color w:val="000000"/>
          <w:sz w:val="21"/>
          <w:szCs w:val="21"/>
          <w:lang w:eastAsia="zh-CN"/>
        </w:rPr>
        <w:t>文件方式，</w:t>
      </w:r>
      <w:r>
        <w:rPr>
          <w:rFonts w:hint="eastAsia"/>
          <w:color w:val="000000"/>
          <w:sz w:val="21"/>
          <w:szCs w:val="21"/>
          <w:lang w:eastAsia="zh-CN"/>
        </w:rPr>
        <w:t>csv</w:t>
      </w:r>
      <w:r>
        <w:rPr>
          <w:rFonts w:hint="eastAsia"/>
          <w:color w:val="000000"/>
          <w:sz w:val="21"/>
          <w:szCs w:val="21"/>
          <w:lang w:eastAsia="zh-CN"/>
        </w:rPr>
        <w:t>格式，资金上传到收付费系统</w:t>
      </w:r>
    </w:p>
    <w:p w14:paraId="47F479D8" w14:textId="41D8B3AC" w:rsidR="001D2329" w:rsidRPr="001D2329" w:rsidRDefault="00451E68" w:rsidP="001D2329">
      <w:pPr>
        <w:ind w:firstLineChars="300" w:firstLine="630"/>
        <w:rPr>
          <w:color w:val="000000"/>
          <w:sz w:val="21"/>
          <w:szCs w:val="21"/>
          <w:lang w:eastAsia="zh-CN"/>
        </w:rPr>
      </w:pPr>
      <w:r>
        <w:rPr>
          <w:rFonts w:hint="eastAsia"/>
          <w:color w:val="000000"/>
          <w:sz w:val="21"/>
          <w:szCs w:val="21"/>
          <w:lang w:eastAsia="zh-CN"/>
        </w:rPr>
        <w:t>如果直连数据获取存在问题</w:t>
      </w:r>
      <w:r>
        <w:rPr>
          <w:color w:val="000000"/>
          <w:sz w:val="21"/>
          <w:szCs w:val="21"/>
          <w:lang w:eastAsia="zh-CN"/>
        </w:rPr>
        <w:t>需要</w:t>
      </w:r>
      <w:r>
        <w:rPr>
          <w:rFonts w:hint="eastAsia"/>
          <w:color w:val="000000"/>
          <w:sz w:val="21"/>
          <w:szCs w:val="21"/>
          <w:lang w:eastAsia="zh-CN"/>
        </w:rPr>
        <w:t>重新</w:t>
      </w:r>
      <w:r>
        <w:rPr>
          <w:color w:val="000000"/>
          <w:sz w:val="21"/>
          <w:szCs w:val="21"/>
          <w:lang w:eastAsia="zh-CN"/>
        </w:rPr>
        <w:t>获取，</w:t>
      </w:r>
      <w:r>
        <w:rPr>
          <w:rFonts w:hint="eastAsia"/>
          <w:color w:val="000000"/>
          <w:sz w:val="21"/>
          <w:szCs w:val="21"/>
          <w:lang w:eastAsia="zh-CN"/>
        </w:rPr>
        <w:t>资金系统数据变更的同时</w:t>
      </w:r>
      <w:r>
        <w:rPr>
          <w:color w:val="000000"/>
          <w:sz w:val="21"/>
          <w:szCs w:val="21"/>
          <w:lang w:eastAsia="zh-CN"/>
        </w:rPr>
        <w:t>需要</w:t>
      </w:r>
      <w:r>
        <w:rPr>
          <w:rFonts w:hint="eastAsia"/>
          <w:color w:val="000000"/>
          <w:sz w:val="21"/>
          <w:szCs w:val="21"/>
          <w:lang w:eastAsia="zh-CN"/>
        </w:rPr>
        <w:t>告知对账</w:t>
      </w:r>
      <w:r>
        <w:rPr>
          <w:color w:val="000000"/>
          <w:sz w:val="21"/>
          <w:szCs w:val="21"/>
          <w:lang w:eastAsia="zh-CN"/>
        </w:rPr>
        <w:t>系统</w:t>
      </w:r>
      <w:r>
        <w:rPr>
          <w:rFonts w:hint="eastAsia"/>
          <w:color w:val="000000"/>
          <w:sz w:val="21"/>
          <w:szCs w:val="21"/>
          <w:lang w:eastAsia="zh-CN"/>
        </w:rPr>
        <w:t>同步</w:t>
      </w:r>
      <w:r>
        <w:rPr>
          <w:color w:val="000000"/>
          <w:sz w:val="21"/>
          <w:szCs w:val="21"/>
          <w:lang w:eastAsia="zh-CN"/>
        </w:rPr>
        <w:t>进行</w:t>
      </w:r>
      <w:r>
        <w:rPr>
          <w:rFonts w:hint="eastAsia"/>
          <w:color w:val="000000"/>
          <w:sz w:val="21"/>
          <w:szCs w:val="21"/>
          <w:lang w:eastAsia="zh-CN"/>
        </w:rPr>
        <w:t>数据处理。</w:t>
      </w:r>
    </w:p>
    <w:p w14:paraId="08F3290A" w14:textId="7CCE0B12" w:rsidR="001D2329" w:rsidRPr="00B93B95" w:rsidRDefault="001D2329" w:rsidP="001D2329">
      <w:pPr>
        <w:pStyle w:val="40"/>
        <w:numPr>
          <w:ilvl w:val="3"/>
          <w:numId w:val="2"/>
        </w:numPr>
        <w:rPr>
          <w:lang w:eastAsia="zh-CN"/>
        </w:rPr>
      </w:pPr>
      <w:r>
        <w:rPr>
          <w:rFonts w:hint="eastAsia"/>
          <w:lang w:eastAsia="zh-CN"/>
        </w:rPr>
        <w:t>收付系统银行流水</w:t>
      </w:r>
      <w:r>
        <w:rPr>
          <w:lang w:eastAsia="zh-CN"/>
        </w:rPr>
        <w:t>同步</w:t>
      </w:r>
      <w:r w:rsidRPr="00B93B95">
        <w:rPr>
          <w:lang w:eastAsia="zh-CN"/>
        </w:rPr>
        <w:t>接口</w:t>
      </w:r>
    </w:p>
    <w:p w14:paraId="737A28BD" w14:textId="77777777" w:rsidR="001D2329" w:rsidRPr="00DB208D" w:rsidRDefault="001D2329" w:rsidP="001D2329">
      <w:pPr>
        <w:pStyle w:val="5"/>
        <w:numPr>
          <w:ilvl w:val="4"/>
          <w:numId w:val="2"/>
        </w:numPr>
      </w:pPr>
      <w:r w:rsidRPr="00DB208D">
        <w:rPr>
          <w:rFonts w:hint="eastAsia"/>
        </w:rPr>
        <w:t>业务描述</w:t>
      </w:r>
    </w:p>
    <w:p w14:paraId="3079DF22" w14:textId="7CE6261E" w:rsidR="001D2329" w:rsidRDefault="001D2329" w:rsidP="001D2329">
      <w:pPr>
        <w:rPr>
          <w:lang w:eastAsia="zh-CN"/>
        </w:rPr>
      </w:pPr>
      <w:r>
        <w:rPr>
          <w:rFonts w:hint="eastAsia"/>
          <w:lang w:eastAsia="zh-CN"/>
        </w:rPr>
        <w:t xml:space="preserve">   </w:t>
      </w:r>
      <w:r>
        <w:rPr>
          <w:rFonts w:hint="eastAsia"/>
          <w:lang w:eastAsia="zh-CN"/>
        </w:rPr>
        <w:t>资金系统需要将直联银行当日流水同步给收付费系统进行到账确认及对账。</w:t>
      </w:r>
    </w:p>
    <w:p w14:paraId="4E71FA96" w14:textId="64643F78" w:rsidR="001D2329" w:rsidRPr="00DD365B" w:rsidRDefault="001D2329" w:rsidP="001D2329">
      <w:pPr>
        <w:rPr>
          <w:lang w:eastAsia="zh-CN"/>
        </w:rPr>
      </w:pPr>
      <w:r>
        <w:rPr>
          <w:rFonts w:hint="eastAsia"/>
          <w:lang w:eastAsia="zh-CN"/>
        </w:rPr>
        <w:t xml:space="preserve">   </w:t>
      </w:r>
      <w:r>
        <w:rPr>
          <w:rFonts w:hint="eastAsia"/>
          <w:lang w:eastAsia="zh-CN"/>
        </w:rPr>
        <w:t>同步方式</w:t>
      </w:r>
      <w:r w:rsidR="00C020CE">
        <w:rPr>
          <w:rFonts w:hint="eastAsia"/>
          <w:lang w:eastAsia="zh-CN"/>
        </w:rPr>
        <w:t>:</w:t>
      </w:r>
      <w:r w:rsidR="00C020CE">
        <w:rPr>
          <w:rFonts w:hint="eastAsia"/>
          <w:lang w:eastAsia="zh-CN"/>
        </w:rPr>
        <w:t>资金系统作为服务端开放</w:t>
      </w:r>
      <w:r w:rsidR="00C020CE">
        <w:rPr>
          <w:rFonts w:hint="eastAsia"/>
          <w:lang w:eastAsia="zh-CN"/>
        </w:rPr>
        <w:t>SOFA RPC</w:t>
      </w:r>
      <w:r w:rsidR="00C020CE">
        <w:rPr>
          <w:rFonts w:hint="eastAsia"/>
          <w:lang w:eastAsia="zh-CN"/>
        </w:rPr>
        <w:t>，前端系统</w:t>
      </w:r>
      <w:r>
        <w:rPr>
          <w:rFonts w:hint="eastAsia"/>
          <w:lang w:eastAsia="zh-CN"/>
        </w:rPr>
        <w:t>通过</w:t>
      </w:r>
      <w:r w:rsidR="00C020CE">
        <w:rPr>
          <w:lang w:eastAsia="zh-CN"/>
        </w:rPr>
        <w:t>SOFA RPC</w:t>
      </w:r>
      <w:r w:rsidR="00C020CE">
        <w:rPr>
          <w:lang w:eastAsia="zh-CN"/>
        </w:rPr>
        <w:t>接口调用</w:t>
      </w:r>
      <w:r>
        <w:rPr>
          <w:rFonts w:hint="eastAsia"/>
          <w:lang w:eastAsia="zh-CN"/>
        </w:rPr>
        <w:t>。</w:t>
      </w:r>
    </w:p>
    <w:p w14:paraId="77B00579" w14:textId="549A7DBE" w:rsidR="001D2329" w:rsidRDefault="001D2329" w:rsidP="001D2329">
      <w:pPr>
        <w:rPr>
          <w:lang w:eastAsia="zh-CN"/>
        </w:rPr>
      </w:pPr>
      <w:r>
        <w:rPr>
          <w:rFonts w:hint="eastAsia"/>
          <w:lang w:eastAsia="zh-CN"/>
        </w:rPr>
        <w:t xml:space="preserve">   </w:t>
      </w:r>
      <w:r w:rsidR="008149CF">
        <w:rPr>
          <w:rFonts w:hint="eastAsia"/>
          <w:lang w:eastAsia="zh-CN"/>
        </w:rPr>
        <w:t>只能查询开通银企直连的银行流水，</w:t>
      </w:r>
      <w:r w:rsidR="008149CF">
        <w:rPr>
          <w:lang w:eastAsia="zh-CN"/>
        </w:rPr>
        <w:t>未</w:t>
      </w:r>
      <w:r w:rsidR="008149CF">
        <w:rPr>
          <w:rFonts w:hint="eastAsia"/>
          <w:lang w:eastAsia="zh-CN"/>
        </w:rPr>
        <w:t>开银企直连的银行流水只能去网银查看是否到账，核心手工做到账</w:t>
      </w:r>
      <w:r w:rsidR="008149CF">
        <w:rPr>
          <w:lang w:eastAsia="zh-CN"/>
        </w:rPr>
        <w:t>确认</w:t>
      </w:r>
    </w:p>
    <w:p w14:paraId="095C1455" w14:textId="2C84C271" w:rsidR="00006D27" w:rsidRPr="00990A16" w:rsidRDefault="00006D27" w:rsidP="001D2329">
      <w:pPr>
        <w:rPr>
          <w:lang w:eastAsia="zh-CN"/>
        </w:rPr>
      </w:pPr>
      <w:r>
        <w:rPr>
          <w:lang w:eastAsia="zh-CN"/>
        </w:rPr>
        <w:t xml:space="preserve">   </w:t>
      </w:r>
    </w:p>
    <w:p w14:paraId="36CEDC28" w14:textId="77777777" w:rsidR="001D2329" w:rsidRDefault="001D2329" w:rsidP="001D2329">
      <w:pPr>
        <w:pStyle w:val="5"/>
        <w:numPr>
          <w:ilvl w:val="4"/>
          <w:numId w:val="2"/>
        </w:numPr>
      </w:pPr>
      <w:r>
        <w:rPr>
          <w:rFonts w:hint="eastAsia"/>
        </w:rPr>
        <w:t>业务流程</w:t>
      </w:r>
    </w:p>
    <w:p w14:paraId="38E0C545" w14:textId="2DE5AA0A" w:rsidR="001D2329" w:rsidRPr="008D491E" w:rsidRDefault="00DB46F1" w:rsidP="008D491E">
      <w:r>
        <w:rPr>
          <w:rFonts w:hint="eastAsia"/>
          <w:lang w:eastAsia="zh-CN"/>
        </w:rPr>
        <w:t>银行</w:t>
      </w:r>
      <w:r>
        <w:t>流水</w:t>
      </w:r>
      <w:r w:rsidR="001D2329">
        <w:t>同步流程</w:t>
      </w:r>
    </w:p>
    <w:p w14:paraId="21FCC0A2" w14:textId="078BA7BE" w:rsidR="001D2329" w:rsidRDefault="00DB46F1" w:rsidP="008D491E">
      <w:r>
        <w:object w:dxaOrig="11746" w:dyaOrig="7816" w14:anchorId="0D9547C5">
          <v:shape id="_x0000_i1042" type="#_x0000_t75" style="width:415.35pt;height:275.35pt" o:ole="">
            <v:imagedata r:id="rId123" o:title=""/>
          </v:shape>
          <o:OLEObject Type="Embed" ProgID="Visio.Drawing.15" ShapeID="_x0000_i1042" DrawAspect="Content" ObjectID="_1616598439" r:id="rId124"/>
        </w:object>
      </w:r>
    </w:p>
    <w:p w14:paraId="01DC0BE5" w14:textId="24E48AB6" w:rsidR="001D2329" w:rsidRDefault="001D2329" w:rsidP="008D491E"/>
    <w:p w14:paraId="71C0F1AF" w14:textId="77777777" w:rsidR="001D2329" w:rsidRDefault="001D2329" w:rsidP="001D2329">
      <w:pPr>
        <w:pStyle w:val="5"/>
        <w:numPr>
          <w:ilvl w:val="4"/>
          <w:numId w:val="2"/>
        </w:numPr>
      </w:pPr>
      <w:r>
        <w:rPr>
          <w:rFonts w:hint="eastAsia"/>
        </w:rPr>
        <w:t>流程说明</w:t>
      </w:r>
    </w:p>
    <w:p w14:paraId="1204A7D6" w14:textId="77777777" w:rsidR="001D2329" w:rsidRPr="008D491E" w:rsidRDefault="001D2329" w:rsidP="008D491E"/>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1D2329" w:rsidRPr="00300621" w14:paraId="5C8D4CAD" w14:textId="77777777" w:rsidTr="0015277D">
        <w:trPr>
          <w:cantSplit/>
          <w:tblHeader/>
        </w:trPr>
        <w:tc>
          <w:tcPr>
            <w:tcW w:w="484" w:type="dxa"/>
            <w:shd w:val="clear" w:color="auto" w:fill="7C9BC1"/>
            <w:tcMar>
              <w:top w:w="58" w:type="dxa"/>
              <w:left w:w="58" w:type="dxa"/>
              <w:bottom w:w="58" w:type="dxa"/>
              <w:right w:w="58" w:type="dxa"/>
            </w:tcMar>
          </w:tcPr>
          <w:p w14:paraId="57A77E74" w14:textId="77777777" w:rsidR="001D2329" w:rsidRPr="00300621" w:rsidRDefault="001D2329" w:rsidP="0015277D">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4FAB0D71" w14:textId="77777777" w:rsidR="001D2329" w:rsidRPr="00300621" w:rsidRDefault="001D2329" w:rsidP="0015277D">
            <w:pPr>
              <w:pStyle w:val="Cap1"/>
              <w:ind w:firstLineChars="100" w:firstLine="200"/>
              <w:jc w:val="both"/>
              <w:rPr>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02F9811" w14:textId="77777777" w:rsidR="001D2329" w:rsidRPr="00300621" w:rsidRDefault="001D2329" w:rsidP="0015277D">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CE9B338" w14:textId="77777777" w:rsidR="001D2329" w:rsidRPr="00300621" w:rsidRDefault="001D2329" w:rsidP="0015277D">
            <w:pPr>
              <w:pStyle w:val="Cap1"/>
              <w:ind w:firstLineChars="100" w:firstLine="200"/>
              <w:jc w:val="both"/>
              <w:rPr>
                <w:szCs w:val="18"/>
              </w:rPr>
            </w:pPr>
            <w:r w:rsidRPr="00300621">
              <w:rPr>
                <w:rFonts w:hint="eastAsia"/>
                <w:szCs w:val="18"/>
              </w:rPr>
              <w:t>备注</w:t>
            </w:r>
          </w:p>
        </w:tc>
      </w:tr>
      <w:tr w:rsidR="001D2329" w:rsidRPr="00300621" w14:paraId="3FC14C30" w14:textId="77777777" w:rsidTr="0015277D">
        <w:trPr>
          <w:cantSplit/>
          <w:trHeight w:val="483"/>
        </w:trPr>
        <w:tc>
          <w:tcPr>
            <w:tcW w:w="484" w:type="dxa"/>
            <w:shd w:val="clear" w:color="auto" w:fill="AECEE1"/>
            <w:tcMar>
              <w:top w:w="58" w:type="dxa"/>
              <w:left w:w="58" w:type="dxa"/>
              <w:bottom w:w="58" w:type="dxa"/>
              <w:right w:w="58" w:type="dxa"/>
            </w:tcMar>
            <w:vAlign w:val="center"/>
          </w:tcPr>
          <w:p w14:paraId="33C360E4" w14:textId="77777777" w:rsidR="001D2329" w:rsidRPr="005D789A" w:rsidRDefault="001D2329" w:rsidP="0015277D">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968CEB6" w14:textId="2AAC52E1" w:rsidR="001D2329" w:rsidRPr="00F41C79" w:rsidRDefault="00DB46F1" w:rsidP="0015277D">
            <w:pPr>
              <w:jc w:val="both"/>
              <w:rPr>
                <w:rFonts w:ascii="宋体" w:hAnsi="宋体" w:cs="宋体"/>
                <w:color w:val="000000"/>
                <w:sz w:val="20"/>
                <w:lang w:eastAsia="zh-CN"/>
              </w:rPr>
            </w:pPr>
            <w:r>
              <w:rPr>
                <w:rFonts w:ascii="宋体" w:hAnsi="宋体" w:cs="宋体"/>
                <w:color w:val="000000"/>
                <w:sz w:val="20"/>
                <w:lang w:eastAsia="zh-CN"/>
              </w:rPr>
              <w:t>银行获取流水</w:t>
            </w:r>
          </w:p>
        </w:tc>
        <w:tc>
          <w:tcPr>
            <w:tcW w:w="3827" w:type="dxa"/>
            <w:shd w:val="clear" w:color="auto" w:fill="E3EEF5"/>
            <w:tcMar>
              <w:top w:w="58" w:type="dxa"/>
              <w:left w:w="58" w:type="dxa"/>
              <w:bottom w:w="58" w:type="dxa"/>
              <w:right w:w="58" w:type="dxa"/>
            </w:tcMar>
            <w:vAlign w:val="center"/>
          </w:tcPr>
          <w:p w14:paraId="74CF0BAF" w14:textId="13AED900" w:rsidR="001D2329" w:rsidRDefault="00DB46F1" w:rsidP="0015277D">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w:t>
            </w:r>
            <w:r w:rsidR="001D2329">
              <w:rPr>
                <w:rFonts w:ascii="宋体" w:hAnsi="宋体" w:cs="宋体"/>
                <w:color w:val="000000"/>
                <w:sz w:val="20"/>
                <w:lang w:eastAsia="zh-CN"/>
              </w:rPr>
              <w:t>通过直连接口获取银行</w:t>
            </w:r>
            <w:r>
              <w:rPr>
                <w:rFonts w:ascii="宋体" w:hAnsi="宋体" w:cs="宋体" w:hint="eastAsia"/>
                <w:color w:val="000000"/>
                <w:sz w:val="20"/>
                <w:lang w:eastAsia="zh-CN"/>
              </w:rPr>
              <w:t>流水</w:t>
            </w:r>
            <w:r w:rsidR="001D2329">
              <w:rPr>
                <w:rFonts w:ascii="宋体" w:hAnsi="宋体" w:cs="宋体"/>
                <w:color w:val="000000"/>
                <w:sz w:val="20"/>
                <w:lang w:eastAsia="zh-CN"/>
              </w:rPr>
              <w:t>到资金系统</w:t>
            </w:r>
          </w:p>
          <w:p w14:paraId="4600242C" w14:textId="4A2E63ED" w:rsidR="001D2329" w:rsidRPr="001D2329" w:rsidRDefault="001D2329" w:rsidP="0015277D">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0E787F88" w14:textId="77777777" w:rsidR="001D2329" w:rsidRPr="00F41C79" w:rsidRDefault="001D2329" w:rsidP="0015277D">
            <w:pPr>
              <w:jc w:val="both"/>
              <w:rPr>
                <w:rFonts w:ascii="宋体" w:hAnsi="宋体" w:cs="宋体"/>
                <w:color w:val="000000"/>
                <w:sz w:val="20"/>
                <w:lang w:eastAsia="zh-CN"/>
              </w:rPr>
            </w:pPr>
          </w:p>
        </w:tc>
      </w:tr>
      <w:tr w:rsidR="001D2329" w:rsidRPr="00300621" w14:paraId="4A237CE0" w14:textId="77777777" w:rsidTr="0015277D">
        <w:trPr>
          <w:cantSplit/>
          <w:trHeight w:val="483"/>
        </w:trPr>
        <w:tc>
          <w:tcPr>
            <w:tcW w:w="484" w:type="dxa"/>
            <w:shd w:val="clear" w:color="auto" w:fill="AECEE1"/>
            <w:tcMar>
              <w:top w:w="58" w:type="dxa"/>
              <w:left w:w="58" w:type="dxa"/>
              <w:bottom w:w="58" w:type="dxa"/>
              <w:right w:w="58" w:type="dxa"/>
            </w:tcMar>
            <w:vAlign w:val="center"/>
          </w:tcPr>
          <w:p w14:paraId="7594A7B9" w14:textId="77777777" w:rsidR="001D2329" w:rsidRPr="005D789A" w:rsidRDefault="001D2329" w:rsidP="0015277D">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2F35FB0" w14:textId="77777777" w:rsidR="001D2329" w:rsidRPr="00F41C79" w:rsidRDefault="001D2329" w:rsidP="0015277D">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2DAAC9F7" w14:textId="3FB48887" w:rsidR="001D2329" w:rsidRPr="006A3D21" w:rsidRDefault="001D2329" w:rsidP="0015277D">
            <w:pPr>
              <w:jc w:val="both"/>
              <w:rPr>
                <w:rFonts w:ascii="宋体" w:hAnsi="宋体" w:cs="宋体"/>
                <w:color w:val="000000"/>
                <w:sz w:val="20"/>
                <w:lang w:eastAsia="zh-CN"/>
              </w:rPr>
            </w:pPr>
            <w:r>
              <w:rPr>
                <w:rFonts w:ascii="宋体" w:hAnsi="宋体" w:cs="宋体" w:hint="eastAsia"/>
                <w:color w:val="000000"/>
                <w:sz w:val="20"/>
                <w:lang w:eastAsia="zh-CN"/>
              </w:rPr>
              <w:t>运行同步任务将银行</w:t>
            </w:r>
            <w:r w:rsidR="00DB46F1">
              <w:rPr>
                <w:rFonts w:ascii="宋体" w:hAnsi="宋体" w:cs="宋体" w:hint="eastAsia"/>
                <w:color w:val="000000"/>
                <w:sz w:val="20"/>
                <w:lang w:eastAsia="zh-CN"/>
              </w:rPr>
              <w:t>流水</w:t>
            </w:r>
            <w:r>
              <w:rPr>
                <w:rFonts w:ascii="宋体" w:hAnsi="宋体" w:cs="宋体" w:hint="eastAsia"/>
                <w:color w:val="000000"/>
                <w:sz w:val="20"/>
                <w:lang w:eastAsia="zh-CN"/>
              </w:rPr>
              <w:t>同步给收付费系统</w:t>
            </w:r>
          </w:p>
        </w:tc>
        <w:tc>
          <w:tcPr>
            <w:tcW w:w="1560" w:type="dxa"/>
            <w:shd w:val="clear" w:color="auto" w:fill="E3EEF5"/>
            <w:tcMar>
              <w:top w:w="58" w:type="dxa"/>
              <w:left w:w="58" w:type="dxa"/>
              <w:bottom w:w="58" w:type="dxa"/>
              <w:right w:w="58" w:type="dxa"/>
            </w:tcMar>
            <w:vAlign w:val="center"/>
          </w:tcPr>
          <w:p w14:paraId="0C12D935" w14:textId="77777777" w:rsidR="001D2329" w:rsidRPr="00F41C79" w:rsidRDefault="001D2329" w:rsidP="0015277D">
            <w:pPr>
              <w:jc w:val="both"/>
              <w:rPr>
                <w:rFonts w:ascii="宋体" w:hAnsi="宋体" w:cs="宋体"/>
                <w:color w:val="000000"/>
                <w:sz w:val="20"/>
                <w:lang w:eastAsia="zh-CN"/>
              </w:rPr>
            </w:pPr>
            <w:r>
              <w:rPr>
                <w:rFonts w:ascii="宋体" w:hAnsi="宋体" w:cs="宋体" w:hint="eastAsia"/>
                <w:color w:val="000000"/>
                <w:sz w:val="20"/>
                <w:lang w:eastAsia="zh-CN"/>
              </w:rPr>
              <w:t>OSS，CSV格式</w:t>
            </w:r>
          </w:p>
        </w:tc>
      </w:tr>
      <w:tr w:rsidR="001D2329" w:rsidRPr="00300621" w14:paraId="2679F533" w14:textId="77777777" w:rsidTr="0015277D">
        <w:trPr>
          <w:cantSplit/>
          <w:trHeight w:val="483"/>
        </w:trPr>
        <w:tc>
          <w:tcPr>
            <w:tcW w:w="484" w:type="dxa"/>
            <w:shd w:val="clear" w:color="auto" w:fill="AECEE1"/>
            <w:tcMar>
              <w:top w:w="58" w:type="dxa"/>
              <w:left w:w="58" w:type="dxa"/>
              <w:bottom w:w="58" w:type="dxa"/>
              <w:right w:w="58" w:type="dxa"/>
            </w:tcMar>
            <w:vAlign w:val="center"/>
          </w:tcPr>
          <w:p w14:paraId="4E7A872C" w14:textId="77777777" w:rsidR="001D2329" w:rsidRDefault="001D2329" w:rsidP="0015277D">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4DA08F1B" w14:textId="77777777" w:rsidR="001D2329" w:rsidRDefault="001D2329" w:rsidP="0015277D">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239EDCC5" w14:textId="23BC4280" w:rsidR="001D2329" w:rsidRDefault="001D2329" w:rsidP="0015277D">
            <w:pPr>
              <w:jc w:val="both"/>
              <w:rPr>
                <w:rFonts w:ascii="宋体" w:hAnsi="宋体" w:cs="宋体"/>
                <w:color w:val="000000"/>
                <w:sz w:val="20"/>
                <w:lang w:eastAsia="zh-CN"/>
              </w:rPr>
            </w:pPr>
            <w:r>
              <w:rPr>
                <w:rFonts w:ascii="宋体" w:hAnsi="宋体" w:cs="宋体"/>
                <w:color w:val="000000"/>
                <w:sz w:val="20"/>
                <w:lang w:eastAsia="zh-CN"/>
              </w:rPr>
              <w:t>如同步给收付费的直连银行</w:t>
            </w:r>
            <w:r w:rsidR="00DB46F1">
              <w:rPr>
                <w:rFonts w:ascii="宋体" w:hAnsi="宋体" w:cs="宋体" w:hint="eastAsia"/>
                <w:color w:val="000000"/>
                <w:sz w:val="20"/>
                <w:lang w:eastAsia="zh-CN"/>
              </w:rPr>
              <w:t>流水</w:t>
            </w:r>
            <w:r>
              <w:rPr>
                <w:rFonts w:ascii="宋体" w:hAnsi="宋体" w:cs="宋体"/>
                <w:color w:val="000000"/>
                <w:sz w:val="20"/>
                <w:lang w:eastAsia="zh-CN"/>
              </w:rPr>
              <w:t>收付费已经完成对账</w:t>
            </w:r>
            <w:r>
              <w:rPr>
                <w:rFonts w:ascii="宋体" w:hAnsi="宋体" w:cs="宋体" w:hint="eastAsia"/>
                <w:color w:val="000000"/>
                <w:sz w:val="20"/>
                <w:lang w:eastAsia="zh-CN"/>
              </w:rPr>
              <w:t>，</w:t>
            </w:r>
            <w:r>
              <w:rPr>
                <w:rFonts w:ascii="宋体" w:hAnsi="宋体" w:cs="宋体"/>
                <w:color w:val="000000"/>
                <w:sz w:val="20"/>
                <w:lang w:eastAsia="zh-CN"/>
              </w:rPr>
              <w:t>后续发现银行明细获取的有问题</w:t>
            </w:r>
            <w:r>
              <w:rPr>
                <w:rFonts w:ascii="宋体" w:hAnsi="宋体" w:cs="宋体" w:hint="eastAsia"/>
                <w:color w:val="000000"/>
                <w:sz w:val="20"/>
                <w:lang w:eastAsia="zh-CN"/>
              </w:rPr>
              <w:t>，</w:t>
            </w:r>
            <w:r>
              <w:rPr>
                <w:rFonts w:ascii="宋体" w:hAnsi="宋体" w:cs="宋体"/>
                <w:color w:val="000000"/>
                <w:sz w:val="20"/>
                <w:lang w:eastAsia="zh-CN"/>
              </w:rPr>
              <w:t>需要重新获取</w:t>
            </w:r>
            <w:r>
              <w:rPr>
                <w:rFonts w:ascii="宋体" w:hAnsi="宋体" w:cs="宋体" w:hint="eastAsia"/>
                <w:color w:val="000000"/>
                <w:sz w:val="20"/>
                <w:lang w:eastAsia="zh-CN"/>
              </w:rPr>
              <w:t>，</w:t>
            </w:r>
            <w:r>
              <w:rPr>
                <w:rFonts w:ascii="宋体" w:hAnsi="宋体" w:cs="宋体"/>
                <w:color w:val="000000"/>
                <w:sz w:val="20"/>
                <w:lang w:eastAsia="zh-CN"/>
              </w:rPr>
              <w:t>需要由财务人员通知到资金系统运维</w:t>
            </w:r>
            <w:r>
              <w:rPr>
                <w:rFonts w:ascii="宋体" w:hAnsi="宋体" w:cs="宋体" w:hint="eastAsia"/>
                <w:color w:val="000000"/>
                <w:sz w:val="20"/>
                <w:lang w:eastAsia="zh-CN"/>
              </w:rPr>
              <w:t>、</w:t>
            </w:r>
            <w:r>
              <w:rPr>
                <w:rFonts w:ascii="宋体" w:hAnsi="宋体" w:cs="宋体"/>
                <w:color w:val="000000"/>
                <w:sz w:val="20"/>
                <w:lang w:eastAsia="zh-CN"/>
              </w:rPr>
              <w:t>收付费运维一起处理</w:t>
            </w:r>
          </w:p>
        </w:tc>
        <w:tc>
          <w:tcPr>
            <w:tcW w:w="1560" w:type="dxa"/>
            <w:shd w:val="clear" w:color="auto" w:fill="E3EEF5"/>
            <w:tcMar>
              <w:top w:w="58" w:type="dxa"/>
              <w:left w:w="58" w:type="dxa"/>
              <w:bottom w:w="58" w:type="dxa"/>
              <w:right w:w="58" w:type="dxa"/>
            </w:tcMar>
            <w:vAlign w:val="center"/>
          </w:tcPr>
          <w:p w14:paraId="208842DE" w14:textId="77777777" w:rsidR="001D2329" w:rsidRPr="00F41C79" w:rsidRDefault="001D2329" w:rsidP="0015277D">
            <w:pPr>
              <w:jc w:val="both"/>
              <w:rPr>
                <w:rFonts w:ascii="宋体" w:hAnsi="宋体" w:cs="宋体"/>
                <w:color w:val="000000"/>
                <w:sz w:val="20"/>
                <w:lang w:eastAsia="zh-CN"/>
              </w:rPr>
            </w:pPr>
          </w:p>
        </w:tc>
      </w:tr>
      <w:tr w:rsidR="00DB46F1" w:rsidRPr="00300621" w14:paraId="13800F7E" w14:textId="77777777" w:rsidTr="0015277D">
        <w:trPr>
          <w:cantSplit/>
          <w:trHeight w:val="483"/>
        </w:trPr>
        <w:tc>
          <w:tcPr>
            <w:tcW w:w="484" w:type="dxa"/>
            <w:shd w:val="clear" w:color="auto" w:fill="AECEE1"/>
            <w:tcMar>
              <w:top w:w="58" w:type="dxa"/>
              <w:left w:w="58" w:type="dxa"/>
              <w:bottom w:w="58" w:type="dxa"/>
              <w:right w:w="58" w:type="dxa"/>
            </w:tcMar>
            <w:vAlign w:val="center"/>
          </w:tcPr>
          <w:p w14:paraId="1402B23C" w14:textId="32DF04A7" w:rsidR="00DB46F1" w:rsidRDefault="00DB46F1" w:rsidP="0015277D">
            <w:pPr>
              <w:pStyle w:val="Cap2"/>
              <w:jc w:val="center"/>
              <w:rPr>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67C53B4" w14:textId="3B51BCCB" w:rsidR="00DB46F1" w:rsidRDefault="00DB46F1" w:rsidP="0015277D">
            <w:pPr>
              <w:jc w:val="both"/>
              <w:rPr>
                <w:rFonts w:ascii="宋体" w:hAnsi="宋体" w:cs="宋体"/>
                <w:color w:val="000000"/>
                <w:sz w:val="20"/>
                <w:lang w:eastAsia="zh-CN"/>
              </w:rPr>
            </w:pPr>
            <w:r>
              <w:rPr>
                <w:rFonts w:ascii="宋体" w:hAnsi="宋体" w:cs="宋体"/>
                <w:color w:val="000000"/>
                <w:sz w:val="20"/>
                <w:lang w:eastAsia="zh-CN"/>
              </w:rPr>
              <w:t>银行明细及银行流水关联关系</w:t>
            </w:r>
          </w:p>
        </w:tc>
        <w:tc>
          <w:tcPr>
            <w:tcW w:w="3827" w:type="dxa"/>
            <w:shd w:val="clear" w:color="auto" w:fill="E3EEF5"/>
            <w:tcMar>
              <w:top w:w="58" w:type="dxa"/>
              <w:left w:w="58" w:type="dxa"/>
              <w:bottom w:w="58" w:type="dxa"/>
              <w:right w:w="58" w:type="dxa"/>
            </w:tcMar>
            <w:vAlign w:val="center"/>
          </w:tcPr>
          <w:p w14:paraId="2AA40B2A" w14:textId="45B96303" w:rsidR="00DB46F1" w:rsidRPr="00DB46F1" w:rsidRDefault="00DB46F1" w:rsidP="0015277D">
            <w:pPr>
              <w:jc w:val="both"/>
              <w:rPr>
                <w:rFonts w:ascii="宋体" w:hAnsi="宋体" w:cs="宋体"/>
                <w:color w:val="000000"/>
                <w:sz w:val="20"/>
                <w:szCs w:val="20"/>
                <w:lang w:eastAsia="zh-CN"/>
              </w:rPr>
            </w:pPr>
            <w:r w:rsidRPr="00DB46F1">
              <w:rPr>
                <w:rFonts w:ascii="宋体" w:hAnsi="宋体" w:cs="宋体"/>
                <w:color w:val="000000"/>
                <w:sz w:val="20"/>
                <w:lang w:eastAsia="zh-CN"/>
              </w:rPr>
              <w:t>银行明细与流水关联关系</w:t>
            </w:r>
            <w:r w:rsidRPr="00DB46F1">
              <w:rPr>
                <w:rFonts w:ascii="宋体" w:hAnsi="宋体" w:cs="宋体" w:hint="eastAsia"/>
                <w:color w:val="000000"/>
                <w:sz w:val="20"/>
                <w:lang w:eastAsia="zh-CN"/>
              </w:rPr>
              <w:t>，</w:t>
            </w:r>
            <w:r w:rsidRPr="00DB46F1">
              <w:rPr>
                <w:rFonts w:ascii="宋体" w:hAnsi="宋体" w:cs="宋体"/>
                <w:color w:val="000000"/>
                <w:sz w:val="20"/>
                <w:lang w:eastAsia="zh-CN"/>
              </w:rPr>
              <w:t>通过自动任务根据交易时间</w:t>
            </w:r>
            <w:r w:rsidRPr="00DB46F1">
              <w:rPr>
                <w:rFonts w:ascii="宋体" w:hAnsi="宋体" w:cs="宋体" w:hint="eastAsia"/>
                <w:color w:val="000000"/>
                <w:sz w:val="20"/>
                <w:lang w:eastAsia="zh-CN"/>
              </w:rPr>
              <w:t>，</w:t>
            </w:r>
            <w:r w:rsidRPr="00DB46F1">
              <w:rPr>
                <w:rFonts w:ascii="宋体" w:hAnsi="宋体" w:cs="宋体"/>
                <w:color w:val="000000"/>
                <w:sz w:val="20"/>
                <w:lang w:eastAsia="zh-CN"/>
              </w:rPr>
              <w:t>金额</w:t>
            </w:r>
            <w:r w:rsidRPr="00DB46F1">
              <w:rPr>
                <w:rFonts w:ascii="宋体" w:hAnsi="宋体" w:cs="宋体" w:hint="eastAsia"/>
                <w:color w:val="000000"/>
                <w:sz w:val="20"/>
                <w:lang w:eastAsia="zh-CN"/>
              </w:rPr>
              <w:t>、</w:t>
            </w:r>
            <w:r w:rsidRPr="00DB46F1">
              <w:rPr>
                <w:rFonts w:ascii="宋体" w:hAnsi="宋体" w:cs="宋体"/>
                <w:color w:val="000000"/>
                <w:sz w:val="20"/>
                <w:lang w:eastAsia="zh-CN"/>
              </w:rPr>
              <w:t>账号</w:t>
            </w:r>
            <w:r w:rsidRPr="00DB46F1">
              <w:rPr>
                <w:rFonts w:ascii="宋体" w:hAnsi="宋体" w:cs="宋体" w:hint="eastAsia"/>
                <w:color w:val="000000"/>
                <w:sz w:val="20"/>
                <w:lang w:eastAsia="zh-CN"/>
              </w:rPr>
              <w:t>、</w:t>
            </w:r>
            <w:r w:rsidRPr="00DB46F1">
              <w:rPr>
                <w:rFonts w:ascii="宋体" w:hAnsi="宋体" w:cs="宋体"/>
                <w:color w:val="000000"/>
                <w:sz w:val="20"/>
                <w:lang w:eastAsia="zh-CN"/>
              </w:rPr>
              <w:t>户名</w:t>
            </w:r>
            <w:r w:rsidRPr="00DB46F1">
              <w:rPr>
                <w:rFonts w:ascii="宋体" w:hAnsi="宋体" w:cs="宋体" w:hint="eastAsia"/>
                <w:color w:val="000000"/>
                <w:sz w:val="20"/>
                <w:lang w:eastAsia="zh-CN"/>
              </w:rPr>
              <w:t>、</w:t>
            </w:r>
            <w:r w:rsidRPr="00DB46F1">
              <w:rPr>
                <w:rFonts w:ascii="宋体" w:hAnsi="宋体" w:cs="宋体"/>
                <w:color w:val="000000"/>
                <w:sz w:val="20"/>
                <w:lang w:eastAsia="zh-CN"/>
              </w:rPr>
              <w:t>对方户名</w:t>
            </w:r>
            <w:r w:rsidRPr="00DB46F1">
              <w:rPr>
                <w:rFonts w:ascii="宋体" w:hAnsi="宋体" w:cs="宋体" w:hint="eastAsia"/>
                <w:color w:val="000000"/>
                <w:sz w:val="20"/>
                <w:lang w:eastAsia="zh-CN"/>
              </w:rPr>
              <w:t>、</w:t>
            </w:r>
            <w:r w:rsidRPr="00DB46F1">
              <w:rPr>
                <w:rFonts w:ascii="宋体" w:hAnsi="宋体" w:cs="宋体"/>
                <w:color w:val="000000"/>
                <w:sz w:val="20"/>
                <w:lang w:eastAsia="zh-CN"/>
              </w:rPr>
              <w:t>账号信息进行关联</w:t>
            </w:r>
            <w:r w:rsidRPr="00DB46F1">
              <w:rPr>
                <w:rFonts w:ascii="宋体" w:hAnsi="宋体" w:cs="宋体" w:hint="eastAsia"/>
                <w:color w:val="000000"/>
                <w:sz w:val="20"/>
                <w:lang w:eastAsia="zh-CN"/>
              </w:rPr>
              <w:t>，</w:t>
            </w:r>
            <w:r w:rsidRPr="00DB46F1">
              <w:rPr>
                <w:rFonts w:ascii="宋体" w:hAnsi="宋体" w:cs="宋体"/>
                <w:color w:val="000000"/>
                <w:sz w:val="20"/>
                <w:lang w:eastAsia="zh-CN"/>
              </w:rPr>
              <w:t>检测出对应的数据信息打上核对批号</w:t>
            </w:r>
          </w:p>
        </w:tc>
        <w:tc>
          <w:tcPr>
            <w:tcW w:w="1560" w:type="dxa"/>
            <w:shd w:val="clear" w:color="auto" w:fill="E3EEF5"/>
            <w:tcMar>
              <w:top w:w="58" w:type="dxa"/>
              <w:left w:w="58" w:type="dxa"/>
              <w:bottom w:w="58" w:type="dxa"/>
              <w:right w:w="58" w:type="dxa"/>
            </w:tcMar>
            <w:vAlign w:val="center"/>
          </w:tcPr>
          <w:p w14:paraId="724D1DE0" w14:textId="77777777" w:rsidR="00DB46F1" w:rsidRPr="00F41C79" w:rsidRDefault="00DB46F1" w:rsidP="0015277D">
            <w:pPr>
              <w:jc w:val="both"/>
              <w:rPr>
                <w:rFonts w:ascii="宋体" w:hAnsi="宋体" w:cs="宋体"/>
                <w:color w:val="000000"/>
                <w:sz w:val="20"/>
                <w:lang w:eastAsia="zh-CN"/>
              </w:rPr>
            </w:pPr>
          </w:p>
        </w:tc>
      </w:tr>
    </w:tbl>
    <w:p w14:paraId="1FE206BA" w14:textId="77777777" w:rsidR="001D2329" w:rsidRPr="001300EC" w:rsidRDefault="001D2329" w:rsidP="001D2329">
      <w:pPr>
        <w:rPr>
          <w:lang w:eastAsia="zh-CN"/>
        </w:rPr>
      </w:pPr>
    </w:p>
    <w:p w14:paraId="3D28D7AD" w14:textId="77777777" w:rsidR="001D2329" w:rsidRPr="00B07A0D" w:rsidRDefault="001D2329" w:rsidP="001D2329">
      <w:pPr>
        <w:pStyle w:val="5"/>
        <w:numPr>
          <w:ilvl w:val="4"/>
          <w:numId w:val="2"/>
        </w:numPr>
      </w:pPr>
      <w:r>
        <w:rPr>
          <w:rFonts w:hint="eastAsia"/>
        </w:rPr>
        <w:t>业务元素</w:t>
      </w:r>
    </w:p>
    <w:tbl>
      <w:tblPr>
        <w:tblW w:w="8627" w:type="dxa"/>
        <w:tblInd w:w="93" w:type="dxa"/>
        <w:tblLayout w:type="fixed"/>
        <w:tblLook w:val="04A0" w:firstRow="1" w:lastRow="0" w:firstColumn="1" w:lastColumn="0" w:noHBand="0" w:noVBand="1"/>
      </w:tblPr>
      <w:tblGrid>
        <w:gridCol w:w="839"/>
        <w:gridCol w:w="2017"/>
        <w:gridCol w:w="1151"/>
        <w:gridCol w:w="684"/>
        <w:gridCol w:w="528"/>
        <w:gridCol w:w="476"/>
        <w:gridCol w:w="132"/>
        <w:gridCol w:w="2800"/>
      </w:tblGrid>
      <w:tr w:rsidR="001D2329" w:rsidRPr="00F93E4B" w14:paraId="199DB41F" w14:textId="77777777" w:rsidTr="0015277D">
        <w:trPr>
          <w:trHeight w:val="255"/>
        </w:trPr>
        <w:tc>
          <w:tcPr>
            <w:tcW w:w="839" w:type="dxa"/>
            <w:tcBorders>
              <w:top w:val="nil"/>
              <w:left w:val="single" w:sz="4" w:space="0" w:color="auto"/>
              <w:bottom w:val="single" w:sz="4" w:space="0" w:color="auto"/>
              <w:right w:val="single" w:sz="4" w:space="0" w:color="auto"/>
            </w:tcBorders>
            <w:shd w:val="clear" w:color="000000" w:fill="4BACC6"/>
            <w:noWrap/>
            <w:vAlign w:val="center"/>
            <w:hideMark/>
          </w:tcPr>
          <w:p w14:paraId="62E6D3F9" w14:textId="77777777" w:rsidR="001D2329" w:rsidRPr="00F93E4B" w:rsidRDefault="001D2329" w:rsidP="0015277D">
            <w:pPr>
              <w:rPr>
                <w:rFonts w:ascii="宋体" w:hAnsi="宋体" w:cs="宋体"/>
                <w:b/>
                <w:bCs/>
                <w:sz w:val="20"/>
                <w:szCs w:val="20"/>
              </w:rPr>
            </w:pPr>
            <w:r w:rsidRPr="00F93E4B">
              <w:rPr>
                <w:rFonts w:ascii="宋体" w:hAnsi="宋体" w:cs="宋体" w:hint="eastAsia"/>
                <w:b/>
                <w:bCs/>
                <w:sz w:val="20"/>
                <w:szCs w:val="20"/>
              </w:rPr>
              <w:t>编号</w:t>
            </w:r>
          </w:p>
        </w:tc>
        <w:tc>
          <w:tcPr>
            <w:tcW w:w="2017" w:type="dxa"/>
            <w:tcBorders>
              <w:top w:val="nil"/>
              <w:left w:val="nil"/>
              <w:bottom w:val="single" w:sz="4" w:space="0" w:color="auto"/>
              <w:right w:val="single" w:sz="4" w:space="0" w:color="auto"/>
            </w:tcBorders>
            <w:shd w:val="clear" w:color="000000" w:fill="4BACC6"/>
            <w:noWrap/>
            <w:vAlign w:val="center"/>
            <w:hideMark/>
          </w:tcPr>
          <w:p w14:paraId="4C5EE647" w14:textId="77777777" w:rsidR="001D2329" w:rsidRPr="00F93E4B" w:rsidRDefault="001D2329" w:rsidP="0015277D">
            <w:pPr>
              <w:rPr>
                <w:rFonts w:ascii="宋体" w:hAnsi="宋体" w:cs="宋体"/>
                <w:b/>
                <w:bCs/>
                <w:sz w:val="20"/>
                <w:szCs w:val="20"/>
              </w:rPr>
            </w:pPr>
            <w:r w:rsidRPr="00F93E4B">
              <w:rPr>
                <w:rFonts w:ascii="宋体" w:hAnsi="宋体" w:cs="宋体" w:hint="eastAsia"/>
                <w:b/>
                <w:bCs/>
                <w:sz w:val="20"/>
                <w:szCs w:val="20"/>
              </w:rPr>
              <w:t>字段路径</w:t>
            </w:r>
          </w:p>
        </w:tc>
        <w:tc>
          <w:tcPr>
            <w:tcW w:w="1151" w:type="dxa"/>
            <w:tcBorders>
              <w:top w:val="nil"/>
              <w:left w:val="nil"/>
              <w:bottom w:val="single" w:sz="4" w:space="0" w:color="auto"/>
              <w:right w:val="single" w:sz="4" w:space="0" w:color="auto"/>
            </w:tcBorders>
            <w:shd w:val="clear" w:color="000000" w:fill="4BACC6"/>
            <w:noWrap/>
            <w:vAlign w:val="center"/>
            <w:hideMark/>
          </w:tcPr>
          <w:p w14:paraId="6FB4FE11" w14:textId="77777777" w:rsidR="001D2329" w:rsidRPr="00F93E4B" w:rsidRDefault="001D2329" w:rsidP="0015277D">
            <w:pPr>
              <w:rPr>
                <w:rFonts w:ascii="宋体" w:hAnsi="宋体" w:cs="宋体"/>
                <w:b/>
                <w:bCs/>
                <w:sz w:val="20"/>
                <w:szCs w:val="20"/>
              </w:rPr>
            </w:pPr>
            <w:r w:rsidRPr="00F93E4B">
              <w:rPr>
                <w:rFonts w:ascii="宋体" w:hAnsi="宋体" w:cs="宋体" w:hint="eastAsia"/>
                <w:b/>
                <w:bCs/>
                <w:sz w:val="20"/>
                <w:szCs w:val="20"/>
              </w:rPr>
              <w:t>字段名称</w:t>
            </w:r>
          </w:p>
        </w:tc>
        <w:tc>
          <w:tcPr>
            <w:tcW w:w="684" w:type="dxa"/>
            <w:tcBorders>
              <w:top w:val="nil"/>
              <w:left w:val="nil"/>
              <w:bottom w:val="single" w:sz="4" w:space="0" w:color="auto"/>
              <w:right w:val="single" w:sz="4" w:space="0" w:color="auto"/>
            </w:tcBorders>
            <w:shd w:val="clear" w:color="000000" w:fill="4BACC6"/>
            <w:vAlign w:val="center"/>
            <w:hideMark/>
          </w:tcPr>
          <w:p w14:paraId="0D83CEEF" w14:textId="77777777" w:rsidR="001D2329" w:rsidRPr="00F93E4B" w:rsidRDefault="001D2329" w:rsidP="0015277D">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tcBorders>
              <w:top w:val="nil"/>
              <w:left w:val="nil"/>
              <w:bottom w:val="single" w:sz="4" w:space="0" w:color="auto"/>
              <w:right w:val="single" w:sz="4" w:space="0" w:color="auto"/>
            </w:tcBorders>
            <w:shd w:val="clear" w:color="000000" w:fill="4BACC6"/>
            <w:vAlign w:val="center"/>
            <w:hideMark/>
          </w:tcPr>
          <w:p w14:paraId="14A66AF0" w14:textId="77777777" w:rsidR="001D2329" w:rsidRPr="00F93E4B" w:rsidRDefault="001D2329" w:rsidP="0015277D">
            <w:pPr>
              <w:jc w:val="center"/>
              <w:rPr>
                <w:rFonts w:ascii="宋体" w:hAnsi="宋体" w:cs="宋体"/>
                <w:b/>
                <w:bCs/>
                <w:sz w:val="20"/>
                <w:szCs w:val="20"/>
              </w:rPr>
            </w:pPr>
            <w:r w:rsidRPr="00F93E4B">
              <w:rPr>
                <w:rFonts w:ascii="宋体" w:hAnsi="宋体" w:cs="宋体" w:hint="eastAsia"/>
                <w:b/>
                <w:bCs/>
                <w:sz w:val="20"/>
                <w:szCs w:val="20"/>
              </w:rPr>
              <w:t>字段类型</w:t>
            </w:r>
          </w:p>
        </w:tc>
        <w:tc>
          <w:tcPr>
            <w:tcW w:w="476" w:type="dxa"/>
            <w:tcBorders>
              <w:top w:val="nil"/>
              <w:left w:val="nil"/>
              <w:bottom w:val="single" w:sz="4" w:space="0" w:color="auto"/>
              <w:right w:val="single" w:sz="4" w:space="0" w:color="auto"/>
            </w:tcBorders>
            <w:shd w:val="clear" w:color="000000" w:fill="4BACC6"/>
            <w:vAlign w:val="center"/>
            <w:hideMark/>
          </w:tcPr>
          <w:p w14:paraId="4F6130EF" w14:textId="77777777" w:rsidR="001D2329" w:rsidRPr="00F93E4B" w:rsidRDefault="001D2329" w:rsidP="0015277D">
            <w:pPr>
              <w:jc w:val="center"/>
              <w:rPr>
                <w:rFonts w:ascii="宋体" w:hAnsi="宋体" w:cs="宋体"/>
                <w:b/>
                <w:bCs/>
                <w:sz w:val="20"/>
                <w:szCs w:val="20"/>
              </w:rPr>
            </w:pPr>
            <w:r w:rsidRPr="00F93E4B">
              <w:rPr>
                <w:rFonts w:ascii="宋体" w:hAnsi="宋体" w:cs="宋体" w:hint="eastAsia"/>
                <w:b/>
                <w:bCs/>
                <w:sz w:val="20"/>
                <w:szCs w:val="20"/>
              </w:rPr>
              <w:t>字段长度</w:t>
            </w:r>
          </w:p>
        </w:tc>
        <w:tc>
          <w:tcPr>
            <w:tcW w:w="2932" w:type="dxa"/>
            <w:gridSpan w:val="2"/>
            <w:tcBorders>
              <w:top w:val="nil"/>
              <w:left w:val="nil"/>
              <w:bottom w:val="single" w:sz="4" w:space="0" w:color="auto"/>
              <w:right w:val="single" w:sz="4" w:space="0" w:color="auto"/>
            </w:tcBorders>
            <w:shd w:val="clear" w:color="000000" w:fill="4BACC6"/>
            <w:noWrap/>
            <w:vAlign w:val="center"/>
            <w:hideMark/>
          </w:tcPr>
          <w:p w14:paraId="5E9F200E" w14:textId="77777777" w:rsidR="001D2329" w:rsidRPr="00F93E4B" w:rsidRDefault="001D2329" w:rsidP="0015277D">
            <w:pPr>
              <w:rPr>
                <w:rFonts w:ascii="宋体" w:hAnsi="宋体" w:cs="宋体"/>
                <w:b/>
                <w:bCs/>
                <w:sz w:val="20"/>
                <w:szCs w:val="20"/>
              </w:rPr>
            </w:pPr>
            <w:r w:rsidRPr="00F93E4B">
              <w:rPr>
                <w:rFonts w:ascii="宋体" w:hAnsi="宋体" w:cs="宋体" w:hint="eastAsia"/>
                <w:b/>
                <w:bCs/>
                <w:sz w:val="20"/>
                <w:szCs w:val="20"/>
              </w:rPr>
              <w:t>说明</w:t>
            </w:r>
          </w:p>
        </w:tc>
      </w:tr>
      <w:tr w:rsidR="001D2329" w:rsidRPr="00F93E4B" w14:paraId="5BB21F85" w14:textId="77777777" w:rsidTr="0015277D">
        <w:trPr>
          <w:trHeight w:val="255"/>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5213C67A" w14:textId="77777777" w:rsidR="001D2329" w:rsidRPr="00F93E4B" w:rsidRDefault="001D2329" w:rsidP="0015277D">
            <w:pPr>
              <w:rPr>
                <w:rFonts w:ascii="宋体" w:hAnsi="宋体" w:cs="宋体"/>
                <w:b/>
                <w:bCs/>
                <w:color w:val="000000"/>
                <w:sz w:val="20"/>
                <w:szCs w:val="20"/>
              </w:rPr>
            </w:pPr>
            <w:r>
              <w:rPr>
                <w:rFonts w:ascii="宋体" w:hAnsi="宋体" w:cs="宋体"/>
                <w:b/>
                <w:bCs/>
                <w:color w:val="000000"/>
                <w:sz w:val="20"/>
                <w:szCs w:val="20"/>
              </w:rPr>
              <w:t>O</w:t>
            </w:r>
          </w:p>
        </w:tc>
      </w:tr>
      <w:tr w:rsidR="001D2329" w:rsidRPr="00F93E4B" w14:paraId="1E949110"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B700C0E"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S2</w:t>
            </w:r>
          </w:p>
        </w:tc>
        <w:tc>
          <w:tcPr>
            <w:tcW w:w="2017" w:type="dxa"/>
            <w:tcBorders>
              <w:top w:val="nil"/>
              <w:left w:val="nil"/>
              <w:bottom w:val="single" w:sz="4" w:space="0" w:color="auto"/>
              <w:right w:val="single" w:sz="4" w:space="0" w:color="auto"/>
            </w:tcBorders>
            <w:shd w:val="clear" w:color="auto" w:fill="auto"/>
            <w:noWrap/>
            <w:hideMark/>
          </w:tcPr>
          <w:p w14:paraId="748B4DA6" w14:textId="77777777" w:rsidR="001D2329" w:rsidRPr="00F93E4B" w:rsidRDefault="001D2329" w:rsidP="0015277D">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1F2ECDF8" w14:textId="77777777" w:rsidR="001D2329" w:rsidRPr="00F93E4B" w:rsidRDefault="001D2329" w:rsidP="0015277D">
            <w:pPr>
              <w:rPr>
                <w:rFonts w:ascii="宋体" w:hAnsi="宋体" w:cs="Arial"/>
                <w:color w:val="000000"/>
                <w:sz w:val="20"/>
                <w:szCs w:val="20"/>
              </w:rPr>
            </w:pPr>
          </w:p>
        </w:tc>
        <w:tc>
          <w:tcPr>
            <w:tcW w:w="1151" w:type="dxa"/>
            <w:tcBorders>
              <w:top w:val="nil"/>
              <w:left w:val="nil"/>
              <w:bottom w:val="single" w:sz="4" w:space="0" w:color="auto"/>
              <w:right w:val="single" w:sz="4" w:space="0" w:color="auto"/>
            </w:tcBorders>
            <w:shd w:val="clear" w:color="auto" w:fill="auto"/>
            <w:noWrap/>
            <w:hideMark/>
          </w:tcPr>
          <w:p w14:paraId="61A075E3" w14:textId="77777777" w:rsidR="001D2329" w:rsidRPr="00F93E4B" w:rsidRDefault="001D2329" w:rsidP="0015277D">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684" w:type="dxa"/>
            <w:tcBorders>
              <w:top w:val="nil"/>
              <w:left w:val="nil"/>
              <w:bottom w:val="single" w:sz="4" w:space="0" w:color="auto"/>
              <w:right w:val="single" w:sz="4" w:space="0" w:color="auto"/>
            </w:tcBorders>
            <w:shd w:val="clear" w:color="auto" w:fill="auto"/>
            <w:noWrap/>
            <w:hideMark/>
          </w:tcPr>
          <w:p w14:paraId="63D77AA7" w14:textId="77777777" w:rsidR="001D2329" w:rsidRPr="00F93E4B" w:rsidRDefault="001D2329" w:rsidP="0015277D">
            <w:pPr>
              <w:jc w:val="center"/>
              <w:rPr>
                <w:rFonts w:ascii="宋体" w:hAnsi="宋体" w:cs="Arial"/>
                <w:color w:val="000000"/>
                <w:sz w:val="20"/>
                <w:szCs w:val="20"/>
              </w:rPr>
            </w:pPr>
            <w:r w:rsidRPr="00F93E4B">
              <w:rPr>
                <w:rFonts w:ascii="宋体" w:hAnsi="宋体" w:cs="Arial"/>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5C8935CD" w14:textId="77777777" w:rsidR="001D2329" w:rsidRPr="00F93E4B" w:rsidRDefault="001D2329" w:rsidP="0015277D">
            <w:pPr>
              <w:jc w:val="center"/>
              <w:rPr>
                <w:rFonts w:ascii="宋体" w:hAnsi="宋体" w:cs="Arial"/>
                <w:color w:val="000000"/>
                <w:sz w:val="20"/>
                <w:szCs w:val="20"/>
              </w:rPr>
            </w:pPr>
            <w:r w:rsidRPr="00F93E4B">
              <w:rPr>
                <w:rFonts w:ascii="宋体" w:hAnsi="宋体" w:cs="Arial"/>
                <w:color w:val="000000"/>
                <w:sz w:val="20"/>
                <w:szCs w:val="20"/>
              </w:rPr>
              <w:t>字符</w:t>
            </w:r>
          </w:p>
        </w:tc>
        <w:tc>
          <w:tcPr>
            <w:tcW w:w="608" w:type="dxa"/>
            <w:gridSpan w:val="2"/>
            <w:tcBorders>
              <w:top w:val="nil"/>
              <w:left w:val="nil"/>
              <w:bottom w:val="single" w:sz="4" w:space="0" w:color="auto"/>
              <w:right w:val="single" w:sz="4" w:space="0" w:color="auto"/>
            </w:tcBorders>
            <w:shd w:val="clear" w:color="auto" w:fill="auto"/>
            <w:noWrap/>
            <w:hideMark/>
          </w:tcPr>
          <w:p w14:paraId="16E1F136" w14:textId="77777777" w:rsidR="001D2329" w:rsidRPr="00F93E4B" w:rsidRDefault="001D2329" w:rsidP="0015277D">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tcBorders>
              <w:top w:val="nil"/>
              <w:left w:val="nil"/>
              <w:bottom w:val="single" w:sz="4" w:space="0" w:color="auto"/>
              <w:right w:val="single" w:sz="4" w:space="0" w:color="auto"/>
            </w:tcBorders>
            <w:shd w:val="clear" w:color="auto" w:fill="auto"/>
            <w:noWrap/>
            <w:hideMark/>
          </w:tcPr>
          <w:p w14:paraId="74EF6221" w14:textId="77777777" w:rsidR="001D2329" w:rsidRPr="00F93E4B" w:rsidRDefault="001D2329" w:rsidP="0015277D">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1D2329" w:rsidRPr="00F93E4B" w14:paraId="1166AF3E" w14:textId="77777777" w:rsidTr="0015277D">
        <w:trPr>
          <w:trHeight w:val="255"/>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448DDD11" w14:textId="77777777" w:rsidR="001D2329" w:rsidRPr="00F93E4B" w:rsidRDefault="001D2329" w:rsidP="0015277D">
            <w:pPr>
              <w:rPr>
                <w:rFonts w:ascii="宋体" w:hAnsi="宋体" w:cs="宋体"/>
                <w:b/>
                <w:bCs/>
                <w:color w:val="000000"/>
                <w:sz w:val="20"/>
                <w:szCs w:val="20"/>
              </w:rPr>
            </w:pPr>
            <w:r w:rsidRPr="00F93E4B">
              <w:rPr>
                <w:rFonts w:ascii="宋体" w:hAnsi="宋体" w:cs="宋体" w:hint="eastAsia"/>
                <w:b/>
                <w:bCs/>
                <w:color w:val="000000"/>
                <w:sz w:val="20"/>
                <w:szCs w:val="20"/>
              </w:rPr>
              <w:t>R</w:t>
            </w:r>
            <w:r w:rsidRPr="00F93E4B">
              <w:rPr>
                <w:rFonts w:ascii="宋体" w:hAnsi="宋体" w:cs="宋体"/>
                <w:b/>
                <w:bCs/>
                <w:color w:val="000000"/>
                <w:sz w:val="20"/>
                <w:szCs w:val="20"/>
              </w:rPr>
              <w:t>D</w:t>
            </w:r>
          </w:p>
        </w:tc>
      </w:tr>
      <w:tr w:rsidR="001D2329" w:rsidRPr="00F93E4B" w14:paraId="0F0B513A"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B5D9DBD"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417928B0" w14:textId="77777777" w:rsidR="001D2329" w:rsidRPr="00F93E4B" w:rsidRDefault="001D2329" w:rsidP="0015277D">
            <w:pPr>
              <w:rPr>
                <w:rFonts w:ascii="宋体" w:hAnsi="宋体" w:cs="宋体"/>
                <w:szCs w:val="21"/>
              </w:rPr>
            </w:pPr>
            <w:r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hideMark/>
          </w:tcPr>
          <w:p w14:paraId="601AB749" w14:textId="77777777" w:rsidR="001D2329" w:rsidRPr="00F93E4B" w:rsidRDefault="001D2329" w:rsidP="0015277D">
            <w:pPr>
              <w:rPr>
                <w:rFonts w:ascii="宋体" w:hAnsi="宋体" w:cs="Arial"/>
                <w:sz w:val="20"/>
                <w:szCs w:val="20"/>
              </w:rPr>
            </w:pPr>
            <w:r w:rsidRPr="00F93E4B">
              <w:rPr>
                <w:rFonts w:ascii="宋体" w:hAnsi="宋体" w:cs="Courier New"/>
                <w:i/>
                <w:iCs/>
                <w:sz w:val="20"/>
                <w:szCs w:val="20"/>
                <w:highlight w:val="white"/>
              </w:rPr>
              <w:t>唯一键</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BF65311"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33DDB46E"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B5FA02C"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32</w:t>
            </w:r>
          </w:p>
        </w:tc>
        <w:tc>
          <w:tcPr>
            <w:tcW w:w="2932" w:type="dxa"/>
            <w:gridSpan w:val="2"/>
            <w:tcBorders>
              <w:top w:val="nil"/>
              <w:left w:val="nil"/>
              <w:bottom w:val="single" w:sz="4" w:space="0" w:color="auto"/>
              <w:right w:val="single" w:sz="4" w:space="0" w:color="auto"/>
            </w:tcBorders>
            <w:shd w:val="clear" w:color="auto" w:fill="auto"/>
            <w:noWrap/>
            <w:hideMark/>
          </w:tcPr>
          <w:p w14:paraId="7E90AB5F"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对应银行明细的主键</w:t>
            </w:r>
          </w:p>
        </w:tc>
      </w:tr>
      <w:tr w:rsidR="001D2329" w:rsidRPr="00F93E4B" w14:paraId="7D72DBBD"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4037DF55"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D2</w:t>
            </w:r>
          </w:p>
        </w:tc>
        <w:tc>
          <w:tcPr>
            <w:tcW w:w="2017" w:type="dxa"/>
            <w:tcBorders>
              <w:top w:val="nil"/>
              <w:left w:val="nil"/>
              <w:bottom w:val="single" w:sz="4" w:space="0" w:color="auto"/>
              <w:right w:val="single" w:sz="4" w:space="0" w:color="auto"/>
            </w:tcBorders>
            <w:shd w:val="clear" w:color="auto" w:fill="auto"/>
            <w:noWrap/>
            <w:hideMark/>
          </w:tcPr>
          <w:p w14:paraId="3A7FA1BC"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hideMark/>
          </w:tcPr>
          <w:p w14:paraId="4D6C8BAD" w14:textId="77777777" w:rsidR="001D2329" w:rsidRPr="00F93E4B" w:rsidRDefault="001D2329" w:rsidP="0015277D">
            <w:pPr>
              <w:rPr>
                <w:rFonts w:ascii="宋体" w:hAnsi="宋体" w:cs="Arial"/>
                <w:sz w:val="20"/>
                <w:szCs w:val="20"/>
              </w:rPr>
            </w:pPr>
            <w:r>
              <w:rPr>
                <w:rFonts w:ascii="宋体" w:hAnsi="宋体" w:cs="宋体" w:hint="eastAsia"/>
                <w:sz w:val="20"/>
                <w:szCs w:val="20"/>
              </w:rPr>
              <w:t>企业方账号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83758A4" w14:textId="77777777" w:rsidR="001D2329" w:rsidRPr="00F93E4B" w:rsidRDefault="001D2329" w:rsidP="0015277D">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5E5081E3"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193DA66" w14:textId="4E9B7D4C" w:rsidR="001D2329" w:rsidRPr="00F93E4B" w:rsidRDefault="00703F31" w:rsidP="0015277D">
            <w:pPr>
              <w:jc w:val="center"/>
              <w:rPr>
                <w:rFonts w:ascii="宋体" w:hAnsi="宋体" w:cs="Arial"/>
                <w:sz w:val="20"/>
                <w:szCs w:val="20"/>
              </w:rPr>
            </w:pPr>
            <w:r>
              <w:rPr>
                <w:rFonts w:ascii="宋体" w:hAnsi="宋体" w:cs="Arial"/>
                <w:sz w:val="20"/>
                <w:szCs w:val="20"/>
              </w:rPr>
              <w:t>48</w:t>
            </w:r>
          </w:p>
        </w:tc>
        <w:tc>
          <w:tcPr>
            <w:tcW w:w="2932" w:type="dxa"/>
            <w:gridSpan w:val="2"/>
            <w:tcBorders>
              <w:top w:val="nil"/>
              <w:left w:val="nil"/>
              <w:bottom w:val="single" w:sz="4" w:space="0" w:color="auto"/>
              <w:right w:val="single" w:sz="4" w:space="0" w:color="auto"/>
            </w:tcBorders>
            <w:shd w:val="clear" w:color="auto" w:fill="auto"/>
            <w:noWrap/>
            <w:hideMark/>
          </w:tcPr>
          <w:p w14:paraId="302E5B57" w14:textId="77777777" w:rsidR="001D2329" w:rsidRPr="00F93E4B" w:rsidRDefault="001D2329" w:rsidP="0015277D">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1D2329" w:rsidRPr="00F93E4B" w14:paraId="0CAB117B" w14:textId="77777777" w:rsidTr="00117E6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A64D846"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D3</w:t>
            </w:r>
          </w:p>
        </w:tc>
        <w:tc>
          <w:tcPr>
            <w:tcW w:w="2017" w:type="dxa"/>
            <w:tcBorders>
              <w:top w:val="nil"/>
              <w:left w:val="nil"/>
              <w:bottom w:val="single" w:sz="4" w:space="0" w:color="auto"/>
              <w:right w:val="single" w:sz="4" w:space="0" w:color="auto"/>
            </w:tcBorders>
            <w:shd w:val="clear" w:color="auto" w:fill="auto"/>
            <w:noWrap/>
            <w:hideMark/>
          </w:tcPr>
          <w:p w14:paraId="49C9BD96"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PayAccountName</w:t>
            </w:r>
          </w:p>
        </w:tc>
        <w:tc>
          <w:tcPr>
            <w:tcW w:w="1151" w:type="dxa"/>
            <w:tcBorders>
              <w:top w:val="nil"/>
              <w:left w:val="nil"/>
              <w:bottom w:val="single" w:sz="4" w:space="0" w:color="auto"/>
              <w:right w:val="single" w:sz="4" w:space="0" w:color="auto"/>
            </w:tcBorders>
            <w:shd w:val="clear" w:color="auto" w:fill="auto"/>
            <w:noWrap/>
            <w:vAlign w:val="center"/>
            <w:hideMark/>
          </w:tcPr>
          <w:p w14:paraId="5B7AFA42" w14:textId="77777777" w:rsidR="001D2329" w:rsidRPr="00F93E4B" w:rsidRDefault="001D2329" w:rsidP="0015277D">
            <w:pPr>
              <w:rPr>
                <w:rFonts w:ascii="宋体" w:hAnsi="宋体" w:cs="宋体"/>
                <w:sz w:val="20"/>
                <w:szCs w:val="20"/>
              </w:rPr>
            </w:pPr>
            <w:r>
              <w:rPr>
                <w:rFonts w:ascii="宋体" w:hAnsi="宋体" w:cs="宋体" w:hint="eastAsia"/>
                <w:sz w:val="20"/>
                <w:szCs w:val="20"/>
              </w:rPr>
              <w:t>企业方户名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7DF9CDB" w14:textId="35C79896" w:rsidR="001D2329" w:rsidRPr="00F93E4B" w:rsidRDefault="001D2329" w:rsidP="0015277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78914017"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7754BDF2" w14:textId="77777777" w:rsidR="001D2329" w:rsidRPr="00F93E4B" w:rsidRDefault="001D2329" w:rsidP="0015277D">
            <w:pPr>
              <w:rPr>
                <w:rFonts w:ascii="宋体" w:hAnsi="宋体" w:cs="Arial"/>
                <w:sz w:val="20"/>
                <w:szCs w:val="20"/>
              </w:rPr>
            </w:pPr>
            <w:r w:rsidRPr="00F93E4B">
              <w:rPr>
                <w:rFonts w:ascii="宋体" w:hAnsi="宋体" w:cs="Arial" w:hint="eastAsia"/>
                <w:sz w:val="20"/>
                <w:szCs w:val="20"/>
              </w:rPr>
              <w:t>1</w:t>
            </w:r>
            <w:r w:rsidRPr="00F93E4B">
              <w:rPr>
                <w:rFonts w:ascii="宋体" w:hAnsi="宋体" w:cs="Arial"/>
                <w:sz w:val="20"/>
                <w:szCs w:val="20"/>
              </w:rPr>
              <w:t>28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0907D60B" w14:textId="77777777" w:rsidR="001D2329" w:rsidRPr="00F93E4B" w:rsidRDefault="001D2329" w:rsidP="0015277D">
            <w:pPr>
              <w:rPr>
                <w:rFonts w:ascii="宋体" w:hAnsi="宋体" w:cs="宋体"/>
                <w:sz w:val="20"/>
                <w:szCs w:val="20"/>
                <w:lang w:eastAsia="zh-CN"/>
              </w:rPr>
            </w:pPr>
            <w:r>
              <w:rPr>
                <w:rFonts w:ascii="宋体" w:hAnsi="宋体" w:cs="宋体" w:hint="eastAsia"/>
                <w:sz w:val="20"/>
                <w:szCs w:val="20"/>
                <w:lang w:eastAsia="zh-CN"/>
              </w:rPr>
              <w:t>企业方账户</w:t>
            </w:r>
            <w:r w:rsidRPr="00F93E4B">
              <w:rPr>
                <w:rFonts w:ascii="宋体" w:hAnsi="宋体" w:cs="宋体" w:hint="eastAsia"/>
                <w:sz w:val="20"/>
                <w:szCs w:val="20"/>
                <w:lang w:eastAsia="zh-CN"/>
              </w:rPr>
              <w:t>对应的名称</w:t>
            </w:r>
          </w:p>
        </w:tc>
      </w:tr>
      <w:tr w:rsidR="001D2329" w:rsidRPr="00F93E4B" w14:paraId="68FFFDF1"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19CA58FA" w14:textId="77777777" w:rsidR="001D2329" w:rsidRPr="00F93E4B" w:rsidRDefault="001D2329" w:rsidP="0015277D">
            <w:pPr>
              <w:jc w:val="center"/>
              <w:rPr>
                <w:rFonts w:ascii="宋体" w:hAnsi="宋体" w:cs="Arial"/>
                <w:sz w:val="20"/>
                <w:szCs w:val="20"/>
              </w:rPr>
            </w:pPr>
            <w:r>
              <w:rPr>
                <w:rFonts w:ascii="宋体" w:hAnsi="宋体" w:cs="Arial" w:hint="eastAsia"/>
                <w:sz w:val="20"/>
                <w:szCs w:val="20"/>
              </w:rPr>
              <w:t>D4</w:t>
            </w:r>
          </w:p>
        </w:tc>
        <w:tc>
          <w:tcPr>
            <w:tcW w:w="2017" w:type="dxa"/>
            <w:tcBorders>
              <w:top w:val="nil"/>
              <w:left w:val="nil"/>
              <w:bottom w:val="single" w:sz="4" w:space="0" w:color="auto"/>
              <w:right w:val="single" w:sz="4" w:space="0" w:color="auto"/>
            </w:tcBorders>
            <w:shd w:val="clear" w:color="auto" w:fill="auto"/>
            <w:noWrap/>
          </w:tcPr>
          <w:p w14:paraId="02C438A1" w14:textId="77777777" w:rsidR="001D2329" w:rsidRPr="00F93E4B" w:rsidRDefault="001D2329" w:rsidP="0015277D">
            <w:pPr>
              <w:rPr>
                <w:rFonts w:ascii="宋体" w:hAnsi="宋体" w:cs="宋体"/>
                <w:sz w:val="20"/>
                <w:szCs w:val="20"/>
              </w:rPr>
            </w:pPr>
            <w:r>
              <w:rPr>
                <w:rFonts w:ascii="宋体" w:hAnsi="宋体" w:cs="宋体" w:hint="eastAsia"/>
                <w:sz w:val="20"/>
                <w:szCs w:val="20"/>
              </w:rPr>
              <w:t>RecBanck</w:t>
            </w:r>
          </w:p>
        </w:tc>
        <w:tc>
          <w:tcPr>
            <w:tcW w:w="1151" w:type="dxa"/>
            <w:tcBorders>
              <w:top w:val="nil"/>
              <w:left w:val="nil"/>
              <w:bottom w:val="single" w:sz="4" w:space="0" w:color="auto"/>
              <w:right w:val="single" w:sz="4" w:space="0" w:color="auto"/>
            </w:tcBorders>
            <w:shd w:val="clear" w:color="auto" w:fill="auto"/>
            <w:noWrap/>
            <w:vAlign w:val="center"/>
          </w:tcPr>
          <w:p w14:paraId="3CBD28BE" w14:textId="77777777" w:rsidR="001D2329" w:rsidRDefault="001D2329" w:rsidP="0015277D">
            <w:pPr>
              <w:rPr>
                <w:rFonts w:ascii="宋体" w:hAnsi="宋体" w:cs="宋体"/>
                <w:sz w:val="20"/>
                <w:szCs w:val="20"/>
              </w:rPr>
            </w:pPr>
            <w:r>
              <w:rPr>
                <w:rFonts w:ascii="宋体" w:hAnsi="宋体" w:cs="宋体" w:hint="eastAsia"/>
                <w:sz w:val="20"/>
                <w:szCs w:val="20"/>
              </w:rPr>
              <w:t>客户方银行</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3FD0D9F7" w14:textId="77777777" w:rsidR="001D2329" w:rsidRPr="00F93E4B" w:rsidRDefault="001D2329" w:rsidP="0015277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4A46BA83" w14:textId="77777777" w:rsidR="001D2329" w:rsidRPr="00F93E4B" w:rsidRDefault="001D2329" w:rsidP="0015277D">
            <w:pPr>
              <w:jc w:val="center"/>
              <w:rPr>
                <w:rFonts w:ascii="宋体" w:hAnsi="宋体" w:cs="宋体"/>
                <w:sz w:val="20"/>
                <w:szCs w:val="20"/>
              </w:rPr>
            </w:pPr>
            <w:r>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166E0F01" w14:textId="77777777" w:rsidR="001D2329" w:rsidRPr="00F93E4B" w:rsidRDefault="001D2329" w:rsidP="0015277D">
            <w:pPr>
              <w:jc w:val="center"/>
              <w:rPr>
                <w:rFonts w:ascii="宋体" w:hAnsi="宋体" w:cs="Arial"/>
                <w:sz w:val="20"/>
                <w:szCs w:val="20"/>
              </w:rPr>
            </w:pPr>
            <w:r>
              <w:rPr>
                <w:rFonts w:ascii="宋体" w:hAnsi="宋体" w:cs="Arial" w:hint="eastAsia"/>
                <w:sz w:val="20"/>
                <w:szCs w:val="20"/>
              </w:rPr>
              <w:t>64</w:t>
            </w:r>
          </w:p>
        </w:tc>
        <w:tc>
          <w:tcPr>
            <w:tcW w:w="2932" w:type="dxa"/>
            <w:gridSpan w:val="2"/>
            <w:tcBorders>
              <w:top w:val="nil"/>
              <w:left w:val="nil"/>
              <w:bottom w:val="single" w:sz="4" w:space="0" w:color="auto"/>
              <w:right w:val="single" w:sz="4" w:space="0" w:color="auto"/>
            </w:tcBorders>
            <w:shd w:val="clear" w:color="auto" w:fill="auto"/>
            <w:noWrap/>
            <w:vAlign w:val="bottom"/>
          </w:tcPr>
          <w:p w14:paraId="174263EB" w14:textId="77777777" w:rsidR="001D2329" w:rsidRPr="00F93E4B" w:rsidRDefault="001D2329" w:rsidP="0015277D">
            <w:pPr>
              <w:rPr>
                <w:rFonts w:ascii="宋体" w:hAnsi="宋体" w:cs="宋体"/>
                <w:sz w:val="20"/>
                <w:szCs w:val="20"/>
              </w:rPr>
            </w:pPr>
            <w:r>
              <w:rPr>
                <w:rFonts w:ascii="宋体" w:hAnsi="宋体" w:cs="宋体" w:hint="eastAsia"/>
                <w:sz w:val="20"/>
                <w:szCs w:val="20"/>
              </w:rPr>
              <w:t>客户方银行</w:t>
            </w:r>
          </w:p>
        </w:tc>
      </w:tr>
      <w:tr w:rsidR="001D2329" w:rsidRPr="00F93E4B" w14:paraId="666C23F3" w14:textId="77777777" w:rsidTr="00117E6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FBE0302"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hideMark/>
          </w:tcPr>
          <w:p w14:paraId="77863240"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RecAccountNum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7242A8E0" w14:textId="77777777" w:rsidR="001D2329" w:rsidRPr="00F93E4B" w:rsidRDefault="001D2329" w:rsidP="0015277D">
            <w:pPr>
              <w:rPr>
                <w:rFonts w:ascii="宋体" w:hAnsi="宋体" w:cs="宋体"/>
                <w:sz w:val="20"/>
                <w:szCs w:val="20"/>
              </w:rPr>
            </w:pPr>
            <w:r>
              <w:rPr>
                <w:rFonts w:ascii="宋体" w:hAnsi="宋体" w:cs="宋体" w:hint="eastAsia"/>
                <w:sz w:val="20"/>
                <w:szCs w:val="20"/>
              </w:rPr>
              <w:t>客户方账号</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2557B4F" w14:textId="45358630" w:rsidR="001D2329" w:rsidRPr="00F93E4B" w:rsidRDefault="001D2329" w:rsidP="0015277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46848C3"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4FBC2A1F"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00A8CA79"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 xml:space="preserve">　</w:t>
            </w:r>
            <w:r>
              <w:rPr>
                <w:rFonts w:ascii="宋体" w:hAnsi="宋体" w:cs="宋体" w:hint="eastAsia"/>
                <w:sz w:val="20"/>
                <w:szCs w:val="20"/>
              </w:rPr>
              <w:t>客户方账号</w:t>
            </w:r>
          </w:p>
        </w:tc>
      </w:tr>
      <w:tr w:rsidR="001D2329" w:rsidRPr="00F93E4B" w14:paraId="31F91599" w14:textId="77777777" w:rsidTr="00117E6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DAC109F" w14:textId="77777777" w:rsidR="001D2329" w:rsidRPr="00F93E4B" w:rsidRDefault="001D2329" w:rsidP="0015277D">
            <w:pPr>
              <w:jc w:val="center"/>
              <w:rPr>
                <w:rFonts w:ascii="宋体" w:hAnsi="宋体" w:cs="Arial"/>
                <w:sz w:val="20"/>
                <w:szCs w:val="20"/>
              </w:rPr>
            </w:pPr>
            <w:r>
              <w:rPr>
                <w:rFonts w:ascii="宋体" w:hAnsi="宋体" w:cs="Arial" w:hint="eastAsia"/>
                <w:sz w:val="20"/>
                <w:szCs w:val="20"/>
              </w:rPr>
              <w:t>D6</w:t>
            </w:r>
          </w:p>
        </w:tc>
        <w:tc>
          <w:tcPr>
            <w:tcW w:w="2017" w:type="dxa"/>
            <w:tcBorders>
              <w:top w:val="nil"/>
              <w:left w:val="nil"/>
              <w:bottom w:val="single" w:sz="4" w:space="0" w:color="auto"/>
              <w:right w:val="single" w:sz="4" w:space="0" w:color="auto"/>
            </w:tcBorders>
            <w:shd w:val="clear" w:color="auto" w:fill="auto"/>
            <w:hideMark/>
          </w:tcPr>
          <w:p w14:paraId="2D0685EB"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RecAccountName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hideMark/>
          </w:tcPr>
          <w:p w14:paraId="6E4C6042" w14:textId="77777777" w:rsidR="001D2329" w:rsidRPr="00F93E4B" w:rsidRDefault="001D2329" w:rsidP="0015277D">
            <w:pPr>
              <w:rPr>
                <w:rFonts w:ascii="宋体" w:hAnsi="宋体" w:cs="宋体"/>
                <w:sz w:val="20"/>
                <w:szCs w:val="20"/>
              </w:rPr>
            </w:pPr>
            <w:r>
              <w:rPr>
                <w:rFonts w:ascii="宋体" w:hAnsi="宋体" w:cs="宋体" w:hint="eastAsia"/>
                <w:sz w:val="20"/>
                <w:szCs w:val="20"/>
              </w:rPr>
              <w:t>客户方户名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315C6A8" w14:textId="3169B528" w:rsidR="001D2329" w:rsidRPr="00F93E4B" w:rsidRDefault="001D2329" w:rsidP="0015277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7572C61D"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4F273162"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128</w:t>
            </w:r>
          </w:p>
        </w:tc>
        <w:tc>
          <w:tcPr>
            <w:tcW w:w="2932" w:type="dxa"/>
            <w:gridSpan w:val="2"/>
            <w:tcBorders>
              <w:top w:val="nil"/>
              <w:left w:val="nil"/>
              <w:bottom w:val="single" w:sz="4" w:space="0" w:color="auto"/>
              <w:right w:val="single" w:sz="4" w:space="0" w:color="auto"/>
            </w:tcBorders>
            <w:shd w:val="clear" w:color="auto" w:fill="auto"/>
            <w:noWrap/>
            <w:hideMark/>
          </w:tcPr>
          <w:p w14:paraId="2D9E6E45" w14:textId="77777777" w:rsidR="001D2329" w:rsidRPr="00F93E4B" w:rsidRDefault="001D2329" w:rsidP="0015277D">
            <w:pPr>
              <w:rPr>
                <w:rFonts w:ascii="宋体" w:hAnsi="宋体" w:cs="宋体"/>
                <w:sz w:val="20"/>
                <w:szCs w:val="20"/>
                <w:lang w:eastAsia="zh-CN"/>
              </w:rPr>
            </w:pPr>
            <w:r>
              <w:rPr>
                <w:rFonts w:ascii="宋体" w:hAnsi="宋体" w:cs="宋体" w:hint="eastAsia"/>
                <w:sz w:val="20"/>
                <w:szCs w:val="20"/>
                <w:lang w:eastAsia="zh-CN"/>
              </w:rPr>
              <w:t>客户方账户</w:t>
            </w:r>
            <w:r w:rsidRPr="00F93E4B">
              <w:rPr>
                <w:rFonts w:ascii="宋体" w:hAnsi="宋体" w:cs="宋体" w:hint="eastAsia"/>
                <w:sz w:val="20"/>
                <w:szCs w:val="20"/>
                <w:lang w:eastAsia="zh-CN"/>
              </w:rPr>
              <w:t>对应的名称</w:t>
            </w:r>
          </w:p>
        </w:tc>
      </w:tr>
      <w:tr w:rsidR="001D2329" w:rsidRPr="00F93E4B" w14:paraId="3764A108"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BBE61D4"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2017" w:type="dxa"/>
            <w:tcBorders>
              <w:top w:val="nil"/>
              <w:left w:val="nil"/>
              <w:bottom w:val="single" w:sz="4" w:space="0" w:color="auto"/>
              <w:right w:val="single" w:sz="4" w:space="0" w:color="auto"/>
            </w:tcBorders>
            <w:shd w:val="clear" w:color="auto" w:fill="auto"/>
            <w:noWrap/>
            <w:hideMark/>
          </w:tcPr>
          <w:p w14:paraId="11BBD44A" w14:textId="77777777" w:rsidR="001D2329" w:rsidRPr="00F93E4B" w:rsidRDefault="001D2329" w:rsidP="0015277D">
            <w:pPr>
              <w:rPr>
                <w:rFonts w:ascii="宋体" w:hAnsi="宋体" w:cs="宋体"/>
                <w:szCs w:val="21"/>
              </w:rPr>
            </w:pPr>
            <w:r w:rsidRPr="00F93E4B">
              <w:rPr>
                <w:rFonts w:ascii="宋体" w:hAnsi="宋体" w:cs="宋体"/>
                <w:szCs w:val="21"/>
              </w:rPr>
              <w:t>Amount</w:t>
            </w:r>
          </w:p>
        </w:tc>
        <w:tc>
          <w:tcPr>
            <w:tcW w:w="1151" w:type="dxa"/>
            <w:tcBorders>
              <w:top w:val="nil"/>
              <w:left w:val="nil"/>
              <w:bottom w:val="single" w:sz="4" w:space="0" w:color="auto"/>
              <w:right w:val="single" w:sz="4" w:space="0" w:color="auto"/>
            </w:tcBorders>
            <w:shd w:val="clear" w:color="auto" w:fill="auto"/>
            <w:noWrap/>
            <w:vAlign w:val="center"/>
            <w:hideMark/>
          </w:tcPr>
          <w:p w14:paraId="6DCBDF4A" w14:textId="77777777" w:rsidR="001D2329" w:rsidRPr="00F93E4B" w:rsidRDefault="001D2329" w:rsidP="0015277D">
            <w:pPr>
              <w:rPr>
                <w:rFonts w:ascii="宋体" w:hAnsi="宋体" w:cs="宋体"/>
                <w:sz w:val="20"/>
                <w:szCs w:val="20"/>
              </w:rPr>
            </w:pPr>
            <w:r w:rsidRPr="00F93E4B">
              <w:rPr>
                <w:rFonts w:ascii="宋体" w:hAnsi="宋体" w:cs="Courier New" w:hint="eastAsia"/>
                <w:i/>
                <w:iCs/>
                <w:sz w:val="20"/>
                <w:szCs w:val="20"/>
                <w:highlight w:val="white"/>
              </w:rPr>
              <w:t>交易</w:t>
            </w:r>
            <w:r w:rsidRPr="00F93E4B">
              <w:rPr>
                <w:rFonts w:ascii="宋体" w:hAnsi="宋体" w:cs="Courier New"/>
                <w:i/>
                <w:iCs/>
                <w:sz w:val="20"/>
                <w:szCs w:val="20"/>
                <w:highlight w:val="white"/>
              </w:rPr>
              <w:t>金额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14213DE"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1F00FA67"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0392F13A"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18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373CED33"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 xml:space="preserve">　小数点保留两位</w:t>
            </w:r>
          </w:p>
        </w:tc>
      </w:tr>
      <w:tr w:rsidR="00117E69" w:rsidRPr="00F93E4B" w14:paraId="7323E9D4" w14:textId="77777777" w:rsidTr="00117E6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A829224" w14:textId="1F7BB8D5" w:rsidR="00117E69" w:rsidRPr="00F93E4B" w:rsidRDefault="00117E69" w:rsidP="00117E69">
            <w:pPr>
              <w:jc w:val="center"/>
              <w:rPr>
                <w:rFonts w:ascii="宋体" w:hAnsi="宋体" w:cs="Arial"/>
                <w:sz w:val="20"/>
                <w:szCs w:val="20"/>
              </w:rPr>
            </w:pPr>
            <w:r>
              <w:rPr>
                <w:rFonts w:ascii="宋体" w:hAnsi="宋体" w:cs="Arial" w:hint="eastAsia"/>
                <w:sz w:val="20"/>
                <w:szCs w:val="20"/>
                <w:lang w:eastAsia="zh-CN"/>
              </w:rPr>
              <w:t>D8</w:t>
            </w:r>
          </w:p>
        </w:tc>
        <w:tc>
          <w:tcPr>
            <w:tcW w:w="2017" w:type="dxa"/>
            <w:tcBorders>
              <w:top w:val="nil"/>
              <w:left w:val="nil"/>
              <w:bottom w:val="single" w:sz="4" w:space="0" w:color="auto"/>
              <w:right w:val="single" w:sz="4" w:space="0" w:color="auto"/>
            </w:tcBorders>
            <w:shd w:val="clear" w:color="auto" w:fill="auto"/>
            <w:noWrap/>
          </w:tcPr>
          <w:p w14:paraId="6E2D2792" w14:textId="686E93ED" w:rsidR="00117E69" w:rsidRPr="00F93E4B" w:rsidRDefault="00117E69" w:rsidP="00117E69">
            <w:pPr>
              <w:rPr>
                <w:rFonts w:ascii="宋体" w:hAnsi="宋体" w:cs="宋体"/>
                <w:szCs w:val="21"/>
              </w:rPr>
            </w:pPr>
            <w:r>
              <w:rPr>
                <w:rFonts w:ascii="宋体" w:hAnsi="宋体" w:cs="宋体" w:hint="eastAsia"/>
                <w:szCs w:val="21"/>
                <w:lang w:eastAsia="zh-CN"/>
              </w:rPr>
              <w:t>Balance</w:t>
            </w:r>
          </w:p>
        </w:tc>
        <w:tc>
          <w:tcPr>
            <w:tcW w:w="1151" w:type="dxa"/>
            <w:tcBorders>
              <w:top w:val="nil"/>
              <w:left w:val="nil"/>
              <w:bottom w:val="single" w:sz="4" w:space="0" w:color="auto"/>
              <w:right w:val="single" w:sz="4" w:space="0" w:color="auto"/>
            </w:tcBorders>
            <w:shd w:val="clear" w:color="auto" w:fill="auto"/>
            <w:noWrap/>
            <w:vAlign w:val="center"/>
          </w:tcPr>
          <w:p w14:paraId="55540A98" w14:textId="796D0B66" w:rsidR="00117E69" w:rsidRPr="00F93E4B" w:rsidRDefault="00117E69" w:rsidP="00117E69">
            <w:pPr>
              <w:rPr>
                <w:rFonts w:ascii="宋体" w:hAnsi="宋体" w:cs="Courier New"/>
                <w:i/>
                <w:iCs/>
                <w:sz w:val="20"/>
                <w:szCs w:val="20"/>
                <w:highlight w:val="white"/>
              </w:rPr>
            </w:pPr>
            <w:r>
              <w:rPr>
                <w:rFonts w:ascii="宋体" w:hAnsi="宋体" w:cs="Courier New" w:hint="eastAsia"/>
                <w:i/>
                <w:iCs/>
                <w:sz w:val="20"/>
                <w:szCs w:val="20"/>
                <w:highlight w:val="white"/>
              </w:rPr>
              <w:t>交易后余额</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4273B1E" w14:textId="0A4CA551" w:rsidR="00117E69" w:rsidRPr="00F93E4B" w:rsidRDefault="00117E69" w:rsidP="00117E69">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4013B5D4" w14:textId="30FEBF9C" w:rsidR="00117E69" w:rsidRPr="00F93E4B" w:rsidRDefault="00117E69" w:rsidP="00117E69">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4F336E3E" w14:textId="38098336" w:rsidR="00117E69" w:rsidRPr="00F93E4B" w:rsidRDefault="00117E69" w:rsidP="00117E69">
            <w:pPr>
              <w:jc w:val="center"/>
              <w:rPr>
                <w:rFonts w:ascii="宋体" w:hAnsi="宋体" w:cs="Arial"/>
                <w:sz w:val="20"/>
                <w:szCs w:val="20"/>
              </w:rPr>
            </w:pPr>
            <w:r>
              <w:rPr>
                <w:rFonts w:ascii="宋体" w:hAnsi="宋体" w:cs="Arial" w:hint="eastAsia"/>
                <w:sz w:val="20"/>
                <w:szCs w:val="20"/>
                <w:lang w:eastAsia="zh-CN"/>
              </w:rPr>
              <w:t>18</w:t>
            </w:r>
          </w:p>
        </w:tc>
        <w:tc>
          <w:tcPr>
            <w:tcW w:w="2932" w:type="dxa"/>
            <w:gridSpan w:val="2"/>
            <w:tcBorders>
              <w:top w:val="nil"/>
              <w:left w:val="nil"/>
              <w:bottom w:val="single" w:sz="4" w:space="0" w:color="auto"/>
              <w:right w:val="single" w:sz="4" w:space="0" w:color="auto"/>
            </w:tcBorders>
            <w:shd w:val="clear" w:color="auto" w:fill="auto"/>
            <w:noWrap/>
            <w:vAlign w:val="bottom"/>
          </w:tcPr>
          <w:p w14:paraId="03190D67" w14:textId="5FFB89A7" w:rsidR="00117E69" w:rsidRPr="00F93E4B" w:rsidRDefault="00117E69" w:rsidP="00117E69">
            <w:pPr>
              <w:rPr>
                <w:rFonts w:ascii="宋体" w:hAnsi="宋体" w:cs="宋体"/>
                <w:sz w:val="20"/>
                <w:szCs w:val="20"/>
              </w:rPr>
            </w:pPr>
            <w:r w:rsidRPr="00F93E4B">
              <w:rPr>
                <w:rFonts w:ascii="宋体" w:hAnsi="宋体" w:cs="宋体" w:hint="eastAsia"/>
                <w:sz w:val="20"/>
                <w:szCs w:val="20"/>
              </w:rPr>
              <w:t>小数点保留两位</w:t>
            </w:r>
          </w:p>
        </w:tc>
      </w:tr>
      <w:tr w:rsidR="001D2329" w:rsidRPr="00F93E4B" w14:paraId="00CA0762"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43CE59D0" w14:textId="62C2AFFC"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sidR="00117E69">
              <w:rPr>
                <w:rFonts w:ascii="宋体" w:hAnsi="宋体" w:cs="Arial" w:hint="eastAsia"/>
                <w:sz w:val="20"/>
                <w:szCs w:val="20"/>
              </w:rPr>
              <w:t>9</w:t>
            </w:r>
          </w:p>
        </w:tc>
        <w:tc>
          <w:tcPr>
            <w:tcW w:w="2017" w:type="dxa"/>
            <w:tcBorders>
              <w:top w:val="nil"/>
              <w:left w:val="nil"/>
              <w:bottom w:val="single" w:sz="4" w:space="0" w:color="auto"/>
              <w:right w:val="single" w:sz="4" w:space="0" w:color="auto"/>
            </w:tcBorders>
            <w:shd w:val="clear" w:color="auto" w:fill="auto"/>
            <w:noWrap/>
            <w:hideMark/>
          </w:tcPr>
          <w:p w14:paraId="5E584B6A"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7C520CF4"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2C7D89C"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7CDCF21"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2D902BF0"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8</w:t>
            </w:r>
          </w:p>
        </w:tc>
        <w:tc>
          <w:tcPr>
            <w:tcW w:w="2932" w:type="dxa"/>
            <w:gridSpan w:val="2"/>
            <w:tcBorders>
              <w:top w:val="nil"/>
              <w:left w:val="nil"/>
              <w:bottom w:val="single" w:sz="4" w:space="0" w:color="auto"/>
              <w:right w:val="single" w:sz="4" w:space="0" w:color="auto"/>
            </w:tcBorders>
            <w:shd w:val="clear" w:color="auto" w:fill="auto"/>
            <w:noWrap/>
            <w:hideMark/>
          </w:tcPr>
          <w:p w14:paraId="0EF24EE9" w14:textId="2A31FF1E" w:rsidR="001D2329" w:rsidRPr="00F93E4B" w:rsidRDefault="00703F31" w:rsidP="0015277D">
            <w:pPr>
              <w:rPr>
                <w:rFonts w:ascii="宋体" w:hAnsi="宋体" w:cs="Arial"/>
                <w:sz w:val="20"/>
                <w:szCs w:val="20"/>
              </w:rPr>
            </w:pPr>
            <w:r w:rsidRPr="00F93E4B">
              <w:rPr>
                <w:rFonts w:ascii="宋体" w:hAnsi="宋体" w:cs="宋体" w:hint="eastAsia"/>
                <w:sz w:val="20"/>
                <w:szCs w:val="20"/>
              </w:rPr>
              <w:t>YYYYMMDD</w:t>
            </w:r>
            <w:r>
              <w:rPr>
                <w:rFonts w:ascii="宋体" w:hAnsi="宋体" w:cs="宋体"/>
                <w:sz w:val="20"/>
                <w:szCs w:val="20"/>
              </w:rPr>
              <w:t xml:space="preserve"> </w:t>
            </w:r>
            <w:r w:rsidRPr="00703F31">
              <w:rPr>
                <w:rFonts w:ascii="宋体" w:hAnsi="宋体" w:cs="宋体"/>
                <w:sz w:val="20"/>
                <w:szCs w:val="20"/>
              </w:rPr>
              <w:t>hh24:mi:ss</w:t>
            </w:r>
          </w:p>
        </w:tc>
      </w:tr>
      <w:tr w:rsidR="001D2329" w:rsidRPr="00F93E4B" w14:paraId="34E565B6" w14:textId="77777777" w:rsidTr="0015277D">
        <w:trPr>
          <w:trHeight w:val="768"/>
        </w:trPr>
        <w:tc>
          <w:tcPr>
            <w:tcW w:w="839" w:type="dxa"/>
            <w:tcBorders>
              <w:top w:val="nil"/>
              <w:left w:val="single" w:sz="4" w:space="0" w:color="auto"/>
              <w:bottom w:val="single" w:sz="4" w:space="0" w:color="auto"/>
              <w:right w:val="single" w:sz="4" w:space="0" w:color="auto"/>
            </w:tcBorders>
            <w:shd w:val="clear" w:color="auto" w:fill="auto"/>
            <w:noWrap/>
            <w:hideMark/>
          </w:tcPr>
          <w:p w14:paraId="6189D9B2" w14:textId="5BC33F1F"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sidR="00117E69">
              <w:rPr>
                <w:rFonts w:ascii="宋体" w:hAnsi="宋体" w:cs="Arial" w:hint="eastAsia"/>
                <w:sz w:val="20"/>
                <w:szCs w:val="20"/>
              </w:rPr>
              <w:t>10</w:t>
            </w:r>
          </w:p>
        </w:tc>
        <w:tc>
          <w:tcPr>
            <w:tcW w:w="2017" w:type="dxa"/>
            <w:tcBorders>
              <w:top w:val="nil"/>
              <w:left w:val="nil"/>
              <w:bottom w:val="single" w:sz="4" w:space="0" w:color="auto"/>
              <w:right w:val="single" w:sz="4" w:space="0" w:color="auto"/>
            </w:tcBorders>
            <w:shd w:val="clear" w:color="auto" w:fill="auto"/>
            <w:noWrap/>
            <w:hideMark/>
          </w:tcPr>
          <w:p w14:paraId="00716A1F" w14:textId="77777777" w:rsidR="001D2329" w:rsidRPr="00F93E4B" w:rsidRDefault="001D2329" w:rsidP="0015277D">
            <w:pPr>
              <w:rPr>
                <w:rFonts w:ascii="宋体" w:hAnsi="宋体" w:cs="宋体"/>
                <w:szCs w:val="21"/>
              </w:rPr>
            </w:pPr>
            <w:r w:rsidRPr="00F93E4B">
              <w:rPr>
                <w:rFonts w:ascii="宋体" w:hAnsi="宋体" w:cs="宋体" w:hint="eastAsia"/>
                <w:sz w:val="20"/>
                <w:szCs w:val="20"/>
              </w:rPr>
              <w:t>TransactionCode</w:t>
            </w:r>
          </w:p>
          <w:p w14:paraId="1A00C7C9" w14:textId="77777777" w:rsidR="001D2329" w:rsidRPr="00F93E4B" w:rsidRDefault="001D2329" w:rsidP="0015277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2AFD170E"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借贷方向</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A6A396F"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682A2223"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336C93E6"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2</w:t>
            </w:r>
          </w:p>
        </w:tc>
        <w:tc>
          <w:tcPr>
            <w:tcW w:w="2932" w:type="dxa"/>
            <w:gridSpan w:val="2"/>
            <w:tcBorders>
              <w:top w:val="nil"/>
              <w:left w:val="nil"/>
              <w:bottom w:val="single" w:sz="4" w:space="0" w:color="auto"/>
              <w:right w:val="single" w:sz="4" w:space="0" w:color="auto"/>
            </w:tcBorders>
            <w:shd w:val="clear" w:color="auto" w:fill="auto"/>
            <w:noWrap/>
            <w:hideMark/>
          </w:tcPr>
          <w:p w14:paraId="6772A9B5"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借贷标识:27-借、22-贷</w:t>
            </w:r>
          </w:p>
        </w:tc>
      </w:tr>
      <w:tr w:rsidR="001D2329" w:rsidRPr="00F93E4B" w14:paraId="5EACF656"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F7BD29A" w14:textId="3C576E25" w:rsidR="001D2329" w:rsidRPr="00F93E4B" w:rsidRDefault="001D2329" w:rsidP="0015277D">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1</w:t>
            </w:r>
            <w:r w:rsidR="00117E69">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2C4B55D5" w14:textId="77777777" w:rsidR="001D2329" w:rsidRPr="00F93E4B" w:rsidRDefault="001D2329" w:rsidP="0015277D">
            <w:pPr>
              <w:rPr>
                <w:rFonts w:ascii="宋体" w:hAnsi="宋体" w:cs="宋体"/>
                <w:szCs w:val="21"/>
              </w:rPr>
            </w:pPr>
            <w:r w:rsidRPr="00F93E4B">
              <w:rPr>
                <w:rFonts w:ascii="宋体" w:hAnsi="宋体" w:cs="宋体" w:hint="eastAsia"/>
                <w:sz w:val="20"/>
                <w:szCs w:val="20"/>
              </w:rPr>
              <w:t>Abstract</w:t>
            </w:r>
          </w:p>
          <w:p w14:paraId="612897D4" w14:textId="77777777" w:rsidR="001D2329" w:rsidRPr="00F93E4B" w:rsidRDefault="001D2329" w:rsidP="0015277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6D559CD8"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对账码</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86EFBD7"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4C013D7"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77C5E370"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hideMark/>
          </w:tcPr>
          <w:p w14:paraId="7DB332B3" w14:textId="77777777" w:rsidR="001D2329" w:rsidRPr="00F93E4B" w:rsidRDefault="001D2329" w:rsidP="0015277D">
            <w:pPr>
              <w:rPr>
                <w:rFonts w:ascii="宋体" w:hAnsi="宋体" w:cs="Arial"/>
                <w:sz w:val="20"/>
                <w:szCs w:val="20"/>
                <w:lang w:eastAsia="zh-CN"/>
              </w:rPr>
            </w:pPr>
            <w:r w:rsidRPr="00F93E4B">
              <w:rPr>
                <w:rFonts w:ascii="宋体" w:hAnsi="宋体" w:cs="宋体" w:hint="eastAsia"/>
                <w:sz w:val="20"/>
                <w:szCs w:val="20"/>
                <w:lang w:eastAsia="zh-CN"/>
              </w:rPr>
              <w:t>资金系统生成的对账线索号，外部系统记账时需传递到总账凭证行分录上</w:t>
            </w:r>
          </w:p>
        </w:tc>
      </w:tr>
      <w:tr w:rsidR="001D2329" w:rsidRPr="00F93E4B" w14:paraId="4865BCBF"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C731E14" w14:textId="27DC8AA5" w:rsidR="001D2329" w:rsidRPr="00F93E4B" w:rsidRDefault="001D2329" w:rsidP="0015277D">
            <w:pPr>
              <w:jc w:val="center"/>
              <w:rPr>
                <w:rFonts w:ascii="宋体" w:hAnsi="宋体" w:cs="Arial"/>
                <w:sz w:val="20"/>
                <w:szCs w:val="20"/>
              </w:rPr>
            </w:pPr>
            <w:r>
              <w:rPr>
                <w:rFonts w:ascii="宋体" w:hAnsi="宋体" w:cs="Arial"/>
                <w:sz w:val="20"/>
                <w:szCs w:val="20"/>
              </w:rPr>
              <w:t>D1</w:t>
            </w:r>
            <w:r w:rsidR="00117E69">
              <w:rPr>
                <w:rFonts w:ascii="宋体" w:hAnsi="宋体" w:cs="Arial"/>
                <w:sz w:val="20"/>
                <w:szCs w:val="20"/>
              </w:rPr>
              <w:t>2</w:t>
            </w:r>
          </w:p>
        </w:tc>
        <w:tc>
          <w:tcPr>
            <w:tcW w:w="2017" w:type="dxa"/>
            <w:tcBorders>
              <w:top w:val="nil"/>
              <w:left w:val="nil"/>
              <w:bottom w:val="single" w:sz="4" w:space="0" w:color="auto"/>
              <w:right w:val="single" w:sz="4" w:space="0" w:color="auto"/>
            </w:tcBorders>
            <w:shd w:val="clear" w:color="auto" w:fill="auto"/>
            <w:noWrap/>
            <w:vAlign w:val="center"/>
            <w:hideMark/>
          </w:tcPr>
          <w:p w14:paraId="5755C120" w14:textId="77777777" w:rsidR="001D2329" w:rsidRPr="00F93E4B" w:rsidRDefault="001D2329" w:rsidP="0015277D">
            <w:pPr>
              <w:rPr>
                <w:rFonts w:ascii="宋体" w:hAnsi="宋体" w:cs="宋体"/>
                <w:szCs w:val="21"/>
              </w:rPr>
            </w:pPr>
            <w:r w:rsidRPr="00F93E4B">
              <w:rPr>
                <w:rFonts w:ascii="宋体" w:hAnsi="宋体" w:cs="宋体" w:hint="eastAsia"/>
                <w:color w:val="000000"/>
                <w:sz w:val="20"/>
                <w:szCs w:val="20"/>
              </w:rPr>
              <w:t>Description</w:t>
            </w:r>
          </w:p>
          <w:p w14:paraId="0FDEDCFE" w14:textId="77777777" w:rsidR="001D2329" w:rsidRPr="00F93E4B" w:rsidRDefault="001D2329" w:rsidP="0015277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center"/>
            <w:hideMark/>
          </w:tcPr>
          <w:p w14:paraId="73D0B31E" w14:textId="77777777" w:rsidR="001D2329" w:rsidRPr="00F93E4B" w:rsidRDefault="001D2329" w:rsidP="0015277D">
            <w:pPr>
              <w:rPr>
                <w:rFonts w:ascii="宋体" w:hAnsi="宋体" w:cs="宋体"/>
                <w:sz w:val="20"/>
                <w:szCs w:val="20"/>
              </w:rPr>
            </w:pPr>
            <w:r w:rsidRPr="00F93E4B">
              <w:rPr>
                <w:rFonts w:ascii="宋体" w:hAnsi="宋体" w:cs="宋体" w:hint="eastAsia"/>
                <w:color w:val="000000"/>
                <w:sz w:val="20"/>
                <w:szCs w:val="20"/>
              </w:rPr>
              <w:t>摘要</w:t>
            </w:r>
          </w:p>
        </w:tc>
        <w:tc>
          <w:tcPr>
            <w:tcW w:w="6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4849B" w14:textId="77777777" w:rsidR="001D2329" w:rsidRPr="00F93E4B" w:rsidRDefault="001D2329" w:rsidP="0015277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vAlign w:val="center"/>
            <w:hideMark/>
          </w:tcPr>
          <w:p w14:paraId="190FE7C8" w14:textId="77777777" w:rsidR="001D2329" w:rsidRPr="00F93E4B" w:rsidRDefault="001D2329" w:rsidP="0015277D">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vAlign w:val="center"/>
            <w:hideMark/>
          </w:tcPr>
          <w:p w14:paraId="123BA359"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hideMark/>
          </w:tcPr>
          <w:p w14:paraId="14F64FF2" w14:textId="77777777" w:rsidR="001D2329" w:rsidRPr="00F93E4B" w:rsidRDefault="001D2329" w:rsidP="0015277D">
            <w:pPr>
              <w:rPr>
                <w:rFonts w:ascii="宋体" w:hAnsi="宋体" w:cs="Arial"/>
                <w:sz w:val="20"/>
                <w:szCs w:val="20"/>
              </w:rPr>
            </w:pPr>
            <w:r w:rsidRPr="00F93E4B">
              <w:rPr>
                <w:rFonts w:ascii="宋体" w:hAnsi="宋体" w:cs="Arial" w:hint="eastAsia"/>
                <w:sz w:val="20"/>
                <w:szCs w:val="20"/>
              </w:rPr>
              <w:t>对方账户名称</w:t>
            </w:r>
          </w:p>
        </w:tc>
      </w:tr>
      <w:tr w:rsidR="001D2329" w:rsidRPr="00F93E4B" w14:paraId="70D7ABA0"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0206D052" w14:textId="1C4F3DA1" w:rsidR="001D2329" w:rsidRPr="00F93E4B" w:rsidRDefault="001D2329" w:rsidP="0015277D">
            <w:pPr>
              <w:jc w:val="center"/>
              <w:rPr>
                <w:rFonts w:ascii="宋体" w:hAnsi="宋体" w:cs="Arial"/>
                <w:sz w:val="20"/>
                <w:szCs w:val="20"/>
              </w:rPr>
            </w:pPr>
            <w:r w:rsidRPr="00F93E4B">
              <w:rPr>
                <w:rFonts w:ascii="宋体" w:hAnsi="宋体" w:cs="Arial"/>
                <w:sz w:val="20"/>
                <w:szCs w:val="20"/>
              </w:rPr>
              <w:t>D1</w:t>
            </w:r>
            <w:r w:rsidR="00117E69">
              <w:rPr>
                <w:rFonts w:ascii="宋体" w:hAnsi="宋体" w:cs="Arial" w:hint="eastAsia"/>
                <w:sz w:val="20"/>
                <w:szCs w:val="20"/>
              </w:rPr>
              <w:t>3</w:t>
            </w:r>
          </w:p>
        </w:tc>
        <w:tc>
          <w:tcPr>
            <w:tcW w:w="2017" w:type="dxa"/>
            <w:tcBorders>
              <w:top w:val="nil"/>
              <w:left w:val="nil"/>
              <w:bottom w:val="single" w:sz="4" w:space="0" w:color="auto"/>
              <w:right w:val="single" w:sz="4" w:space="0" w:color="auto"/>
            </w:tcBorders>
            <w:shd w:val="clear" w:color="auto" w:fill="auto"/>
            <w:noWrap/>
            <w:hideMark/>
          </w:tcPr>
          <w:p w14:paraId="75BC713B" w14:textId="3F579194" w:rsidR="001D2329" w:rsidRPr="00F93E4B" w:rsidRDefault="001D2329" w:rsidP="0015277D">
            <w:pPr>
              <w:rPr>
                <w:rFonts w:ascii="宋体" w:hAnsi="宋体" w:cs="Arial"/>
                <w:sz w:val="20"/>
                <w:szCs w:val="20"/>
              </w:rPr>
            </w:pPr>
            <w:r w:rsidRPr="00F93E4B">
              <w:rPr>
                <w:rFonts w:ascii="宋体" w:hAnsi="宋体" w:cs="宋体" w:hint="eastAsia"/>
                <w:color w:val="000000"/>
                <w:sz w:val="20"/>
                <w:szCs w:val="20"/>
              </w:rPr>
              <w:t>Purpose</w:t>
            </w:r>
          </w:p>
        </w:tc>
        <w:tc>
          <w:tcPr>
            <w:tcW w:w="1151" w:type="dxa"/>
            <w:tcBorders>
              <w:top w:val="nil"/>
              <w:left w:val="nil"/>
              <w:bottom w:val="single" w:sz="4" w:space="0" w:color="auto"/>
              <w:right w:val="single" w:sz="4" w:space="0" w:color="auto"/>
            </w:tcBorders>
            <w:shd w:val="clear" w:color="auto" w:fill="auto"/>
            <w:noWrap/>
            <w:hideMark/>
          </w:tcPr>
          <w:p w14:paraId="5950DABF" w14:textId="77777777" w:rsidR="001D2329" w:rsidRPr="00F93E4B" w:rsidRDefault="001D2329" w:rsidP="0015277D">
            <w:pPr>
              <w:rPr>
                <w:rFonts w:ascii="宋体" w:hAnsi="宋体" w:cs="Arial"/>
                <w:sz w:val="20"/>
                <w:szCs w:val="20"/>
              </w:rPr>
            </w:pPr>
            <w:r w:rsidRPr="00F93E4B">
              <w:rPr>
                <w:rFonts w:ascii="宋体" w:hAnsi="宋体" w:cs="宋体" w:hint="eastAsia"/>
                <w:color w:val="000000"/>
                <w:sz w:val="20"/>
                <w:szCs w:val="20"/>
              </w:rPr>
              <w:t>用途</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DE4A409" w14:textId="77777777" w:rsidR="001D2329" w:rsidRPr="00F93E4B" w:rsidRDefault="001D2329" w:rsidP="0015277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1775AE29"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18A719E9"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noWrap/>
            <w:hideMark/>
          </w:tcPr>
          <w:p w14:paraId="5D99D044" w14:textId="77777777" w:rsidR="001D2329" w:rsidRPr="00F93E4B" w:rsidRDefault="001D2329" w:rsidP="0015277D">
            <w:pPr>
              <w:rPr>
                <w:rFonts w:ascii="宋体" w:hAnsi="宋体" w:cs="Arial"/>
                <w:sz w:val="20"/>
                <w:szCs w:val="20"/>
              </w:rPr>
            </w:pPr>
            <w:r w:rsidRPr="00F93E4B">
              <w:rPr>
                <w:rFonts w:ascii="宋体" w:hAnsi="宋体" w:cs="Arial"/>
                <w:sz w:val="20"/>
                <w:szCs w:val="20"/>
              </w:rPr>
              <w:t>用途</w:t>
            </w:r>
            <w:r w:rsidRPr="00F93E4B">
              <w:rPr>
                <w:rFonts w:ascii="宋体" w:hAnsi="宋体" w:cs="Arial" w:hint="eastAsia"/>
                <w:sz w:val="20"/>
                <w:szCs w:val="20"/>
              </w:rPr>
              <w:t>+</w:t>
            </w:r>
            <w:r w:rsidRPr="00F93E4B">
              <w:rPr>
                <w:rFonts w:ascii="宋体" w:hAnsi="宋体" w:cs="Arial"/>
                <w:sz w:val="20"/>
                <w:szCs w:val="20"/>
              </w:rPr>
              <w:t>备注</w:t>
            </w:r>
          </w:p>
        </w:tc>
      </w:tr>
      <w:tr w:rsidR="001D2329" w:rsidRPr="00F93E4B" w14:paraId="03757E51"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763FE5C9" w14:textId="2F9119F6" w:rsidR="001D2329" w:rsidRPr="00F93E4B" w:rsidRDefault="001D2329" w:rsidP="0015277D">
            <w:pPr>
              <w:jc w:val="center"/>
              <w:rPr>
                <w:rFonts w:ascii="宋体" w:hAnsi="宋体" w:cs="Arial"/>
                <w:sz w:val="20"/>
                <w:szCs w:val="20"/>
              </w:rPr>
            </w:pPr>
            <w:r w:rsidRPr="00F93E4B">
              <w:rPr>
                <w:rFonts w:ascii="宋体" w:hAnsi="宋体" w:cs="Arial"/>
                <w:sz w:val="20"/>
                <w:szCs w:val="20"/>
              </w:rPr>
              <w:t>D1</w:t>
            </w:r>
            <w:r w:rsidR="00117E69">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hideMark/>
          </w:tcPr>
          <w:p w14:paraId="0C5F56D2"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ReqReserved1</w:t>
            </w:r>
          </w:p>
        </w:tc>
        <w:tc>
          <w:tcPr>
            <w:tcW w:w="1151" w:type="dxa"/>
            <w:tcBorders>
              <w:top w:val="nil"/>
              <w:left w:val="nil"/>
              <w:bottom w:val="single" w:sz="4" w:space="0" w:color="auto"/>
              <w:right w:val="single" w:sz="4" w:space="0" w:color="auto"/>
            </w:tcBorders>
            <w:shd w:val="clear" w:color="auto" w:fill="auto"/>
            <w:noWrap/>
            <w:hideMark/>
          </w:tcPr>
          <w:p w14:paraId="40926113" w14:textId="77777777" w:rsidR="001D2329" w:rsidRPr="00F93E4B" w:rsidRDefault="001D2329" w:rsidP="0015277D">
            <w:pPr>
              <w:rPr>
                <w:rFonts w:ascii="宋体" w:hAnsi="宋体" w:cs="Arial"/>
                <w:sz w:val="20"/>
                <w:szCs w:val="20"/>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4AA2E4E0" w14:textId="77777777" w:rsidR="001D2329" w:rsidRPr="00F93E4B" w:rsidRDefault="001D2329" w:rsidP="0015277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6335072"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9A214E8" w14:textId="77777777" w:rsidR="001D2329" w:rsidRPr="00F93E4B" w:rsidRDefault="001D2329" w:rsidP="0015277D">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932" w:type="dxa"/>
            <w:gridSpan w:val="2"/>
            <w:tcBorders>
              <w:top w:val="nil"/>
              <w:left w:val="nil"/>
              <w:bottom w:val="single" w:sz="4" w:space="0" w:color="auto"/>
              <w:right w:val="single" w:sz="4" w:space="0" w:color="auto"/>
            </w:tcBorders>
            <w:shd w:val="clear" w:color="auto" w:fill="auto"/>
            <w:noWrap/>
            <w:hideMark/>
          </w:tcPr>
          <w:p w14:paraId="3A08ECE9" w14:textId="77777777" w:rsidR="001D2329" w:rsidRPr="00F93E4B" w:rsidRDefault="001D2329" w:rsidP="0015277D">
            <w:pPr>
              <w:rPr>
                <w:rFonts w:ascii="宋体" w:hAnsi="宋体" w:cs="Arial"/>
                <w:sz w:val="20"/>
                <w:szCs w:val="20"/>
              </w:rPr>
            </w:pPr>
            <w:r w:rsidRPr="00F93E4B">
              <w:rPr>
                <w:rFonts w:ascii="宋体" w:hAnsi="宋体" w:cs="宋体" w:hint="eastAsia"/>
                <w:color w:val="000000"/>
                <w:sz w:val="20"/>
                <w:szCs w:val="20"/>
              </w:rPr>
              <w:t>预留字段1</w:t>
            </w:r>
          </w:p>
        </w:tc>
      </w:tr>
      <w:tr w:rsidR="001D2329" w:rsidRPr="00F93E4B" w14:paraId="2BEF2A46" w14:textId="77777777" w:rsidTr="0015277D">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4D7B8A78" w14:textId="783AB244"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D</w:t>
            </w:r>
            <w:r w:rsidR="00DB46F1">
              <w:rPr>
                <w:rFonts w:ascii="宋体" w:hAnsi="宋体" w:cs="Arial"/>
                <w:sz w:val="20"/>
                <w:szCs w:val="20"/>
              </w:rPr>
              <w:t>1</w:t>
            </w:r>
            <w:r w:rsidR="00117E69">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tcPr>
          <w:p w14:paraId="177BFB68" w14:textId="77777777" w:rsidR="001D2329" w:rsidRPr="00F93E4B" w:rsidRDefault="001D2329" w:rsidP="0015277D">
            <w:pPr>
              <w:rPr>
                <w:rFonts w:ascii="宋体" w:hAnsi="宋体" w:cs="宋体"/>
                <w:sz w:val="20"/>
                <w:szCs w:val="20"/>
              </w:rPr>
            </w:pPr>
            <w:r w:rsidRPr="00F93E4B">
              <w:rPr>
                <w:rFonts w:ascii="宋体" w:hAnsi="宋体" w:cs="宋体" w:hint="eastAsia"/>
                <w:sz w:val="20"/>
                <w:szCs w:val="20"/>
              </w:rPr>
              <w:t>ReqReserved2</w:t>
            </w:r>
          </w:p>
        </w:tc>
        <w:tc>
          <w:tcPr>
            <w:tcW w:w="1151" w:type="dxa"/>
            <w:tcBorders>
              <w:top w:val="nil"/>
              <w:left w:val="nil"/>
              <w:bottom w:val="single" w:sz="4" w:space="0" w:color="auto"/>
              <w:right w:val="single" w:sz="4" w:space="0" w:color="auto"/>
            </w:tcBorders>
            <w:shd w:val="clear" w:color="auto" w:fill="auto"/>
            <w:noWrap/>
          </w:tcPr>
          <w:p w14:paraId="0A688825" w14:textId="77777777" w:rsidR="001D2329" w:rsidRPr="00F93E4B" w:rsidRDefault="001D2329" w:rsidP="0015277D">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673BB23B" w14:textId="77777777" w:rsidR="001D2329" w:rsidRPr="00F93E4B" w:rsidRDefault="001D2329" w:rsidP="0015277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78316383" w14:textId="77777777" w:rsidR="001D2329" w:rsidRPr="00F93E4B" w:rsidRDefault="001D2329" w:rsidP="0015277D">
            <w:pPr>
              <w:jc w:val="center"/>
              <w:rPr>
                <w:rFonts w:ascii="宋体" w:hAnsi="宋体" w:cs="Arial"/>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19C38FE1" w14:textId="77777777" w:rsidR="001D2329" w:rsidRPr="00F93E4B" w:rsidRDefault="001D2329" w:rsidP="0015277D">
            <w:pPr>
              <w:jc w:val="center"/>
              <w:rPr>
                <w:rFonts w:ascii="宋体" w:hAnsi="宋体" w:cs="Arial"/>
                <w:sz w:val="20"/>
                <w:szCs w:val="20"/>
              </w:rPr>
            </w:pPr>
            <w:r w:rsidRPr="00F93E4B">
              <w:rPr>
                <w:rFonts w:ascii="宋体" w:hAnsi="宋体" w:cs="Arial" w:hint="eastAsia"/>
                <w:sz w:val="20"/>
                <w:szCs w:val="20"/>
              </w:rPr>
              <w:t>100</w:t>
            </w:r>
          </w:p>
        </w:tc>
        <w:tc>
          <w:tcPr>
            <w:tcW w:w="2932" w:type="dxa"/>
            <w:gridSpan w:val="2"/>
            <w:tcBorders>
              <w:top w:val="nil"/>
              <w:left w:val="nil"/>
              <w:bottom w:val="single" w:sz="4" w:space="0" w:color="auto"/>
              <w:right w:val="single" w:sz="4" w:space="0" w:color="auto"/>
            </w:tcBorders>
            <w:shd w:val="clear" w:color="auto" w:fill="auto"/>
            <w:noWrap/>
          </w:tcPr>
          <w:p w14:paraId="7E7364CE" w14:textId="77777777" w:rsidR="001D2329" w:rsidRPr="00F93E4B" w:rsidRDefault="001D2329" w:rsidP="0015277D">
            <w:pPr>
              <w:rPr>
                <w:rFonts w:ascii="宋体" w:hAnsi="宋体" w:cs="Arial"/>
                <w:sz w:val="20"/>
                <w:szCs w:val="20"/>
              </w:rPr>
            </w:pPr>
            <w:r w:rsidRPr="00F93E4B">
              <w:rPr>
                <w:rFonts w:ascii="宋体" w:hAnsi="宋体" w:cs="宋体" w:hint="eastAsia"/>
                <w:color w:val="000000"/>
                <w:sz w:val="20"/>
                <w:szCs w:val="20"/>
              </w:rPr>
              <w:t>预留字段2</w:t>
            </w:r>
          </w:p>
        </w:tc>
      </w:tr>
      <w:tr w:rsidR="001D2329" w:rsidRPr="00F93E4B" w14:paraId="4D9F5C42" w14:textId="77777777" w:rsidTr="0015277D">
        <w:trPr>
          <w:trHeight w:val="240"/>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11358797" w14:textId="77777777" w:rsidR="001D2329" w:rsidRPr="00F93E4B" w:rsidRDefault="001D2329" w:rsidP="0015277D">
            <w:pPr>
              <w:rPr>
                <w:rFonts w:ascii="宋体" w:hAnsi="宋体" w:cs="宋体"/>
                <w:b/>
                <w:bCs/>
                <w:color w:val="000000"/>
                <w:sz w:val="20"/>
                <w:szCs w:val="20"/>
              </w:rPr>
            </w:pPr>
          </w:p>
        </w:tc>
      </w:tr>
    </w:tbl>
    <w:p w14:paraId="75A336DA" w14:textId="77777777" w:rsidR="001D2329" w:rsidRDefault="001D2329" w:rsidP="001D2329"/>
    <w:p w14:paraId="117C3219" w14:textId="77777777" w:rsidR="001D2329" w:rsidRDefault="001D2329" w:rsidP="001D2329">
      <w:pPr>
        <w:pStyle w:val="5"/>
        <w:numPr>
          <w:ilvl w:val="4"/>
          <w:numId w:val="2"/>
        </w:numPr>
      </w:pPr>
      <w:r>
        <w:rPr>
          <w:rFonts w:hint="eastAsia"/>
        </w:rPr>
        <w:t>接口说明</w:t>
      </w:r>
    </w:p>
    <w:p w14:paraId="649AA7F2" w14:textId="77777777" w:rsidR="001D2329" w:rsidRDefault="001D2329" w:rsidP="001D2329">
      <w:pPr>
        <w:ind w:firstLineChars="300" w:firstLine="630"/>
        <w:rPr>
          <w:color w:val="000000"/>
          <w:sz w:val="21"/>
          <w:szCs w:val="21"/>
          <w:lang w:eastAsia="zh-CN"/>
        </w:rPr>
      </w:pPr>
      <w:r>
        <w:rPr>
          <w:rFonts w:hint="eastAsia"/>
          <w:color w:val="000000"/>
          <w:sz w:val="21"/>
          <w:szCs w:val="21"/>
          <w:lang w:eastAsia="zh-CN"/>
        </w:rPr>
        <w:t xml:space="preserve">OSS </w:t>
      </w:r>
      <w:r>
        <w:rPr>
          <w:rFonts w:hint="eastAsia"/>
          <w:color w:val="000000"/>
          <w:sz w:val="21"/>
          <w:szCs w:val="21"/>
          <w:lang w:eastAsia="zh-CN"/>
        </w:rPr>
        <w:t>文件方式，</w:t>
      </w:r>
      <w:r>
        <w:rPr>
          <w:rFonts w:hint="eastAsia"/>
          <w:color w:val="000000"/>
          <w:sz w:val="21"/>
          <w:szCs w:val="21"/>
          <w:lang w:eastAsia="zh-CN"/>
        </w:rPr>
        <w:t>csv</w:t>
      </w:r>
      <w:r>
        <w:rPr>
          <w:rFonts w:hint="eastAsia"/>
          <w:color w:val="000000"/>
          <w:sz w:val="21"/>
          <w:szCs w:val="21"/>
          <w:lang w:eastAsia="zh-CN"/>
        </w:rPr>
        <w:t>格式，资金上传到收付费系统</w:t>
      </w:r>
    </w:p>
    <w:p w14:paraId="0C4EEB89" w14:textId="095C2458" w:rsidR="001D2329" w:rsidRPr="00B44D6A" w:rsidRDefault="001D2329" w:rsidP="001D2329">
      <w:pPr>
        <w:ind w:firstLineChars="300" w:firstLine="630"/>
        <w:rPr>
          <w:lang w:eastAsia="zh-CN"/>
        </w:rPr>
      </w:pPr>
      <w:r>
        <w:rPr>
          <w:rFonts w:hint="eastAsia"/>
          <w:color w:val="000000"/>
          <w:sz w:val="21"/>
          <w:szCs w:val="21"/>
          <w:lang w:eastAsia="zh-CN"/>
        </w:rPr>
        <w:t>如果直连</w:t>
      </w:r>
      <w:r w:rsidR="00DB46F1">
        <w:rPr>
          <w:rFonts w:hint="eastAsia"/>
          <w:color w:val="000000"/>
          <w:sz w:val="21"/>
          <w:szCs w:val="21"/>
          <w:lang w:eastAsia="zh-CN"/>
        </w:rPr>
        <w:t>流水</w:t>
      </w:r>
      <w:r>
        <w:rPr>
          <w:rFonts w:hint="eastAsia"/>
          <w:color w:val="000000"/>
          <w:sz w:val="21"/>
          <w:szCs w:val="21"/>
          <w:lang w:eastAsia="zh-CN"/>
        </w:rPr>
        <w:t>数据获取存在问题</w:t>
      </w:r>
      <w:r>
        <w:rPr>
          <w:color w:val="000000"/>
          <w:sz w:val="21"/>
          <w:szCs w:val="21"/>
          <w:lang w:eastAsia="zh-CN"/>
        </w:rPr>
        <w:t>需要</w:t>
      </w:r>
      <w:r>
        <w:rPr>
          <w:rFonts w:hint="eastAsia"/>
          <w:color w:val="000000"/>
          <w:sz w:val="21"/>
          <w:szCs w:val="21"/>
          <w:lang w:eastAsia="zh-CN"/>
        </w:rPr>
        <w:t>重新</w:t>
      </w:r>
      <w:r>
        <w:rPr>
          <w:color w:val="000000"/>
          <w:sz w:val="21"/>
          <w:szCs w:val="21"/>
          <w:lang w:eastAsia="zh-CN"/>
        </w:rPr>
        <w:t>获取，</w:t>
      </w:r>
      <w:r>
        <w:rPr>
          <w:rFonts w:hint="eastAsia"/>
          <w:color w:val="000000"/>
          <w:sz w:val="21"/>
          <w:szCs w:val="21"/>
          <w:lang w:eastAsia="zh-CN"/>
        </w:rPr>
        <w:t>资金系统数据变更的同时</w:t>
      </w:r>
      <w:r>
        <w:rPr>
          <w:color w:val="000000"/>
          <w:sz w:val="21"/>
          <w:szCs w:val="21"/>
          <w:lang w:eastAsia="zh-CN"/>
        </w:rPr>
        <w:t>需要</w:t>
      </w:r>
      <w:r>
        <w:rPr>
          <w:rFonts w:hint="eastAsia"/>
          <w:color w:val="000000"/>
          <w:sz w:val="21"/>
          <w:szCs w:val="21"/>
          <w:lang w:eastAsia="zh-CN"/>
        </w:rPr>
        <w:t>告知对账</w:t>
      </w:r>
      <w:r>
        <w:rPr>
          <w:color w:val="000000"/>
          <w:sz w:val="21"/>
          <w:szCs w:val="21"/>
          <w:lang w:eastAsia="zh-CN"/>
        </w:rPr>
        <w:t>系统</w:t>
      </w:r>
      <w:r>
        <w:rPr>
          <w:rFonts w:hint="eastAsia"/>
          <w:color w:val="000000"/>
          <w:sz w:val="21"/>
          <w:szCs w:val="21"/>
          <w:lang w:eastAsia="zh-CN"/>
        </w:rPr>
        <w:t>同步</w:t>
      </w:r>
      <w:r>
        <w:rPr>
          <w:color w:val="000000"/>
          <w:sz w:val="21"/>
          <w:szCs w:val="21"/>
          <w:lang w:eastAsia="zh-CN"/>
        </w:rPr>
        <w:t>进行</w:t>
      </w:r>
      <w:r>
        <w:rPr>
          <w:rFonts w:hint="eastAsia"/>
          <w:color w:val="000000"/>
          <w:sz w:val="21"/>
          <w:szCs w:val="21"/>
          <w:lang w:eastAsia="zh-CN"/>
        </w:rPr>
        <w:t>数据处理。</w:t>
      </w:r>
    </w:p>
    <w:p w14:paraId="70832C19" w14:textId="77777777" w:rsidR="001D2329" w:rsidRPr="001D2329" w:rsidRDefault="001D2329" w:rsidP="00B44D6A">
      <w:pPr>
        <w:ind w:firstLineChars="300" w:firstLine="720"/>
        <w:rPr>
          <w:lang w:eastAsia="zh-CN"/>
        </w:rPr>
      </w:pPr>
    </w:p>
    <w:p w14:paraId="6167AC66" w14:textId="77777777" w:rsidR="000B4379" w:rsidRPr="00B93B95" w:rsidRDefault="000B4379" w:rsidP="000B4379">
      <w:pPr>
        <w:pStyle w:val="40"/>
        <w:numPr>
          <w:ilvl w:val="3"/>
          <w:numId w:val="2"/>
        </w:numPr>
        <w:rPr>
          <w:lang w:eastAsia="zh-CN"/>
        </w:rPr>
      </w:pPr>
      <w:r>
        <w:rPr>
          <w:rFonts w:hint="eastAsia"/>
          <w:lang w:eastAsia="zh-CN"/>
        </w:rPr>
        <w:t>收付系统电子回单同步</w:t>
      </w:r>
      <w:r w:rsidRPr="00B93B95">
        <w:rPr>
          <w:lang w:eastAsia="zh-CN"/>
        </w:rPr>
        <w:t>接口</w:t>
      </w:r>
    </w:p>
    <w:p w14:paraId="614DB3DF" w14:textId="77777777" w:rsidR="000B4379" w:rsidRDefault="000B4379" w:rsidP="000B4379">
      <w:pPr>
        <w:pStyle w:val="5"/>
        <w:numPr>
          <w:ilvl w:val="4"/>
          <w:numId w:val="2"/>
        </w:numPr>
      </w:pPr>
      <w:r w:rsidRPr="00DB208D">
        <w:rPr>
          <w:rFonts w:hint="eastAsia"/>
        </w:rPr>
        <w:t>业务描述</w:t>
      </w:r>
    </w:p>
    <w:p w14:paraId="7CFA64A6" w14:textId="2651082D" w:rsidR="003E2F8F" w:rsidRPr="003E2F8F" w:rsidRDefault="003E2F8F" w:rsidP="003E2F8F">
      <w:pPr>
        <w:rPr>
          <w:lang w:eastAsia="zh-CN"/>
        </w:rPr>
      </w:pPr>
      <w:r>
        <w:rPr>
          <w:rFonts w:hint="eastAsia"/>
          <w:lang w:eastAsia="zh-CN"/>
        </w:rPr>
        <w:t>同步</w:t>
      </w:r>
      <w:r w:rsidR="00484186">
        <w:rPr>
          <w:rFonts w:hint="eastAsia"/>
          <w:lang w:eastAsia="zh-CN"/>
        </w:rPr>
        <w:t>电子对账单及电子回单影像图片给收付费系统</w:t>
      </w:r>
    </w:p>
    <w:p w14:paraId="35ADD2B4" w14:textId="0563C1E2" w:rsidR="000B4379" w:rsidRDefault="000B4379" w:rsidP="000B4379">
      <w:pPr>
        <w:pStyle w:val="5"/>
        <w:numPr>
          <w:ilvl w:val="4"/>
          <w:numId w:val="2"/>
        </w:numPr>
      </w:pPr>
      <w:r>
        <w:rPr>
          <w:rFonts w:hint="eastAsia"/>
        </w:rPr>
        <w:t>业务流程</w:t>
      </w:r>
    </w:p>
    <w:p w14:paraId="68314FC7" w14:textId="6D77E9C6" w:rsidR="000B1E1E" w:rsidRPr="008D491E" w:rsidRDefault="000B1E1E" w:rsidP="008D491E">
      <w:r>
        <w:object w:dxaOrig="8176" w:dyaOrig="7935" w14:anchorId="05F04446">
          <v:shape id="_x0000_i1043" type="#_x0000_t75" style="width:411.35pt;height:395.35pt" o:ole="">
            <v:imagedata r:id="rId125" o:title=""/>
          </v:shape>
          <o:OLEObject Type="Embed" ProgID="Visio.Drawing.15" ShapeID="_x0000_i1043" DrawAspect="Content" ObjectID="_1616598440" r:id="rId126"/>
        </w:object>
      </w:r>
    </w:p>
    <w:p w14:paraId="6879180F" w14:textId="77777777" w:rsidR="000B4379" w:rsidRDefault="000B4379" w:rsidP="000B4379">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0453D2" w:rsidRPr="00300621" w14:paraId="70C91AA3" w14:textId="77777777" w:rsidTr="000B7446">
        <w:trPr>
          <w:cantSplit/>
          <w:tblHeader/>
        </w:trPr>
        <w:tc>
          <w:tcPr>
            <w:tcW w:w="484" w:type="dxa"/>
            <w:shd w:val="clear" w:color="auto" w:fill="7C9BC1"/>
            <w:tcMar>
              <w:top w:w="58" w:type="dxa"/>
              <w:left w:w="58" w:type="dxa"/>
              <w:bottom w:w="58" w:type="dxa"/>
              <w:right w:w="58" w:type="dxa"/>
            </w:tcMar>
          </w:tcPr>
          <w:p w14:paraId="2FB490F1" w14:textId="77777777" w:rsidR="000453D2" w:rsidRPr="00300621" w:rsidRDefault="000453D2" w:rsidP="00B07A0D">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D294B10" w14:textId="77777777" w:rsidR="000453D2" w:rsidRPr="00300621" w:rsidRDefault="000453D2" w:rsidP="00B07A0D">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43172A9" w14:textId="77777777" w:rsidR="000453D2" w:rsidRPr="00300621" w:rsidRDefault="000453D2" w:rsidP="00B07A0D">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808B309" w14:textId="77777777" w:rsidR="000453D2" w:rsidRPr="00300621" w:rsidRDefault="000453D2" w:rsidP="00B07A0D">
            <w:pPr>
              <w:pStyle w:val="Cap1"/>
              <w:ind w:firstLineChars="100" w:firstLine="200"/>
              <w:jc w:val="both"/>
              <w:rPr>
                <w:szCs w:val="18"/>
              </w:rPr>
            </w:pPr>
            <w:r w:rsidRPr="00300621">
              <w:rPr>
                <w:rFonts w:hint="eastAsia"/>
                <w:szCs w:val="18"/>
              </w:rPr>
              <w:t>备注</w:t>
            </w:r>
          </w:p>
        </w:tc>
      </w:tr>
      <w:tr w:rsidR="000453D2" w:rsidRPr="00300621" w14:paraId="56777663" w14:textId="77777777" w:rsidTr="000B7446">
        <w:trPr>
          <w:cantSplit/>
          <w:trHeight w:val="483"/>
        </w:trPr>
        <w:tc>
          <w:tcPr>
            <w:tcW w:w="484" w:type="dxa"/>
            <w:shd w:val="clear" w:color="auto" w:fill="AECEE1"/>
            <w:tcMar>
              <w:top w:w="58" w:type="dxa"/>
              <w:left w:w="58" w:type="dxa"/>
              <w:bottom w:w="58" w:type="dxa"/>
              <w:right w:w="58" w:type="dxa"/>
            </w:tcMar>
            <w:vAlign w:val="center"/>
          </w:tcPr>
          <w:p w14:paraId="6E0FCC28" w14:textId="77777777" w:rsidR="000453D2" w:rsidRPr="005D789A" w:rsidRDefault="000453D2" w:rsidP="00B07A0D">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F181EED" w14:textId="5C1317E2" w:rsidR="000453D2" w:rsidRPr="00F41C79" w:rsidRDefault="000453D2" w:rsidP="00A57583">
            <w:pPr>
              <w:jc w:val="both"/>
              <w:rPr>
                <w:rFonts w:ascii="宋体" w:hAnsi="宋体" w:cs="宋体"/>
                <w:color w:val="000000"/>
                <w:sz w:val="20"/>
                <w:lang w:eastAsia="zh-CN"/>
              </w:rPr>
            </w:pPr>
            <w:r>
              <w:rPr>
                <w:rFonts w:ascii="宋体" w:hAnsi="宋体" w:cs="宋体"/>
                <w:color w:val="000000"/>
                <w:sz w:val="20"/>
                <w:lang w:eastAsia="zh-CN"/>
              </w:rPr>
              <w:t>电子</w:t>
            </w:r>
            <w:r w:rsidR="00A57583">
              <w:rPr>
                <w:rFonts w:ascii="宋体" w:hAnsi="宋体" w:cs="宋体" w:hint="eastAsia"/>
                <w:color w:val="000000"/>
                <w:sz w:val="20"/>
                <w:lang w:eastAsia="zh-CN"/>
              </w:rPr>
              <w:t>回单</w:t>
            </w:r>
            <w:r>
              <w:rPr>
                <w:rFonts w:ascii="宋体" w:hAnsi="宋体" w:cs="宋体"/>
                <w:color w:val="000000"/>
                <w:sz w:val="20"/>
                <w:lang w:eastAsia="zh-CN"/>
              </w:rPr>
              <w:t>获取</w:t>
            </w:r>
          </w:p>
        </w:tc>
        <w:tc>
          <w:tcPr>
            <w:tcW w:w="3827" w:type="dxa"/>
            <w:shd w:val="clear" w:color="auto" w:fill="E3EEF5"/>
            <w:tcMar>
              <w:top w:w="58" w:type="dxa"/>
              <w:left w:w="58" w:type="dxa"/>
              <w:bottom w:w="58" w:type="dxa"/>
              <w:right w:w="58" w:type="dxa"/>
            </w:tcMar>
            <w:vAlign w:val="center"/>
          </w:tcPr>
          <w:p w14:paraId="0B6768CE" w14:textId="7A92A7F2" w:rsidR="000453D2" w:rsidRPr="00F41C79" w:rsidRDefault="000453D2" w:rsidP="00A57583">
            <w:pPr>
              <w:jc w:val="both"/>
              <w:rPr>
                <w:rFonts w:ascii="宋体" w:hAnsi="宋体" w:cs="宋体"/>
                <w:color w:val="000000"/>
                <w:sz w:val="20"/>
                <w:lang w:eastAsia="zh-CN"/>
              </w:rPr>
            </w:pPr>
            <w:r>
              <w:rPr>
                <w:rFonts w:ascii="宋体" w:hAnsi="宋体" w:cs="宋体"/>
                <w:color w:val="000000"/>
                <w:sz w:val="20"/>
                <w:lang w:eastAsia="zh-CN"/>
              </w:rPr>
              <w:t>资金系统从银行获取电子</w:t>
            </w:r>
            <w:r w:rsidR="00A57583">
              <w:rPr>
                <w:rFonts w:ascii="宋体" w:hAnsi="宋体" w:cs="宋体" w:hint="eastAsia"/>
                <w:color w:val="000000"/>
                <w:sz w:val="20"/>
                <w:lang w:eastAsia="zh-CN"/>
              </w:rPr>
              <w:t>回单</w:t>
            </w:r>
            <w:r>
              <w:rPr>
                <w:rFonts w:ascii="宋体" w:hAnsi="宋体" w:cs="宋体"/>
                <w:color w:val="000000"/>
                <w:sz w:val="20"/>
                <w:lang w:eastAsia="zh-CN"/>
              </w:rPr>
              <w:t>保存到</w:t>
            </w:r>
            <w:r>
              <w:rPr>
                <w:rFonts w:ascii="宋体" w:hAnsi="宋体" w:cs="宋体" w:hint="eastAsia"/>
                <w:color w:val="000000"/>
                <w:sz w:val="20"/>
                <w:lang w:eastAsia="zh-CN"/>
              </w:rPr>
              <w:t>DSP目录</w:t>
            </w:r>
          </w:p>
        </w:tc>
        <w:tc>
          <w:tcPr>
            <w:tcW w:w="1560" w:type="dxa"/>
            <w:shd w:val="clear" w:color="auto" w:fill="E3EEF5"/>
            <w:tcMar>
              <w:top w:w="58" w:type="dxa"/>
              <w:left w:w="58" w:type="dxa"/>
              <w:bottom w:w="58" w:type="dxa"/>
              <w:right w:w="58" w:type="dxa"/>
            </w:tcMar>
            <w:vAlign w:val="center"/>
          </w:tcPr>
          <w:p w14:paraId="192C604F" w14:textId="77777777" w:rsidR="000453D2" w:rsidRPr="00F41C79" w:rsidRDefault="000453D2" w:rsidP="00B07A0D">
            <w:pPr>
              <w:jc w:val="both"/>
              <w:rPr>
                <w:rFonts w:ascii="宋体" w:hAnsi="宋体" w:cs="宋体"/>
                <w:color w:val="000000"/>
                <w:sz w:val="20"/>
                <w:lang w:eastAsia="zh-CN"/>
              </w:rPr>
            </w:pPr>
          </w:p>
        </w:tc>
      </w:tr>
      <w:tr w:rsidR="000453D2" w:rsidRPr="00300621" w14:paraId="4C94E66A" w14:textId="77777777" w:rsidTr="000B7446">
        <w:trPr>
          <w:cantSplit/>
          <w:trHeight w:val="483"/>
        </w:trPr>
        <w:tc>
          <w:tcPr>
            <w:tcW w:w="484" w:type="dxa"/>
            <w:shd w:val="clear" w:color="auto" w:fill="AECEE1"/>
            <w:tcMar>
              <w:top w:w="58" w:type="dxa"/>
              <w:left w:w="58" w:type="dxa"/>
              <w:bottom w:w="58" w:type="dxa"/>
              <w:right w:w="58" w:type="dxa"/>
            </w:tcMar>
            <w:vAlign w:val="center"/>
          </w:tcPr>
          <w:p w14:paraId="40059CF1" w14:textId="77777777" w:rsidR="000453D2" w:rsidRPr="005D789A" w:rsidRDefault="000453D2" w:rsidP="00B07A0D">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2628F63" w14:textId="779B3B8C" w:rsidR="000453D2" w:rsidRPr="00F41C79" w:rsidRDefault="000453D2" w:rsidP="00B07A0D">
            <w:pPr>
              <w:jc w:val="both"/>
              <w:rPr>
                <w:rFonts w:ascii="宋体" w:hAnsi="宋体" w:cs="宋体"/>
                <w:color w:val="000000"/>
                <w:sz w:val="20"/>
                <w:lang w:eastAsia="zh-CN"/>
              </w:rPr>
            </w:pPr>
            <w:r>
              <w:rPr>
                <w:rFonts w:ascii="宋体" w:hAnsi="宋体" w:cs="宋体" w:hint="eastAsia"/>
                <w:color w:val="000000"/>
                <w:sz w:val="20"/>
                <w:lang w:eastAsia="zh-CN"/>
              </w:rPr>
              <w:t>资金系统运行电子对账单上传任务</w:t>
            </w:r>
          </w:p>
        </w:tc>
        <w:tc>
          <w:tcPr>
            <w:tcW w:w="3827" w:type="dxa"/>
            <w:shd w:val="clear" w:color="auto" w:fill="E3EEF5"/>
            <w:tcMar>
              <w:top w:w="58" w:type="dxa"/>
              <w:left w:w="58" w:type="dxa"/>
              <w:bottom w:w="58" w:type="dxa"/>
              <w:right w:w="58" w:type="dxa"/>
            </w:tcMar>
            <w:vAlign w:val="center"/>
          </w:tcPr>
          <w:p w14:paraId="0A238789" w14:textId="23A55F2D" w:rsidR="000453D2" w:rsidRPr="006A3D21" w:rsidRDefault="000453D2">
            <w:pPr>
              <w:jc w:val="both"/>
              <w:rPr>
                <w:rFonts w:ascii="宋体" w:hAnsi="宋体" w:cs="宋体"/>
                <w:color w:val="000000"/>
                <w:sz w:val="20"/>
                <w:lang w:eastAsia="zh-CN"/>
              </w:rPr>
            </w:pPr>
            <w:r>
              <w:rPr>
                <w:rFonts w:ascii="宋体" w:hAnsi="宋体" w:cs="宋体"/>
                <w:color w:val="000000"/>
                <w:sz w:val="20"/>
                <w:lang w:eastAsia="zh-CN"/>
              </w:rPr>
              <w:t>通过</w:t>
            </w:r>
            <w:r>
              <w:rPr>
                <w:rFonts w:ascii="宋体" w:hAnsi="宋体" w:cs="宋体" w:hint="eastAsia"/>
                <w:color w:val="000000"/>
                <w:sz w:val="20"/>
                <w:lang w:eastAsia="zh-CN"/>
              </w:rPr>
              <w:t>OSS将电子对账单影像上传到收付费系统</w:t>
            </w:r>
          </w:p>
        </w:tc>
        <w:tc>
          <w:tcPr>
            <w:tcW w:w="1560" w:type="dxa"/>
            <w:shd w:val="clear" w:color="auto" w:fill="E3EEF5"/>
            <w:tcMar>
              <w:top w:w="58" w:type="dxa"/>
              <w:left w:w="58" w:type="dxa"/>
              <w:bottom w:w="58" w:type="dxa"/>
              <w:right w:w="58" w:type="dxa"/>
            </w:tcMar>
            <w:vAlign w:val="center"/>
          </w:tcPr>
          <w:p w14:paraId="10133996" w14:textId="77777777" w:rsidR="000453D2" w:rsidRPr="00F41C79" w:rsidRDefault="000453D2" w:rsidP="00B07A0D">
            <w:pPr>
              <w:jc w:val="both"/>
              <w:rPr>
                <w:rFonts w:ascii="宋体" w:hAnsi="宋体" w:cs="宋体"/>
                <w:color w:val="000000"/>
                <w:sz w:val="20"/>
                <w:lang w:eastAsia="zh-CN"/>
              </w:rPr>
            </w:pPr>
          </w:p>
        </w:tc>
      </w:tr>
      <w:tr w:rsidR="00451E68" w:rsidRPr="00300621" w14:paraId="2DD1EF98" w14:textId="77777777" w:rsidTr="000B7446">
        <w:trPr>
          <w:cantSplit/>
          <w:trHeight w:val="483"/>
        </w:trPr>
        <w:tc>
          <w:tcPr>
            <w:tcW w:w="484" w:type="dxa"/>
            <w:shd w:val="clear" w:color="auto" w:fill="AECEE1"/>
            <w:tcMar>
              <w:top w:w="58" w:type="dxa"/>
              <w:left w:w="58" w:type="dxa"/>
              <w:bottom w:w="58" w:type="dxa"/>
              <w:right w:w="58" w:type="dxa"/>
            </w:tcMar>
            <w:vAlign w:val="center"/>
          </w:tcPr>
          <w:p w14:paraId="162BB969" w14:textId="3018436F" w:rsidR="00451E68" w:rsidRPr="005D789A" w:rsidRDefault="005F6B6E" w:rsidP="00B07A0D">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674AC57" w14:textId="0177A001" w:rsidR="00451E68" w:rsidRDefault="005F6B6E" w:rsidP="00B07A0D">
            <w:pPr>
              <w:jc w:val="both"/>
              <w:rPr>
                <w:rFonts w:ascii="宋体" w:hAnsi="宋体" w:cs="宋体"/>
                <w:color w:val="000000"/>
                <w:sz w:val="20"/>
                <w:lang w:eastAsia="zh-CN"/>
              </w:rPr>
            </w:pPr>
            <w:r>
              <w:rPr>
                <w:rFonts w:ascii="宋体" w:hAnsi="宋体" w:cs="宋体"/>
                <w:color w:val="000000"/>
                <w:sz w:val="20"/>
                <w:lang w:eastAsia="zh-CN"/>
              </w:rPr>
              <w:t>上传成功后回写上传路径</w:t>
            </w:r>
          </w:p>
        </w:tc>
        <w:tc>
          <w:tcPr>
            <w:tcW w:w="3827" w:type="dxa"/>
            <w:shd w:val="clear" w:color="auto" w:fill="E3EEF5"/>
            <w:tcMar>
              <w:top w:w="58" w:type="dxa"/>
              <w:left w:w="58" w:type="dxa"/>
              <w:bottom w:w="58" w:type="dxa"/>
              <w:right w:w="58" w:type="dxa"/>
            </w:tcMar>
            <w:vAlign w:val="center"/>
          </w:tcPr>
          <w:p w14:paraId="65044C1C" w14:textId="67D83FB5" w:rsidR="00451E68" w:rsidRDefault="005F6B6E" w:rsidP="00A57583">
            <w:pPr>
              <w:jc w:val="both"/>
              <w:rPr>
                <w:rFonts w:ascii="宋体" w:hAnsi="宋体" w:cs="宋体"/>
                <w:color w:val="000000"/>
                <w:sz w:val="20"/>
                <w:lang w:eastAsia="zh-CN"/>
              </w:rPr>
            </w:pPr>
            <w:r>
              <w:rPr>
                <w:rFonts w:ascii="宋体" w:hAnsi="宋体" w:cs="宋体"/>
                <w:color w:val="000000"/>
                <w:sz w:val="20"/>
                <w:lang w:eastAsia="zh-CN"/>
              </w:rPr>
              <w:t>资金系统上传成功后会回写上传成功的路径到</w:t>
            </w:r>
            <w:r w:rsidR="00A57583">
              <w:rPr>
                <w:rFonts w:ascii="宋体" w:hAnsi="宋体" w:cs="宋体" w:hint="eastAsia"/>
                <w:color w:val="000000"/>
                <w:sz w:val="20"/>
                <w:lang w:eastAsia="zh-CN"/>
              </w:rPr>
              <w:t>回单</w:t>
            </w:r>
          </w:p>
        </w:tc>
        <w:tc>
          <w:tcPr>
            <w:tcW w:w="1560" w:type="dxa"/>
            <w:shd w:val="clear" w:color="auto" w:fill="E3EEF5"/>
            <w:tcMar>
              <w:top w:w="58" w:type="dxa"/>
              <w:left w:w="58" w:type="dxa"/>
              <w:bottom w:w="58" w:type="dxa"/>
              <w:right w:w="58" w:type="dxa"/>
            </w:tcMar>
            <w:vAlign w:val="center"/>
          </w:tcPr>
          <w:p w14:paraId="70E8CB73" w14:textId="77777777" w:rsidR="00451E68" w:rsidRPr="00F41C79" w:rsidRDefault="00451E68" w:rsidP="00B07A0D">
            <w:pPr>
              <w:jc w:val="both"/>
              <w:rPr>
                <w:rFonts w:ascii="宋体" w:hAnsi="宋体" w:cs="宋体"/>
                <w:color w:val="000000"/>
                <w:sz w:val="20"/>
                <w:lang w:eastAsia="zh-CN"/>
              </w:rPr>
            </w:pPr>
          </w:p>
        </w:tc>
      </w:tr>
    </w:tbl>
    <w:p w14:paraId="0DFC676C" w14:textId="77777777" w:rsidR="001300EC" w:rsidRPr="005F6B6E" w:rsidRDefault="001300EC" w:rsidP="001300EC">
      <w:pPr>
        <w:rPr>
          <w:lang w:eastAsia="zh-CN"/>
        </w:rPr>
      </w:pPr>
    </w:p>
    <w:p w14:paraId="089CDB08" w14:textId="77777777" w:rsidR="000B4379" w:rsidRDefault="000B4379" w:rsidP="000B4379">
      <w:pPr>
        <w:pStyle w:val="5"/>
        <w:numPr>
          <w:ilvl w:val="4"/>
          <w:numId w:val="2"/>
        </w:numPr>
      </w:pPr>
      <w:r>
        <w:rPr>
          <w:rFonts w:hint="eastAsia"/>
        </w:rPr>
        <w:t>业务元素</w:t>
      </w:r>
    </w:p>
    <w:p w14:paraId="048B84BF" w14:textId="49A5283F" w:rsidR="000B4379" w:rsidRDefault="00484186" w:rsidP="000B4379">
      <w:pPr>
        <w:ind w:left="420"/>
      </w:pPr>
      <w:r>
        <w:rPr>
          <w:rFonts w:hint="eastAsia"/>
        </w:rPr>
        <w:t>图片格式</w:t>
      </w:r>
    </w:p>
    <w:p w14:paraId="5C7D503B" w14:textId="77777777" w:rsidR="000B4379" w:rsidRDefault="000B4379" w:rsidP="000B4379">
      <w:pPr>
        <w:pStyle w:val="5"/>
        <w:numPr>
          <w:ilvl w:val="4"/>
          <w:numId w:val="2"/>
        </w:numPr>
      </w:pPr>
      <w:r>
        <w:rPr>
          <w:rFonts w:hint="eastAsia"/>
        </w:rPr>
        <w:t>接口说明</w:t>
      </w:r>
    </w:p>
    <w:p w14:paraId="5C2127D8" w14:textId="77777777" w:rsidR="00484186" w:rsidRDefault="00484186" w:rsidP="00484186">
      <w:pPr>
        <w:rPr>
          <w:color w:val="000000"/>
          <w:sz w:val="21"/>
          <w:szCs w:val="21"/>
          <w:lang w:eastAsia="zh-CN"/>
        </w:rPr>
      </w:pPr>
      <w:r w:rsidRPr="00484186">
        <w:rPr>
          <w:color w:val="000000"/>
          <w:sz w:val="21"/>
          <w:szCs w:val="21"/>
          <w:lang w:eastAsia="zh-CN"/>
        </w:rPr>
        <w:t>OSS</w:t>
      </w:r>
      <w:r w:rsidRPr="00484186">
        <w:rPr>
          <w:rFonts w:hint="eastAsia"/>
          <w:color w:val="000000"/>
          <w:sz w:val="21"/>
          <w:szCs w:val="21"/>
          <w:lang w:eastAsia="zh-CN"/>
        </w:rPr>
        <w:t>文件存储服务，资金系统上传，通知</w:t>
      </w:r>
      <w:r w:rsidRPr="00484186">
        <w:rPr>
          <w:color w:val="000000"/>
          <w:sz w:val="21"/>
          <w:szCs w:val="21"/>
          <w:lang w:eastAsia="zh-CN"/>
        </w:rPr>
        <w:t>FMP</w:t>
      </w:r>
      <w:r w:rsidRPr="00484186">
        <w:rPr>
          <w:rFonts w:hint="eastAsia"/>
          <w:color w:val="000000"/>
          <w:sz w:val="21"/>
          <w:szCs w:val="21"/>
          <w:lang w:eastAsia="zh-CN"/>
        </w:rPr>
        <w:t>路径</w:t>
      </w:r>
    </w:p>
    <w:p w14:paraId="1AF6A502" w14:textId="584B1D73" w:rsidR="0000694F" w:rsidRDefault="00814983" w:rsidP="00484186">
      <w:pPr>
        <w:rPr>
          <w:color w:val="000000"/>
          <w:sz w:val="21"/>
          <w:szCs w:val="21"/>
          <w:lang w:eastAsia="zh-CN"/>
        </w:rPr>
      </w:pPr>
      <w:r>
        <w:rPr>
          <w:color w:val="000000"/>
          <w:sz w:val="21"/>
          <w:szCs w:val="21"/>
          <w:lang w:eastAsia="zh-CN"/>
        </w:rPr>
        <w:t>回单上传后要回写</w:t>
      </w:r>
      <w:r w:rsidR="000B7446">
        <w:rPr>
          <w:rFonts w:hint="eastAsia"/>
          <w:color w:val="000000"/>
          <w:sz w:val="21"/>
          <w:szCs w:val="21"/>
          <w:lang w:eastAsia="zh-CN"/>
        </w:rPr>
        <w:t>回单</w:t>
      </w:r>
      <w:r>
        <w:rPr>
          <w:color w:val="000000"/>
          <w:sz w:val="21"/>
          <w:szCs w:val="21"/>
          <w:lang w:eastAsia="zh-CN"/>
        </w:rPr>
        <w:t>明细表</w:t>
      </w:r>
      <w:r>
        <w:rPr>
          <w:rFonts w:hint="eastAsia"/>
          <w:color w:val="000000"/>
          <w:sz w:val="21"/>
          <w:szCs w:val="21"/>
          <w:lang w:eastAsia="zh-CN"/>
        </w:rPr>
        <w:t>，</w:t>
      </w:r>
      <w:r w:rsidR="000B7446">
        <w:rPr>
          <w:rFonts w:hint="eastAsia"/>
          <w:color w:val="000000"/>
          <w:sz w:val="21"/>
          <w:szCs w:val="21"/>
          <w:lang w:eastAsia="zh-CN"/>
        </w:rPr>
        <w:t>回写</w:t>
      </w:r>
      <w:r>
        <w:rPr>
          <w:color w:val="000000"/>
          <w:sz w:val="21"/>
          <w:szCs w:val="21"/>
          <w:lang w:eastAsia="zh-CN"/>
        </w:rPr>
        <w:t>具体上传路径</w:t>
      </w:r>
      <w:r>
        <w:rPr>
          <w:rFonts w:hint="eastAsia"/>
          <w:color w:val="000000"/>
          <w:sz w:val="21"/>
          <w:szCs w:val="21"/>
          <w:lang w:eastAsia="zh-CN"/>
        </w:rPr>
        <w:t>。</w:t>
      </w:r>
    </w:p>
    <w:p w14:paraId="7DF82A4A" w14:textId="0BE4F4D6" w:rsidR="00011201" w:rsidRDefault="00011201" w:rsidP="00484186">
      <w:pPr>
        <w:rPr>
          <w:color w:val="000000"/>
          <w:sz w:val="21"/>
          <w:szCs w:val="21"/>
          <w:lang w:eastAsia="zh-CN"/>
        </w:rPr>
      </w:pPr>
      <w:r>
        <w:rPr>
          <w:rFonts w:hint="eastAsia"/>
          <w:color w:val="000000"/>
          <w:sz w:val="21"/>
          <w:szCs w:val="21"/>
          <w:lang w:eastAsia="zh-CN"/>
        </w:rPr>
        <w:t>加一个映射关系</w:t>
      </w:r>
      <w:r>
        <w:rPr>
          <w:color w:val="000000"/>
          <w:sz w:val="21"/>
          <w:szCs w:val="21"/>
          <w:lang w:eastAsia="zh-CN"/>
        </w:rPr>
        <w:t>表，</w:t>
      </w:r>
      <w:r>
        <w:rPr>
          <w:rFonts w:hint="eastAsia"/>
          <w:color w:val="000000"/>
          <w:sz w:val="21"/>
          <w:szCs w:val="21"/>
          <w:lang w:eastAsia="zh-CN"/>
        </w:rPr>
        <w:t>将上传的路径回单</w:t>
      </w:r>
      <w:r>
        <w:rPr>
          <w:color w:val="000000"/>
          <w:sz w:val="21"/>
          <w:szCs w:val="21"/>
          <w:lang w:eastAsia="zh-CN"/>
        </w:rPr>
        <w:t>编号</w:t>
      </w:r>
      <w:r>
        <w:rPr>
          <w:rFonts w:hint="eastAsia"/>
          <w:color w:val="000000"/>
          <w:sz w:val="21"/>
          <w:szCs w:val="21"/>
          <w:lang w:eastAsia="zh-CN"/>
        </w:rPr>
        <w:t>发</w:t>
      </w:r>
      <w:r>
        <w:rPr>
          <w:color w:val="000000"/>
          <w:sz w:val="21"/>
          <w:szCs w:val="21"/>
          <w:lang w:eastAsia="zh-CN"/>
        </w:rPr>
        <w:t>给</w:t>
      </w:r>
      <w:r>
        <w:rPr>
          <w:rFonts w:hint="eastAsia"/>
          <w:color w:val="000000"/>
          <w:sz w:val="21"/>
          <w:szCs w:val="21"/>
          <w:lang w:eastAsia="zh-CN"/>
        </w:rPr>
        <w:t>对账平台。</w:t>
      </w:r>
    </w:p>
    <w:p w14:paraId="0A3B253C" w14:textId="77777777" w:rsidR="0000694F" w:rsidRDefault="0000694F" w:rsidP="00484186">
      <w:pPr>
        <w:rPr>
          <w:lang w:eastAsia="zh-CN"/>
        </w:rPr>
      </w:pPr>
    </w:p>
    <w:p w14:paraId="753D3020" w14:textId="77777777" w:rsidR="003E2405" w:rsidRPr="003E2405" w:rsidRDefault="003E2405" w:rsidP="003E2405">
      <w:pPr>
        <w:rPr>
          <w:lang w:eastAsia="zh-CN"/>
        </w:rPr>
      </w:pPr>
    </w:p>
    <w:p w14:paraId="476C2EDD" w14:textId="7DFE5F7A" w:rsidR="000B4379" w:rsidRPr="00B93B95" w:rsidRDefault="001831BA" w:rsidP="000B4379">
      <w:pPr>
        <w:pStyle w:val="40"/>
        <w:numPr>
          <w:ilvl w:val="3"/>
          <w:numId w:val="2"/>
        </w:numPr>
        <w:rPr>
          <w:lang w:eastAsia="zh-CN"/>
        </w:rPr>
      </w:pPr>
      <w:r>
        <w:rPr>
          <w:rFonts w:hint="eastAsia"/>
          <w:lang w:eastAsia="zh-CN"/>
        </w:rPr>
        <w:t>内部调拨</w:t>
      </w:r>
      <w:r w:rsidR="006A49D3">
        <w:rPr>
          <w:rFonts w:hint="eastAsia"/>
          <w:lang w:eastAsia="zh-CN"/>
        </w:rPr>
        <w:t>交易</w:t>
      </w:r>
      <w:r w:rsidR="000B4379">
        <w:rPr>
          <w:rFonts w:hint="eastAsia"/>
          <w:lang w:eastAsia="zh-CN"/>
        </w:rPr>
        <w:t>同步</w:t>
      </w:r>
      <w:r>
        <w:rPr>
          <w:rFonts w:hint="eastAsia"/>
          <w:lang w:eastAsia="zh-CN"/>
        </w:rPr>
        <w:t>GL2</w:t>
      </w:r>
      <w:r w:rsidR="000B4379" w:rsidRPr="00B93B95">
        <w:rPr>
          <w:lang w:eastAsia="zh-CN"/>
        </w:rPr>
        <w:t>接口</w:t>
      </w:r>
    </w:p>
    <w:p w14:paraId="1C4EBC37" w14:textId="77777777" w:rsidR="000B4379" w:rsidRDefault="000B4379" w:rsidP="000B4379">
      <w:pPr>
        <w:pStyle w:val="5"/>
        <w:numPr>
          <w:ilvl w:val="4"/>
          <w:numId w:val="2"/>
        </w:numPr>
      </w:pPr>
      <w:r w:rsidRPr="00DB208D">
        <w:rPr>
          <w:rFonts w:hint="eastAsia"/>
        </w:rPr>
        <w:t>业务描述</w:t>
      </w:r>
    </w:p>
    <w:p w14:paraId="0E15EF42" w14:textId="346F42D0" w:rsidR="001E53AC" w:rsidRPr="001E53AC" w:rsidRDefault="001E53AC" w:rsidP="001E53AC">
      <w:pPr>
        <w:rPr>
          <w:lang w:eastAsia="zh-CN"/>
        </w:rPr>
      </w:pPr>
      <w:r>
        <w:rPr>
          <w:rFonts w:hint="eastAsia"/>
          <w:lang w:eastAsia="zh-CN"/>
        </w:rPr>
        <w:t xml:space="preserve">  </w:t>
      </w:r>
      <w:r>
        <w:rPr>
          <w:rFonts w:hint="eastAsia"/>
          <w:lang w:eastAsia="zh-CN"/>
        </w:rPr>
        <w:t>资金系统将内部</w:t>
      </w:r>
      <w:r>
        <w:rPr>
          <w:rFonts w:hint="eastAsia"/>
          <w:lang w:eastAsia="zh-CN"/>
        </w:rPr>
        <w:t xml:space="preserve"> </w:t>
      </w:r>
      <w:r>
        <w:rPr>
          <w:rFonts w:hint="eastAsia"/>
          <w:lang w:eastAsia="zh-CN"/>
        </w:rPr>
        <w:t>调拨交易、结算手续费、利息、结息等交易单组合交易信息给</w:t>
      </w:r>
      <w:r>
        <w:rPr>
          <w:rFonts w:hint="eastAsia"/>
          <w:lang w:eastAsia="zh-CN"/>
        </w:rPr>
        <w:t>G</w:t>
      </w:r>
      <w:r>
        <w:rPr>
          <w:lang w:eastAsia="zh-CN"/>
        </w:rPr>
        <w:t>L2</w:t>
      </w:r>
      <w:r>
        <w:rPr>
          <w:lang w:eastAsia="zh-CN"/>
        </w:rPr>
        <w:t>进行记账</w:t>
      </w:r>
    </w:p>
    <w:p w14:paraId="13973AFD" w14:textId="3C10E0CA" w:rsidR="000B4379" w:rsidRPr="00990A16" w:rsidRDefault="000B4379" w:rsidP="000B4379">
      <w:pPr>
        <w:rPr>
          <w:lang w:eastAsia="zh-CN"/>
        </w:rPr>
      </w:pPr>
      <w:r>
        <w:rPr>
          <w:rFonts w:hint="eastAsia"/>
          <w:lang w:eastAsia="zh-CN"/>
        </w:rPr>
        <w:t xml:space="preserve">  </w:t>
      </w:r>
      <w:r w:rsidR="001E53AC">
        <w:rPr>
          <w:lang w:eastAsia="zh-CN"/>
        </w:rPr>
        <w:t>流程为</w:t>
      </w:r>
      <w:r w:rsidR="001E53AC">
        <w:rPr>
          <w:rFonts w:hint="eastAsia"/>
          <w:lang w:eastAsia="zh-CN"/>
        </w:rPr>
        <w:t>：</w:t>
      </w:r>
      <w:r w:rsidR="001E53AC">
        <w:rPr>
          <w:lang w:eastAsia="zh-CN"/>
        </w:rPr>
        <w:t>ODPS</w:t>
      </w:r>
      <w:r w:rsidR="001E53AC">
        <w:rPr>
          <w:rFonts w:hint="eastAsia"/>
          <w:lang w:eastAsia="zh-CN"/>
        </w:rPr>
        <w:t>（数据仓储）系统通过</w:t>
      </w:r>
      <w:r w:rsidR="001E53AC">
        <w:rPr>
          <w:rFonts w:hint="eastAsia"/>
          <w:lang w:eastAsia="zh-CN"/>
        </w:rPr>
        <w:t>ET</w:t>
      </w:r>
      <w:r w:rsidR="001E53AC">
        <w:rPr>
          <w:lang w:eastAsia="zh-CN"/>
        </w:rPr>
        <w:t>L</w:t>
      </w:r>
      <w:r w:rsidR="001E53AC">
        <w:rPr>
          <w:lang w:eastAsia="zh-CN"/>
        </w:rPr>
        <w:t>方式将</w:t>
      </w:r>
      <w:r w:rsidR="00CF4C31">
        <w:rPr>
          <w:rFonts w:hint="eastAsia"/>
          <w:lang w:eastAsia="zh-CN"/>
        </w:rPr>
        <w:t>内部调拨交易数据</w:t>
      </w:r>
      <w:r w:rsidR="001E53AC">
        <w:rPr>
          <w:rFonts w:hint="eastAsia"/>
          <w:lang w:eastAsia="zh-CN"/>
        </w:rPr>
        <w:t>从资金系统抽取到</w:t>
      </w:r>
      <w:r w:rsidR="001E53AC">
        <w:rPr>
          <w:rFonts w:hint="eastAsia"/>
          <w:lang w:eastAsia="zh-CN"/>
        </w:rPr>
        <w:t>ODPS,</w:t>
      </w:r>
      <w:r w:rsidR="001831BA">
        <w:rPr>
          <w:rFonts w:hint="eastAsia"/>
          <w:lang w:eastAsia="zh-CN"/>
        </w:rPr>
        <w:t>G</w:t>
      </w:r>
      <w:r w:rsidR="001831BA">
        <w:rPr>
          <w:lang w:eastAsia="zh-CN"/>
        </w:rPr>
        <w:t>L2</w:t>
      </w:r>
      <w:r w:rsidR="001E53AC">
        <w:rPr>
          <w:lang w:eastAsia="zh-CN"/>
        </w:rPr>
        <w:t>通过</w:t>
      </w:r>
      <w:r w:rsidR="001E53AC">
        <w:rPr>
          <w:rFonts w:hint="eastAsia"/>
          <w:lang w:eastAsia="zh-CN"/>
        </w:rPr>
        <w:t>E</w:t>
      </w:r>
      <w:r w:rsidR="001E53AC">
        <w:rPr>
          <w:lang w:eastAsia="zh-CN"/>
        </w:rPr>
        <w:t>TL</w:t>
      </w:r>
      <w:r w:rsidR="001E53AC">
        <w:rPr>
          <w:lang w:eastAsia="zh-CN"/>
        </w:rPr>
        <w:t>将数据从数据仓储抓取过去进行记账</w:t>
      </w:r>
      <w:r w:rsidR="00CF4C31">
        <w:rPr>
          <w:rFonts w:hint="eastAsia"/>
          <w:lang w:eastAsia="zh-CN"/>
        </w:rPr>
        <w:t>。</w:t>
      </w:r>
    </w:p>
    <w:p w14:paraId="2BBEA772" w14:textId="77777777" w:rsidR="000B4379" w:rsidRDefault="000B4379" w:rsidP="000B4379">
      <w:pPr>
        <w:pStyle w:val="5"/>
        <w:numPr>
          <w:ilvl w:val="4"/>
          <w:numId w:val="2"/>
        </w:numPr>
      </w:pPr>
      <w:r>
        <w:rPr>
          <w:rFonts w:hint="eastAsia"/>
        </w:rPr>
        <w:t>业务流程</w:t>
      </w:r>
    </w:p>
    <w:p w14:paraId="4C2A8858" w14:textId="560EDF08" w:rsidR="000B4379" w:rsidRDefault="001E53AC" w:rsidP="000B4379">
      <w:r>
        <w:object w:dxaOrig="8116" w:dyaOrig="10935" w14:anchorId="79087F77">
          <v:shape id="_x0000_i1044" type="#_x0000_t75" style="width:406pt;height:546.65pt" o:ole="">
            <v:imagedata r:id="rId127" o:title=""/>
          </v:shape>
          <o:OLEObject Type="Embed" ProgID="Visio.Drawing.15" ShapeID="_x0000_i1044" DrawAspect="Content" ObjectID="_1616598441" r:id="rId128"/>
        </w:object>
      </w:r>
    </w:p>
    <w:p w14:paraId="16BD8032" w14:textId="77777777" w:rsidR="000B4379" w:rsidRDefault="000B4379" w:rsidP="000B4379">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0453D2" w:rsidRPr="00300621" w14:paraId="5611E731" w14:textId="77777777" w:rsidTr="00A47BDF">
        <w:trPr>
          <w:cantSplit/>
          <w:tblHeader/>
        </w:trPr>
        <w:tc>
          <w:tcPr>
            <w:tcW w:w="484" w:type="dxa"/>
            <w:shd w:val="clear" w:color="auto" w:fill="7C9BC1"/>
            <w:tcMar>
              <w:top w:w="58" w:type="dxa"/>
              <w:left w:w="58" w:type="dxa"/>
              <w:bottom w:w="58" w:type="dxa"/>
              <w:right w:w="58" w:type="dxa"/>
            </w:tcMar>
          </w:tcPr>
          <w:p w14:paraId="42DEE251" w14:textId="77777777" w:rsidR="000453D2" w:rsidRPr="00300621" w:rsidRDefault="000453D2" w:rsidP="00B07A0D">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B9D1FF4" w14:textId="77777777" w:rsidR="000453D2" w:rsidRPr="00300621" w:rsidRDefault="000453D2" w:rsidP="00B07A0D">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5DFCE5F" w14:textId="77777777" w:rsidR="000453D2" w:rsidRPr="00300621" w:rsidRDefault="000453D2" w:rsidP="00B07A0D">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5FD00BC" w14:textId="77777777" w:rsidR="000453D2" w:rsidRPr="00300621" w:rsidRDefault="000453D2" w:rsidP="00B07A0D">
            <w:pPr>
              <w:pStyle w:val="Cap1"/>
              <w:ind w:firstLineChars="100" w:firstLine="200"/>
              <w:jc w:val="both"/>
              <w:rPr>
                <w:szCs w:val="18"/>
              </w:rPr>
            </w:pPr>
            <w:r w:rsidRPr="00300621">
              <w:rPr>
                <w:rFonts w:hint="eastAsia"/>
                <w:szCs w:val="18"/>
              </w:rPr>
              <w:t>备注</w:t>
            </w:r>
          </w:p>
        </w:tc>
      </w:tr>
      <w:tr w:rsidR="000453D2" w:rsidRPr="00300621" w14:paraId="0A5D6733" w14:textId="77777777" w:rsidTr="00A47BDF">
        <w:trPr>
          <w:cantSplit/>
          <w:trHeight w:val="483"/>
        </w:trPr>
        <w:tc>
          <w:tcPr>
            <w:tcW w:w="484" w:type="dxa"/>
            <w:shd w:val="clear" w:color="auto" w:fill="AECEE1"/>
            <w:tcMar>
              <w:top w:w="58" w:type="dxa"/>
              <w:left w:w="58" w:type="dxa"/>
              <w:bottom w:w="58" w:type="dxa"/>
              <w:right w:w="58" w:type="dxa"/>
            </w:tcMar>
            <w:vAlign w:val="center"/>
          </w:tcPr>
          <w:p w14:paraId="07DF13CD" w14:textId="77777777" w:rsidR="000453D2" w:rsidRPr="005D789A" w:rsidRDefault="000453D2" w:rsidP="00B07A0D">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14076083" w14:textId="06BFD7CF" w:rsidR="000453D2" w:rsidRPr="00F41C79" w:rsidRDefault="000453D2" w:rsidP="00B07A0D">
            <w:pPr>
              <w:jc w:val="both"/>
              <w:rPr>
                <w:rFonts w:ascii="宋体" w:hAnsi="宋体" w:cs="宋体"/>
                <w:color w:val="000000"/>
                <w:sz w:val="20"/>
                <w:lang w:eastAsia="zh-CN"/>
              </w:rPr>
            </w:pPr>
            <w:r>
              <w:rPr>
                <w:rFonts w:ascii="宋体" w:hAnsi="宋体" w:cs="宋体"/>
                <w:color w:val="000000"/>
                <w:sz w:val="20"/>
                <w:lang w:eastAsia="zh-CN"/>
              </w:rPr>
              <w:t>产生内部调拨交易</w:t>
            </w:r>
            <w:r w:rsidR="00A47BDF">
              <w:rPr>
                <w:rFonts w:ascii="宋体" w:hAnsi="宋体" w:cs="宋体" w:hint="eastAsia"/>
                <w:color w:val="000000"/>
                <w:sz w:val="20"/>
                <w:lang w:eastAsia="zh-CN"/>
              </w:rPr>
              <w:t>、</w:t>
            </w:r>
            <w:r w:rsidR="00A47BDF">
              <w:rPr>
                <w:rFonts w:ascii="宋体" w:hAnsi="宋体" w:cs="宋体"/>
                <w:color w:val="000000"/>
                <w:sz w:val="20"/>
                <w:lang w:eastAsia="zh-CN"/>
              </w:rPr>
              <w:t>利息</w:t>
            </w:r>
            <w:r w:rsidR="00A47BDF">
              <w:rPr>
                <w:rFonts w:ascii="宋体" w:hAnsi="宋体" w:cs="宋体" w:hint="eastAsia"/>
                <w:color w:val="000000"/>
                <w:sz w:val="20"/>
                <w:lang w:eastAsia="zh-CN"/>
              </w:rPr>
              <w:t>、</w:t>
            </w:r>
            <w:r w:rsidR="00A47BDF">
              <w:rPr>
                <w:rFonts w:ascii="宋体" w:hAnsi="宋体" w:cs="宋体"/>
                <w:color w:val="000000"/>
                <w:sz w:val="20"/>
                <w:lang w:eastAsia="zh-CN"/>
              </w:rPr>
              <w:t>利息计提、</w:t>
            </w:r>
            <w:r w:rsidR="00A47BDF">
              <w:rPr>
                <w:rFonts w:ascii="宋体" w:hAnsi="宋体" w:cs="宋体" w:hint="eastAsia"/>
                <w:color w:val="000000"/>
                <w:sz w:val="20"/>
                <w:lang w:eastAsia="zh-CN"/>
              </w:rPr>
              <w:t>手续费</w:t>
            </w:r>
          </w:p>
        </w:tc>
        <w:tc>
          <w:tcPr>
            <w:tcW w:w="3827" w:type="dxa"/>
            <w:shd w:val="clear" w:color="auto" w:fill="E3EEF5"/>
            <w:tcMar>
              <w:top w:w="58" w:type="dxa"/>
              <w:left w:w="58" w:type="dxa"/>
              <w:bottom w:w="58" w:type="dxa"/>
              <w:right w:w="58" w:type="dxa"/>
            </w:tcMar>
            <w:vAlign w:val="center"/>
          </w:tcPr>
          <w:p w14:paraId="7A0E4E8A" w14:textId="5AC65C1C" w:rsidR="000453D2" w:rsidRPr="00F41C79" w:rsidRDefault="001E53AC" w:rsidP="00A47BDF">
            <w:pPr>
              <w:jc w:val="both"/>
              <w:rPr>
                <w:rFonts w:ascii="宋体" w:hAnsi="宋体" w:cs="宋体"/>
                <w:color w:val="000000"/>
                <w:sz w:val="20"/>
                <w:lang w:eastAsia="zh-CN"/>
              </w:rPr>
            </w:pPr>
            <w:r>
              <w:rPr>
                <w:rFonts w:ascii="宋体" w:hAnsi="宋体" w:cs="宋体"/>
                <w:color w:val="000000"/>
                <w:sz w:val="20"/>
                <w:lang w:eastAsia="zh-CN"/>
              </w:rPr>
              <w:t>资金系统自动生成</w:t>
            </w:r>
            <w:r w:rsidR="000453D2">
              <w:rPr>
                <w:rFonts w:ascii="宋体" w:hAnsi="宋体" w:cs="宋体"/>
                <w:color w:val="000000"/>
                <w:sz w:val="20"/>
                <w:lang w:eastAsia="zh-CN"/>
              </w:rPr>
              <w:t>横向划拨，上划下拨，主动下拨</w:t>
            </w:r>
            <w:r w:rsidR="000453D2">
              <w:rPr>
                <w:rFonts w:ascii="宋体" w:hAnsi="宋体" w:cs="宋体" w:hint="eastAsia"/>
                <w:color w:val="000000"/>
                <w:sz w:val="20"/>
                <w:lang w:eastAsia="zh-CN"/>
              </w:rPr>
              <w:t>、</w:t>
            </w:r>
            <w:r w:rsidR="000453D2">
              <w:rPr>
                <w:rFonts w:ascii="宋体" w:hAnsi="宋体" w:cs="宋体"/>
                <w:color w:val="000000"/>
                <w:sz w:val="20"/>
                <w:lang w:eastAsia="zh-CN"/>
              </w:rPr>
              <w:t>投资划拨</w:t>
            </w:r>
            <w:r>
              <w:rPr>
                <w:rFonts w:ascii="宋体" w:hAnsi="宋体" w:cs="宋体" w:hint="eastAsia"/>
                <w:color w:val="000000"/>
                <w:sz w:val="20"/>
                <w:lang w:eastAsia="zh-CN"/>
              </w:rPr>
              <w:t>，通过银行明细或者手工录入等方式生成</w:t>
            </w:r>
            <w:r w:rsidR="00A47BDF">
              <w:rPr>
                <w:rFonts w:ascii="宋体" w:hAnsi="宋体" w:cs="宋体"/>
                <w:color w:val="000000"/>
                <w:sz w:val="20"/>
                <w:lang w:eastAsia="zh-CN"/>
              </w:rPr>
              <w:t>结算手续</w:t>
            </w:r>
            <w:r w:rsidR="00A47BDF">
              <w:rPr>
                <w:rFonts w:ascii="宋体" w:hAnsi="宋体" w:cs="宋体" w:hint="eastAsia"/>
                <w:color w:val="000000"/>
                <w:sz w:val="20"/>
                <w:lang w:eastAsia="zh-CN"/>
              </w:rPr>
              <w:t>费</w:t>
            </w:r>
            <w:r w:rsidR="00A47BDF">
              <w:rPr>
                <w:rFonts w:ascii="宋体" w:hAnsi="宋体" w:cs="宋体"/>
                <w:color w:val="000000"/>
                <w:sz w:val="20"/>
                <w:lang w:eastAsia="zh-CN"/>
              </w:rPr>
              <w:t>、结息及利息计提</w:t>
            </w:r>
            <w:r w:rsidR="00A47BDF">
              <w:rPr>
                <w:rFonts w:ascii="宋体" w:hAnsi="宋体" w:cs="宋体" w:hint="eastAsia"/>
                <w:color w:val="000000"/>
                <w:sz w:val="20"/>
                <w:lang w:eastAsia="zh-CN"/>
              </w:rPr>
              <w:t>等交易</w:t>
            </w:r>
          </w:p>
        </w:tc>
        <w:tc>
          <w:tcPr>
            <w:tcW w:w="1560" w:type="dxa"/>
            <w:shd w:val="clear" w:color="auto" w:fill="E3EEF5"/>
            <w:tcMar>
              <w:top w:w="58" w:type="dxa"/>
              <w:left w:w="58" w:type="dxa"/>
              <w:bottom w:w="58" w:type="dxa"/>
              <w:right w:w="58" w:type="dxa"/>
            </w:tcMar>
            <w:vAlign w:val="center"/>
          </w:tcPr>
          <w:p w14:paraId="11E7F2E1" w14:textId="77777777" w:rsidR="000453D2" w:rsidRPr="00F41C79" w:rsidRDefault="000453D2" w:rsidP="00B07A0D">
            <w:pPr>
              <w:jc w:val="both"/>
              <w:rPr>
                <w:rFonts w:ascii="宋体" w:hAnsi="宋体" w:cs="宋体"/>
                <w:color w:val="000000"/>
                <w:sz w:val="20"/>
                <w:lang w:eastAsia="zh-CN"/>
              </w:rPr>
            </w:pPr>
          </w:p>
        </w:tc>
      </w:tr>
      <w:tr w:rsidR="000453D2" w:rsidRPr="00300621" w14:paraId="4298F678" w14:textId="77777777" w:rsidTr="00A47BDF">
        <w:trPr>
          <w:cantSplit/>
          <w:trHeight w:val="483"/>
        </w:trPr>
        <w:tc>
          <w:tcPr>
            <w:tcW w:w="484" w:type="dxa"/>
            <w:shd w:val="clear" w:color="auto" w:fill="AECEE1"/>
            <w:tcMar>
              <w:top w:w="58" w:type="dxa"/>
              <w:left w:w="58" w:type="dxa"/>
              <w:bottom w:w="58" w:type="dxa"/>
              <w:right w:w="58" w:type="dxa"/>
            </w:tcMar>
            <w:vAlign w:val="center"/>
          </w:tcPr>
          <w:p w14:paraId="3C4CD19D" w14:textId="77777777" w:rsidR="000453D2" w:rsidRPr="005D789A" w:rsidRDefault="000453D2" w:rsidP="00B07A0D">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A1255D0" w14:textId="6AF2FC81" w:rsidR="000453D2" w:rsidRPr="00F41C79" w:rsidRDefault="00A47BDF" w:rsidP="00B07A0D">
            <w:pPr>
              <w:jc w:val="both"/>
              <w:rPr>
                <w:rFonts w:ascii="宋体" w:hAnsi="宋体" w:cs="宋体"/>
                <w:color w:val="000000"/>
                <w:sz w:val="20"/>
                <w:lang w:eastAsia="zh-CN"/>
              </w:rPr>
            </w:pPr>
            <w:r>
              <w:rPr>
                <w:rFonts w:ascii="宋体" w:hAnsi="宋体" w:cs="宋体" w:hint="eastAsia"/>
                <w:color w:val="000000"/>
                <w:sz w:val="20"/>
                <w:lang w:eastAsia="zh-CN"/>
              </w:rPr>
              <w:t>通过ETL数据</w:t>
            </w:r>
            <w:r>
              <w:rPr>
                <w:rFonts w:ascii="宋体" w:hAnsi="宋体" w:cs="宋体"/>
                <w:color w:val="000000"/>
                <w:sz w:val="20"/>
                <w:lang w:eastAsia="zh-CN"/>
              </w:rPr>
              <w:t>同步</w:t>
            </w:r>
          </w:p>
        </w:tc>
        <w:tc>
          <w:tcPr>
            <w:tcW w:w="3827" w:type="dxa"/>
            <w:shd w:val="clear" w:color="auto" w:fill="E3EEF5"/>
            <w:tcMar>
              <w:top w:w="58" w:type="dxa"/>
              <w:left w:w="58" w:type="dxa"/>
              <w:bottom w:w="58" w:type="dxa"/>
              <w:right w:w="58" w:type="dxa"/>
            </w:tcMar>
            <w:vAlign w:val="center"/>
          </w:tcPr>
          <w:p w14:paraId="5C730E56" w14:textId="55B24916" w:rsidR="000453D2" w:rsidRPr="006A3D21" w:rsidRDefault="000453D2" w:rsidP="00A47BDF">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系统开放</w:t>
            </w:r>
            <w:r w:rsidR="00A47BDF">
              <w:rPr>
                <w:rFonts w:ascii="宋体" w:hAnsi="宋体" w:cs="宋体" w:hint="eastAsia"/>
                <w:color w:val="000000"/>
                <w:sz w:val="20"/>
                <w:lang w:eastAsia="zh-CN"/>
              </w:rPr>
              <w:t>数据</w:t>
            </w:r>
            <w:r w:rsidR="00A47BDF">
              <w:rPr>
                <w:rFonts w:ascii="宋体" w:hAnsi="宋体" w:cs="宋体"/>
                <w:color w:val="000000"/>
                <w:sz w:val="20"/>
                <w:lang w:eastAsia="zh-CN"/>
              </w:rPr>
              <w:t>表由数据仓储</w:t>
            </w:r>
            <w:r w:rsidR="00A47BDF">
              <w:rPr>
                <w:rFonts w:ascii="宋体" w:hAnsi="宋体" w:cs="宋体" w:hint="eastAsia"/>
                <w:color w:val="000000"/>
                <w:sz w:val="20"/>
                <w:lang w:eastAsia="zh-CN"/>
              </w:rPr>
              <w:t>（ODPS）</w:t>
            </w:r>
            <w:r w:rsidR="00A47BDF">
              <w:rPr>
                <w:rFonts w:ascii="宋体" w:hAnsi="宋体" w:cs="宋体"/>
                <w:color w:val="000000"/>
                <w:sz w:val="20"/>
                <w:lang w:eastAsia="zh-CN"/>
              </w:rPr>
              <w:t>抽取</w:t>
            </w:r>
          </w:p>
        </w:tc>
        <w:tc>
          <w:tcPr>
            <w:tcW w:w="1560" w:type="dxa"/>
            <w:shd w:val="clear" w:color="auto" w:fill="E3EEF5"/>
            <w:tcMar>
              <w:top w:w="58" w:type="dxa"/>
              <w:left w:w="58" w:type="dxa"/>
              <w:bottom w:w="58" w:type="dxa"/>
              <w:right w:w="58" w:type="dxa"/>
            </w:tcMar>
            <w:vAlign w:val="center"/>
          </w:tcPr>
          <w:p w14:paraId="44F9EA29" w14:textId="77777777" w:rsidR="000453D2" w:rsidRPr="00F41C79" w:rsidRDefault="000453D2" w:rsidP="00B07A0D">
            <w:pPr>
              <w:jc w:val="both"/>
              <w:rPr>
                <w:rFonts w:ascii="宋体" w:hAnsi="宋体" w:cs="宋体"/>
                <w:color w:val="000000"/>
                <w:sz w:val="20"/>
                <w:lang w:eastAsia="zh-CN"/>
              </w:rPr>
            </w:pPr>
          </w:p>
        </w:tc>
      </w:tr>
      <w:tr w:rsidR="00A47BDF" w:rsidRPr="00300621" w14:paraId="3B939ED9" w14:textId="77777777" w:rsidTr="00A47BDF">
        <w:trPr>
          <w:cantSplit/>
          <w:trHeight w:val="483"/>
        </w:trPr>
        <w:tc>
          <w:tcPr>
            <w:tcW w:w="484" w:type="dxa"/>
            <w:shd w:val="clear" w:color="auto" w:fill="AECEE1"/>
            <w:tcMar>
              <w:top w:w="58" w:type="dxa"/>
              <w:left w:w="58" w:type="dxa"/>
              <w:bottom w:w="58" w:type="dxa"/>
              <w:right w:w="58" w:type="dxa"/>
            </w:tcMar>
            <w:vAlign w:val="center"/>
          </w:tcPr>
          <w:p w14:paraId="6C401EC4" w14:textId="2941AF9E" w:rsidR="00A47BDF" w:rsidRPr="005D789A" w:rsidRDefault="00A47BDF" w:rsidP="00B07A0D">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2E944CE" w14:textId="0A1AAC6F" w:rsidR="00A47BDF" w:rsidRDefault="00A47BDF" w:rsidP="00B07A0D">
            <w:pPr>
              <w:jc w:val="both"/>
              <w:rPr>
                <w:rFonts w:ascii="宋体" w:hAnsi="宋体" w:cs="宋体"/>
                <w:color w:val="000000"/>
                <w:sz w:val="20"/>
                <w:lang w:eastAsia="zh-CN"/>
              </w:rPr>
            </w:pPr>
            <w:r>
              <w:rPr>
                <w:rFonts w:ascii="宋体" w:hAnsi="宋体" w:cs="宋体" w:hint="eastAsia"/>
                <w:color w:val="000000"/>
                <w:sz w:val="20"/>
                <w:lang w:eastAsia="zh-CN"/>
              </w:rPr>
              <w:t>G</w:t>
            </w:r>
            <w:r>
              <w:rPr>
                <w:rFonts w:ascii="宋体" w:hAnsi="宋体" w:cs="宋体"/>
                <w:color w:val="000000"/>
                <w:sz w:val="20"/>
                <w:lang w:eastAsia="zh-CN"/>
              </w:rPr>
              <w:t>L2</w:t>
            </w:r>
            <w:r>
              <w:rPr>
                <w:rFonts w:ascii="宋体" w:hAnsi="宋体" w:cs="宋体" w:hint="eastAsia"/>
                <w:color w:val="000000"/>
                <w:sz w:val="20"/>
                <w:lang w:eastAsia="zh-CN"/>
              </w:rPr>
              <w:t>抽取</w:t>
            </w:r>
            <w:r>
              <w:rPr>
                <w:rFonts w:ascii="宋体" w:hAnsi="宋体" w:cs="宋体"/>
                <w:color w:val="000000"/>
                <w:sz w:val="20"/>
                <w:lang w:eastAsia="zh-CN"/>
              </w:rPr>
              <w:t>数据</w:t>
            </w:r>
          </w:p>
        </w:tc>
        <w:tc>
          <w:tcPr>
            <w:tcW w:w="3827" w:type="dxa"/>
            <w:shd w:val="clear" w:color="auto" w:fill="E3EEF5"/>
            <w:tcMar>
              <w:top w:w="58" w:type="dxa"/>
              <w:left w:w="58" w:type="dxa"/>
              <w:bottom w:w="58" w:type="dxa"/>
              <w:right w:w="58" w:type="dxa"/>
            </w:tcMar>
            <w:vAlign w:val="center"/>
          </w:tcPr>
          <w:p w14:paraId="7A01798F" w14:textId="16DEC2B4" w:rsidR="00A47BDF" w:rsidRDefault="00A47BDF" w:rsidP="00A47BDF">
            <w:pPr>
              <w:jc w:val="both"/>
              <w:rPr>
                <w:rFonts w:ascii="宋体" w:hAnsi="宋体" w:cs="宋体"/>
                <w:color w:val="000000"/>
                <w:sz w:val="20"/>
                <w:lang w:eastAsia="zh-CN"/>
              </w:rPr>
            </w:pPr>
            <w:r>
              <w:rPr>
                <w:rFonts w:ascii="宋体" w:hAnsi="宋体" w:cs="宋体" w:hint="eastAsia"/>
                <w:color w:val="000000"/>
                <w:sz w:val="20"/>
                <w:lang w:eastAsia="zh-CN"/>
              </w:rPr>
              <w:t>G</w:t>
            </w:r>
            <w:r>
              <w:rPr>
                <w:rFonts w:ascii="宋体" w:hAnsi="宋体" w:cs="宋体"/>
                <w:color w:val="000000"/>
                <w:sz w:val="20"/>
                <w:lang w:eastAsia="zh-CN"/>
              </w:rPr>
              <w:t>L2</w:t>
            </w:r>
            <w:r>
              <w:rPr>
                <w:rFonts w:ascii="宋体" w:hAnsi="宋体" w:cs="宋体" w:hint="eastAsia"/>
                <w:color w:val="000000"/>
                <w:sz w:val="20"/>
                <w:lang w:eastAsia="zh-CN"/>
              </w:rPr>
              <w:t>从</w:t>
            </w:r>
            <w:r>
              <w:rPr>
                <w:rFonts w:ascii="宋体" w:hAnsi="宋体" w:cs="宋体"/>
                <w:color w:val="000000"/>
                <w:sz w:val="20"/>
                <w:lang w:eastAsia="zh-CN"/>
              </w:rPr>
              <w:t>数据仓储</w:t>
            </w:r>
            <w:r>
              <w:rPr>
                <w:rFonts w:ascii="宋体" w:hAnsi="宋体" w:cs="宋体" w:hint="eastAsia"/>
                <w:color w:val="000000"/>
                <w:sz w:val="20"/>
                <w:lang w:eastAsia="zh-CN"/>
              </w:rPr>
              <w:t>（ODPS）</w:t>
            </w:r>
            <w:r>
              <w:rPr>
                <w:rFonts w:ascii="宋体" w:hAnsi="宋体" w:cs="宋体"/>
                <w:color w:val="000000"/>
                <w:sz w:val="20"/>
                <w:lang w:eastAsia="zh-CN"/>
              </w:rPr>
              <w:t>抽取</w:t>
            </w:r>
            <w:r>
              <w:rPr>
                <w:rFonts w:ascii="宋体" w:hAnsi="宋体" w:cs="宋体" w:hint="eastAsia"/>
                <w:color w:val="000000"/>
                <w:sz w:val="20"/>
                <w:lang w:eastAsia="zh-CN"/>
              </w:rPr>
              <w:t>数据进行</w:t>
            </w:r>
            <w:r>
              <w:rPr>
                <w:rFonts w:ascii="宋体" w:hAnsi="宋体" w:cs="宋体"/>
                <w:color w:val="000000"/>
                <w:sz w:val="20"/>
                <w:lang w:eastAsia="zh-CN"/>
              </w:rPr>
              <w:t>记账</w:t>
            </w:r>
          </w:p>
        </w:tc>
        <w:tc>
          <w:tcPr>
            <w:tcW w:w="1560" w:type="dxa"/>
            <w:shd w:val="clear" w:color="auto" w:fill="E3EEF5"/>
            <w:tcMar>
              <w:top w:w="58" w:type="dxa"/>
              <w:left w:w="58" w:type="dxa"/>
              <w:bottom w:w="58" w:type="dxa"/>
              <w:right w:w="58" w:type="dxa"/>
            </w:tcMar>
            <w:vAlign w:val="center"/>
          </w:tcPr>
          <w:p w14:paraId="25A1645A" w14:textId="77777777" w:rsidR="00A47BDF" w:rsidRPr="00F41C79" w:rsidRDefault="00A47BDF" w:rsidP="00B07A0D">
            <w:pPr>
              <w:jc w:val="both"/>
              <w:rPr>
                <w:rFonts w:ascii="宋体" w:hAnsi="宋体" w:cs="宋体"/>
                <w:color w:val="000000"/>
                <w:sz w:val="20"/>
                <w:lang w:eastAsia="zh-CN"/>
              </w:rPr>
            </w:pPr>
          </w:p>
        </w:tc>
      </w:tr>
    </w:tbl>
    <w:p w14:paraId="566A30CC" w14:textId="77777777" w:rsidR="000453D2" w:rsidRPr="000453D2" w:rsidRDefault="000453D2" w:rsidP="000453D2">
      <w:pPr>
        <w:rPr>
          <w:lang w:eastAsia="zh-CN"/>
        </w:rPr>
      </w:pPr>
    </w:p>
    <w:p w14:paraId="71AAD94C" w14:textId="17F65619" w:rsidR="000B4379" w:rsidRDefault="000B4379" w:rsidP="000453D2">
      <w:pPr>
        <w:pStyle w:val="5"/>
        <w:numPr>
          <w:ilvl w:val="4"/>
          <w:numId w:val="2"/>
        </w:numPr>
      </w:pPr>
      <w:r>
        <w:rPr>
          <w:rFonts w:hint="eastAsia"/>
        </w:rPr>
        <w:t>业务元素</w:t>
      </w:r>
    </w:p>
    <w:tbl>
      <w:tblPr>
        <w:tblW w:w="0" w:type="auto"/>
        <w:tblInd w:w="108" w:type="dxa"/>
        <w:tblLook w:val="0000" w:firstRow="0" w:lastRow="0" w:firstColumn="0" w:lastColumn="0" w:noHBand="0" w:noVBand="0"/>
      </w:tblPr>
      <w:tblGrid>
        <w:gridCol w:w="965"/>
        <w:gridCol w:w="1936"/>
        <w:gridCol w:w="1656"/>
        <w:gridCol w:w="625"/>
        <w:gridCol w:w="5784"/>
      </w:tblGrid>
      <w:tr w:rsidR="00FF0C02" w14:paraId="366105AA" w14:textId="77777777" w:rsidTr="00DE6DC4">
        <w:trPr>
          <w:trHeight w:val="290"/>
        </w:trPr>
        <w:tc>
          <w:tcPr>
            <w:tcW w:w="0" w:type="auto"/>
            <w:tcBorders>
              <w:top w:val="single" w:sz="8" w:space="0" w:color="000000"/>
              <w:left w:val="single" w:sz="8" w:space="0" w:color="000000"/>
              <w:bottom w:val="single" w:sz="8" w:space="0" w:color="000000"/>
              <w:right w:val="single" w:sz="8" w:space="0" w:color="000000"/>
            </w:tcBorders>
            <w:shd w:val="clear" w:color="auto" w:fill="4F81BD" w:themeFill="accent1"/>
            <w:vAlign w:val="center"/>
          </w:tcPr>
          <w:p w14:paraId="425F2182"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说明</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56955D74"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字段</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3B2F1431"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属性</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1826689B" w14:textId="77777777" w:rsidR="00FF0C02" w:rsidRDefault="00FF0C02" w:rsidP="00664BC0">
            <w:pP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可为空</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1487BCC1" w14:textId="77777777" w:rsidR="00FF0C02" w:rsidRDefault="00FF0C02" w:rsidP="00664BC0">
            <w:pP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备注</w:t>
            </w:r>
          </w:p>
        </w:tc>
      </w:tr>
      <w:tr w:rsidR="00FF0C02" w14:paraId="1EADB754" w14:textId="77777777" w:rsidTr="00DE6DC4">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C6BEAC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交易编码</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31A8BD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TRANSCODE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7C729B4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3BAEDA5"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nil"/>
              <w:right w:val="single" w:sz="8" w:space="0" w:color="000000"/>
            </w:tcBorders>
            <w:shd w:val="clear" w:color="auto" w:fill="FFFFFF" w:themeFill="background1"/>
            <w:vAlign w:val="center"/>
          </w:tcPr>
          <w:p w14:paraId="453BB579" w14:textId="193FE90A" w:rsidR="00FF0C02" w:rsidRDefault="00A15238"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1988|9188</w:t>
            </w:r>
          </w:p>
        </w:tc>
      </w:tr>
      <w:tr w:rsidR="00FF0C02" w14:paraId="61416CE4" w14:textId="77777777" w:rsidTr="00DE6DC4">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95ED93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16C03308"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66726CC8"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EC41B4F"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545879B1" w14:textId="33928E5E" w:rsidR="00FF0C02" w:rsidRDefault="00FF0C02" w:rsidP="00A1523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1988代表付9188代表收</w:t>
            </w:r>
            <w:r w:rsidR="00A15238">
              <w:rPr>
                <w:rFonts w:ascii="微软雅黑" w:eastAsia="微软雅黑" w:hAnsi="微软雅黑" w:cs="宋体"/>
                <w:color w:val="000000"/>
                <w:sz w:val="18"/>
                <w:szCs w:val="18"/>
                <w:lang w:eastAsia="zh-CN"/>
              </w:rPr>
              <w:t xml:space="preserve"> </w:t>
            </w:r>
          </w:p>
        </w:tc>
      </w:tr>
      <w:tr w:rsidR="00FF0C02" w14:paraId="14C789BA" w14:textId="77777777" w:rsidTr="00DE6DC4">
        <w:trPr>
          <w:trHeight w:val="5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25FB4EC1" w14:textId="403EC8D4" w:rsidR="00FF0C02" w:rsidRDefault="00E05566" w:rsidP="00664BC0">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交易流水</w:t>
            </w:r>
          </w:p>
        </w:tc>
        <w:tc>
          <w:tcPr>
            <w:tcW w:w="0" w:type="auto"/>
            <w:tcBorders>
              <w:top w:val="nil"/>
              <w:left w:val="nil"/>
              <w:bottom w:val="single" w:sz="8" w:space="0" w:color="000000"/>
              <w:right w:val="single" w:sz="8" w:space="0" w:color="000000"/>
            </w:tcBorders>
            <w:shd w:val="clear" w:color="auto" w:fill="FFFFFF" w:themeFill="background1"/>
            <w:vAlign w:val="center"/>
          </w:tcPr>
          <w:p w14:paraId="3509197B" w14:textId="21C17DF9"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lang w:eastAsia="zh-CN"/>
              </w:rPr>
              <w:t>U</w:t>
            </w:r>
            <w:r>
              <w:rPr>
                <w:rFonts w:ascii="微软雅黑" w:eastAsia="微软雅黑" w:hAnsi="微软雅黑" w:cs="宋体" w:hint="eastAsia"/>
                <w:color w:val="000000"/>
                <w:sz w:val="18"/>
                <w:szCs w:val="18"/>
                <w:lang w:eastAsia="zh-CN"/>
              </w:rPr>
              <w:t>rid</w:t>
            </w:r>
          </w:p>
        </w:tc>
        <w:tc>
          <w:tcPr>
            <w:tcW w:w="0" w:type="auto"/>
            <w:tcBorders>
              <w:top w:val="nil"/>
              <w:left w:val="nil"/>
              <w:bottom w:val="single" w:sz="8" w:space="0" w:color="000000"/>
              <w:right w:val="single" w:sz="8" w:space="0" w:color="000000"/>
            </w:tcBorders>
            <w:shd w:val="clear" w:color="auto" w:fill="FFFFFF" w:themeFill="background1"/>
            <w:vAlign w:val="center"/>
          </w:tcPr>
          <w:p w14:paraId="39235595" w14:textId="2B314051" w:rsidR="00FF0C02" w:rsidRDefault="00FA2E95"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I</w:t>
            </w:r>
            <w:r w:rsidR="00244072">
              <w:rPr>
                <w:rFonts w:ascii="微软雅黑" w:eastAsia="微软雅黑" w:hAnsi="微软雅黑" w:cs="宋体"/>
                <w:color w:val="000000"/>
                <w:sz w:val="18"/>
                <w:szCs w:val="18"/>
              </w:rPr>
              <w:t>nt</w:t>
            </w:r>
            <w:r>
              <w:rPr>
                <w:rFonts w:ascii="微软雅黑" w:eastAsia="微软雅黑" w:hAnsi="微软雅黑" w:cs="宋体"/>
                <w:color w:val="000000"/>
                <w:sz w:val="18"/>
                <w:szCs w:val="18"/>
              </w:rPr>
              <w:t>(19)</w:t>
            </w:r>
          </w:p>
        </w:tc>
        <w:tc>
          <w:tcPr>
            <w:tcW w:w="0" w:type="auto"/>
            <w:tcBorders>
              <w:top w:val="nil"/>
              <w:left w:val="nil"/>
              <w:bottom w:val="single" w:sz="8" w:space="0" w:color="000000"/>
              <w:right w:val="single" w:sz="8" w:space="0" w:color="000000"/>
            </w:tcBorders>
            <w:shd w:val="clear" w:color="auto" w:fill="FFFFFF" w:themeFill="background1"/>
            <w:vAlign w:val="center"/>
          </w:tcPr>
          <w:p w14:paraId="1B96FD1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0A7710AE" w14:textId="7BC4C428" w:rsidR="00FF0C02" w:rsidRDefault="00E05566" w:rsidP="00E05566">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唯一流水标识，数据库唯一索引</w:t>
            </w:r>
            <w:r w:rsidR="00244072">
              <w:rPr>
                <w:rFonts w:ascii="微软雅黑" w:eastAsia="微软雅黑" w:hAnsi="微软雅黑" w:cs="宋体" w:hint="eastAsia"/>
                <w:color w:val="000000"/>
                <w:sz w:val="18"/>
                <w:szCs w:val="18"/>
                <w:lang w:eastAsia="zh-CN"/>
              </w:rPr>
              <w:t>,</w:t>
            </w:r>
            <w:r w:rsidR="00244072">
              <w:rPr>
                <w:rFonts w:ascii="微软雅黑" w:eastAsia="微软雅黑" w:hAnsi="微软雅黑" w:cs="宋体"/>
                <w:color w:val="000000"/>
                <w:sz w:val="18"/>
                <w:szCs w:val="18"/>
                <w:lang w:eastAsia="zh-CN"/>
              </w:rPr>
              <w:t>数字</w:t>
            </w:r>
          </w:p>
        </w:tc>
      </w:tr>
      <w:tr w:rsidR="00FF0C02" w14:paraId="0EC2E681"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7437FE25" w14:textId="3CB575D4" w:rsidR="00FF0C02" w:rsidRDefault="0048418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w:t>
            </w:r>
            <w:r w:rsidR="00FF0C02">
              <w:rPr>
                <w:rFonts w:ascii="微软雅黑" w:eastAsia="微软雅黑" w:hAnsi="微软雅黑" w:cs="宋体" w:hint="eastAsia"/>
                <w:color w:val="000000"/>
                <w:sz w:val="18"/>
                <w:szCs w:val="18"/>
              </w:rPr>
              <w:t>日期</w:t>
            </w:r>
          </w:p>
        </w:tc>
        <w:tc>
          <w:tcPr>
            <w:tcW w:w="0" w:type="auto"/>
            <w:tcBorders>
              <w:top w:val="nil"/>
              <w:left w:val="nil"/>
              <w:bottom w:val="single" w:sz="8" w:space="0" w:color="000000"/>
              <w:right w:val="single" w:sz="8" w:space="0" w:color="000000"/>
            </w:tcBorders>
            <w:shd w:val="clear" w:color="auto" w:fill="FFFFFF" w:themeFill="background1"/>
            <w:vAlign w:val="center"/>
          </w:tcPr>
          <w:p w14:paraId="231DBE1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47123A8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215BC2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58494AAE" w14:textId="6102DC3A" w:rsidR="00FF0C02" w:rsidRDefault="004035EF"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交易</w:t>
            </w:r>
            <w:r>
              <w:rPr>
                <w:rFonts w:ascii="微软雅黑" w:eastAsia="微软雅黑" w:hAnsi="微软雅黑" w:cs="宋体" w:hint="eastAsia"/>
                <w:color w:val="000000"/>
                <w:sz w:val="18"/>
                <w:szCs w:val="18"/>
              </w:rPr>
              <w:t>日期</w:t>
            </w:r>
            <w:r w:rsidR="00FF0C02">
              <w:rPr>
                <w:rFonts w:ascii="微软雅黑" w:eastAsia="微软雅黑" w:hAnsi="微软雅黑" w:cs="宋体" w:hint="eastAsia"/>
                <w:color w:val="000000"/>
                <w:sz w:val="18"/>
                <w:szCs w:val="18"/>
              </w:rPr>
              <w:t xml:space="preserve">  年-月-日</w:t>
            </w:r>
          </w:p>
        </w:tc>
      </w:tr>
      <w:tr w:rsidR="00FF0C02" w14:paraId="4F33C0DC" w14:textId="77777777" w:rsidTr="00DE6DC4">
        <w:trPr>
          <w:trHeight w:val="7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6611AEEA" w14:textId="73B692E6"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付方</w:t>
            </w:r>
            <w:r w:rsidR="00FF0C02">
              <w:rPr>
                <w:rFonts w:ascii="微软雅黑" w:eastAsia="微软雅黑" w:hAnsi="微软雅黑" w:cs="宋体" w:hint="eastAsia"/>
                <w:color w:val="000000"/>
                <w:sz w:val="18"/>
                <w:szCs w:val="18"/>
              </w:rPr>
              <w:t>组织</w:t>
            </w:r>
            <w:r>
              <w:rPr>
                <w:rFonts w:ascii="微软雅黑" w:eastAsia="微软雅黑" w:hAnsi="微软雅黑" w:cs="宋体" w:hint="eastAsia"/>
                <w:color w:val="000000"/>
                <w:sz w:val="18"/>
                <w:szCs w:val="18"/>
              </w:rPr>
              <w:t>代码</w:t>
            </w:r>
          </w:p>
        </w:tc>
        <w:tc>
          <w:tcPr>
            <w:tcW w:w="0" w:type="auto"/>
            <w:tcBorders>
              <w:top w:val="nil"/>
              <w:left w:val="nil"/>
              <w:bottom w:val="single" w:sz="8" w:space="0" w:color="000000"/>
              <w:right w:val="single" w:sz="8" w:space="0" w:color="000000"/>
            </w:tcBorders>
            <w:shd w:val="clear" w:color="auto" w:fill="FFFFFF" w:themeFill="background1"/>
            <w:vAlign w:val="center"/>
          </w:tcPr>
          <w:p w14:paraId="4F702EDC" w14:textId="3FA25A3E"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PAY</w:t>
            </w:r>
            <w:r w:rsidR="00FF0C02">
              <w:rPr>
                <w:rFonts w:ascii="微软雅黑" w:eastAsia="微软雅黑" w:hAnsi="微软雅黑" w:cs="宋体" w:hint="eastAsia"/>
                <w:color w:val="000000"/>
                <w:sz w:val="18"/>
                <w:szCs w:val="18"/>
              </w:rPr>
              <w:t>ENTITY</w:t>
            </w:r>
            <w:r>
              <w:rPr>
                <w:rFonts w:ascii="微软雅黑" w:eastAsia="微软雅黑" w:hAnsi="微软雅黑" w:cs="宋体"/>
                <w:color w:val="000000"/>
                <w:sz w:val="18"/>
                <w:szCs w:val="18"/>
              </w:rPr>
              <w:t>CODE</w:t>
            </w:r>
          </w:p>
        </w:tc>
        <w:tc>
          <w:tcPr>
            <w:tcW w:w="0" w:type="auto"/>
            <w:tcBorders>
              <w:top w:val="nil"/>
              <w:left w:val="nil"/>
              <w:bottom w:val="single" w:sz="8" w:space="0" w:color="000000"/>
              <w:right w:val="single" w:sz="8" w:space="0" w:color="000000"/>
            </w:tcBorders>
            <w:shd w:val="clear" w:color="auto" w:fill="FFFFFF" w:themeFill="background1"/>
            <w:vAlign w:val="center"/>
          </w:tcPr>
          <w:p w14:paraId="1DC27E5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tcBorders>
              <w:top w:val="nil"/>
              <w:left w:val="nil"/>
              <w:bottom w:val="single" w:sz="8" w:space="0" w:color="000000"/>
              <w:right w:val="single" w:sz="8" w:space="0" w:color="000000"/>
            </w:tcBorders>
            <w:shd w:val="clear" w:color="auto" w:fill="FFFFFF" w:themeFill="background1"/>
            <w:vAlign w:val="center"/>
          </w:tcPr>
          <w:p w14:paraId="4974E5C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24A0FDC2" w14:textId="26CB965A" w:rsidR="00FF0C02" w:rsidRDefault="00FF0C02" w:rsidP="00E05566">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单据的业务发生组织  组织机构代码使用核心和总账的代码，两边代码一致</w:t>
            </w:r>
            <w:r w:rsidR="00B05B00">
              <w:rPr>
                <w:rFonts w:ascii="微软雅黑" w:eastAsia="微软雅黑" w:hAnsi="微软雅黑" w:cs="宋体" w:hint="eastAsia"/>
                <w:color w:val="000000"/>
                <w:sz w:val="18"/>
                <w:szCs w:val="18"/>
                <w:lang w:eastAsia="zh-CN"/>
              </w:rPr>
              <w:t>，映射转换 ，总公司传1</w:t>
            </w:r>
          </w:p>
        </w:tc>
      </w:tr>
      <w:tr w:rsidR="00FF0C02" w14:paraId="11720CD4" w14:textId="77777777" w:rsidTr="00DE6DC4">
        <w:trPr>
          <w:trHeight w:val="105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0F7A9968"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0" w:type="auto"/>
            <w:tcBorders>
              <w:top w:val="nil"/>
              <w:left w:val="nil"/>
              <w:bottom w:val="single" w:sz="8" w:space="0" w:color="000000"/>
              <w:right w:val="single" w:sz="8" w:space="0" w:color="000000"/>
            </w:tcBorders>
            <w:shd w:val="clear" w:color="auto" w:fill="FFFFFF" w:themeFill="background1"/>
            <w:vAlign w:val="center"/>
          </w:tcPr>
          <w:p w14:paraId="6D5BEA5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PAYTYPE</w:t>
            </w:r>
          </w:p>
        </w:tc>
        <w:tc>
          <w:tcPr>
            <w:tcW w:w="0" w:type="auto"/>
            <w:tcBorders>
              <w:top w:val="nil"/>
              <w:left w:val="nil"/>
              <w:bottom w:val="single" w:sz="8" w:space="0" w:color="000000"/>
              <w:right w:val="single" w:sz="8" w:space="0" w:color="000000"/>
            </w:tcBorders>
            <w:shd w:val="clear" w:color="auto" w:fill="FFFFFF" w:themeFill="background1"/>
            <w:vAlign w:val="center"/>
          </w:tcPr>
          <w:p w14:paraId="7A3926D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tcBorders>
              <w:top w:val="nil"/>
              <w:left w:val="nil"/>
              <w:bottom w:val="single" w:sz="8" w:space="0" w:color="000000"/>
              <w:right w:val="single" w:sz="8" w:space="0" w:color="000000"/>
            </w:tcBorders>
            <w:shd w:val="clear" w:color="auto" w:fill="FFFFFF" w:themeFill="background1"/>
            <w:vAlign w:val="center"/>
          </w:tcPr>
          <w:p w14:paraId="7D93612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44D11FEA" w14:textId="75B47755" w:rsidR="00A15238" w:rsidRPr="00A15238" w:rsidRDefault="00FF0C02" w:rsidP="00A1523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收付用途,资金系统内部代码表见T_PAYTYPES，可以做映射</w:t>
            </w:r>
          </w:p>
          <w:p w14:paraId="2961B23E"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101-资金自动横拨</w:t>
            </w:r>
          </w:p>
          <w:p w14:paraId="23FFAB9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102-资金手工横拨</w:t>
            </w:r>
          </w:p>
          <w:p w14:paraId="2266D377"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103-资金自动上划</w:t>
            </w:r>
          </w:p>
          <w:p w14:paraId="5DCB4FA0"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104-资金手工上划</w:t>
            </w:r>
          </w:p>
          <w:p w14:paraId="5BBA8D55"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105-资金自动下拨</w:t>
            </w:r>
          </w:p>
          <w:p w14:paraId="1ECCD86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106-资金手工下拨</w:t>
            </w:r>
          </w:p>
          <w:p w14:paraId="33970884"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107-资金自动充值</w:t>
            </w:r>
          </w:p>
          <w:p w14:paraId="442E77A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108-资金手工充值</w:t>
            </w:r>
          </w:p>
          <w:p w14:paraId="45B161B7"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109-资金自动提现</w:t>
            </w:r>
          </w:p>
          <w:p w14:paraId="40FE82B8"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110-资金手工提现</w:t>
            </w:r>
          </w:p>
          <w:p w14:paraId="7EE9B37E"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111-往投资划款</w:t>
            </w:r>
          </w:p>
          <w:p w14:paraId="6697E321"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112-从投资回调</w:t>
            </w:r>
          </w:p>
          <w:p w14:paraId="6BF15AA7" w14:textId="78A431B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113-</w:t>
            </w:r>
            <w:r w:rsidR="008E5AE1">
              <w:rPr>
                <w:rFonts w:ascii="微软雅黑" w:eastAsia="微软雅黑" w:hAnsi="微软雅黑" w:cs="宋体" w:hint="eastAsia"/>
                <w:color w:val="000000"/>
                <w:sz w:val="18"/>
                <w:szCs w:val="18"/>
                <w:lang w:eastAsia="zh-CN"/>
              </w:rPr>
              <w:t>资本</w:t>
            </w:r>
            <w:r w:rsidRPr="00A15238">
              <w:rPr>
                <w:rFonts w:ascii="微软雅黑" w:eastAsia="微软雅黑" w:hAnsi="微软雅黑" w:cs="宋体" w:hint="eastAsia"/>
                <w:color w:val="000000"/>
                <w:sz w:val="18"/>
                <w:szCs w:val="18"/>
                <w:lang w:eastAsia="zh-CN"/>
              </w:rPr>
              <w:t>保证金划拨</w:t>
            </w:r>
          </w:p>
          <w:p w14:paraId="44EC627A" w14:textId="77BCD398" w:rsidR="00DE6DC4" w:rsidRPr="00A15238" w:rsidRDefault="00DE6DC4" w:rsidP="00A15238">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归为</w:t>
            </w:r>
            <w:r>
              <w:rPr>
                <w:rFonts w:ascii="微软雅黑" w:eastAsia="微软雅黑" w:hAnsi="微软雅黑" w:cs="宋体" w:hint="eastAsia"/>
                <w:color w:val="000000"/>
                <w:sz w:val="18"/>
                <w:szCs w:val="18"/>
                <w:lang w:eastAsia="zh-CN"/>
              </w:rPr>
              <w:t xml:space="preserve">  内部调拨  1</w:t>
            </w:r>
          </w:p>
          <w:p w14:paraId="303C128F" w14:textId="7777777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201-结算费支出</w:t>
            </w:r>
          </w:p>
          <w:p w14:paraId="220E77CA" w14:textId="4EFED681" w:rsidR="00DE6DC4" w:rsidRPr="00A15238" w:rsidRDefault="00DE6DC4" w:rsidP="00A15238">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归为结算费</w:t>
            </w:r>
            <w:r>
              <w:rPr>
                <w:rFonts w:ascii="微软雅黑" w:eastAsia="微软雅黑" w:hAnsi="微软雅黑" w:cs="宋体" w:hint="eastAsia"/>
                <w:color w:val="000000"/>
                <w:sz w:val="18"/>
                <w:szCs w:val="18"/>
                <w:lang w:eastAsia="zh-CN"/>
              </w:rPr>
              <w:t xml:space="preserve"> </w:t>
            </w:r>
            <w:r>
              <w:rPr>
                <w:rFonts w:ascii="微软雅黑" w:eastAsia="微软雅黑" w:hAnsi="微软雅黑" w:cs="宋体"/>
                <w:color w:val="000000"/>
                <w:sz w:val="18"/>
                <w:szCs w:val="18"/>
                <w:lang w:eastAsia="zh-CN"/>
              </w:rPr>
              <w:t xml:space="preserve"> 2</w:t>
            </w:r>
          </w:p>
          <w:p w14:paraId="0BA0CA39" w14:textId="7777777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301-活期账户结息</w:t>
            </w:r>
          </w:p>
          <w:p w14:paraId="149B6B2C" w14:textId="0F264418" w:rsidR="00DE6DC4" w:rsidRDefault="00DE6DC4"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303-定期账户结息</w:t>
            </w:r>
          </w:p>
          <w:p w14:paraId="6028F931" w14:textId="6BD4548E" w:rsidR="00DE6DC4" w:rsidRPr="00A15238" w:rsidRDefault="00DE6DC4" w:rsidP="00A15238">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结息</w:t>
            </w:r>
            <w:r>
              <w:rPr>
                <w:rFonts w:ascii="微软雅黑" w:eastAsia="微软雅黑" w:hAnsi="微软雅黑" w:cs="宋体" w:hint="eastAsia"/>
                <w:color w:val="000000"/>
                <w:sz w:val="18"/>
                <w:szCs w:val="18"/>
                <w:lang w:eastAsia="zh-CN"/>
              </w:rPr>
              <w:t xml:space="preserve">  3</w:t>
            </w:r>
          </w:p>
          <w:p w14:paraId="327AB11E"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302-定期账户利息计提</w:t>
            </w:r>
          </w:p>
          <w:p w14:paraId="1A03737C" w14:textId="7F28840F" w:rsidR="00DE6DC4" w:rsidRDefault="00DE6DC4" w:rsidP="00A15238">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归为利息计提  4</w:t>
            </w:r>
          </w:p>
        </w:tc>
      </w:tr>
      <w:tr w:rsidR="00FF0C02" w14:paraId="164666C6" w14:textId="77777777" w:rsidTr="00DE6DC4">
        <w:trPr>
          <w:trHeight w:val="52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F62DE0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结算方式大类</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EEBC705"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SETTLEMENTMODE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63EF1E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7D39BD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nil"/>
              <w:right w:val="single" w:sz="8" w:space="0" w:color="000000"/>
            </w:tcBorders>
            <w:shd w:val="clear" w:color="auto" w:fill="FFFFFF" w:themeFill="background1"/>
            <w:vAlign w:val="center"/>
          </w:tcPr>
          <w:p w14:paraId="2C0D536E" w14:textId="77777777" w:rsidR="00FF0C02" w:rsidRDefault="00FF0C02"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转账、支票等  资金系统根据财务提供规则选择网银、直联或报盘</w:t>
            </w:r>
          </w:p>
        </w:tc>
      </w:tr>
      <w:tr w:rsidR="00FF0C02" w14:paraId="76C81ADA" w14:textId="77777777" w:rsidTr="00DE6DC4">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5E17C2B" w14:textId="77777777" w:rsidR="00FF0C02" w:rsidRDefault="00FF0C02" w:rsidP="00664BC0">
            <w:pPr>
              <w:rPr>
                <w:rFonts w:ascii="微软雅黑" w:eastAsia="微软雅黑" w:hAnsi="微软雅黑" w:cs="宋体"/>
                <w:color w:val="000000"/>
                <w:sz w:val="18"/>
                <w:szCs w:val="18"/>
                <w:lang w:eastAsia="zh-CN"/>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566546FA" w14:textId="77777777" w:rsidR="00FF0C02" w:rsidRDefault="00FF0C02" w:rsidP="00664BC0">
            <w:pPr>
              <w:rPr>
                <w:rFonts w:ascii="微软雅黑" w:eastAsia="微软雅黑" w:hAnsi="微软雅黑" w:cs="宋体"/>
                <w:color w:val="000000"/>
                <w:sz w:val="18"/>
                <w:szCs w:val="18"/>
                <w:lang w:eastAsia="zh-CN"/>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660B7FF" w14:textId="77777777" w:rsidR="00FF0C02" w:rsidRDefault="00FF0C02" w:rsidP="00664BC0">
            <w:pPr>
              <w:rPr>
                <w:rFonts w:ascii="微软雅黑" w:eastAsia="微软雅黑" w:hAnsi="微软雅黑" w:cs="宋体"/>
                <w:color w:val="000000"/>
                <w:sz w:val="18"/>
                <w:szCs w:val="18"/>
                <w:lang w:eastAsia="zh-CN"/>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77F5694" w14:textId="77777777" w:rsidR="00FF0C02" w:rsidRDefault="00FF0C02" w:rsidP="00664BC0">
            <w:pPr>
              <w:rPr>
                <w:rFonts w:ascii="微软雅黑" w:eastAsia="微软雅黑" w:hAnsi="微软雅黑" w:cs="宋体"/>
                <w:color w:val="000000"/>
                <w:sz w:val="18"/>
                <w:szCs w:val="18"/>
                <w:lang w:eastAsia="zh-CN"/>
              </w:rPr>
            </w:pPr>
          </w:p>
        </w:tc>
        <w:tc>
          <w:tcPr>
            <w:tcW w:w="0" w:type="auto"/>
            <w:tcBorders>
              <w:top w:val="nil"/>
              <w:left w:val="nil"/>
              <w:bottom w:val="nil"/>
              <w:right w:val="single" w:sz="8" w:space="0" w:color="000000"/>
            </w:tcBorders>
            <w:shd w:val="clear" w:color="auto" w:fill="FFFFFF" w:themeFill="background1"/>
            <w:vAlign w:val="center"/>
          </w:tcPr>
          <w:p w14:paraId="7B29344B"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0 直联</w:t>
            </w:r>
          </w:p>
        </w:tc>
      </w:tr>
      <w:tr w:rsidR="00FF0C02" w14:paraId="687C196F" w14:textId="77777777" w:rsidTr="00DE6DC4">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5BB15E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54430BC"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40E72D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9587413"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5169F22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 现金</w:t>
            </w:r>
          </w:p>
        </w:tc>
      </w:tr>
      <w:tr w:rsidR="00FF0C02" w14:paraId="4CADB734" w14:textId="77777777" w:rsidTr="00DE6DC4">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BE8B1E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8FDF16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1234B25"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206A9E7"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44B0C62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3 支票</w:t>
            </w:r>
          </w:p>
        </w:tc>
      </w:tr>
      <w:tr w:rsidR="00FF0C02" w14:paraId="7A86A0D6" w14:textId="77777777" w:rsidTr="00DE6DC4">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F5A303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1F87E28"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50C85A5"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C6FDEDD"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2AC59F8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9 其他</w:t>
            </w:r>
          </w:p>
        </w:tc>
      </w:tr>
      <w:tr w:rsidR="00FF0C02" w14:paraId="538B16B9" w14:textId="77777777" w:rsidTr="00DE6DC4">
        <w:trPr>
          <w:trHeight w:val="5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473C54EF" w14:textId="53402C2F"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付</w:t>
            </w:r>
            <w:r w:rsidR="00FF0C02">
              <w:rPr>
                <w:rFonts w:ascii="微软雅黑" w:eastAsia="微软雅黑" w:hAnsi="微软雅黑" w:cs="宋体" w:hint="eastAsia"/>
                <w:color w:val="000000"/>
                <w:sz w:val="18"/>
                <w:szCs w:val="18"/>
              </w:rPr>
              <w:t>方账户</w:t>
            </w:r>
          </w:p>
        </w:tc>
        <w:tc>
          <w:tcPr>
            <w:tcW w:w="0" w:type="auto"/>
            <w:tcBorders>
              <w:top w:val="nil"/>
              <w:left w:val="nil"/>
              <w:bottom w:val="single" w:sz="8" w:space="0" w:color="000000"/>
              <w:right w:val="single" w:sz="8" w:space="0" w:color="000000"/>
            </w:tcBorders>
            <w:shd w:val="clear" w:color="auto" w:fill="FFFFFF" w:themeFill="background1"/>
            <w:vAlign w:val="center"/>
          </w:tcPr>
          <w:p w14:paraId="70932BE3" w14:textId="014B9381"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w:t>
            </w:r>
            <w:r w:rsidR="00FF0C02">
              <w:rPr>
                <w:rFonts w:ascii="微软雅黑" w:eastAsia="微软雅黑" w:hAnsi="微软雅黑" w:cs="宋体" w:hint="eastAsia"/>
                <w:color w:val="000000"/>
                <w:sz w:val="18"/>
                <w:szCs w:val="18"/>
              </w:rPr>
              <w:t>ORPACT</w:t>
            </w:r>
          </w:p>
        </w:tc>
        <w:tc>
          <w:tcPr>
            <w:tcW w:w="0" w:type="auto"/>
            <w:tcBorders>
              <w:top w:val="nil"/>
              <w:left w:val="nil"/>
              <w:bottom w:val="single" w:sz="8" w:space="0" w:color="000000"/>
              <w:right w:val="single" w:sz="8" w:space="0" w:color="000000"/>
            </w:tcBorders>
            <w:shd w:val="clear" w:color="auto" w:fill="FFFFFF" w:themeFill="background1"/>
            <w:vAlign w:val="center"/>
          </w:tcPr>
          <w:p w14:paraId="5907A63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VARCHAR2(64)</w:t>
            </w:r>
          </w:p>
        </w:tc>
        <w:tc>
          <w:tcPr>
            <w:tcW w:w="0" w:type="auto"/>
            <w:tcBorders>
              <w:top w:val="nil"/>
              <w:left w:val="nil"/>
              <w:bottom w:val="single" w:sz="8" w:space="0" w:color="000000"/>
              <w:right w:val="single" w:sz="8" w:space="0" w:color="000000"/>
            </w:tcBorders>
            <w:shd w:val="clear" w:color="auto" w:fill="FFFFFF" w:themeFill="background1"/>
            <w:vAlign w:val="center"/>
          </w:tcPr>
          <w:p w14:paraId="15806479"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799B3D49" w14:textId="52F18622" w:rsidR="00FF0C02" w:rsidRDefault="00662896"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企业方账户，可不传，资金系统回写，资金系统</w:t>
            </w:r>
            <w:r w:rsidR="00FF0C02">
              <w:rPr>
                <w:rFonts w:ascii="微软雅黑" w:eastAsia="微软雅黑" w:hAnsi="微软雅黑" w:cs="宋体" w:hint="eastAsia"/>
                <w:color w:val="000000"/>
                <w:sz w:val="18"/>
                <w:szCs w:val="18"/>
                <w:lang w:eastAsia="zh-CN"/>
              </w:rPr>
              <w:t>根据财务提供规则指定账号</w:t>
            </w:r>
            <w:r w:rsidR="005C563E">
              <w:rPr>
                <w:rFonts w:ascii="微软雅黑" w:eastAsia="微软雅黑" w:hAnsi="微软雅黑" w:cs="宋体" w:hint="eastAsia"/>
                <w:color w:val="000000"/>
                <w:sz w:val="18"/>
                <w:szCs w:val="18"/>
                <w:lang w:eastAsia="zh-CN"/>
              </w:rPr>
              <w:t>。传明细段</w:t>
            </w:r>
          </w:p>
        </w:tc>
      </w:tr>
      <w:tr w:rsidR="00FF0C02" w14:paraId="74AE0F1C"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F6B1BCF" w14:textId="0B22737E"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收</w:t>
            </w:r>
            <w:r w:rsidR="00FF0C02">
              <w:rPr>
                <w:rFonts w:ascii="微软雅黑" w:eastAsia="微软雅黑" w:hAnsi="微软雅黑" w:cs="宋体" w:hint="eastAsia"/>
                <w:color w:val="000000"/>
                <w:sz w:val="18"/>
                <w:szCs w:val="18"/>
              </w:rPr>
              <w:t>方账户</w:t>
            </w:r>
          </w:p>
        </w:tc>
        <w:tc>
          <w:tcPr>
            <w:tcW w:w="0" w:type="auto"/>
            <w:tcBorders>
              <w:top w:val="nil"/>
              <w:left w:val="nil"/>
              <w:bottom w:val="single" w:sz="8" w:space="0" w:color="000000"/>
              <w:right w:val="single" w:sz="8" w:space="0" w:color="000000"/>
            </w:tcBorders>
            <w:shd w:val="clear" w:color="auto" w:fill="FFFFFF" w:themeFill="background1"/>
            <w:vAlign w:val="center"/>
          </w:tcPr>
          <w:p w14:paraId="2B16CEC9" w14:textId="4B6661ED"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REC</w:t>
            </w:r>
            <w:r w:rsidR="00FF0C02">
              <w:rPr>
                <w:rFonts w:ascii="微软雅黑" w:eastAsia="微软雅黑" w:hAnsi="微软雅黑" w:cs="宋体" w:hint="eastAsia"/>
                <w:color w:val="000000"/>
                <w:sz w:val="18"/>
                <w:szCs w:val="18"/>
              </w:rPr>
              <w:t>OPPACT</w:t>
            </w:r>
          </w:p>
        </w:tc>
        <w:tc>
          <w:tcPr>
            <w:tcW w:w="0" w:type="auto"/>
            <w:tcBorders>
              <w:top w:val="nil"/>
              <w:left w:val="nil"/>
              <w:bottom w:val="single" w:sz="8" w:space="0" w:color="000000"/>
              <w:right w:val="single" w:sz="8" w:space="0" w:color="000000"/>
            </w:tcBorders>
            <w:shd w:val="clear" w:color="auto" w:fill="FFFFFF" w:themeFill="background1"/>
            <w:vAlign w:val="center"/>
          </w:tcPr>
          <w:p w14:paraId="2507AECB"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tcBorders>
              <w:top w:val="nil"/>
              <w:left w:val="nil"/>
              <w:bottom w:val="single" w:sz="8" w:space="0" w:color="000000"/>
              <w:right w:val="single" w:sz="8" w:space="0" w:color="000000"/>
            </w:tcBorders>
            <w:shd w:val="clear" w:color="auto" w:fill="FFFFFF" w:themeFill="background1"/>
            <w:vAlign w:val="center"/>
          </w:tcPr>
          <w:p w14:paraId="32C956F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71195A67" w14:textId="0B7C6225" w:rsidR="00FF0C02" w:rsidRDefault="00E05566"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收</w:t>
            </w:r>
            <w:r>
              <w:rPr>
                <w:rFonts w:ascii="微软雅黑" w:eastAsia="微软雅黑" w:hAnsi="微软雅黑" w:cs="宋体" w:hint="eastAsia"/>
                <w:color w:val="000000"/>
                <w:sz w:val="18"/>
                <w:szCs w:val="18"/>
              </w:rPr>
              <w:t>方账户</w:t>
            </w:r>
            <w:r w:rsidR="005C563E">
              <w:rPr>
                <w:rFonts w:ascii="微软雅黑" w:eastAsia="微软雅黑" w:hAnsi="微软雅黑" w:cs="宋体" w:hint="eastAsia"/>
                <w:color w:val="000000"/>
                <w:sz w:val="18"/>
                <w:szCs w:val="18"/>
                <w:lang w:eastAsia="zh-CN"/>
              </w:rPr>
              <w:t xml:space="preserve"> 传明细段</w:t>
            </w:r>
          </w:p>
        </w:tc>
      </w:tr>
      <w:tr w:rsidR="00FF0C02" w14:paraId="34AA685F" w14:textId="77777777" w:rsidTr="00DE6DC4">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89FBC7C"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30EC62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CUR</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8D394B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7FDEB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nil"/>
              <w:right w:val="single" w:sz="8" w:space="0" w:color="000000"/>
            </w:tcBorders>
            <w:shd w:val="clear" w:color="auto" w:fill="FFFFFF" w:themeFill="background1"/>
            <w:vAlign w:val="center"/>
          </w:tcPr>
          <w:p w14:paraId="7348387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  CNY、USD等</w:t>
            </w:r>
          </w:p>
        </w:tc>
      </w:tr>
      <w:tr w:rsidR="00FF0C02" w14:paraId="4557D4C5" w14:textId="77777777" w:rsidTr="00DE6DC4">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872E134"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A362F74"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BC74B62"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7A3CB10"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21B204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代码表见T_CURRENCIES，可以做映射  </w:t>
            </w:r>
          </w:p>
        </w:tc>
      </w:tr>
      <w:tr w:rsidR="00FF0C02" w14:paraId="5027966A"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58A64E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金额</w:t>
            </w:r>
          </w:p>
        </w:tc>
        <w:tc>
          <w:tcPr>
            <w:tcW w:w="0" w:type="auto"/>
            <w:tcBorders>
              <w:top w:val="nil"/>
              <w:left w:val="nil"/>
              <w:bottom w:val="single" w:sz="8" w:space="0" w:color="000000"/>
              <w:right w:val="single" w:sz="8" w:space="0" w:color="000000"/>
            </w:tcBorders>
            <w:shd w:val="clear" w:color="auto" w:fill="FFFFFF" w:themeFill="background1"/>
            <w:vAlign w:val="center"/>
          </w:tcPr>
          <w:p w14:paraId="394DDBD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AMOUNT</w:t>
            </w:r>
          </w:p>
        </w:tc>
        <w:tc>
          <w:tcPr>
            <w:tcW w:w="0" w:type="auto"/>
            <w:tcBorders>
              <w:top w:val="nil"/>
              <w:left w:val="nil"/>
              <w:bottom w:val="single" w:sz="8" w:space="0" w:color="000000"/>
              <w:right w:val="single" w:sz="8" w:space="0" w:color="000000"/>
            </w:tcBorders>
            <w:shd w:val="clear" w:color="auto" w:fill="FFFFFF" w:themeFill="background1"/>
            <w:vAlign w:val="center"/>
          </w:tcPr>
          <w:p w14:paraId="7AF8A75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FLOAT</w:t>
            </w:r>
          </w:p>
        </w:tc>
        <w:tc>
          <w:tcPr>
            <w:tcW w:w="0" w:type="auto"/>
            <w:tcBorders>
              <w:top w:val="nil"/>
              <w:left w:val="nil"/>
              <w:bottom w:val="single" w:sz="8" w:space="0" w:color="000000"/>
              <w:right w:val="single" w:sz="8" w:space="0" w:color="000000"/>
            </w:tcBorders>
            <w:shd w:val="clear" w:color="auto" w:fill="FFFFFF" w:themeFill="background1"/>
            <w:vAlign w:val="center"/>
          </w:tcPr>
          <w:p w14:paraId="3038B0B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09DF21F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金额  无正负号,如8888.88  </w:t>
            </w:r>
          </w:p>
        </w:tc>
      </w:tr>
      <w:tr w:rsidR="00FF0C02" w14:paraId="4404788A"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6A68674C"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0" w:type="auto"/>
            <w:tcBorders>
              <w:top w:val="nil"/>
              <w:left w:val="nil"/>
              <w:bottom w:val="single" w:sz="8" w:space="0" w:color="000000"/>
              <w:right w:val="single" w:sz="8" w:space="0" w:color="000000"/>
            </w:tcBorders>
            <w:shd w:val="clear" w:color="auto" w:fill="FFFFFF" w:themeFill="background1"/>
            <w:vAlign w:val="center"/>
          </w:tcPr>
          <w:p w14:paraId="424FC51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PURPOSE</w:t>
            </w:r>
          </w:p>
        </w:tc>
        <w:tc>
          <w:tcPr>
            <w:tcW w:w="0" w:type="auto"/>
            <w:tcBorders>
              <w:top w:val="nil"/>
              <w:left w:val="nil"/>
              <w:bottom w:val="single" w:sz="8" w:space="0" w:color="000000"/>
              <w:right w:val="single" w:sz="8" w:space="0" w:color="000000"/>
            </w:tcBorders>
            <w:shd w:val="clear" w:color="auto" w:fill="FFFFFF" w:themeFill="background1"/>
            <w:vAlign w:val="center"/>
          </w:tcPr>
          <w:p w14:paraId="0948240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VARCHAR2(256)</w:t>
            </w:r>
          </w:p>
        </w:tc>
        <w:tc>
          <w:tcPr>
            <w:tcW w:w="0" w:type="auto"/>
            <w:tcBorders>
              <w:top w:val="nil"/>
              <w:left w:val="nil"/>
              <w:bottom w:val="single" w:sz="8" w:space="0" w:color="000000"/>
              <w:right w:val="single" w:sz="8" w:space="0" w:color="000000"/>
            </w:tcBorders>
            <w:shd w:val="clear" w:color="auto" w:fill="FFFFFF" w:themeFill="background1"/>
            <w:vAlign w:val="center"/>
          </w:tcPr>
          <w:p w14:paraId="2F9BB86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03FE0B4F"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r>
      <w:tr w:rsidR="00FF0C02" w14:paraId="77F1B214"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0F2D338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摘要</w:t>
            </w:r>
          </w:p>
        </w:tc>
        <w:tc>
          <w:tcPr>
            <w:tcW w:w="0" w:type="auto"/>
            <w:tcBorders>
              <w:top w:val="nil"/>
              <w:left w:val="nil"/>
              <w:bottom w:val="single" w:sz="8" w:space="0" w:color="000000"/>
              <w:right w:val="single" w:sz="8" w:space="0" w:color="000000"/>
            </w:tcBorders>
            <w:shd w:val="clear" w:color="auto" w:fill="FFFFFF" w:themeFill="background1"/>
            <w:vAlign w:val="center"/>
          </w:tcPr>
          <w:p w14:paraId="541EFD8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DESCRIPTION</w:t>
            </w:r>
          </w:p>
        </w:tc>
        <w:tc>
          <w:tcPr>
            <w:tcW w:w="0" w:type="auto"/>
            <w:tcBorders>
              <w:top w:val="nil"/>
              <w:left w:val="nil"/>
              <w:bottom w:val="single" w:sz="8" w:space="0" w:color="000000"/>
              <w:right w:val="single" w:sz="8" w:space="0" w:color="000000"/>
            </w:tcBorders>
            <w:shd w:val="clear" w:color="auto" w:fill="FFFFFF" w:themeFill="background1"/>
            <w:vAlign w:val="center"/>
          </w:tcPr>
          <w:p w14:paraId="43F0764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VARCHAR2(256)</w:t>
            </w:r>
          </w:p>
        </w:tc>
        <w:tc>
          <w:tcPr>
            <w:tcW w:w="0" w:type="auto"/>
            <w:tcBorders>
              <w:top w:val="nil"/>
              <w:left w:val="nil"/>
              <w:bottom w:val="single" w:sz="8" w:space="0" w:color="000000"/>
              <w:right w:val="single" w:sz="8" w:space="0" w:color="000000"/>
            </w:tcBorders>
            <w:shd w:val="clear" w:color="auto" w:fill="FFFFFF" w:themeFill="background1"/>
            <w:vAlign w:val="center"/>
          </w:tcPr>
          <w:p w14:paraId="7AF5C2D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41410F38"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摘要</w:t>
            </w:r>
          </w:p>
        </w:tc>
      </w:tr>
      <w:tr w:rsidR="00FF0C02" w14:paraId="30D767FC" w14:textId="77777777" w:rsidTr="00DE6DC4">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226A02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支付确认时间</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7EDA376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PAYMADEDATE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48D53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0CBD961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nil"/>
              <w:right w:val="single" w:sz="8" w:space="0" w:color="000000"/>
            </w:tcBorders>
            <w:shd w:val="clear" w:color="auto" w:fill="FFFFFF" w:themeFill="background1"/>
            <w:vAlign w:val="center"/>
          </w:tcPr>
          <w:p w14:paraId="603373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支付确认时间</w:t>
            </w:r>
          </w:p>
        </w:tc>
      </w:tr>
      <w:tr w:rsidR="00FF0C02" w14:paraId="6A7E013F" w14:textId="77777777" w:rsidTr="00DE6DC4">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52BCFD12"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745832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0C5C41E"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E016EEB"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5808F3C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YYYY-MM-DD HH24:MI:SS</w:t>
            </w:r>
          </w:p>
        </w:tc>
      </w:tr>
      <w:tr w:rsidR="00FF0C02" w14:paraId="4210B388" w14:textId="77777777" w:rsidTr="00DE6DC4">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F02BECD"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75EB469"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73BF662"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5268106D"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7D4B0521" w14:textId="35EEE973" w:rsidR="00FF0C02" w:rsidRDefault="00FA2E95"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以此日期</w:t>
            </w:r>
            <w:r w:rsidR="00B05B00">
              <w:rPr>
                <w:rFonts w:ascii="微软雅黑" w:eastAsia="微软雅黑" w:hAnsi="微软雅黑" w:cs="宋体" w:hint="eastAsia"/>
                <w:color w:val="000000"/>
                <w:sz w:val="18"/>
                <w:szCs w:val="18"/>
                <w:lang w:eastAsia="zh-CN"/>
              </w:rPr>
              <w:t>进行</w:t>
            </w:r>
            <w:r>
              <w:rPr>
                <w:rFonts w:ascii="微软雅黑" w:eastAsia="微软雅黑" w:hAnsi="微软雅黑" w:cs="宋体" w:hint="eastAsia"/>
                <w:color w:val="000000"/>
                <w:sz w:val="18"/>
                <w:szCs w:val="18"/>
                <w:lang w:eastAsia="zh-CN"/>
              </w:rPr>
              <w:t>记账</w:t>
            </w:r>
          </w:p>
        </w:tc>
      </w:tr>
      <w:tr w:rsidR="00FF0C02" w14:paraId="01E56BD1"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1169B9D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对账码</w:t>
            </w:r>
          </w:p>
        </w:tc>
        <w:tc>
          <w:tcPr>
            <w:tcW w:w="0" w:type="auto"/>
            <w:tcBorders>
              <w:top w:val="nil"/>
              <w:left w:val="nil"/>
              <w:bottom w:val="single" w:sz="8" w:space="0" w:color="000000"/>
              <w:right w:val="single" w:sz="8" w:space="0" w:color="000000"/>
            </w:tcBorders>
            <w:shd w:val="clear" w:color="auto" w:fill="FFFFFF" w:themeFill="background1"/>
            <w:vAlign w:val="center"/>
          </w:tcPr>
          <w:p w14:paraId="200A14A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ABSTRACT</w:t>
            </w:r>
          </w:p>
        </w:tc>
        <w:tc>
          <w:tcPr>
            <w:tcW w:w="0" w:type="auto"/>
            <w:tcBorders>
              <w:top w:val="nil"/>
              <w:left w:val="nil"/>
              <w:bottom w:val="single" w:sz="8" w:space="0" w:color="000000"/>
              <w:right w:val="single" w:sz="8" w:space="0" w:color="000000"/>
            </w:tcBorders>
            <w:shd w:val="clear" w:color="auto" w:fill="FFFFFF" w:themeFill="background1"/>
            <w:vAlign w:val="center"/>
          </w:tcPr>
          <w:p w14:paraId="3DC69445"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0" w:type="auto"/>
            <w:tcBorders>
              <w:top w:val="nil"/>
              <w:left w:val="nil"/>
              <w:bottom w:val="single" w:sz="8" w:space="0" w:color="000000"/>
              <w:right w:val="single" w:sz="8" w:space="0" w:color="000000"/>
            </w:tcBorders>
            <w:shd w:val="clear" w:color="auto" w:fill="FFFFFF" w:themeFill="background1"/>
            <w:vAlign w:val="center"/>
          </w:tcPr>
          <w:p w14:paraId="0632F9DB"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6CA7F16A" w14:textId="742E5280" w:rsidR="00FF0C02" w:rsidRDefault="00FF0C02" w:rsidP="00DE6DC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对账码,</w:t>
            </w:r>
            <w:r w:rsidR="00DE6DC4">
              <w:rPr>
                <w:rFonts w:ascii="微软雅黑" w:eastAsia="微软雅黑" w:hAnsi="微软雅黑" w:cs="宋体" w:hint="eastAsia"/>
                <w:color w:val="000000"/>
                <w:sz w:val="18"/>
                <w:szCs w:val="18"/>
                <w:lang w:eastAsia="zh-CN"/>
              </w:rPr>
              <w:t>可写入行项目分录，银企对账可用此自动对账</w:t>
            </w:r>
            <w:r w:rsidR="00DE6DC4">
              <w:rPr>
                <w:rFonts w:ascii="微软雅黑" w:eastAsia="微软雅黑" w:hAnsi="微软雅黑" w:cs="宋体"/>
                <w:color w:val="000000"/>
                <w:sz w:val="18"/>
                <w:szCs w:val="18"/>
                <w:lang w:eastAsia="zh-CN"/>
              </w:rPr>
              <w:t xml:space="preserve"> </w:t>
            </w:r>
          </w:p>
        </w:tc>
      </w:tr>
      <w:tr w:rsidR="00FF0C02" w14:paraId="1EBE0513" w14:textId="77777777" w:rsidTr="00DE6DC4">
        <w:trPr>
          <w:trHeight w:val="326"/>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83C90A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创建日期</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068581E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CREATEDATE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AD62A3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51ED7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B45C5B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创建日期 YYYY-MM-DD HH24:MI:SS</w:t>
            </w:r>
          </w:p>
        </w:tc>
      </w:tr>
      <w:tr w:rsidR="00FF0C02" w14:paraId="5EDCCE0C" w14:textId="77777777" w:rsidTr="00DE6DC4">
        <w:trPr>
          <w:trHeight w:val="326"/>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AD56159"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67047D0E"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23E6751"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1F0E511D"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34A9257" w14:textId="77777777" w:rsidR="00FF0C02" w:rsidRDefault="00FF0C02" w:rsidP="00664BC0">
            <w:pPr>
              <w:rPr>
                <w:rFonts w:ascii="微软雅黑" w:eastAsia="微软雅黑" w:hAnsi="微软雅黑" w:cs="宋体"/>
                <w:color w:val="000000"/>
                <w:sz w:val="18"/>
                <w:szCs w:val="18"/>
              </w:rPr>
            </w:pPr>
          </w:p>
        </w:tc>
      </w:tr>
      <w:tr w:rsidR="00FF0C02" w14:paraId="247B7DE4" w14:textId="77777777" w:rsidTr="00DE6DC4">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7D9964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最后更改时间</w:t>
            </w:r>
          </w:p>
        </w:tc>
        <w:tc>
          <w:tcPr>
            <w:tcW w:w="0" w:type="auto"/>
            <w:tcBorders>
              <w:top w:val="nil"/>
              <w:left w:val="nil"/>
              <w:bottom w:val="single" w:sz="8" w:space="0" w:color="000000"/>
              <w:right w:val="single" w:sz="8" w:space="0" w:color="000000"/>
            </w:tcBorders>
            <w:shd w:val="clear" w:color="auto" w:fill="FFFFFF" w:themeFill="background1"/>
            <w:vAlign w:val="center"/>
          </w:tcPr>
          <w:p w14:paraId="5166EC3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LASTMODIFYDATE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74802229"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72AB839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38E42C1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最后更改时间YYYY-MM-DD HH24:MI:SS</w:t>
            </w:r>
          </w:p>
        </w:tc>
      </w:tr>
    </w:tbl>
    <w:p w14:paraId="6A12534D" w14:textId="77777777" w:rsidR="000B4379" w:rsidRDefault="000B4379" w:rsidP="000B4379">
      <w:pPr>
        <w:ind w:left="420"/>
        <w:rPr>
          <w:lang w:eastAsia="zh-CN"/>
        </w:rPr>
      </w:pPr>
    </w:p>
    <w:p w14:paraId="5C128EDB" w14:textId="77777777" w:rsidR="000B4379" w:rsidRDefault="000B4379" w:rsidP="00484186">
      <w:pPr>
        <w:pStyle w:val="5"/>
        <w:numPr>
          <w:ilvl w:val="4"/>
          <w:numId w:val="2"/>
        </w:numPr>
      </w:pPr>
      <w:r>
        <w:rPr>
          <w:rFonts w:hint="eastAsia"/>
        </w:rPr>
        <w:t>接口说明</w:t>
      </w:r>
    </w:p>
    <w:p w14:paraId="45C78452" w14:textId="72CC8B48" w:rsidR="004035EF" w:rsidRPr="004035EF" w:rsidRDefault="004035EF" w:rsidP="004035EF">
      <w:pPr>
        <w:rPr>
          <w:lang w:eastAsia="zh-CN"/>
        </w:rPr>
      </w:pPr>
      <w:r>
        <w:rPr>
          <w:lang w:eastAsia="zh-CN"/>
        </w:rPr>
        <w:t>资金系统提供</w:t>
      </w:r>
      <w:r w:rsidR="00A47BDF">
        <w:rPr>
          <w:rFonts w:hint="eastAsia"/>
          <w:lang w:eastAsia="zh-CN"/>
        </w:rPr>
        <w:t>表</w:t>
      </w:r>
      <w:r w:rsidR="00A47BDF">
        <w:rPr>
          <w:lang w:eastAsia="zh-CN"/>
        </w:rPr>
        <w:t>给</w:t>
      </w:r>
      <w:r w:rsidR="00A47BDF">
        <w:rPr>
          <w:rFonts w:hint="eastAsia"/>
          <w:lang w:eastAsia="zh-CN"/>
        </w:rPr>
        <w:t>数据</w:t>
      </w:r>
      <w:r w:rsidR="00A47BDF">
        <w:rPr>
          <w:lang w:eastAsia="zh-CN"/>
        </w:rPr>
        <w:t>仓储进行抽取，</w:t>
      </w:r>
      <w:r w:rsidR="00A47BDF">
        <w:rPr>
          <w:rFonts w:hint="eastAsia"/>
          <w:lang w:eastAsia="zh-CN"/>
        </w:rPr>
        <w:t>GL</w:t>
      </w:r>
      <w:r w:rsidR="00A47BDF">
        <w:rPr>
          <w:lang w:eastAsia="zh-CN"/>
        </w:rPr>
        <w:t>2</w:t>
      </w:r>
      <w:r w:rsidR="00A47BDF">
        <w:rPr>
          <w:rFonts w:hint="eastAsia"/>
          <w:lang w:eastAsia="zh-CN"/>
        </w:rPr>
        <w:t>从</w:t>
      </w:r>
      <w:r w:rsidR="00A47BDF">
        <w:rPr>
          <w:lang w:eastAsia="zh-CN"/>
        </w:rPr>
        <w:t>数据</w:t>
      </w:r>
      <w:r w:rsidR="00A47BDF">
        <w:rPr>
          <w:rFonts w:hint="eastAsia"/>
          <w:lang w:eastAsia="zh-CN"/>
        </w:rPr>
        <w:t>仓储</w:t>
      </w:r>
      <w:r w:rsidR="00A47BDF">
        <w:rPr>
          <w:lang w:eastAsia="zh-CN"/>
        </w:rPr>
        <w:t>系统进行抽取</w:t>
      </w:r>
    </w:p>
    <w:p w14:paraId="4EFF5840" w14:textId="77777777" w:rsidR="00465EED" w:rsidRPr="00B93B95" w:rsidRDefault="00465EED" w:rsidP="00484186">
      <w:pPr>
        <w:pStyle w:val="40"/>
        <w:numPr>
          <w:ilvl w:val="3"/>
          <w:numId w:val="2"/>
        </w:numPr>
      </w:pPr>
      <w:r>
        <w:rPr>
          <w:rFonts w:hint="eastAsia"/>
        </w:rPr>
        <w:t>收付费</w:t>
      </w:r>
      <w:r>
        <w:rPr>
          <w:rFonts w:hint="eastAsia"/>
          <w:lang w:eastAsia="zh-CN"/>
        </w:rPr>
        <w:t>账户</w:t>
      </w:r>
      <w:r>
        <w:t>同步</w:t>
      </w:r>
      <w:r w:rsidRPr="00B93B95">
        <w:t>接口</w:t>
      </w:r>
    </w:p>
    <w:p w14:paraId="08E3AD16" w14:textId="77777777" w:rsidR="00465EED" w:rsidRDefault="00465EED" w:rsidP="001300EC">
      <w:pPr>
        <w:pStyle w:val="5"/>
        <w:numPr>
          <w:ilvl w:val="4"/>
          <w:numId w:val="2"/>
        </w:numPr>
      </w:pPr>
      <w:r>
        <w:rPr>
          <w:rFonts w:hint="eastAsia"/>
        </w:rPr>
        <w:t>业务描述</w:t>
      </w:r>
    </w:p>
    <w:p w14:paraId="2173C7FC" w14:textId="422C460E" w:rsidR="00465EED" w:rsidRDefault="00465EED" w:rsidP="00465EED">
      <w:pPr>
        <w:rPr>
          <w:lang w:eastAsia="zh-CN"/>
        </w:rPr>
      </w:pPr>
      <w:r>
        <w:rPr>
          <w:rFonts w:hint="eastAsia"/>
          <w:lang w:eastAsia="zh-CN"/>
        </w:rPr>
        <w:t xml:space="preserve">  </w:t>
      </w:r>
      <w:r>
        <w:rPr>
          <w:rFonts w:hint="eastAsia"/>
          <w:lang w:eastAsia="zh-CN"/>
        </w:rPr>
        <w:t>资金系统新增账户</w:t>
      </w:r>
      <w:r w:rsidR="004B510D">
        <w:rPr>
          <w:rFonts w:hint="eastAsia"/>
          <w:lang w:eastAsia="zh-CN"/>
        </w:rPr>
        <w:t>、账号销户、变更都需要</w:t>
      </w:r>
      <w:r>
        <w:rPr>
          <w:rFonts w:hint="eastAsia"/>
          <w:lang w:eastAsia="zh-CN"/>
        </w:rPr>
        <w:t>同步给</w:t>
      </w:r>
      <w:r w:rsidR="00484186">
        <w:rPr>
          <w:lang w:eastAsia="zh-CN"/>
        </w:rPr>
        <w:t>收付费</w:t>
      </w:r>
    </w:p>
    <w:p w14:paraId="16F0DCAA" w14:textId="100F8CD0" w:rsidR="00983487" w:rsidRDefault="00983487" w:rsidP="00465EED">
      <w:pPr>
        <w:rPr>
          <w:lang w:eastAsia="zh-CN"/>
        </w:rPr>
      </w:pPr>
      <w:r>
        <w:rPr>
          <w:rFonts w:hint="eastAsia"/>
          <w:lang w:eastAsia="zh-CN"/>
        </w:rPr>
        <w:t xml:space="preserve"> </w:t>
      </w:r>
      <w:r>
        <w:rPr>
          <w:lang w:eastAsia="zh-CN"/>
        </w:rPr>
        <w:t xml:space="preserve"> </w:t>
      </w:r>
      <w:r>
        <w:rPr>
          <w:rFonts w:hint="eastAsia"/>
          <w:lang w:eastAsia="zh-CN"/>
        </w:rPr>
        <w:t>所有字段包括</w:t>
      </w:r>
      <w:r>
        <w:rPr>
          <w:lang w:eastAsia="zh-CN"/>
        </w:rPr>
        <w:t>账号</w:t>
      </w:r>
      <w:r>
        <w:rPr>
          <w:rFonts w:hint="eastAsia"/>
          <w:lang w:eastAsia="zh-CN"/>
        </w:rPr>
        <w:t>要素同步给收付</w:t>
      </w:r>
      <w:r>
        <w:rPr>
          <w:lang w:eastAsia="zh-CN"/>
        </w:rPr>
        <w:t>费</w:t>
      </w:r>
    </w:p>
    <w:p w14:paraId="09E164CB" w14:textId="6CF2A321" w:rsidR="00983487" w:rsidRPr="00990A16" w:rsidRDefault="00983487" w:rsidP="00465EED">
      <w:pPr>
        <w:rPr>
          <w:lang w:eastAsia="zh-CN"/>
        </w:rPr>
      </w:pPr>
      <w:r>
        <w:rPr>
          <w:rFonts w:hint="eastAsia"/>
          <w:lang w:eastAsia="zh-CN"/>
        </w:rPr>
        <w:t xml:space="preserve"> </w:t>
      </w:r>
      <w:r>
        <w:rPr>
          <w:lang w:eastAsia="zh-CN"/>
        </w:rPr>
        <w:t xml:space="preserve"> </w:t>
      </w:r>
      <w:r>
        <w:rPr>
          <w:rFonts w:hint="eastAsia"/>
          <w:lang w:eastAsia="zh-CN"/>
        </w:rPr>
        <w:t>消息</w:t>
      </w:r>
      <w:r>
        <w:rPr>
          <w:lang w:eastAsia="zh-CN"/>
        </w:rPr>
        <w:t>方式需要</w:t>
      </w:r>
      <w:r>
        <w:rPr>
          <w:rFonts w:hint="eastAsia"/>
          <w:lang w:eastAsia="zh-CN"/>
        </w:rPr>
        <w:t>支持手工再次触发的</w:t>
      </w:r>
      <w:r>
        <w:rPr>
          <w:lang w:eastAsia="zh-CN"/>
        </w:rPr>
        <w:t>异常</w:t>
      </w:r>
      <w:r>
        <w:rPr>
          <w:rFonts w:hint="eastAsia"/>
          <w:lang w:eastAsia="zh-CN"/>
        </w:rPr>
        <w:t>处理</w:t>
      </w:r>
      <w:r>
        <w:rPr>
          <w:lang w:eastAsia="zh-CN"/>
        </w:rPr>
        <w:t>。</w:t>
      </w:r>
    </w:p>
    <w:p w14:paraId="38886693" w14:textId="3B2F0637" w:rsidR="00465EED" w:rsidRDefault="00465EED" w:rsidP="001300EC">
      <w:pPr>
        <w:pStyle w:val="5"/>
        <w:numPr>
          <w:ilvl w:val="4"/>
          <w:numId w:val="2"/>
        </w:numPr>
      </w:pPr>
      <w:r>
        <w:rPr>
          <w:rFonts w:hint="eastAsia"/>
        </w:rPr>
        <w:t>业务流程</w:t>
      </w:r>
    </w:p>
    <w:p w14:paraId="3E9E157F" w14:textId="43305034" w:rsidR="000A3398" w:rsidRPr="008D491E" w:rsidRDefault="000B1E1E" w:rsidP="008D491E">
      <w:r>
        <w:object w:dxaOrig="7185" w:dyaOrig="7921" w14:anchorId="3012255E">
          <v:shape id="_x0000_i1045" type="#_x0000_t75" style="width:5in;height:396.65pt" o:ole="">
            <v:imagedata r:id="rId129" o:title=""/>
          </v:shape>
          <o:OLEObject Type="Embed" ProgID="Visio.Drawing.15" ShapeID="_x0000_i1045" DrawAspect="Content" ObjectID="_1616598442" r:id="rId130"/>
        </w:object>
      </w:r>
    </w:p>
    <w:p w14:paraId="63D3DA2F" w14:textId="77777777" w:rsidR="00465EED" w:rsidRDefault="00465EED" w:rsidP="001300EC">
      <w:pPr>
        <w:pStyle w:val="5"/>
        <w:numPr>
          <w:ilvl w:val="4"/>
          <w:numId w:val="2"/>
        </w:numPr>
      </w:pPr>
      <w:r>
        <w:rPr>
          <w:rFonts w:hint="eastAsia"/>
        </w:rPr>
        <w:t>流程说明</w:t>
      </w:r>
    </w:p>
    <w:p w14:paraId="51663389" w14:textId="5E16C371" w:rsidR="00465EED" w:rsidRPr="00D12323" w:rsidRDefault="00465EED" w:rsidP="00465EED">
      <w:pPr>
        <w:pStyle w:val="L-"/>
      </w:pPr>
      <w:r>
        <w:rPr>
          <w:rFonts w:hint="eastAsia"/>
        </w:rPr>
        <w:t>说明</w:t>
      </w:r>
      <w:r w:rsidRPr="00D12323">
        <w:rPr>
          <w:rFonts w:hint="eastAsia"/>
        </w:rPr>
        <w:t>：</w:t>
      </w:r>
      <w:r>
        <w:rPr>
          <w:rFonts w:hint="eastAsia"/>
        </w:rPr>
        <w:t>3.</w:t>
      </w:r>
      <w:r w:rsidR="001300EC">
        <w:rPr>
          <w:rFonts w:hint="eastAsia"/>
        </w:rPr>
        <w:t>5</w:t>
      </w:r>
      <w:r>
        <w:rPr>
          <w:rFonts w:hint="eastAsia"/>
        </w:rPr>
        <w:t>.</w:t>
      </w:r>
      <w:r w:rsidR="001300EC">
        <w:rPr>
          <w:rFonts w:hint="eastAsia"/>
        </w:rPr>
        <w:t>1</w:t>
      </w:r>
      <w:r>
        <w:rPr>
          <w:rFonts w:hint="eastAsia"/>
        </w:rPr>
        <w:t>.3</w:t>
      </w:r>
      <w:r w:rsidRPr="00D12323">
        <w:rPr>
          <w:rFonts w:hint="eastAsia"/>
        </w:rPr>
        <w:t xml:space="preserve">-1 </w:t>
      </w:r>
      <w:r>
        <w:rPr>
          <w:rFonts w:hint="eastAsia"/>
        </w:rPr>
        <w:t xml:space="preserve"> </w:t>
      </w:r>
      <w:r w:rsidR="00484186">
        <w:rPr>
          <w:rFonts w:hint="eastAsia"/>
        </w:rPr>
        <w:t>账户同步说明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465EED" w:rsidRPr="00300621" w14:paraId="3756D9F9" w14:textId="77777777" w:rsidTr="00357F78">
        <w:trPr>
          <w:cantSplit/>
          <w:tblHeader/>
        </w:trPr>
        <w:tc>
          <w:tcPr>
            <w:tcW w:w="484" w:type="dxa"/>
            <w:shd w:val="clear" w:color="auto" w:fill="7C9BC1"/>
            <w:tcMar>
              <w:top w:w="58" w:type="dxa"/>
              <w:left w:w="58" w:type="dxa"/>
              <w:bottom w:w="58" w:type="dxa"/>
              <w:right w:w="58" w:type="dxa"/>
            </w:tcMar>
          </w:tcPr>
          <w:p w14:paraId="58D3EF47" w14:textId="77777777" w:rsidR="00465EED" w:rsidRPr="00300621" w:rsidRDefault="00465EED" w:rsidP="00BF642A">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58F4ED5" w14:textId="77777777" w:rsidR="00465EED" w:rsidRPr="00300621" w:rsidRDefault="00465EED" w:rsidP="00BF642A">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5D02BA0" w14:textId="77777777" w:rsidR="00465EED" w:rsidRPr="00300621" w:rsidRDefault="00465EED" w:rsidP="00BF642A">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E2688B1" w14:textId="77777777" w:rsidR="00465EED" w:rsidRPr="00300621" w:rsidRDefault="00465EED" w:rsidP="00BF642A">
            <w:pPr>
              <w:pStyle w:val="Cap1"/>
              <w:ind w:firstLineChars="100" w:firstLine="200"/>
              <w:jc w:val="both"/>
              <w:rPr>
                <w:szCs w:val="18"/>
              </w:rPr>
            </w:pPr>
            <w:r w:rsidRPr="00300621">
              <w:rPr>
                <w:rFonts w:hint="eastAsia"/>
                <w:szCs w:val="18"/>
              </w:rPr>
              <w:t>备注</w:t>
            </w:r>
          </w:p>
        </w:tc>
      </w:tr>
      <w:tr w:rsidR="00465EED" w:rsidRPr="00300621" w14:paraId="4F37E224" w14:textId="77777777" w:rsidTr="00357F78">
        <w:trPr>
          <w:cantSplit/>
          <w:trHeight w:val="483"/>
        </w:trPr>
        <w:tc>
          <w:tcPr>
            <w:tcW w:w="484" w:type="dxa"/>
            <w:shd w:val="clear" w:color="auto" w:fill="AECEE1"/>
            <w:tcMar>
              <w:top w:w="58" w:type="dxa"/>
              <w:left w:w="58" w:type="dxa"/>
              <w:bottom w:w="58" w:type="dxa"/>
              <w:right w:w="58" w:type="dxa"/>
            </w:tcMar>
            <w:vAlign w:val="center"/>
          </w:tcPr>
          <w:p w14:paraId="19F4FFF9" w14:textId="77777777" w:rsidR="00465EED" w:rsidRPr="005D789A" w:rsidRDefault="00465EED" w:rsidP="00BF642A">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70CB71D" w14:textId="77777777" w:rsidR="00465EED" w:rsidRPr="00F41C79" w:rsidRDefault="00465EED" w:rsidP="00BF642A">
            <w:pPr>
              <w:jc w:val="both"/>
              <w:rPr>
                <w:rFonts w:ascii="宋体" w:hAnsi="宋体" w:cs="宋体"/>
                <w:color w:val="000000"/>
                <w:sz w:val="20"/>
                <w:lang w:eastAsia="zh-CN"/>
              </w:rPr>
            </w:pPr>
            <w:r>
              <w:rPr>
                <w:rFonts w:ascii="宋体" w:hAnsi="宋体" w:cs="宋体"/>
                <w:color w:val="000000"/>
                <w:sz w:val="20"/>
                <w:lang w:eastAsia="zh-CN"/>
              </w:rPr>
              <w:t>账户信息维护</w:t>
            </w:r>
          </w:p>
        </w:tc>
        <w:tc>
          <w:tcPr>
            <w:tcW w:w="3827" w:type="dxa"/>
            <w:shd w:val="clear" w:color="auto" w:fill="E3EEF5"/>
            <w:tcMar>
              <w:top w:w="58" w:type="dxa"/>
              <w:left w:w="58" w:type="dxa"/>
              <w:bottom w:w="58" w:type="dxa"/>
              <w:right w:w="58" w:type="dxa"/>
            </w:tcMar>
            <w:vAlign w:val="center"/>
          </w:tcPr>
          <w:p w14:paraId="6DD9D48F" w14:textId="77777777" w:rsidR="00465EED" w:rsidRPr="00F41C79" w:rsidRDefault="00465EED" w:rsidP="00BF642A">
            <w:pPr>
              <w:jc w:val="both"/>
              <w:rPr>
                <w:rFonts w:ascii="宋体" w:hAnsi="宋体" w:cs="宋体"/>
                <w:color w:val="000000"/>
                <w:sz w:val="20"/>
                <w:lang w:eastAsia="zh-CN"/>
              </w:rPr>
            </w:pPr>
            <w:r>
              <w:rPr>
                <w:rFonts w:ascii="宋体" w:hAnsi="宋体" w:cs="宋体"/>
                <w:color w:val="000000"/>
                <w:sz w:val="20"/>
                <w:lang w:eastAsia="zh-CN"/>
              </w:rPr>
              <w:t>资金系统进行开户</w:t>
            </w:r>
            <w:r>
              <w:rPr>
                <w:rFonts w:ascii="宋体" w:hAnsi="宋体" w:cs="宋体" w:hint="eastAsia"/>
                <w:color w:val="000000"/>
                <w:sz w:val="20"/>
                <w:lang w:eastAsia="zh-CN"/>
              </w:rPr>
              <w:t>、</w:t>
            </w:r>
            <w:r>
              <w:rPr>
                <w:rFonts w:ascii="宋体" w:hAnsi="宋体" w:cs="宋体"/>
                <w:color w:val="000000"/>
                <w:sz w:val="20"/>
                <w:lang w:eastAsia="zh-CN"/>
              </w:rPr>
              <w:t>销户</w:t>
            </w:r>
            <w:r>
              <w:rPr>
                <w:rFonts w:ascii="宋体" w:hAnsi="宋体" w:cs="宋体" w:hint="eastAsia"/>
                <w:color w:val="000000"/>
                <w:sz w:val="20"/>
                <w:lang w:eastAsia="zh-CN"/>
              </w:rPr>
              <w:t>、</w:t>
            </w:r>
            <w:r>
              <w:rPr>
                <w:rFonts w:ascii="宋体" w:hAnsi="宋体" w:cs="宋体"/>
                <w:color w:val="000000"/>
                <w:sz w:val="20"/>
                <w:lang w:eastAsia="zh-CN"/>
              </w:rPr>
              <w:t>变更</w:t>
            </w:r>
            <w:r>
              <w:rPr>
                <w:rFonts w:ascii="宋体" w:hAnsi="宋体" w:cs="宋体" w:hint="eastAsia"/>
                <w:color w:val="000000"/>
                <w:sz w:val="20"/>
                <w:lang w:eastAsia="zh-CN"/>
              </w:rPr>
              <w:t>、</w:t>
            </w:r>
            <w:r>
              <w:rPr>
                <w:rFonts w:ascii="宋体" w:hAnsi="宋体" w:cs="宋体"/>
                <w:color w:val="000000"/>
                <w:sz w:val="20"/>
                <w:lang w:eastAsia="zh-CN"/>
              </w:rPr>
              <w:t>升级操作后</w:t>
            </w:r>
          </w:p>
        </w:tc>
        <w:tc>
          <w:tcPr>
            <w:tcW w:w="1560" w:type="dxa"/>
            <w:shd w:val="clear" w:color="auto" w:fill="E3EEF5"/>
            <w:tcMar>
              <w:top w:w="58" w:type="dxa"/>
              <w:left w:w="58" w:type="dxa"/>
              <w:bottom w:w="58" w:type="dxa"/>
              <w:right w:w="58" w:type="dxa"/>
            </w:tcMar>
            <w:vAlign w:val="center"/>
          </w:tcPr>
          <w:p w14:paraId="58BC69E9" w14:textId="6BEA1B8A" w:rsidR="00465EED" w:rsidRPr="00F41C79" w:rsidRDefault="005F6B6E" w:rsidP="00BF642A">
            <w:pPr>
              <w:jc w:val="both"/>
              <w:rPr>
                <w:rFonts w:ascii="宋体" w:hAnsi="宋体" w:cs="宋体"/>
                <w:color w:val="000000"/>
                <w:sz w:val="20"/>
                <w:lang w:eastAsia="zh-CN"/>
              </w:rPr>
            </w:pPr>
            <w:r>
              <w:rPr>
                <w:rFonts w:ascii="宋体" w:hAnsi="宋体" w:cs="宋体"/>
                <w:color w:val="000000"/>
                <w:sz w:val="20"/>
                <w:lang w:eastAsia="zh-CN"/>
              </w:rPr>
              <w:t>开户状态</w:t>
            </w:r>
            <w:r>
              <w:rPr>
                <w:rFonts w:ascii="宋体" w:hAnsi="宋体" w:cs="宋体" w:hint="eastAsia"/>
                <w:color w:val="000000"/>
                <w:sz w:val="20"/>
                <w:lang w:eastAsia="zh-CN"/>
              </w:rPr>
              <w:t>，</w:t>
            </w:r>
            <w:r>
              <w:rPr>
                <w:rFonts w:ascii="宋体" w:hAnsi="宋体" w:cs="宋体"/>
                <w:color w:val="000000"/>
                <w:sz w:val="20"/>
                <w:lang w:eastAsia="zh-CN"/>
              </w:rPr>
              <w:t>各系统进行检查是否存在</w:t>
            </w:r>
            <w:r>
              <w:rPr>
                <w:rFonts w:ascii="宋体" w:hAnsi="宋体" w:cs="宋体" w:hint="eastAsia"/>
                <w:color w:val="000000"/>
                <w:sz w:val="20"/>
                <w:lang w:eastAsia="zh-CN"/>
              </w:rPr>
              <w:t>，</w:t>
            </w:r>
            <w:r>
              <w:rPr>
                <w:rFonts w:ascii="宋体" w:hAnsi="宋体" w:cs="宋体"/>
                <w:color w:val="000000"/>
                <w:sz w:val="20"/>
                <w:lang w:eastAsia="zh-CN"/>
              </w:rPr>
              <w:t>不存在进行新增操作</w:t>
            </w:r>
            <w:r>
              <w:rPr>
                <w:rFonts w:ascii="宋体" w:hAnsi="宋体" w:cs="宋体" w:hint="eastAsia"/>
                <w:color w:val="000000"/>
                <w:sz w:val="20"/>
                <w:lang w:eastAsia="zh-CN"/>
              </w:rPr>
              <w:t>；</w:t>
            </w:r>
            <w:r>
              <w:rPr>
                <w:rFonts w:ascii="宋体" w:hAnsi="宋体" w:cs="宋体"/>
                <w:color w:val="000000"/>
                <w:sz w:val="20"/>
                <w:lang w:eastAsia="zh-CN"/>
              </w:rPr>
              <w:t>销户操作各系统检测是否还有在途数据处理</w:t>
            </w:r>
            <w:r>
              <w:rPr>
                <w:rFonts w:ascii="宋体" w:hAnsi="宋体" w:cs="宋体" w:hint="eastAsia"/>
                <w:color w:val="000000"/>
                <w:sz w:val="20"/>
                <w:lang w:eastAsia="zh-CN"/>
              </w:rPr>
              <w:t>，</w:t>
            </w:r>
            <w:r>
              <w:rPr>
                <w:rFonts w:ascii="宋体" w:hAnsi="宋体" w:cs="宋体"/>
                <w:color w:val="000000"/>
                <w:sz w:val="20"/>
                <w:lang w:eastAsia="zh-CN"/>
              </w:rPr>
              <w:t>无在途数据处理可进行销户处理</w:t>
            </w:r>
            <w:r>
              <w:rPr>
                <w:rFonts w:ascii="宋体" w:hAnsi="宋体" w:cs="宋体" w:hint="eastAsia"/>
                <w:color w:val="000000"/>
                <w:sz w:val="20"/>
                <w:lang w:eastAsia="zh-CN"/>
              </w:rPr>
              <w:t>；</w:t>
            </w:r>
            <w:r>
              <w:rPr>
                <w:rFonts w:ascii="宋体" w:hAnsi="宋体" w:cs="宋体"/>
                <w:color w:val="000000"/>
                <w:sz w:val="20"/>
                <w:lang w:eastAsia="zh-CN"/>
              </w:rPr>
              <w:t>变更状态</w:t>
            </w:r>
            <w:r>
              <w:rPr>
                <w:rFonts w:ascii="宋体" w:hAnsi="宋体" w:cs="宋体" w:hint="eastAsia"/>
                <w:color w:val="000000"/>
                <w:sz w:val="20"/>
                <w:lang w:eastAsia="zh-CN"/>
              </w:rPr>
              <w:t>，</w:t>
            </w:r>
            <w:r>
              <w:rPr>
                <w:rFonts w:ascii="宋体" w:hAnsi="宋体" w:cs="宋体"/>
                <w:color w:val="000000"/>
                <w:sz w:val="20"/>
                <w:lang w:eastAsia="zh-CN"/>
              </w:rPr>
              <w:t>对接系统检测所有同步项</w:t>
            </w:r>
            <w:r>
              <w:rPr>
                <w:rFonts w:ascii="宋体" w:hAnsi="宋体" w:cs="宋体" w:hint="eastAsia"/>
                <w:color w:val="000000"/>
                <w:sz w:val="20"/>
                <w:lang w:eastAsia="zh-CN"/>
              </w:rPr>
              <w:t>，</w:t>
            </w:r>
            <w:r>
              <w:rPr>
                <w:rFonts w:ascii="宋体" w:hAnsi="宋体" w:cs="宋体"/>
                <w:color w:val="000000"/>
                <w:sz w:val="20"/>
                <w:lang w:eastAsia="zh-CN"/>
              </w:rPr>
              <w:t>对同步项进行变更</w:t>
            </w:r>
            <w:r>
              <w:rPr>
                <w:rFonts w:ascii="宋体" w:hAnsi="宋体" w:cs="宋体" w:hint="eastAsia"/>
                <w:color w:val="000000"/>
                <w:sz w:val="20"/>
                <w:lang w:eastAsia="zh-CN"/>
              </w:rPr>
              <w:t>；</w:t>
            </w:r>
            <w:r w:rsidR="00D45DC2">
              <w:rPr>
                <w:rFonts w:ascii="宋体" w:hAnsi="宋体" w:cs="宋体" w:hint="eastAsia"/>
                <w:color w:val="000000"/>
                <w:sz w:val="20"/>
                <w:lang w:eastAsia="zh-CN"/>
              </w:rPr>
              <w:t>升级操作，对接系统检测账号信息，对账号进行变更操作。</w:t>
            </w:r>
          </w:p>
        </w:tc>
      </w:tr>
      <w:tr w:rsidR="00465EED" w:rsidRPr="00300621" w14:paraId="3AB88FF9" w14:textId="77777777" w:rsidTr="00357F78">
        <w:trPr>
          <w:cantSplit/>
          <w:trHeight w:val="483"/>
        </w:trPr>
        <w:tc>
          <w:tcPr>
            <w:tcW w:w="484" w:type="dxa"/>
            <w:shd w:val="clear" w:color="auto" w:fill="AECEE1"/>
            <w:tcMar>
              <w:top w:w="58" w:type="dxa"/>
              <w:left w:w="58" w:type="dxa"/>
              <w:bottom w:w="58" w:type="dxa"/>
              <w:right w:w="58" w:type="dxa"/>
            </w:tcMar>
            <w:vAlign w:val="center"/>
          </w:tcPr>
          <w:p w14:paraId="2DEB5865" w14:textId="77777777" w:rsidR="00465EED" w:rsidRPr="005D789A" w:rsidRDefault="00465EED" w:rsidP="00BF642A">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8AAE1F3" w14:textId="77777777" w:rsidR="00465EED" w:rsidRPr="00F41C79" w:rsidRDefault="00465EED" w:rsidP="00BF642A">
            <w:pPr>
              <w:jc w:val="both"/>
              <w:rPr>
                <w:rFonts w:ascii="宋体" w:hAnsi="宋体" w:cs="宋体"/>
                <w:color w:val="000000"/>
                <w:sz w:val="20"/>
              </w:rPr>
            </w:pPr>
            <w:r>
              <w:rPr>
                <w:rFonts w:ascii="宋体" w:hAnsi="宋体" w:cs="宋体" w:hint="eastAsia"/>
                <w:color w:val="000000"/>
                <w:sz w:val="20"/>
              </w:rPr>
              <w:t>账户同步任务</w:t>
            </w:r>
          </w:p>
        </w:tc>
        <w:tc>
          <w:tcPr>
            <w:tcW w:w="3827" w:type="dxa"/>
            <w:shd w:val="clear" w:color="auto" w:fill="E3EEF5"/>
            <w:tcMar>
              <w:top w:w="58" w:type="dxa"/>
              <w:left w:w="58" w:type="dxa"/>
              <w:bottom w:w="58" w:type="dxa"/>
              <w:right w:w="58" w:type="dxa"/>
            </w:tcMar>
            <w:vAlign w:val="center"/>
          </w:tcPr>
          <w:p w14:paraId="0EAAF727" w14:textId="77777777" w:rsidR="00465EED" w:rsidRPr="006A3D21" w:rsidRDefault="00465EED" w:rsidP="00BF642A">
            <w:pPr>
              <w:jc w:val="both"/>
              <w:rPr>
                <w:rFonts w:ascii="宋体" w:hAnsi="宋体" w:cs="宋体"/>
                <w:color w:val="000000"/>
                <w:sz w:val="20"/>
                <w:lang w:eastAsia="zh-CN"/>
              </w:rPr>
            </w:pPr>
            <w:r>
              <w:rPr>
                <w:rFonts w:ascii="宋体" w:hAnsi="宋体" w:cs="宋体"/>
                <w:color w:val="000000"/>
                <w:sz w:val="20"/>
                <w:lang w:eastAsia="zh-CN"/>
              </w:rPr>
              <w:t>自动化任务运行账户同步任务</w:t>
            </w:r>
          </w:p>
        </w:tc>
        <w:tc>
          <w:tcPr>
            <w:tcW w:w="1560" w:type="dxa"/>
            <w:shd w:val="clear" w:color="auto" w:fill="E3EEF5"/>
            <w:tcMar>
              <w:top w:w="58" w:type="dxa"/>
              <w:left w:w="58" w:type="dxa"/>
              <w:bottom w:w="58" w:type="dxa"/>
              <w:right w:w="58" w:type="dxa"/>
            </w:tcMar>
            <w:vAlign w:val="center"/>
          </w:tcPr>
          <w:p w14:paraId="4FD85EC5" w14:textId="77777777" w:rsidR="00465EED" w:rsidRPr="00F41C79" w:rsidRDefault="00465EED" w:rsidP="00BF642A">
            <w:pPr>
              <w:jc w:val="both"/>
              <w:rPr>
                <w:rFonts w:ascii="宋体" w:hAnsi="宋体" w:cs="宋体"/>
                <w:color w:val="000000"/>
                <w:sz w:val="20"/>
                <w:lang w:eastAsia="zh-CN"/>
              </w:rPr>
            </w:pPr>
          </w:p>
        </w:tc>
      </w:tr>
      <w:tr w:rsidR="00465EED" w:rsidRPr="00300621" w14:paraId="312D8FF7" w14:textId="77777777" w:rsidTr="00357F78">
        <w:trPr>
          <w:cantSplit/>
          <w:trHeight w:val="483"/>
        </w:trPr>
        <w:tc>
          <w:tcPr>
            <w:tcW w:w="484" w:type="dxa"/>
            <w:shd w:val="clear" w:color="auto" w:fill="AECEE1"/>
            <w:tcMar>
              <w:top w:w="58" w:type="dxa"/>
              <w:left w:w="58" w:type="dxa"/>
              <w:bottom w:w="58" w:type="dxa"/>
              <w:right w:w="58" w:type="dxa"/>
            </w:tcMar>
            <w:vAlign w:val="center"/>
          </w:tcPr>
          <w:p w14:paraId="55780638" w14:textId="77777777" w:rsidR="00465EED" w:rsidRPr="005D789A" w:rsidRDefault="00465EED" w:rsidP="00BF642A">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893661C" w14:textId="56AE0B3D" w:rsidR="00465EED" w:rsidRPr="00F41C79" w:rsidRDefault="001300EC" w:rsidP="00BF642A">
            <w:pPr>
              <w:jc w:val="both"/>
              <w:rPr>
                <w:rFonts w:ascii="宋体" w:hAnsi="宋体" w:cs="宋体"/>
                <w:color w:val="000000"/>
                <w:sz w:val="20"/>
              </w:rPr>
            </w:pPr>
            <w:r>
              <w:rPr>
                <w:rFonts w:ascii="宋体" w:hAnsi="宋体" w:cs="宋体"/>
                <w:color w:val="000000"/>
                <w:sz w:val="20"/>
              </w:rPr>
              <w:t>消息发送</w:t>
            </w:r>
          </w:p>
        </w:tc>
        <w:tc>
          <w:tcPr>
            <w:tcW w:w="3827" w:type="dxa"/>
            <w:shd w:val="clear" w:color="auto" w:fill="E3EEF5"/>
            <w:tcMar>
              <w:top w:w="58" w:type="dxa"/>
              <w:left w:w="58" w:type="dxa"/>
              <w:bottom w:w="58" w:type="dxa"/>
              <w:right w:w="58" w:type="dxa"/>
            </w:tcMar>
            <w:vAlign w:val="center"/>
          </w:tcPr>
          <w:p w14:paraId="49C14339" w14:textId="791107AB" w:rsidR="00465EED" w:rsidRPr="006A3D21" w:rsidRDefault="001300EC" w:rsidP="00BF642A">
            <w:pPr>
              <w:jc w:val="both"/>
              <w:rPr>
                <w:rFonts w:ascii="宋体" w:hAnsi="宋体" w:cs="宋体"/>
                <w:color w:val="000000"/>
                <w:sz w:val="20"/>
                <w:lang w:eastAsia="zh-CN"/>
              </w:rPr>
            </w:pPr>
            <w:r>
              <w:rPr>
                <w:rFonts w:ascii="宋体" w:hAnsi="宋体" w:cs="宋体"/>
                <w:color w:val="000000"/>
                <w:sz w:val="20"/>
                <w:lang w:eastAsia="zh-CN"/>
              </w:rPr>
              <w:t>通过消息发送给各个</w:t>
            </w:r>
            <w:r w:rsidR="00CD769B">
              <w:rPr>
                <w:rFonts w:ascii="宋体" w:hAnsi="宋体" w:cs="宋体"/>
                <w:color w:val="000000"/>
                <w:sz w:val="20"/>
                <w:lang w:eastAsia="zh-CN"/>
              </w:rPr>
              <w:t>订阅</w:t>
            </w:r>
            <w:r>
              <w:rPr>
                <w:rFonts w:ascii="宋体" w:hAnsi="宋体" w:cs="宋体"/>
                <w:color w:val="000000"/>
                <w:sz w:val="20"/>
                <w:lang w:eastAsia="zh-CN"/>
              </w:rPr>
              <w:t>系统</w:t>
            </w:r>
            <w:r w:rsidR="00465EED"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163CAFB6" w14:textId="00F1450F" w:rsidR="00465EED" w:rsidRPr="00F41C79" w:rsidRDefault="00357F78" w:rsidP="00BF642A">
            <w:pPr>
              <w:jc w:val="both"/>
              <w:rPr>
                <w:rFonts w:ascii="宋体" w:hAnsi="宋体" w:cs="宋体"/>
                <w:color w:val="000000"/>
                <w:sz w:val="20"/>
                <w:lang w:eastAsia="zh-CN"/>
              </w:rPr>
            </w:pPr>
            <w:r>
              <w:rPr>
                <w:rFonts w:ascii="宋体" w:hAnsi="宋体" w:cs="宋体"/>
                <w:color w:val="000000"/>
                <w:sz w:val="20"/>
                <w:lang w:eastAsia="zh-CN"/>
              </w:rPr>
              <w:t>消息可以放一起</w:t>
            </w:r>
          </w:p>
        </w:tc>
      </w:tr>
      <w:tr w:rsidR="00465EED" w:rsidRPr="00300621" w14:paraId="39108084" w14:textId="77777777" w:rsidTr="00357F78">
        <w:trPr>
          <w:cantSplit/>
          <w:trHeight w:val="483"/>
        </w:trPr>
        <w:tc>
          <w:tcPr>
            <w:tcW w:w="484" w:type="dxa"/>
            <w:shd w:val="clear" w:color="auto" w:fill="AECEE1"/>
            <w:tcMar>
              <w:top w:w="58" w:type="dxa"/>
              <w:left w:w="58" w:type="dxa"/>
              <w:bottom w:w="58" w:type="dxa"/>
              <w:right w:w="58" w:type="dxa"/>
            </w:tcMar>
            <w:vAlign w:val="center"/>
          </w:tcPr>
          <w:p w14:paraId="3BF8CF12" w14:textId="77777777" w:rsidR="00465EED" w:rsidRPr="005D789A" w:rsidRDefault="00465EED" w:rsidP="00BF642A">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532CC54C" w14:textId="52070C38" w:rsidR="00465EED" w:rsidRDefault="001300EC" w:rsidP="00BF642A">
            <w:pPr>
              <w:jc w:val="both"/>
              <w:rPr>
                <w:rFonts w:ascii="宋体" w:hAnsi="宋体" w:cs="宋体"/>
                <w:color w:val="000000"/>
                <w:sz w:val="20"/>
                <w:lang w:eastAsia="zh-CN"/>
              </w:rPr>
            </w:pPr>
            <w:r>
              <w:rPr>
                <w:rFonts w:ascii="宋体" w:hAnsi="宋体" w:cs="宋体"/>
                <w:color w:val="000000"/>
                <w:sz w:val="20"/>
                <w:lang w:eastAsia="zh-CN"/>
              </w:rPr>
              <w:t>消息发送出去回写同步成功表</w:t>
            </w:r>
          </w:p>
        </w:tc>
        <w:tc>
          <w:tcPr>
            <w:tcW w:w="3827" w:type="dxa"/>
            <w:shd w:val="clear" w:color="auto" w:fill="E3EEF5"/>
            <w:tcMar>
              <w:top w:w="58" w:type="dxa"/>
              <w:left w:w="58" w:type="dxa"/>
              <w:bottom w:w="58" w:type="dxa"/>
              <w:right w:w="58" w:type="dxa"/>
            </w:tcMar>
            <w:vAlign w:val="center"/>
          </w:tcPr>
          <w:p w14:paraId="7799D3B1" w14:textId="5A55A9A6" w:rsidR="00465EED" w:rsidRDefault="001300EC" w:rsidP="00BF642A">
            <w:pPr>
              <w:jc w:val="both"/>
              <w:rPr>
                <w:rFonts w:ascii="宋体" w:hAnsi="宋体" w:cs="宋体"/>
                <w:color w:val="000000"/>
                <w:sz w:val="20"/>
                <w:lang w:eastAsia="zh-CN"/>
              </w:rPr>
            </w:pPr>
            <w:r>
              <w:rPr>
                <w:rFonts w:ascii="宋体" w:hAnsi="宋体" w:cs="宋体" w:hint="eastAsia"/>
                <w:color w:val="000000"/>
                <w:sz w:val="20"/>
                <w:lang w:eastAsia="zh-CN"/>
              </w:rPr>
              <w:t>消息发送成功后回写同步成功表</w:t>
            </w:r>
          </w:p>
        </w:tc>
        <w:tc>
          <w:tcPr>
            <w:tcW w:w="1560" w:type="dxa"/>
            <w:shd w:val="clear" w:color="auto" w:fill="E3EEF5"/>
            <w:tcMar>
              <w:top w:w="58" w:type="dxa"/>
              <w:left w:w="58" w:type="dxa"/>
              <w:bottom w:w="58" w:type="dxa"/>
              <w:right w:w="58" w:type="dxa"/>
            </w:tcMar>
            <w:vAlign w:val="center"/>
          </w:tcPr>
          <w:p w14:paraId="635B1A65" w14:textId="77777777" w:rsidR="00465EED" w:rsidRPr="00F41C79" w:rsidRDefault="00465EED" w:rsidP="00BF642A">
            <w:pPr>
              <w:jc w:val="both"/>
              <w:rPr>
                <w:rFonts w:ascii="宋体" w:hAnsi="宋体" w:cs="宋体"/>
                <w:color w:val="000000"/>
                <w:sz w:val="20"/>
                <w:lang w:eastAsia="zh-CN"/>
              </w:rPr>
            </w:pPr>
          </w:p>
        </w:tc>
      </w:tr>
    </w:tbl>
    <w:p w14:paraId="7F964479" w14:textId="4C474E6E" w:rsidR="00ED0064" w:rsidRDefault="00373CA9" w:rsidP="008D491E">
      <w:pPr>
        <w:pStyle w:val="5"/>
        <w:ind w:left="991"/>
      </w:pPr>
      <w:r>
        <w:t>3.5.4.4.4</w:t>
      </w:r>
      <w:r>
        <w:t>业务要素</w:t>
      </w:r>
    </w:p>
    <w:tbl>
      <w:tblPr>
        <w:tblW w:w="0" w:type="auto"/>
        <w:tblInd w:w="113" w:type="dxa"/>
        <w:tblLook w:val="04A0" w:firstRow="1" w:lastRow="0" w:firstColumn="1" w:lastColumn="0" w:noHBand="0" w:noVBand="1"/>
      </w:tblPr>
      <w:tblGrid>
        <w:gridCol w:w="2720"/>
        <w:gridCol w:w="1603"/>
        <w:gridCol w:w="829"/>
        <w:gridCol w:w="5809"/>
      </w:tblGrid>
      <w:tr w:rsidR="00ED0064" w:rsidRPr="00ED0064" w14:paraId="0053D1F4" w14:textId="77777777" w:rsidTr="00FC7B3E">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35B11" w14:textId="2BBC9BC1"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字段名称</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695672"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数据类型</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620E4"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可为空</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9C89D9F"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描述</w:t>
            </w:r>
          </w:p>
        </w:tc>
      </w:tr>
      <w:tr w:rsidR="00ED0064" w:rsidRPr="00ED0064" w14:paraId="4A3DE96F"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AA346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URID</w:t>
            </w:r>
          </w:p>
        </w:tc>
        <w:tc>
          <w:tcPr>
            <w:tcW w:w="0" w:type="auto"/>
            <w:tcBorders>
              <w:top w:val="nil"/>
              <w:left w:val="nil"/>
              <w:bottom w:val="single" w:sz="4" w:space="0" w:color="auto"/>
              <w:right w:val="single" w:sz="4" w:space="0" w:color="auto"/>
            </w:tcBorders>
            <w:shd w:val="clear" w:color="auto" w:fill="auto"/>
            <w:noWrap/>
            <w:vAlign w:val="bottom"/>
            <w:hideMark/>
          </w:tcPr>
          <w:p w14:paraId="5EA997E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2B34850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8DF514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主键</w:t>
            </w:r>
            <w:r w:rsidRPr="00ED0064">
              <w:rPr>
                <w:rFonts w:ascii="Arial" w:hAnsi="Arial" w:cs="Arial"/>
                <w:sz w:val="18"/>
                <w:szCs w:val="18"/>
                <w:lang w:eastAsia="zh-CN" w:bidi="ar-SA"/>
              </w:rPr>
              <w:t>ID</w:t>
            </w:r>
          </w:p>
        </w:tc>
      </w:tr>
      <w:tr w:rsidR="00ED0064" w:rsidRPr="00ED0064" w14:paraId="26B4F68E"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311C9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ORGCODE</w:t>
            </w:r>
          </w:p>
        </w:tc>
        <w:tc>
          <w:tcPr>
            <w:tcW w:w="0" w:type="auto"/>
            <w:tcBorders>
              <w:top w:val="nil"/>
              <w:left w:val="nil"/>
              <w:bottom w:val="single" w:sz="4" w:space="0" w:color="auto"/>
              <w:right w:val="single" w:sz="4" w:space="0" w:color="auto"/>
            </w:tcBorders>
            <w:shd w:val="clear" w:color="auto" w:fill="auto"/>
            <w:noWrap/>
            <w:vAlign w:val="bottom"/>
            <w:hideMark/>
          </w:tcPr>
          <w:p w14:paraId="2B22C1D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6F725D8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17A950E" w14:textId="7B10ED0C"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宋体" w:hAnsi="宋体" w:cs="Arial" w:hint="eastAsia"/>
                <w:sz w:val="18"/>
                <w:szCs w:val="18"/>
                <w:lang w:eastAsia="zh-CN" w:bidi="ar-SA"/>
              </w:rPr>
              <w:t>组织</w:t>
            </w:r>
            <w:r w:rsidRPr="00ED0064">
              <w:rPr>
                <w:rFonts w:ascii="Arial" w:hAnsi="Arial" w:cs="Arial"/>
                <w:sz w:val="18"/>
                <w:szCs w:val="18"/>
                <w:lang w:eastAsia="zh-CN" w:bidi="ar-SA"/>
              </w:rPr>
              <w:t>CODE</w:t>
            </w:r>
            <w:r w:rsidR="00350442">
              <w:rPr>
                <w:rFonts w:ascii="Arial" w:hAnsi="Arial" w:cs="Arial" w:hint="eastAsia"/>
                <w:sz w:val="18"/>
                <w:szCs w:val="18"/>
                <w:lang w:eastAsia="zh-CN" w:bidi="ar-SA"/>
              </w:rPr>
              <w:t>，</w:t>
            </w:r>
            <w:r w:rsidR="00350442">
              <w:rPr>
                <w:rFonts w:ascii="Arial" w:hAnsi="Arial" w:cs="Arial"/>
                <w:sz w:val="18"/>
                <w:szCs w:val="18"/>
                <w:lang w:eastAsia="zh-CN" w:bidi="ar-SA"/>
              </w:rPr>
              <w:t>做映射转换</w:t>
            </w:r>
            <w:r w:rsidR="00350442">
              <w:rPr>
                <w:rFonts w:ascii="Arial" w:hAnsi="Arial" w:cs="Arial" w:hint="eastAsia"/>
                <w:sz w:val="18"/>
                <w:szCs w:val="18"/>
                <w:lang w:eastAsia="zh-CN" w:bidi="ar-SA"/>
              </w:rPr>
              <w:t>，传</w:t>
            </w:r>
            <w:r w:rsidR="00350442">
              <w:rPr>
                <w:rFonts w:ascii="Arial" w:hAnsi="Arial" w:cs="Arial" w:hint="eastAsia"/>
                <w:sz w:val="18"/>
                <w:szCs w:val="18"/>
                <w:lang w:eastAsia="zh-CN" w:bidi="ar-SA"/>
              </w:rPr>
              <w:t>1</w:t>
            </w:r>
          </w:p>
        </w:tc>
      </w:tr>
      <w:tr w:rsidR="00ED0064" w:rsidRPr="00ED0064" w14:paraId="09210018"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636F7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BANKID</w:t>
            </w:r>
          </w:p>
        </w:tc>
        <w:tc>
          <w:tcPr>
            <w:tcW w:w="0" w:type="auto"/>
            <w:tcBorders>
              <w:top w:val="nil"/>
              <w:left w:val="nil"/>
              <w:bottom w:val="single" w:sz="4" w:space="0" w:color="auto"/>
              <w:right w:val="single" w:sz="4" w:space="0" w:color="auto"/>
            </w:tcBorders>
            <w:shd w:val="clear" w:color="auto" w:fill="auto"/>
            <w:noWrap/>
            <w:vAlign w:val="bottom"/>
            <w:hideMark/>
          </w:tcPr>
          <w:p w14:paraId="0CB805D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0AC3F7C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B04258B" w14:textId="6ECCB8B5" w:rsidR="00ED0064" w:rsidRPr="00ED0064" w:rsidRDefault="00ED0064" w:rsidP="00A85763">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银行</w:t>
            </w:r>
            <w:r w:rsidR="00A85763">
              <w:rPr>
                <w:rFonts w:ascii="Arial" w:hAnsi="Arial" w:cs="Arial"/>
                <w:sz w:val="18"/>
                <w:szCs w:val="18"/>
                <w:lang w:eastAsia="zh-CN" w:bidi="ar-SA"/>
              </w:rPr>
              <w:t>ID</w:t>
            </w:r>
            <w:r w:rsidR="00FC7B3E">
              <w:rPr>
                <w:rFonts w:ascii="Arial" w:hAnsi="Arial" w:cs="Arial" w:hint="eastAsia"/>
                <w:sz w:val="18"/>
                <w:szCs w:val="18"/>
                <w:lang w:eastAsia="zh-CN" w:bidi="ar-SA"/>
              </w:rPr>
              <w:t>,F</w:t>
            </w:r>
            <w:r w:rsidR="00FC7B3E">
              <w:rPr>
                <w:rFonts w:ascii="Arial" w:hAnsi="Arial" w:cs="Arial"/>
                <w:sz w:val="18"/>
                <w:szCs w:val="18"/>
                <w:lang w:eastAsia="zh-CN" w:bidi="ar-SA"/>
              </w:rPr>
              <w:t>MP</w:t>
            </w:r>
            <w:r w:rsidR="00FC7B3E">
              <w:rPr>
                <w:rFonts w:ascii="Arial" w:hAnsi="Arial" w:cs="Arial"/>
                <w:sz w:val="18"/>
                <w:szCs w:val="18"/>
                <w:lang w:eastAsia="zh-CN" w:bidi="ar-SA"/>
              </w:rPr>
              <w:t>提供码表</w:t>
            </w:r>
            <w:r w:rsidR="00FC7B3E">
              <w:rPr>
                <w:rFonts w:ascii="Arial" w:hAnsi="Arial" w:cs="Arial" w:hint="eastAsia"/>
                <w:sz w:val="18"/>
                <w:szCs w:val="18"/>
                <w:lang w:eastAsia="zh-CN" w:bidi="ar-SA"/>
              </w:rPr>
              <w:t>，</w:t>
            </w:r>
            <w:r w:rsidR="00FC7B3E">
              <w:rPr>
                <w:rFonts w:ascii="Arial" w:hAnsi="Arial" w:cs="Arial"/>
                <w:sz w:val="18"/>
                <w:szCs w:val="18"/>
                <w:lang w:eastAsia="zh-CN" w:bidi="ar-SA"/>
              </w:rPr>
              <w:t>资金系统做映射转换</w:t>
            </w:r>
          </w:p>
        </w:tc>
      </w:tr>
      <w:tr w:rsidR="00FC7B3E" w:rsidRPr="00ED0064" w14:paraId="7A9E6EF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40AAE5E3" w14:textId="2B12FEED" w:rsidR="00FC7B3E" w:rsidRPr="00ED0064" w:rsidRDefault="00FC7B3E" w:rsidP="00ED0064">
            <w:pPr>
              <w:rPr>
                <w:rFonts w:ascii="Arial" w:hAnsi="Arial" w:cs="Arial"/>
                <w:sz w:val="18"/>
                <w:szCs w:val="18"/>
                <w:lang w:eastAsia="zh-CN" w:bidi="ar-SA"/>
              </w:rPr>
            </w:pPr>
            <w:r>
              <w:rPr>
                <w:rFonts w:ascii="Arial" w:hAnsi="Arial" w:cs="Arial" w:hint="eastAsia"/>
                <w:sz w:val="18"/>
                <w:szCs w:val="18"/>
                <w:lang w:eastAsia="zh-CN" w:bidi="ar-SA"/>
              </w:rPr>
              <w:t>CNAPSCODE</w:t>
            </w:r>
          </w:p>
        </w:tc>
        <w:tc>
          <w:tcPr>
            <w:tcW w:w="0" w:type="auto"/>
            <w:tcBorders>
              <w:top w:val="nil"/>
              <w:left w:val="nil"/>
              <w:bottom w:val="single" w:sz="4" w:space="0" w:color="auto"/>
              <w:right w:val="single" w:sz="4" w:space="0" w:color="auto"/>
            </w:tcBorders>
            <w:shd w:val="clear" w:color="auto" w:fill="auto"/>
            <w:noWrap/>
            <w:vAlign w:val="bottom"/>
          </w:tcPr>
          <w:p w14:paraId="77420C01" w14:textId="7EEF6EAC" w:rsidR="00FC7B3E" w:rsidRPr="00ED0064" w:rsidRDefault="00FC7B3E"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tcPr>
          <w:p w14:paraId="3BD37AB3" w14:textId="4275B7E4" w:rsidR="00FC7B3E" w:rsidRPr="00ED0064" w:rsidRDefault="00FC7B3E" w:rsidP="00ED0064">
            <w:pPr>
              <w:rPr>
                <w:rFonts w:ascii="Arial" w:hAnsi="Arial" w:cs="Arial"/>
                <w:sz w:val="18"/>
                <w:szCs w:val="18"/>
                <w:lang w:eastAsia="zh-CN" w:bidi="ar-SA"/>
              </w:rPr>
            </w:pPr>
            <w:r>
              <w:rPr>
                <w:rFonts w:ascii="Arial" w:hAnsi="Arial" w:cs="Arial" w:hint="eastAsia"/>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3B16F414" w14:textId="1C25DF32" w:rsidR="00FC7B3E" w:rsidRPr="00ED0064" w:rsidRDefault="00FC7B3E" w:rsidP="00FC7B3E">
            <w:pPr>
              <w:rPr>
                <w:rFonts w:ascii="Arial" w:hAnsi="Arial" w:cs="Arial"/>
                <w:sz w:val="18"/>
                <w:szCs w:val="18"/>
                <w:lang w:eastAsia="zh-CN" w:bidi="ar-SA"/>
              </w:rPr>
            </w:pPr>
            <w:r>
              <w:rPr>
                <w:rFonts w:ascii="Arial" w:hAnsi="Arial" w:cs="Arial"/>
                <w:sz w:val="18"/>
                <w:szCs w:val="18"/>
                <w:lang w:eastAsia="zh-CN" w:bidi="ar-SA"/>
              </w:rPr>
              <w:t>联行号</w:t>
            </w:r>
            <w:r w:rsidRPr="00ED0064">
              <w:rPr>
                <w:rFonts w:ascii="Arial" w:hAnsi="Arial" w:cs="Arial"/>
                <w:sz w:val="18"/>
                <w:szCs w:val="18"/>
                <w:lang w:eastAsia="zh-CN" w:bidi="ar-SA"/>
              </w:rPr>
              <w:t xml:space="preserve"> </w:t>
            </w:r>
          </w:p>
        </w:tc>
      </w:tr>
      <w:tr w:rsidR="00ED0064" w:rsidRPr="00ED0064" w14:paraId="57EA23A3"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0D4DD8" w14:textId="27ABA1C7" w:rsidR="00ED0064" w:rsidRPr="00ED0064" w:rsidRDefault="0063621C" w:rsidP="00ED0064">
            <w:pPr>
              <w:rPr>
                <w:rFonts w:ascii="Arial" w:hAnsi="Arial" w:cs="Arial"/>
                <w:sz w:val="18"/>
                <w:szCs w:val="18"/>
                <w:lang w:eastAsia="zh-CN" w:bidi="ar-SA"/>
              </w:rPr>
            </w:pPr>
            <w:r>
              <w:rPr>
                <w:rFonts w:ascii="Arial" w:hAnsi="Arial" w:cs="Arial"/>
                <w:sz w:val="18"/>
                <w:szCs w:val="18"/>
                <w:lang w:eastAsia="zh-CN" w:bidi="ar-SA"/>
              </w:rPr>
              <w:t>BANKLOCATION</w:t>
            </w:r>
          </w:p>
        </w:tc>
        <w:tc>
          <w:tcPr>
            <w:tcW w:w="0" w:type="auto"/>
            <w:tcBorders>
              <w:top w:val="nil"/>
              <w:left w:val="nil"/>
              <w:bottom w:val="single" w:sz="4" w:space="0" w:color="auto"/>
              <w:right w:val="single" w:sz="4" w:space="0" w:color="auto"/>
            </w:tcBorders>
            <w:shd w:val="clear" w:color="auto" w:fill="auto"/>
            <w:noWrap/>
            <w:vAlign w:val="bottom"/>
            <w:hideMark/>
          </w:tcPr>
          <w:p w14:paraId="637028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60E163B9" w14:textId="21A3074A"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41BBAD0A" w14:textId="2C0562F0" w:rsidR="00ED0064" w:rsidRPr="00ED0064" w:rsidRDefault="00FC7B3E" w:rsidP="00FC7B3E">
            <w:pPr>
              <w:rPr>
                <w:rFonts w:ascii="Arial" w:hAnsi="Arial" w:cs="Arial"/>
                <w:sz w:val="18"/>
                <w:szCs w:val="18"/>
                <w:lang w:eastAsia="zh-CN" w:bidi="ar-SA"/>
              </w:rPr>
            </w:pPr>
            <w:r>
              <w:rPr>
                <w:rFonts w:ascii="Arial" w:hAnsi="Arial" w:cs="Arial" w:hint="eastAsia"/>
                <w:sz w:val="18"/>
                <w:szCs w:val="18"/>
                <w:lang w:eastAsia="zh-CN" w:bidi="ar-SA"/>
              </w:rPr>
              <w:t>开户</w:t>
            </w:r>
            <w:r>
              <w:rPr>
                <w:rFonts w:ascii="Arial" w:hAnsi="Arial" w:cs="Arial"/>
                <w:sz w:val="18"/>
                <w:szCs w:val="18"/>
                <w:lang w:eastAsia="zh-CN" w:bidi="ar-SA"/>
              </w:rPr>
              <w:t>行中文名称</w:t>
            </w:r>
          </w:p>
        </w:tc>
      </w:tr>
      <w:tr w:rsidR="00ED0064" w:rsidRPr="00ED0064" w14:paraId="46698B4A"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65F7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ACCOUNTNUMBER</w:t>
            </w:r>
          </w:p>
        </w:tc>
        <w:tc>
          <w:tcPr>
            <w:tcW w:w="0" w:type="auto"/>
            <w:tcBorders>
              <w:top w:val="nil"/>
              <w:left w:val="nil"/>
              <w:bottom w:val="single" w:sz="4" w:space="0" w:color="auto"/>
              <w:right w:val="single" w:sz="4" w:space="0" w:color="auto"/>
            </w:tcBorders>
            <w:shd w:val="clear" w:color="auto" w:fill="auto"/>
            <w:noWrap/>
            <w:vAlign w:val="bottom"/>
            <w:hideMark/>
          </w:tcPr>
          <w:p w14:paraId="7ECA9C8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VARCHAR2(64)</w:t>
            </w:r>
          </w:p>
        </w:tc>
        <w:tc>
          <w:tcPr>
            <w:tcW w:w="0" w:type="auto"/>
            <w:tcBorders>
              <w:top w:val="nil"/>
              <w:left w:val="nil"/>
              <w:bottom w:val="single" w:sz="4" w:space="0" w:color="auto"/>
              <w:right w:val="single" w:sz="4" w:space="0" w:color="auto"/>
            </w:tcBorders>
            <w:shd w:val="clear" w:color="auto" w:fill="auto"/>
            <w:noWrap/>
            <w:vAlign w:val="bottom"/>
            <w:hideMark/>
          </w:tcPr>
          <w:p w14:paraId="3DE3B7D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640F9F9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银行账号</w:t>
            </w:r>
          </w:p>
        </w:tc>
      </w:tr>
      <w:tr w:rsidR="00ED0064" w:rsidRPr="00ED0064" w14:paraId="54E8626E"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117B4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ACCOUNTNAME</w:t>
            </w:r>
          </w:p>
        </w:tc>
        <w:tc>
          <w:tcPr>
            <w:tcW w:w="0" w:type="auto"/>
            <w:tcBorders>
              <w:top w:val="nil"/>
              <w:left w:val="nil"/>
              <w:bottom w:val="single" w:sz="4" w:space="0" w:color="auto"/>
              <w:right w:val="single" w:sz="4" w:space="0" w:color="auto"/>
            </w:tcBorders>
            <w:shd w:val="clear" w:color="auto" w:fill="auto"/>
            <w:noWrap/>
            <w:vAlign w:val="bottom"/>
            <w:hideMark/>
          </w:tcPr>
          <w:p w14:paraId="6BB289F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B638D4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7530318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银行户名</w:t>
            </w:r>
          </w:p>
        </w:tc>
      </w:tr>
      <w:tr w:rsidR="00ED0064" w:rsidRPr="00ED0064" w14:paraId="42C6FDE5"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14E8E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ACCOUNTDEPOSITTYPES</w:t>
            </w:r>
          </w:p>
        </w:tc>
        <w:tc>
          <w:tcPr>
            <w:tcW w:w="0" w:type="auto"/>
            <w:tcBorders>
              <w:top w:val="nil"/>
              <w:left w:val="nil"/>
              <w:bottom w:val="single" w:sz="4" w:space="0" w:color="auto"/>
              <w:right w:val="single" w:sz="4" w:space="0" w:color="auto"/>
            </w:tcBorders>
            <w:shd w:val="clear" w:color="auto" w:fill="auto"/>
            <w:noWrap/>
            <w:vAlign w:val="bottom"/>
            <w:hideMark/>
          </w:tcPr>
          <w:p w14:paraId="2737E90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26F4200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E7DFFB0" w14:textId="3DDF4DC1" w:rsidR="00CE23EA" w:rsidRPr="00CE23EA" w:rsidRDefault="00ED0064" w:rsidP="00ED0064">
            <w:pPr>
              <w:rPr>
                <w:rFonts w:ascii="Arial" w:hAnsi="Arial" w:cs="Arial"/>
                <w:sz w:val="18"/>
                <w:szCs w:val="18"/>
                <w:lang w:eastAsia="zh-CN" w:bidi="ar-SA"/>
              </w:rPr>
            </w:pPr>
            <w:r w:rsidRPr="00CE23EA">
              <w:rPr>
                <w:rFonts w:ascii="Arial" w:hAnsi="Arial" w:cs="Arial"/>
                <w:sz w:val="18"/>
                <w:szCs w:val="18"/>
                <w:lang w:eastAsia="zh-CN" w:bidi="ar-SA"/>
              </w:rPr>
              <w:t>账户存款类型：</w:t>
            </w:r>
            <w:r w:rsidRPr="00CE23EA">
              <w:rPr>
                <w:rFonts w:ascii="Arial" w:hAnsi="Arial" w:cs="Arial"/>
                <w:sz w:val="18"/>
                <w:szCs w:val="18"/>
                <w:lang w:eastAsia="zh-CN" w:bidi="ar-SA"/>
              </w:rPr>
              <w:t>1-</w:t>
            </w:r>
            <w:r w:rsidR="00CE23EA" w:rsidRPr="00CE23EA">
              <w:rPr>
                <w:rFonts w:ascii="Microsoft Sans Serif" w:hAnsi="Microsoft Sans Serif" w:cs="Microsoft Sans Serif"/>
                <w:color w:val="000000"/>
                <w:sz w:val="18"/>
                <w:szCs w:val="18"/>
                <w:lang w:eastAsia="zh-CN" w:bidi="ar-SA"/>
              </w:rPr>
              <w:t>活期存款</w:t>
            </w:r>
            <w:r w:rsidRPr="00CE23EA">
              <w:rPr>
                <w:rFonts w:ascii="Arial" w:hAnsi="Arial" w:cs="Arial"/>
                <w:sz w:val="18"/>
                <w:szCs w:val="18"/>
                <w:lang w:eastAsia="zh-CN" w:bidi="ar-SA"/>
              </w:rPr>
              <w:t>2-</w:t>
            </w:r>
            <w:r w:rsidR="00CE23EA" w:rsidRPr="00CE23EA">
              <w:rPr>
                <w:rFonts w:ascii="Microsoft Sans Serif" w:hAnsi="Microsoft Sans Serif" w:cs="Microsoft Sans Serif"/>
                <w:color w:val="000000"/>
                <w:sz w:val="18"/>
                <w:szCs w:val="18"/>
                <w:lang w:eastAsia="zh-CN" w:bidi="ar-SA"/>
              </w:rPr>
              <w:t>定期存款</w:t>
            </w:r>
            <w:r w:rsidRPr="00CE23EA">
              <w:rPr>
                <w:rFonts w:ascii="Arial" w:hAnsi="Arial" w:cs="Arial"/>
                <w:sz w:val="18"/>
                <w:szCs w:val="18"/>
                <w:lang w:eastAsia="zh-CN" w:bidi="ar-SA"/>
              </w:rPr>
              <w:t>3-</w:t>
            </w:r>
            <w:r w:rsidR="00CE23EA" w:rsidRPr="00CE23EA">
              <w:rPr>
                <w:rFonts w:ascii="Microsoft Sans Serif" w:hAnsi="Microsoft Sans Serif" w:cs="Microsoft Sans Serif"/>
                <w:color w:val="000000"/>
                <w:sz w:val="18"/>
                <w:szCs w:val="18"/>
                <w:lang w:eastAsia="zh-CN" w:bidi="ar-SA"/>
              </w:rPr>
              <w:t>协议存款</w:t>
            </w:r>
            <w:r w:rsidRPr="00CE23EA">
              <w:rPr>
                <w:rFonts w:ascii="Arial" w:hAnsi="Arial" w:cs="Arial"/>
                <w:sz w:val="18"/>
                <w:szCs w:val="18"/>
                <w:lang w:eastAsia="zh-CN" w:bidi="ar-SA"/>
              </w:rPr>
              <w:t>4-</w:t>
            </w:r>
            <w:r w:rsidR="00CE23EA" w:rsidRPr="00CE23EA">
              <w:rPr>
                <w:rFonts w:ascii="Microsoft Sans Serif" w:hAnsi="Microsoft Sans Serif" w:cs="Microsoft Sans Serif"/>
                <w:color w:val="000000"/>
                <w:sz w:val="18"/>
                <w:szCs w:val="18"/>
                <w:lang w:eastAsia="zh-CN" w:bidi="ar-SA"/>
              </w:rPr>
              <w:t>结构性存款</w:t>
            </w:r>
            <w:r w:rsidRPr="00CE23EA">
              <w:rPr>
                <w:rFonts w:ascii="Arial" w:hAnsi="Arial" w:cs="Arial"/>
                <w:sz w:val="18"/>
                <w:szCs w:val="18"/>
                <w:lang w:eastAsia="zh-CN" w:bidi="ar-SA"/>
              </w:rPr>
              <w:t>5-</w:t>
            </w:r>
            <w:r w:rsidR="00CE23EA" w:rsidRPr="00CE23EA">
              <w:rPr>
                <w:rFonts w:ascii="Microsoft Sans Serif" w:hAnsi="Microsoft Sans Serif" w:cs="Microsoft Sans Serif"/>
                <w:color w:val="000000"/>
                <w:sz w:val="18"/>
                <w:szCs w:val="18"/>
                <w:lang w:eastAsia="zh-CN" w:bidi="ar-SA"/>
              </w:rPr>
              <w:t>存出资本保证金</w:t>
            </w:r>
            <w:r w:rsidR="00CE23EA" w:rsidRPr="00CE23EA">
              <w:rPr>
                <w:rFonts w:ascii="Microsoft Sans Serif" w:hAnsi="Microsoft Sans Serif" w:cs="Microsoft Sans Serif" w:hint="eastAsia"/>
                <w:color w:val="000000"/>
                <w:sz w:val="18"/>
                <w:szCs w:val="18"/>
                <w:lang w:eastAsia="zh-CN" w:bidi="ar-SA"/>
              </w:rPr>
              <w:t xml:space="preserve"> 6-</w:t>
            </w:r>
            <w:r w:rsidR="00CE23EA" w:rsidRPr="00CE23EA">
              <w:rPr>
                <w:rFonts w:ascii="Microsoft Sans Serif" w:hAnsi="Microsoft Sans Serif" w:cs="Microsoft Sans Serif"/>
                <w:color w:val="000000"/>
                <w:sz w:val="18"/>
                <w:szCs w:val="18"/>
                <w:lang w:eastAsia="zh-CN" w:bidi="ar-SA"/>
              </w:rPr>
              <w:t>协定存款</w:t>
            </w:r>
            <w:r w:rsidR="00CE23EA" w:rsidRPr="00CE23EA">
              <w:rPr>
                <w:rFonts w:ascii="Microsoft Sans Serif" w:hAnsi="Microsoft Sans Serif" w:cs="Microsoft Sans Serif" w:hint="eastAsia"/>
                <w:color w:val="000000"/>
                <w:sz w:val="18"/>
                <w:szCs w:val="18"/>
                <w:lang w:eastAsia="zh-CN" w:bidi="ar-SA"/>
              </w:rPr>
              <w:t xml:space="preserve"> 7-</w:t>
            </w:r>
            <w:r w:rsidR="00CE23EA" w:rsidRPr="00CE23EA">
              <w:rPr>
                <w:rFonts w:ascii="Microsoft Sans Serif" w:hAnsi="Microsoft Sans Serif" w:cs="Microsoft Sans Serif"/>
                <w:color w:val="000000"/>
                <w:sz w:val="18"/>
                <w:szCs w:val="18"/>
                <w:lang w:eastAsia="zh-CN" w:bidi="ar-SA"/>
              </w:rPr>
              <w:t>通知存款</w:t>
            </w:r>
            <w:r w:rsidR="00CE23EA" w:rsidRPr="00CE23EA">
              <w:rPr>
                <w:rFonts w:ascii="Microsoft Sans Serif" w:hAnsi="Microsoft Sans Serif" w:cs="Microsoft Sans Serif" w:hint="eastAsia"/>
                <w:color w:val="000000"/>
                <w:sz w:val="18"/>
                <w:szCs w:val="18"/>
                <w:lang w:eastAsia="zh-CN" w:bidi="ar-SA"/>
              </w:rPr>
              <w:t xml:space="preserve"> 8-</w:t>
            </w:r>
            <w:r w:rsidR="00CE23EA" w:rsidRPr="00CE23EA">
              <w:rPr>
                <w:rFonts w:ascii="Microsoft Sans Serif" w:hAnsi="Microsoft Sans Serif" w:cs="Microsoft Sans Serif"/>
                <w:color w:val="000000"/>
                <w:sz w:val="18"/>
                <w:szCs w:val="18"/>
                <w:lang w:eastAsia="zh-CN" w:bidi="ar-SA"/>
              </w:rPr>
              <w:t>时点存款</w:t>
            </w:r>
          </w:p>
        </w:tc>
      </w:tr>
      <w:tr w:rsidR="00ED0064" w:rsidRPr="00ED0064" w14:paraId="570AD966" w14:textId="77777777" w:rsidTr="00FC7B3E">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0716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ACCOUNTCLASS</w:t>
            </w:r>
          </w:p>
        </w:tc>
        <w:tc>
          <w:tcPr>
            <w:tcW w:w="0" w:type="auto"/>
            <w:tcBorders>
              <w:top w:val="nil"/>
              <w:left w:val="nil"/>
              <w:bottom w:val="single" w:sz="4" w:space="0" w:color="auto"/>
              <w:right w:val="single" w:sz="4" w:space="0" w:color="auto"/>
            </w:tcBorders>
            <w:shd w:val="clear" w:color="auto" w:fill="auto"/>
            <w:noWrap/>
            <w:vAlign w:val="bottom"/>
            <w:hideMark/>
          </w:tcPr>
          <w:p w14:paraId="160583A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6C98E6F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0E2C776" w14:textId="01A1A952" w:rsidR="00CE23EA" w:rsidRPr="00CE23EA" w:rsidRDefault="00ED0064" w:rsidP="00ED0064">
            <w:pPr>
              <w:rPr>
                <w:rFonts w:ascii="Arial" w:hAnsi="Arial" w:cs="Arial"/>
                <w:sz w:val="18"/>
                <w:szCs w:val="18"/>
                <w:lang w:eastAsia="zh-CN" w:bidi="ar-SA"/>
              </w:rPr>
            </w:pPr>
            <w:r w:rsidRPr="00CE23EA">
              <w:rPr>
                <w:rFonts w:ascii="Arial" w:hAnsi="Arial" w:cs="Arial"/>
                <w:sz w:val="18"/>
                <w:szCs w:val="18"/>
                <w:lang w:eastAsia="zh-CN" w:bidi="ar-SA"/>
              </w:rPr>
              <w:t>账户性质（类别）</w:t>
            </w:r>
            <w:r w:rsidRPr="00CE23EA">
              <w:rPr>
                <w:rFonts w:ascii="Arial" w:hAnsi="Arial" w:cs="Arial"/>
                <w:sz w:val="18"/>
                <w:szCs w:val="18"/>
                <w:lang w:eastAsia="zh-CN" w:bidi="ar-SA"/>
              </w:rPr>
              <w:t>: 1-</w:t>
            </w:r>
            <w:r w:rsidR="00CE23EA" w:rsidRPr="00CE23EA">
              <w:rPr>
                <w:rFonts w:ascii="Microsoft Sans Serif" w:hAnsi="Microsoft Sans Serif" w:cs="Microsoft Sans Serif"/>
                <w:color w:val="000000"/>
                <w:sz w:val="18"/>
                <w:szCs w:val="18"/>
                <w:lang w:eastAsia="zh-CN" w:bidi="ar-SA"/>
              </w:rPr>
              <w:t>基本存款账户</w:t>
            </w:r>
            <w:r w:rsidRPr="00CE23EA">
              <w:rPr>
                <w:rFonts w:ascii="Arial" w:hAnsi="Arial" w:cs="Arial"/>
                <w:sz w:val="18"/>
                <w:szCs w:val="18"/>
                <w:lang w:eastAsia="zh-CN" w:bidi="ar-SA"/>
              </w:rPr>
              <w:t>2-</w:t>
            </w:r>
            <w:r w:rsidR="00CE23EA" w:rsidRPr="00CE23EA">
              <w:rPr>
                <w:rFonts w:ascii="Microsoft Sans Serif" w:hAnsi="Microsoft Sans Serif" w:cs="Microsoft Sans Serif"/>
                <w:color w:val="000000"/>
                <w:sz w:val="18"/>
                <w:szCs w:val="18"/>
                <w:lang w:eastAsia="zh-CN" w:bidi="ar-SA"/>
              </w:rPr>
              <w:t>一般存款账户</w:t>
            </w:r>
            <w:r w:rsidRPr="00CE23EA">
              <w:rPr>
                <w:rFonts w:ascii="Arial" w:hAnsi="Arial" w:cs="Arial"/>
                <w:sz w:val="18"/>
                <w:szCs w:val="18"/>
                <w:lang w:eastAsia="zh-CN" w:bidi="ar-SA"/>
              </w:rPr>
              <w:t>3-</w:t>
            </w:r>
            <w:r w:rsidR="00CE23EA" w:rsidRPr="00CE23EA">
              <w:rPr>
                <w:rFonts w:ascii="Microsoft Sans Serif" w:hAnsi="Microsoft Sans Serif" w:cs="Microsoft Sans Serif"/>
                <w:color w:val="000000"/>
                <w:sz w:val="18"/>
                <w:szCs w:val="18"/>
                <w:lang w:eastAsia="zh-CN" w:bidi="ar-SA"/>
              </w:rPr>
              <w:t>专用存款账户</w:t>
            </w:r>
            <w:r w:rsidRPr="00CE23EA">
              <w:rPr>
                <w:rFonts w:ascii="Arial" w:hAnsi="Arial" w:cs="Arial"/>
                <w:sz w:val="18"/>
                <w:szCs w:val="18"/>
                <w:lang w:eastAsia="zh-CN" w:bidi="ar-SA"/>
              </w:rPr>
              <w:t>4-</w:t>
            </w:r>
            <w:r w:rsidR="00CE23EA" w:rsidRPr="00CE23EA">
              <w:rPr>
                <w:rFonts w:ascii="Microsoft Sans Serif" w:hAnsi="Microsoft Sans Serif" w:cs="Microsoft Sans Serif"/>
                <w:color w:val="000000"/>
                <w:sz w:val="18"/>
                <w:szCs w:val="18"/>
                <w:lang w:eastAsia="zh-CN" w:bidi="ar-SA"/>
              </w:rPr>
              <w:t>临时存款账户</w:t>
            </w:r>
            <w:r w:rsidRPr="00CE23EA">
              <w:rPr>
                <w:rFonts w:ascii="Arial" w:hAnsi="Arial" w:cs="Arial"/>
                <w:sz w:val="18"/>
                <w:szCs w:val="18"/>
                <w:lang w:eastAsia="zh-CN" w:bidi="ar-SA"/>
              </w:rPr>
              <w:t>5-</w:t>
            </w:r>
            <w:r w:rsidR="00CE23EA" w:rsidRPr="00CE23EA">
              <w:rPr>
                <w:rFonts w:ascii="Microsoft Sans Serif" w:hAnsi="Microsoft Sans Serif" w:cs="Microsoft Sans Serif"/>
                <w:color w:val="000000"/>
                <w:sz w:val="18"/>
                <w:szCs w:val="18"/>
                <w:lang w:eastAsia="zh-CN" w:bidi="ar-SA"/>
              </w:rPr>
              <w:t>定期存款账户</w:t>
            </w:r>
            <w:r w:rsidRPr="00CE23EA">
              <w:rPr>
                <w:rFonts w:ascii="Arial" w:hAnsi="Arial" w:cs="Arial"/>
                <w:sz w:val="18"/>
                <w:szCs w:val="18"/>
                <w:lang w:eastAsia="zh-CN" w:bidi="ar-SA"/>
              </w:rPr>
              <w:t>6-</w:t>
            </w:r>
            <w:r w:rsidR="00CE23EA" w:rsidRPr="00CE23EA">
              <w:rPr>
                <w:rFonts w:ascii="Microsoft Sans Serif" w:hAnsi="Microsoft Sans Serif" w:cs="Microsoft Sans Serif"/>
                <w:color w:val="000000"/>
                <w:sz w:val="18"/>
                <w:szCs w:val="18"/>
                <w:lang w:eastAsia="zh-CN" w:bidi="ar-SA"/>
              </w:rPr>
              <w:t>非预算单位专用存款账户</w:t>
            </w:r>
            <w:r w:rsidRPr="00CE23EA">
              <w:rPr>
                <w:rFonts w:ascii="Arial" w:hAnsi="Arial" w:cs="Arial"/>
                <w:sz w:val="18"/>
                <w:szCs w:val="18"/>
                <w:lang w:eastAsia="zh-CN" w:bidi="ar-SA"/>
              </w:rPr>
              <w:t>7-</w:t>
            </w:r>
            <w:r w:rsidR="00CE23EA" w:rsidRPr="00CE23EA">
              <w:rPr>
                <w:rFonts w:ascii="Microsoft Sans Serif" w:hAnsi="Microsoft Sans Serif" w:cs="Microsoft Sans Serif"/>
                <w:color w:val="000000"/>
                <w:sz w:val="18"/>
                <w:szCs w:val="18"/>
                <w:lang w:eastAsia="zh-CN" w:bidi="ar-SA"/>
              </w:rPr>
              <w:t>虚拟存款账户</w:t>
            </w:r>
            <w:r w:rsidR="00CE23EA" w:rsidRPr="00CE23EA">
              <w:rPr>
                <w:rFonts w:ascii="Microsoft Sans Serif" w:hAnsi="Microsoft Sans Serif" w:cs="Microsoft Sans Serif" w:hint="eastAsia"/>
                <w:color w:val="000000"/>
                <w:sz w:val="18"/>
                <w:szCs w:val="18"/>
                <w:lang w:eastAsia="zh-CN" w:bidi="ar-SA"/>
              </w:rPr>
              <w:t xml:space="preserve"> 8-</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w:t>
            </w:r>
            <w:r w:rsidR="00CE23EA" w:rsidRPr="00CE23EA">
              <w:rPr>
                <w:rFonts w:ascii="Microsoft Sans Serif" w:hAnsi="Microsoft Sans Serif" w:cs="Microsoft Sans Serif"/>
                <w:color w:val="000000"/>
                <w:sz w:val="18"/>
                <w:szCs w:val="18"/>
                <w:lang w:eastAsia="zh-CN" w:bidi="ar-SA"/>
              </w:rPr>
              <w:t>财务专用</w:t>
            </w:r>
            <w:r w:rsidR="00CE23EA" w:rsidRPr="00CE23EA">
              <w:rPr>
                <w:rFonts w:ascii="Microsoft Sans Serif" w:hAnsi="Microsoft Sans Serif" w:cs="Microsoft Sans Serif" w:hint="eastAsia"/>
                <w:color w:val="000000"/>
                <w:sz w:val="18"/>
                <w:szCs w:val="18"/>
                <w:lang w:eastAsia="zh-CN" w:bidi="ar-SA"/>
              </w:rPr>
              <w:t>9-</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—IT</w:t>
            </w:r>
            <w:r w:rsidR="00CE23EA" w:rsidRPr="00CE23EA">
              <w:rPr>
                <w:rFonts w:ascii="Microsoft Sans Serif" w:hAnsi="Microsoft Sans Serif" w:cs="Microsoft Sans Serif"/>
                <w:color w:val="000000"/>
                <w:sz w:val="18"/>
                <w:szCs w:val="18"/>
                <w:lang w:eastAsia="zh-CN" w:bidi="ar-SA"/>
              </w:rPr>
              <w:t>专用</w:t>
            </w:r>
            <w:r w:rsidR="00CE23EA" w:rsidRPr="00CE23EA">
              <w:rPr>
                <w:rFonts w:ascii="Microsoft Sans Serif" w:hAnsi="Microsoft Sans Serif" w:cs="Microsoft Sans Serif" w:hint="eastAsia"/>
                <w:color w:val="000000"/>
                <w:sz w:val="18"/>
                <w:szCs w:val="18"/>
                <w:lang w:eastAsia="zh-CN" w:bidi="ar-SA"/>
              </w:rPr>
              <w:t xml:space="preserve"> 10-</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w:t>
            </w:r>
            <w:r w:rsidR="00CE23EA" w:rsidRPr="00CE23EA">
              <w:rPr>
                <w:rFonts w:ascii="Microsoft Sans Serif" w:hAnsi="Microsoft Sans Serif" w:cs="Microsoft Sans Serif"/>
                <w:color w:val="000000"/>
                <w:sz w:val="18"/>
                <w:szCs w:val="18"/>
                <w:lang w:eastAsia="zh-CN" w:bidi="ar-SA"/>
              </w:rPr>
              <w:t>其他</w:t>
            </w:r>
          </w:p>
        </w:tc>
      </w:tr>
      <w:tr w:rsidR="00ED0064" w:rsidRPr="00ED0064" w14:paraId="3E3CBC89"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430E9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ACCOUNTTYPEID</w:t>
            </w:r>
          </w:p>
        </w:tc>
        <w:tc>
          <w:tcPr>
            <w:tcW w:w="0" w:type="auto"/>
            <w:tcBorders>
              <w:top w:val="nil"/>
              <w:left w:val="nil"/>
              <w:bottom w:val="single" w:sz="4" w:space="0" w:color="auto"/>
              <w:right w:val="single" w:sz="4" w:space="0" w:color="auto"/>
            </w:tcBorders>
            <w:shd w:val="clear" w:color="auto" w:fill="auto"/>
            <w:noWrap/>
            <w:vAlign w:val="bottom"/>
            <w:hideMark/>
          </w:tcPr>
          <w:p w14:paraId="6593D6A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739F95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1FCC762" w14:textId="7E7D12C0"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A01-</w:t>
            </w:r>
            <w:r w:rsidRPr="00CE23EA">
              <w:rPr>
                <w:rFonts w:ascii="Arial" w:hAnsi="Arial" w:cs="Arial" w:hint="eastAsia"/>
                <w:sz w:val="18"/>
                <w:szCs w:val="18"/>
                <w:lang w:eastAsia="zh-CN" w:bidi="ar-SA"/>
              </w:rPr>
              <w:t>基本户（银行）</w:t>
            </w:r>
            <w:r w:rsidRPr="00CE23EA">
              <w:rPr>
                <w:rFonts w:ascii="Arial" w:hAnsi="Arial" w:cs="Arial" w:hint="eastAsia"/>
                <w:sz w:val="18"/>
                <w:szCs w:val="18"/>
                <w:lang w:eastAsia="zh-CN" w:bidi="ar-SA"/>
              </w:rPr>
              <w:t>A02-</w:t>
            </w:r>
            <w:r w:rsidRPr="00CE23EA">
              <w:rPr>
                <w:rFonts w:ascii="Arial" w:hAnsi="Arial" w:cs="Arial" w:hint="eastAsia"/>
                <w:sz w:val="18"/>
                <w:szCs w:val="18"/>
                <w:lang w:eastAsia="zh-CN" w:bidi="ar-SA"/>
              </w:rPr>
              <w:t>归集户（银行）</w:t>
            </w:r>
          </w:p>
          <w:p w14:paraId="7E84BBE7" w14:textId="23AF5EEB"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A03-</w:t>
            </w:r>
            <w:r w:rsidRPr="00CE23EA">
              <w:rPr>
                <w:rFonts w:ascii="Arial" w:hAnsi="Arial" w:cs="Arial" w:hint="eastAsia"/>
                <w:sz w:val="18"/>
                <w:szCs w:val="18"/>
                <w:lang w:eastAsia="zh-CN" w:bidi="ar-SA"/>
              </w:rPr>
              <w:t>保费收入户（银行）</w:t>
            </w:r>
            <w:r w:rsidRPr="00CE23EA">
              <w:rPr>
                <w:rFonts w:ascii="Arial" w:hAnsi="Arial" w:cs="Arial" w:hint="eastAsia"/>
                <w:sz w:val="18"/>
                <w:szCs w:val="18"/>
                <w:lang w:eastAsia="zh-CN" w:bidi="ar-SA"/>
              </w:rPr>
              <w:t>A04-</w:t>
            </w:r>
            <w:r w:rsidRPr="00CE23EA">
              <w:rPr>
                <w:rFonts w:ascii="Arial" w:hAnsi="Arial" w:cs="Arial" w:hint="eastAsia"/>
                <w:sz w:val="18"/>
                <w:szCs w:val="18"/>
                <w:lang w:eastAsia="zh-CN" w:bidi="ar-SA"/>
              </w:rPr>
              <w:t>其他收入户（银行）</w:t>
            </w:r>
            <w:r w:rsidRPr="00CE23EA">
              <w:rPr>
                <w:rFonts w:ascii="Arial" w:hAnsi="Arial" w:cs="Arial" w:hint="eastAsia"/>
                <w:sz w:val="18"/>
                <w:szCs w:val="18"/>
                <w:lang w:eastAsia="zh-CN" w:bidi="ar-SA"/>
              </w:rPr>
              <w:t>A05-</w:t>
            </w:r>
            <w:r w:rsidRPr="00CE23EA">
              <w:rPr>
                <w:rFonts w:ascii="Arial" w:hAnsi="Arial" w:cs="Arial" w:hint="eastAsia"/>
                <w:sz w:val="18"/>
                <w:szCs w:val="18"/>
                <w:lang w:eastAsia="zh-CN" w:bidi="ar-SA"/>
              </w:rPr>
              <w:t>业务支出户（银行）</w:t>
            </w:r>
            <w:r w:rsidRPr="00CE23EA">
              <w:rPr>
                <w:rFonts w:ascii="Arial" w:hAnsi="Arial" w:cs="Arial" w:hint="eastAsia"/>
                <w:sz w:val="18"/>
                <w:szCs w:val="18"/>
                <w:lang w:eastAsia="zh-CN" w:bidi="ar-SA"/>
              </w:rPr>
              <w:t>A06-</w:t>
            </w:r>
            <w:r w:rsidRPr="00CE23EA">
              <w:rPr>
                <w:rFonts w:ascii="Arial" w:hAnsi="Arial" w:cs="Arial" w:hint="eastAsia"/>
                <w:sz w:val="18"/>
                <w:szCs w:val="18"/>
                <w:lang w:eastAsia="zh-CN" w:bidi="ar-SA"/>
              </w:rPr>
              <w:t>费用支出户（银行）</w:t>
            </w:r>
            <w:r w:rsidRPr="00CE23EA">
              <w:rPr>
                <w:rFonts w:ascii="Arial" w:hAnsi="Arial" w:cs="Arial" w:hint="eastAsia"/>
                <w:sz w:val="18"/>
                <w:szCs w:val="18"/>
                <w:lang w:eastAsia="zh-CN" w:bidi="ar-SA"/>
              </w:rPr>
              <w:t>A07-</w:t>
            </w:r>
            <w:r w:rsidRPr="00CE23EA">
              <w:rPr>
                <w:rFonts w:ascii="Arial" w:hAnsi="Arial" w:cs="Arial" w:hint="eastAsia"/>
                <w:sz w:val="18"/>
                <w:szCs w:val="18"/>
                <w:lang w:eastAsia="zh-CN" w:bidi="ar-SA"/>
              </w:rPr>
              <w:t>其他类支出户（银行）</w:t>
            </w:r>
            <w:r w:rsidRPr="00CE23EA">
              <w:rPr>
                <w:rFonts w:ascii="Arial" w:hAnsi="Arial" w:cs="Arial" w:hint="eastAsia"/>
                <w:sz w:val="18"/>
                <w:szCs w:val="18"/>
                <w:lang w:eastAsia="zh-CN" w:bidi="ar-SA"/>
              </w:rPr>
              <w:t>A08-</w:t>
            </w:r>
            <w:r w:rsidRPr="00CE23EA">
              <w:rPr>
                <w:rFonts w:ascii="Arial" w:hAnsi="Arial" w:cs="Arial" w:hint="eastAsia"/>
                <w:sz w:val="18"/>
                <w:szCs w:val="18"/>
                <w:lang w:eastAsia="zh-CN" w:bidi="ar-SA"/>
              </w:rPr>
              <w:t>资本保证金存款户（银行）</w:t>
            </w:r>
            <w:r w:rsidRPr="00CE23EA">
              <w:rPr>
                <w:rFonts w:ascii="Arial" w:hAnsi="Arial" w:cs="Arial" w:hint="eastAsia"/>
                <w:sz w:val="18"/>
                <w:szCs w:val="18"/>
                <w:lang w:eastAsia="zh-CN" w:bidi="ar-SA"/>
              </w:rPr>
              <w:t>A09-</w:t>
            </w:r>
            <w:r w:rsidRPr="00CE23EA">
              <w:rPr>
                <w:rFonts w:ascii="Arial" w:hAnsi="Arial" w:cs="Arial" w:hint="eastAsia"/>
                <w:sz w:val="18"/>
                <w:szCs w:val="18"/>
                <w:lang w:eastAsia="zh-CN" w:bidi="ar-SA"/>
              </w:rPr>
              <w:t>托管户（银行）</w:t>
            </w:r>
            <w:r w:rsidRPr="00CE23EA">
              <w:rPr>
                <w:rFonts w:ascii="Arial" w:hAnsi="Arial" w:cs="Arial" w:hint="eastAsia"/>
                <w:sz w:val="18"/>
                <w:szCs w:val="18"/>
                <w:lang w:eastAsia="zh-CN" w:bidi="ar-SA"/>
              </w:rPr>
              <w:t>A10-</w:t>
            </w:r>
            <w:r w:rsidRPr="00CE23EA">
              <w:rPr>
                <w:rFonts w:ascii="Arial" w:hAnsi="Arial" w:cs="Arial" w:hint="eastAsia"/>
                <w:sz w:val="18"/>
                <w:szCs w:val="18"/>
                <w:lang w:eastAsia="zh-CN" w:bidi="ar-SA"/>
              </w:rPr>
              <w:t>公积金专户（银行）</w:t>
            </w:r>
            <w:r w:rsidRPr="00CE23EA">
              <w:rPr>
                <w:rFonts w:ascii="Arial" w:hAnsi="Arial" w:cs="Arial" w:hint="eastAsia"/>
                <w:sz w:val="18"/>
                <w:szCs w:val="18"/>
                <w:lang w:eastAsia="zh-CN" w:bidi="ar-SA"/>
              </w:rPr>
              <w:t>A11-</w:t>
            </w:r>
            <w:r w:rsidRPr="00CE23EA">
              <w:rPr>
                <w:rFonts w:ascii="Arial" w:hAnsi="Arial" w:cs="Arial" w:hint="eastAsia"/>
                <w:sz w:val="18"/>
                <w:szCs w:val="18"/>
                <w:lang w:eastAsia="zh-CN" w:bidi="ar-SA"/>
              </w:rPr>
              <w:t>社保专户（银行）</w:t>
            </w:r>
            <w:r w:rsidRPr="00CE23EA">
              <w:rPr>
                <w:rFonts w:ascii="Arial" w:hAnsi="Arial" w:cs="Arial" w:hint="eastAsia"/>
                <w:sz w:val="18"/>
                <w:szCs w:val="18"/>
                <w:lang w:eastAsia="zh-CN" w:bidi="ar-SA"/>
              </w:rPr>
              <w:t>A12-</w:t>
            </w:r>
            <w:r w:rsidRPr="00CE23EA">
              <w:rPr>
                <w:rFonts w:ascii="Arial" w:hAnsi="Arial" w:cs="Arial" w:hint="eastAsia"/>
                <w:sz w:val="18"/>
                <w:szCs w:val="18"/>
                <w:lang w:eastAsia="zh-CN" w:bidi="ar-SA"/>
              </w:rPr>
              <w:t>税金转户（银行）</w:t>
            </w:r>
            <w:r w:rsidRPr="00CE23EA">
              <w:rPr>
                <w:rFonts w:ascii="Arial" w:hAnsi="Arial" w:cs="Arial" w:hint="eastAsia"/>
                <w:sz w:val="18"/>
                <w:szCs w:val="18"/>
                <w:lang w:eastAsia="zh-CN" w:bidi="ar-SA"/>
              </w:rPr>
              <w:t>A13-</w:t>
            </w:r>
            <w:r w:rsidRPr="00CE23EA">
              <w:rPr>
                <w:rFonts w:ascii="Arial" w:hAnsi="Arial" w:cs="Arial" w:hint="eastAsia"/>
                <w:sz w:val="18"/>
                <w:szCs w:val="18"/>
                <w:lang w:eastAsia="zh-CN" w:bidi="ar-SA"/>
              </w:rPr>
              <w:t>工会账户（银行）</w:t>
            </w:r>
            <w:r w:rsidRPr="00CE23EA">
              <w:rPr>
                <w:rFonts w:ascii="Arial" w:hAnsi="Arial" w:cs="Arial" w:hint="eastAsia"/>
                <w:sz w:val="18"/>
                <w:szCs w:val="18"/>
                <w:lang w:eastAsia="zh-CN" w:bidi="ar-SA"/>
              </w:rPr>
              <w:t>A14-</w:t>
            </w:r>
            <w:r w:rsidRPr="00CE23EA">
              <w:rPr>
                <w:rFonts w:ascii="Arial" w:hAnsi="Arial" w:cs="Arial" w:hint="eastAsia"/>
                <w:sz w:val="18"/>
                <w:szCs w:val="18"/>
                <w:lang w:eastAsia="zh-CN" w:bidi="ar-SA"/>
              </w:rPr>
              <w:t>时点存款账户（银行）</w:t>
            </w:r>
            <w:r w:rsidRPr="00CE23EA">
              <w:rPr>
                <w:rFonts w:ascii="Arial" w:hAnsi="Arial" w:cs="Arial" w:hint="eastAsia"/>
                <w:sz w:val="18"/>
                <w:szCs w:val="18"/>
                <w:lang w:eastAsia="zh-CN" w:bidi="ar-SA"/>
              </w:rPr>
              <w:t>A15-</w:t>
            </w:r>
            <w:r w:rsidRPr="00CE23EA">
              <w:rPr>
                <w:rFonts w:ascii="Arial" w:hAnsi="Arial" w:cs="Arial" w:hint="eastAsia"/>
                <w:sz w:val="18"/>
                <w:szCs w:val="18"/>
                <w:lang w:eastAsia="zh-CN" w:bidi="ar-SA"/>
              </w:rPr>
              <w:t>验资户（银行）</w:t>
            </w:r>
            <w:r w:rsidRPr="00CE23EA">
              <w:rPr>
                <w:rFonts w:ascii="Arial" w:hAnsi="Arial" w:cs="Arial" w:hint="eastAsia"/>
                <w:sz w:val="18"/>
                <w:szCs w:val="18"/>
                <w:lang w:eastAsia="zh-CN" w:bidi="ar-SA"/>
              </w:rPr>
              <w:t>A16-</w:t>
            </w:r>
            <w:r w:rsidRPr="00CE23EA">
              <w:rPr>
                <w:rFonts w:ascii="Arial" w:hAnsi="Arial" w:cs="Arial" w:hint="eastAsia"/>
                <w:sz w:val="18"/>
                <w:szCs w:val="18"/>
                <w:lang w:eastAsia="zh-CN" w:bidi="ar-SA"/>
              </w:rPr>
              <w:t>其他账户（银行）</w:t>
            </w:r>
          </w:p>
          <w:p w14:paraId="4529942A"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B01-</w:t>
            </w:r>
            <w:r w:rsidRPr="00CE23EA">
              <w:rPr>
                <w:rFonts w:ascii="Arial" w:hAnsi="Arial" w:cs="Arial" w:hint="eastAsia"/>
                <w:sz w:val="18"/>
                <w:szCs w:val="18"/>
                <w:lang w:eastAsia="zh-CN" w:bidi="ar-SA"/>
              </w:rPr>
              <w:t>保费收入户（其他货币资金）</w:t>
            </w:r>
          </w:p>
          <w:p w14:paraId="6725E3DA"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B02-</w:t>
            </w:r>
            <w:r w:rsidRPr="00CE23EA">
              <w:rPr>
                <w:rFonts w:ascii="Arial" w:hAnsi="Arial" w:cs="Arial" w:hint="eastAsia"/>
                <w:sz w:val="18"/>
                <w:szCs w:val="18"/>
                <w:lang w:eastAsia="zh-CN" w:bidi="ar-SA"/>
              </w:rPr>
              <w:t>其他收入户（其他货币资金）</w:t>
            </w:r>
          </w:p>
          <w:p w14:paraId="33A2FECF"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B03-</w:t>
            </w:r>
            <w:r w:rsidRPr="00CE23EA">
              <w:rPr>
                <w:rFonts w:ascii="Arial" w:hAnsi="Arial" w:cs="Arial" w:hint="eastAsia"/>
                <w:sz w:val="18"/>
                <w:szCs w:val="18"/>
                <w:lang w:eastAsia="zh-CN" w:bidi="ar-SA"/>
              </w:rPr>
              <w:t>业务支出户（其他货币资金）</w:t>
            </w:r>
          </w:p>
          <w:p w14:paraId="0F161229"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B04-</w:t>
            </w:r>
            <w:r w:rsidRPr="00CE23EA">
              <w:rPr>
                <w:rFonts w:ascii="Arial" w:hAnsi="Arial" w:cs="Arial" w:hint="eastAsia"/>
                <w:sz w:val="18"/>
                <w:szCs w:val="18"/>
                <w:lang w:eastAsia="zh-CN" w:bidi="ar-SA"/>
              </w:rPr>
              <w:t>费用支出户（其他货币资金）</w:t>
            </w:r>
          </w:p>
          <w:p w14:paraId="5CC362E5"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B05-</w:t>
            </w:r>
            <w:r w:rsidRPr="00CE23EA">
              <w:rPr>
                <w:rFonts w:ascii="Arial" w:hAnsi="Arial" w:cs="Arial" w:hint="eastAsia"/>
                <w:sz w:val="18"/>
                <w:szCs w:val="18"/>
                <w:lang w:eastAsia="zh-CN" w:bidi="ar-SA"/>
              </w:rPr>
              <w:t>手续费支出户（其他货币资金）</w:t>
            </w:r>
          </w:p>
          <w:p w14:paraId="4EB5C747" w14:textId="77777777" w:rsidR="00CE23EA" w:rsidRPr="00CE23EA"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B06-</w:t>
            </w:r>
            <w:r w:rsidRPr="00CE23EA">
              <w:rPr>
                <w:rFonts w:ascii="Arial" w:hAnsi="Arial" w:cs="Arial" w:hint="eastAsia"/>
                <w:sz w:val="18"/>
                <w:szCs w:val="18"/>
                <w:lang w:eastAsia="zh-CN" w:bidi="ar-SA"/>
              </w:rPr>
              <w:t>保证金账户（其他货币资金）</w:t>
            </w:r>
          </w:p>
          <w:p w14:paraId="4C38E883" w14:textId="03600128" w:rsidR="00ED0064" w:rsidRPr="00ED0064" w:rsidRDefault="00CE23EA" w:rsidP="00CE23EA">
            <w:pPr>
              <w:rPr>
                <w:rFonts w:ascii="Arial" w:hAnsi="Arial" w:cs="Arial"/>
                <w:sz w:val="18"/>
                <w:szCs w:val="18"/>
                <w:lang w:eastAsia="zh-CN" w:bidi="ar-SA"/>
              </w:rPr>
            </w:pPr>
            <w:r w:rsidRPr="00CE23EA">
              <w:rPr>
                <w:rFonts w:ascii="Arial" w:hAnsi="Arial" w:cs="Arial" w:hint="eastAsia"/>
                <w:sz w:val="18"/>
                <w:szCs w:val="18"/>
                <w:lang w:eastAsia="zh-CN" w:bidi="ar-SA"/>
              </w:rPr>
              <w:t>B07-</w:t>
            </w:r>
            <w:r w:rsidRPr="00CE23EA">
              <w:rPr>
                <w:rFonts w:ascii="Arial" w:hAnsi="Arial" w:cs="Arial" w:hint="eastAsia"/>
                <w:sz w:val="18"/>
                <w:szCs w:val="18"/>
                <w:lang w:eastAsia="zh-CN" w:bidi="ar-SA"/>
              </w:rPr>
              <w:t>虚拟商户号—收入</w:t>
            </w:r>
            <w:r w:rsidRPr="00CE23EA">
              <w:rPr>
                <w:rFonts w:ascii="Arial" w:hAnsi="Arial" w:cs="Arial" w:hint="eastAsia"/>
                <w:sz w:val="18"/>
                <w:szCs w:val="18"/>
                <w:lang w:eastAsia="zh-CN" w:bidi="ar-SA"/>
              </w:rPr>
              <w:t>B08-</w:t>
            </w:r>
            <w:r w:rsidRPr="00CE23EA">
              <w:rPr>
                <w:rFonts w:ascii="Arial" w:hAnsi="Arial" w:cs="Arial" w:hint="eastAsia"/>
                <w:sz w:val="18"/>
                <w:szCs w:val="18"/>
                <w:lang w:eastAsia="zh-CN" w:bidi="ar-SA"/>
              </w:rPr>
              <w:t>虚拟商户号—支出</w:t>
            </w:r>
            <w:r w:rsidRPr="00CE23EA">
              <w:rPr>
                <w:rFonts w:ascii="Arial" w:hAnsi="Arial" w:cs="Arial" w:hint="eastAsia"/>
                <w:sz w:val="18"/>
                <w:szCs w:val="18"/>
                <w:lang w:eastAsia="zh-CN" w:bidi="ar-SA"/>
              </w:rPr>
              <w:t>C01-</w:t>
            </w:r>
            <w:r w:rsidRPr="00CE23EA">
              <w:rPr>
                <w:rFonts w:ascii="Arial" w:hAnsi="Arial" w:cs="Arial" w:hint="eastAsia"/>
                <w:sz w:val="18"/>
                <w:szCs w:val="18"/>
                <w:lang w:eastAsia="zh-CN" w:bidi="ar-SA"/>
              </w:rPr>
              <w:t>虚拟商户号—财务专用</w:t>
            </w:r>
            <w:r w:rsidRPr="00CE23EA">
              <w:rPr>
                <w:rFonts w:ascii="Arial" w:hAnsi="Arial" w:cs="Arial" w:hint="eastAsia"/>
                <w:sz w:val="18"/>
                <w:szCs w:val="18"/>
                <w:lang w:eastAsia="zh-CN" w:bidi="ar-SA"/>
              </w:rPr>
              <w:t>C02-</w:t>
            </w:r>
            <w:r w:rsidRPr="00CE23EA">
              <w:rPr>
                <w:rFonts w:ascii="Arial" w:hAnsi="Arial" w:cs="Arial" w:hint="eastAsia"/>
                <w:sz w:val="18"/>
                <w:szCs w:val="18"/>
                <w:lang w:eastAsia="zh-CN" w:bidi="ar-SA"/>
              </w:rPr>
              <w:t>虚拟商户号—</w:t>
            </w:r>
            <w:r w:rsidRPr="00CE23EA">
              <w:rPr>
                <w:rFonts w:ascii="Arial" w:hAnsi="Arial" w:cs="Arial" w:hint="eastAsia"/>
                <w:sz w:val="18"/>
                <w:szCs w:val="18"/>
                <w:lang w:eastAsia="zh-CN" w:bidi="ar-SA"/>
              </w:rPr>
              <w:t>IT</w:t>
            </w:r>
            <w:r w:rsidRPr="00CE23EA">
              <w:rPr>
                <w:rFonts w:ascii="Arial" w:hAnsi="Arial" w:cs="Arial" w:hint="eastAsia"/>
                <w:sz w:val="18"/>
                <w:szCs w:val="18"/>
                <w:lang w:eastAsia="zh-CN" w:bidi="ar-SA"/>
              </w:rPr>
              <w:t>专用</w:t>
            </w:r>
            <w:r w:rsidRPr="00CE23EA">
              <w:rPr>
                <w:rFonts w:ascii="Arial" w:hAnsi="Arial" w:cs="Arial" w:hint="eastAsia"/>
                <w:sz w:val="18"/>
                <w:szCs w:val="18"/>
                <w:lang w:eastAsia="zh-CN" w:bidi="ar-SA"/>
              </w:rPr>
              <w:t>C03-</w:t>
            </w:r>
            <w:r w:rsidRPr="00CE23EA">
              <w:rPr>
                <w:rFonts w:ascii="Arial" w:hAnsi="Arial" w:cs="Arial" w:hint="eastAsia"/>
                <w:sz w:val="18"/>
                <w:szCs w:val="18"/>
                <w:lang w:eastAsia="zh-CN" w:bidi="ar-SA"/>
              </w:rPr>
              <w:t>虚拟商户号—其他</w:t>
            </w:r>
          </w:p>
        </w:tc>
      </w:tr>
      <w:tr w:rsidR="00ED0064" w:rsidRPr="00ED0064" w14:paraId="59259E72"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19B0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MINIUPTRANSFERAMOUNT</w:t>
            </w:r>
          </w:p>
        </w:tc>
        <w:tc>
          <w:tcPr>
            <w:tcW w:w="0" w:type="auto"/>
            <w:tcBorders>
              <w:top w:val="nil"/>
              <w:left w:val="nil"/>
              <w:bottom w:val="single" w:sz="4" w:space="0" w:color="auto"/>
              <w:right w:val="single" w:sz="4" w:space="0" w:color="auto"/>
            </w:tcBorders>
            <w:shd w:val="clear" w:color="auto" w:fill="auto"/>
            <w:noWrap/>
            <w:vAlign w:val="bottom"/>
            <w:hideMark/>
          </w:tcPr>
          <w:p w14:paraId="6396264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2482A1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583B78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满额上划金额</w:t>
            </w:r>
          </w:p>
        </w:tc>
      </w:tr>
      <w:tr w:rsidR="00ED0064" w:rsidRPr="00ED0064" w14:paraId="332E8F2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3C6FE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MINITRANSFERAREAMOUNT</w:t>
            </w:r>
          </w:p>
        </w:tc>
        <w:tc>
          <w:tcPr>
            <w:tcW w:w="0" w:type="auto"/>
            <w:tcBorders>
              <w:top w:val="nil"/>
              <w:left w:val="nil"/>
              <w:bottom w:val="single" w:sz="4" w:space="0" w:color="auto"/>
              <w:right w:val="single" w:sz="4" w:space="0" w:color="auto"/>
            </w:tcBorders>
            <w:shd w:val="clear" w:color="auto" w:fill="auto"/>
            <w:noWrap/>
            <w:vAlign w:val="bottom"/>
            <w:hideMark/>
          </w:tcPr>
          <w:p w14:paraId="109EC24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58EBAF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FA8360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最小划拨金额</w:t>
            </w:r>
          </w:p>
        </w:tc>
      </w:tr>
      <w:tr w:rsidR="00ED0064" w:rsidRPr="00ED0064" w14:paraId="5665E6BC"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35A8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RESERVEDBALANCE</w:t>
            </w:r>
          </w:p>
        </w:tc>
        <w:tc>
          <w:tcPr>
            <w:tcW w:w="0" w:type="auto"/>
            <w:tcBorders>
              <w:top w:val="nil"/>
              <w:left w:val="nil"/>
              <w:bottom w:val="single" w:sz="4" w:space="0" w:color="auto"/>
              <w:right w:val="single" w:sz="4" w:space="0" w:color="auto"/>
            </w:tcBorders>
            <w:shd w:val="clear" w:color="auto" w:fill="auto"/>
            <w:noWrap/>
            <w:vAlign w:val="bottom"/>
            <w:hideMark/>
          </w:tcPr>
          <w:p w14:paraId="519C629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777EB35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2B3CA5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留底金额</w:t>
            </w:r>
          </w:p>
        </w:tc>
      </w:tr>
      <w:tr w:rsidR="00ED0064" w:rsidRPr="00ED0064" w14:paraId="219B9DCE"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519B8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ASSESSBALANCE</w:t>
            </w:r>
          </w:p>
        </w:tc>
        <w:tc>
          <w:tcPr>
            <w:tcW w:w="0" w:type="auto"/>
            <w:tcBorders>
              <w:top w:val="nil"/>
              <w:left w:val="nil"/>
              <w:bottom w:val="single" w:sz="4" w:space="0" w:color="auto"/>
              <w:right w:val="single" w:sz="4" w:space="0" w:color="auto"/>
            </w:tcBorders>
            <w:shd w:val="clear" w:color="auto" w:fill="auto"/>
            <w:noWrap/>
            <w:vAlign w:val="bottom"/>
            <w:hideMark/>
          </w:tcPr>
          <w:p w14:paraId="3BC9679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897A6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CDC7C5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考核金额</w:t>
            </w:r>
          </w:p>
        </w:tc>
      </w:tr>
      <w:tr w:rsidR="00ED0064" w:rsidRPr="00ED0064" w14:paraId="0CA984D6"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01AD2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CREATEDBY</w:t>
            </w:r>
          </w:p>
        </w:tc>
        <w:tc>
          <w:tcPr>
            <w:tcW w:w="0" w:type="auto"/>
            <w:tcBorders>
              <w:top w:val="nil"/>
              <w:left w:val="nil"/>
              <w:bottom w:val="single" w:sz="4" w:space="0" w:color="auto"/>
              <w:right w:val="single" w:sz="4" w:space="0" w:color="auto"/>
            </w:tcBorders>
            <w:shd w:val="clear" w:color="auto" w:fill="auto"/>
            <w:noWrap/>
            <w:vAlign w:val="bottom"/>
            <w:hideMark/>
          </w:tcPr>
          <w:p w14:paraId="5D5C3EF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36E800AA" w14:textId="7BB23BE3"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D6E546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创建人</w:t>
            </w:r>
          </w:p>
        </w:tc>
      </w:tr>
      <w:tr w:rsidR="00ED0064" w:rsidRPr="00ED0064" w14:paraId="3A879B4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9B1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CREATEDON</w:t>
            </w:r>
          </w:p>
        </w:tc>
        <w:tc>
          <w:tcPr>
            <w:tcW w:w="0" w:type="auto"/>
            <w:tcBorders>
              <w:top w:val="nil"/>
              <w:left w:val="nil"/>
              <w:bottom w:val="single" w:sz="4" w:space="0" w:color="auto"/>
              <w:right w:val="single" w:sz="4" w:space="0" w:color="auto"/>
            </w:tcBorders>
            <w:shd w:val="clear" w:color="auto" w:fill="auto"/>
            <w:noWrap/>
            <w:vAlign w:val="bottom"/>
            <w:hideMark/>
          </w:tcPr>
          <w:p w14:paraId="3209B7B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9D8C88F" w14:textId="30B3C909"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C92E5D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创建日期</w:t>
            </w:r>
          </w:p>
        </w:tc>
      </w:tr>
      <w:tr w:rsidR="00ED0064" w:rsidRPr="00ED0064" w14:paraId="11712853"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5BF10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LASTMODIFIEDBY</w:t>
            </w:r>
          </w:p>
        </w:tc>
        <w:tc>
          <w:tcPr>
            <w:tcW w:w="0" w:type="auto"/>
            <w:tcBorders>
              <w:top w:val="nil"/>
              <w:left w:val="nil"/>
              <w:bottom w:val="single" w:sz="4" w:space="0" w:color="auto"/>
              <w:right w:val="single" w:sz="4" w:space="0" w:color="auto"/>
            </w:tcBorders>
            <w:shd w:val="clear" w:color="auto" w:fill="auto"/>
            <w:noWrap/>
            <w:vAlign w:val="bottom"/>
            <w:hideMark/>
          </w:tcPr>
          <w:p w14:paraId="053A0F9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F74749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51AA685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最近一次修改人</w:t>
            </w:r>
          </w:p>
        </w:tc>
      </w:tr>
      <w:tr w:rsidR="00ED0064" w:rsidRPr="00ED0064" w14:paraId="0BEE0747"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24A86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LASTMODIFIEDON</w:t>
            </w:r>
          </w:p>
        </w:tc>
        <w:tc>
          <w:tcPr>
            <w:tcW w:w="0" w:type="auto"/>
            <w:tcBorders>
              <w:top w:val="nil"/>
              <w:left w:val="nil"/>
              <w:bottom w:val="single" w:sz="4" w:space="0" w:color="auto"/>
              <w:right w:val="single" w:sz="4" w:space="0" w:color="auto"/>
            </w:tcBorders>
            <w:shd w:val="clear" w:color="auto" w:fill="auto"/>
            <w:noWrap/>
            <w:vAlign w:val="bottom"/>
            <w:hideMark/>
          </w:tcPr>
          <w:p w14:paraId="425D76B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16A061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1DBE50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最近一次修改日期</w:t>
            </w:r>
          </w:p>
        </w:tc>
      </w:tr>
      <w:tr w:rsidR="00ED0064" w:rsidRPr="00ED0064" w14:paraId="3AAD61D9"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99D81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ROWVERSION</w:t>
            </w:r>
          </w:p>
        </w:tc>
        <w:tc>
          <w:tcPr>
            <w:tcW w:w="0" w:type="auto"/>
            <w:tcBorders>
              <w:top w:val="nil"/>
              <w:left w:val="nil"/>
              <w:bottom w:val="single" w:sz="4" w:space="0" w:color="auto"/>
              <w:right w:val="single" w:sz="4" w:space="0" w:color="auto"/>
            </w:tcBorders>
            <w:shd w:val="clear" w:color="auto" w:fill="auto"/>
            <w:noWrap/>
            <w:vAlign w:val="bottom"/>
            <w:hideMark/>
          </w:tcPr>
          <w:p w14:paraId="3A03545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NUMBER(4,0)</w:t>
            </w:r>
          </w:p>
        </w:tc>
        <w:tc>
          <w:tcPr>
            <w:tcW w:w="0" w:type="auto"/>
            <w:tcBorders>
              <w:top w:val="nil"/>
              <w:left w:val="nil"/>
              <w:bottom w:val="single" w:sz="4" w:space="0" w:color="auto"/>
              <w:right w:val="single" w:sz="4" w:space="0" w:color="auto"/>
            </w:tcBorders>
            <w:shd w:val="clear" w:color="auto" w:fill="auto"/>
            <w:noWrap/>
            <w:vAlign w:val="bottom"/>
            <w:hideMark/>
          </w:tcPr>
          <w:p w14:paraId="2CC6E4E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6548F35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修改版本</w:t>
            </w:r>
          </w:p>
        </w:tc>
      </w:tr>
      <w:tr w:rsidR="00ED0064" w:rsidRPr="00ED0064" w14:paraId="458D27B6"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8F8F9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ISNOTIONAL</w:t>
            </w:r>
          </w:p>
        </w:tc>
        <w:tc>
          <w:tcPr>
            <w:tcW w:w="0" w:type="auto"/>
            <w:tcBorders>
              <w:top w:val="nil"/>
              <w:left w:val="nil"/>
              <w:bottom w:val="single" w:sz="4" w:space="0" w:color="auto"/>
              <w:right w:val="single" w:sz="4" w:space="0" w:color="auto"/>
            </w:tcBorders>
            <w:shd w:val="clear" w:color="auto" w:fill="auto"/>
            <w:noWrap/>
            <w:vAlign w:val="bottom"/>
            <w:hideMark/>
          </w:tcPr>
          <w:p w14:paraId="26851BF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5B8F2A86" w14:textId="3835E638"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E5F355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是否虚拟账户</w:t>
            </w:r>
          </w:p>
        </w:tc>
      </w:tr>
      <w:tr w:rsidR="00ED0064" w:rsidRPr="00ED0064" w14:paraId="70D3DF1E"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394F4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CURRENCYID</w:t>
            </w:r>
          </w:p>
        </w:tc>
        <w:tc>
          <w:tcPr>
            <w:tcW w:w="0" w:type="auto"/>
            <w:tcBorders>
              <w:top w:val="nil"/>
              <w:left w:val="nil"/>
              <w:bottom w:val="single" w:sz="4" w:space="0" w:color="auto"/>
              <w:right w:val="single" w:sz="4" w:space="0" w:color="auto"/>
            </w:tcBorders>
            <w:shd w:val="clear" w:color="auto" w:fill="auto"/>
            <w:noWrap/>
            <w:vAlign w:val="bottom"/>
            <w:hideMark/>
          </w:tcPr>
          <w:p w14:paraId="58A4232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2BE645E6" w14:textId="6C0FB88F" w:rsidR="00ED0064" w:rsidRPr="00ED0064" w:rsidRDefault="00E03A9D"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42BA8C1"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CNY-</w:t>
            </w:r>
            <w:r w:rsidRPr="00A85763">
              <w:rPr>
                <w:rFonts w:ascii="Arial" w:hAnsi="Arial" w:cs="Arial" w:hint="eastAsia"/>
                <w:sz w:val="18"/>
                <w:szCs w:val="18"/>
                <w:lang w:eastAsia="zh-CN" w:bidi="ar-SA"/>
              </w:rPr>
              <w:t>人民币</w:t>
            </w:r>
          </w:p>
          <w:p w14:paraId="39F5C7CF"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FRF-</w:t>
            </w:r>
            <w:r w:rsidRPr="00A85763">
              <w:rPr>
                <w:rFonts w:ascii="Arial" w:hAnsi="Arial" w:cs="Arial" w:hint="eastAsia"/>
                <w:sz w:val="18"/>
                <w:szCs w:val="18"/>
                <w:lang w:eastAsia="zh-CN" w:bidi="ar-SA"/>
              </w:rPr>
              <w:t>法国法郎</w:t>
            </w:r>
          </w:p>
          <w:p w14:paraId="24FF25EB"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GBP-</w:t>
            </w:r>
            <w:r w:rsidRPr="00A85763">
              <w:rPr>
                <w:rFonts w:ascii="Arial" w:hAnsi="Arial" w:cs="Arial" w:hint="eastAsia"/>
                <w:sz w:val="18"/>
                <w:szCs w:val="18"/>
                <w:lang w:eastAsia="zh-CN" w:bidi="ar-SA"/>
              </w:rPr>
              <w:t>英磅</w:t>
            </w:r>
          </w:p>
          <w:p w14:paraId="6B5E7A6A"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HKD-</w:t>
            </w:r>
            <w:r w:rsidRPr="00A85763">
              <w:rPr>
                <w:rFonts w:ascii="Arial" w:hAnsi="Arial" w:cs="Arial" w:hint="eastAsia"/>
                <w:sz w:val="18"/>
                <w:szCs w:val="18"/>
                <w:lang w:eastAsia="zh-CN" w:bidi="ar-SA"/>
              </w:rPr>
              <w:t>港币</w:t>
            </w:r>
          </w:p>
          <w:p w14:paraId="228B30BE"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JPY-</w:t>
            </w:r>
            <w:r w:rsidRPr="00A85763">
              <w:rPr>
                <w:rFonts w:ascii="Arial" w:hAnsi="Arial" w:cs="Arial" w:hint="eastAsia"/>
                <w:sz w:val="18"/>
                <w:szCs w:val="18"/>
                <w:lang w:eastAsia="zh-CN" w:bidi="ar-SA"/>
              </w:rPr>
              <w:t>日元</w:t>
            </w:r>
          </w:p>
          <w:p w14:paraId="50D9A2CB"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KRW-</w:t>
            </w:r>
            <w:r w:rsidRPr="00A85763">
              <w:rPr>
                <w:rFonts w:ascii="Arial" w:hAnsi="Arial" w:cs="Arial" w:hint="eastAsia"/>
                <w:sz w:val="18"/>
                <w:szCs w:val="18"/>
                <w:lang w:eastAsia="zh-CN" w:bidi="ar-SA"/>
              </w:rPr>
              <w:t>韩币</w:t>
            </w:r>
          </w:p>
          <w:p w14:paraId="4847214F"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TZ-</w:t>
            </w:r>
            <w:r w:rsidRPr="00A85763">
              <w:rPr>
                <w:rFonts w:ascii="Arial" w:hAnsi="Arial" w:cs="Arial" w:hint="eastAsia"/>
                <w:sz w:val="18"/>
                <w:szCs w:val="18"/>
                <w:lang w:eastAsia="zh-CN" w:bidi="ar-SA"/>
              </w:rPr>
              <w:t>泰铢</w:t>
            </w:r>
          </w:p>
          <w:p w14:paraId="24DF9B1C" w14:textId="77777777" w:rsidR="00ED0064"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USD-</w:t>
            </w:r>
            <w:r w:rsidRPr="00A85763">
              <w:rPr>
                <w:rFonts w:ascii="Arial" w:hAnsi="Arial" w:cs="Arial" w:hint="eastAsia"/>
                <w:sz w:val="18"/>
                <w:szCs w:val="18"/>
                <w:lang w:eastAsia="zh-CN" w:bidi="ar-SA"/>
              </w:rPr>
              <w:t>美元</w:t>
            </w:r>
          </w:p>
          <w:p w14:paraId="3C144625" w14:textId="783B66B9" w:rsidR="008E5AE1" w:rsidRPr="00ED0064" w:rsidRDefault="008E5AE1" w:rsidP="00A85763">
            <w:pPr>
              <w:rPr>
                <w:rFonts w:ascii="Arial" w:hAnsi="Arial" w:cs="Arial"/>
                <w:sz w:val="18"/>
                <w:szCs w:val="18"/>
                <w:lang w:eastAsia="zh-CN" w:bidi="ar-SA"/>
              </w:rPr>
            </w:pPr>
            <w:r>
              <w:rPr>
                <w:rFonts w:ascii="Arial" w:hAnsi="Arial" w:cs="Arial"/>
                <w:sz w:val="18"/>
                <w:szCs w:val="18"/>
                <w:lang w:eastAsia="zh-CN" w:bidi="ar-SA"/>
              </w:rPr>
              <w:t>新加坡</w:t>
            </w:r>
          </w:p>
        </w:tc>
      </w:tr>
      <w:tr w:rsidR="00ED0064" w:rsidRPr="00ED0064" w14:paraId="72ACB9E0"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236E6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ACCOUNTSTATE</w:t>
            </w:r>
          </w:p>
        </w:tc>
        <w:tc>
          <w:tcPr>
            <w:tcW w:w="0" w:type="auto"/>
            <w:tcBorders>
              <w:top w:val="nil"/>
              <w:left w:val="nil"/>
              <w:bottom w:val="single" w:sz="4" w:space="0" w:color="auto"/>
              <w:right w:val="single" w:sz="4" w:space="0" w:color="auto"/>
            </w:tcBorders>
            <w:shd w:val="clear" w:color="auto" w:fill="auto"/>
            <w:noWrap/>
            <w:vAlign w:val="bottom"/>
            <w:hideMark/>
          </w:tcPr>
          <w:p w14:paraId="694EF3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14D21C0C" w14:textId="5A169A88"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5B8AB0C7" w14:textId="05597D8A" w:rsidR="00ED0064" w:rsidRPr="00ED0064" w:rsidRDefault="00ED0064" w:rsidP="00CE23EA">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账户状态：</w:t>
            </w:r>
            <w:r w:rsidRPr="00ED0064">
              <w:rPr>
                <w:rFonts w:ascii="Arial" w:hAnsi="Arial" w:cs="Arial"/>
                <w:sz w:val="18"/>
                <w:szCs w:val="18"/>
                <w:lang w:eastAsia="zh-CN" w:bidi="ar-SA"/>
              </w:rPr>
              <w:t>2-</w:t>
            </w:r>
            <w:r w:rsidRPr="00ED0064">
              <w:rPr>
                <w:rFonts w:ascii="Arial" w:hAnsi="Arial" w:cs="Arial"/>
                <w:sz w:val="18"/>
                <w:szCs w:val="18"/>
                <w:lang w:eastAsia="zh-CN" w:bidi="ar-SA"/>
              </w:rPr>
              <w:t>开户</w:t>
            </w:r>
            <w:r w:rsidRPr="00ED0064">
              <w:rPr>
                <w:rFonts w:ascii="Arial" w:hAnsi="Arial" w:cs="Arial"/>
                <w:sz w:val="18"/>
                <w:szCs w:val="18"/>
                <w:lang w:eastAsia="zh-CN" w:bidi="ar-SA"/>
              </w:rPr>
              <w:t>3-</w:t>
            </w:r>
            <w:r w:rsidRPr="00ED0064">
              <w:rPr>
                <w:rFonts w:ascii="Arial" w:hAnsi="Arial" w:cs="Arial"/>
                <w:sz w:val="18"/>
                <w:szCs w:val="18"/>
                <w:lang w:eastAsia="zh-CN" w:bidi="ar-SA"/>
              </w:rPr>
              <w:t>变更</w:t>
            </w:r>
            <w:r w:rsidRPr="00ED0064">
              <w:rPr>
                <w:rFonts w:ascii="Arial" w:hAnsi="Arial" w:cs="Arial"/>
                <w:sz w:val="18"/>
                <w:szCs w:val="18"/>
                <w:lang w:eastAsia="zh-CN" w:bidi="ar-SA"/>
              </w:rPr>
              <w:t>5-</w:t>
            </w:r>
            <w:r w:rsidRPr="00ED0064">
              <w:rPr>
                <w:rFonts w:ascii="Arial" w:hAnsi="Arial" w:cs="Arial"/>
                <w:sz w:val="18"/>
                <w:szCs w:val="18"/>
                <w:lang w:eastAsia="zh-CN" w:bidi="ar-SA"/>
              </w:rPr>
              <w:t>销户</w:t>
            </w:r>
          </w:p>
        </w:tc>
      </w:tr>
      <w:tr w:rsidR="00ED0064" w:rsidRPr="00ED0064" w14:paraId="54D54A48"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63C2A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ISACTIVE</w:t>
            </w:r>
          </w:p>
        </w:tc>
        <w:tc>
          <w:tcPr>
            <w:tcW w:w="0" w:type="auto"/>
            <w:tcBorders>
              <w:top w:val="nil"/>
              <w:left w:val="nil"/>
              <w:bottom w:val="single" w:sz="4" w:space="0" w:color="auto"/>
              <w:right w:val="single" w:sz="4" w:space="0" w:color="auto"/>
            </w:tcBorders>
            <w:shd w:val="clear" w:color="auto" w:fill="auto"/>
            <w:noWrap/>
            <w:vAlign w:val="bottom"/>
            <w:hideMark/>
          </w:tcPr>
          <w:p w14:paraId="793074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52E818A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D05DB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是否有效</w:t>
            </w:r>
            <w:r w:rsidRPr="00ED0064">
              <w:rPr>
                <w:rFonts w:ascii="Arial" w:hAnsi="Arial" w:cs="Arial"/>
                <w:sz w:val="18"/>
                <w:szCs w:val="18"/>
                <w:lang w:eastAsia="zh-CN" w:bidi="ar-SA"/>
              </w:rPr>
              <w:t xml:space="preserve"> :0—</w:t>
            </w:r>
            <w:r w:rsidRPr="00ED0064">
              <w:rPr>
                <w:rFonts w:ascii="Arial" w:hAnsi="Arial" w:cs="Arial"/>
                <w:sz w:val="18"/>
                <w:szCs w:val="18"/>
                <w:lang w:eastAsia="zh-CN" w:bidi="ar-SA"/>
              </w:rPr>
              <w:t>无效；</w:t>
            </w:r>
            <w:r w:rsidRPr="00ED0064">
              <w:rPr>
                <w:rFonts w:ascii="Arial" w:hAnsi="Arial" w:cs="Arial"/>
                <w:sz w:val="18"/>
                <w:szCs w:val="18"/>
                <w:lang w:eastAsia="zh-CN" w:bidi="ar-SA"/>
              </w:rPr>
              <w:t>1—</w:t>
            </w:r>
            <w:r w:rsidRPr="00ED0064">
              <w:rPr>
                <w:rFonts w:ascii="Arial" w:hAnsi="Arial" w:cs="Arial"/>
                <w:sz w:val="18"/>
                <w:szCs w:val="18"/>
                <w:lang w:eastAsia="zh-CN" w:bidi="ar-SA"/>
              </w:rPr>
              <w:t>有效</w:t>
            </w:r>
          </w:p>
        </w:tc>
      </w:tr>
      <w:tr w:rsidR="00ED0064" w:rsidRPr="00ED0064" w14:paraId="18FB0854"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F900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DIRECTFLAG</w:t>
            </w:r>
          </w:p>
        </w:tc>
        <w:tc>
          <w:tcPr>
            <w:tcW w:w="0" w:type="auto"/>
            <w:tcBorders>
              <w:top w:val="nil"/>
              <w:left w:val="nil"/>
              <w:bottom w:val="single" w:sz="4" w:space="0" w:color="auto"/>
              <w:right w:val="single" w:sz="4" w:space="0" w:color="auto"/>
            </w:tcBorders>
            <w:shd w:val="clear" w:color="auto" w:fill="auto"/>
            <w:noWrap/>
            <w:vAlign w:val="bottom"/>
            <w:hideMark/>
          </w:tcPr>
          <w:p w14:paraId="3F9587F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668E726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1C90CC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直连标志</w:t>
            </w:r>
          </w:p>
        </w:tc>
      </w:tr>
      <w:tr w:rsidR="00ED0064" w:rsidRPr="00ED0064" w14:paraId="0B1533ED"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7B4B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DATEOPENED</w:t>
            </w:r>
          </w:p>
        </w:tc>
        <w:tc>
          <w:tcPr>
            <w:tcW w:w="0" w:type="auto"/>
            <w:tcBorders>
              <w:top w:val="nil"/>
              <w:left w:val="nil"/>
              <w:bottom w:val="single" w:sz="4" w:space="0" w:color="auto"/>
              <w:right w:val="single" w:sz="4" w:space="0" w:color="auto"/>
            </w:tcBorders>
            <w:shd w:val="clear" w:color="auto" w:fill="auto"/>
            <w:noWrap/>
            <w:vAlign w:val="bottom"/>
            <w:hideMark/>
          </w:tcPr>
          <w:p w14:paraId="220DF9D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D36D878" w14:textId="7B285287"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0C1B36E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开户日期</w:t>
            </w:r>
          </w:p>
        </w:tc>
      </w:tr>
      <w:tr w:rsidR="00ED0064" w:rsidRPr="00ED0064" w14:paraId="00ACD999"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75CAF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DATECLOSED</w:t>
            </w:r>
          </w:p>
        </w:tc>
        <w:tc>
          <w:tcPr>
            <w:tcW w:w="0" w:type="auto"/>
            <w:tcBorders>
              <w:top w:val="nil"/>
              <w:left w:val="nil"/>
              <w:bottom w:val="single" w:sz="4" w:space="0" w:color="auto"/>
              <w:right w:val="single" w:sz="4" w:space="0" w:color="auto"/>
            </w:tcBorders>
            <w:shd w:val="clear" w:color="auto" w:fill="auto"/>
            <w:noWrap/>
            <w:vAlign w:val="bottom"/>
            <w:hideMark/>
          </w:tcPr>
          <w:p w14:paraId="0CF729B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108F541" w14:textId="0B988291"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FB57DE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销户日期</w:t>
            </w:r>
          </w:p>
        </w:tc>
      </w:tr>
      <w:tr w:rsidR="00ED0064" w:rsidRPr="00ED0064" w14:paraId="03E7A236"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24822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DESCRIPTION</w:t>
            </w:r>
          </w:p>
        </w:tc>
        <w:tc>
          <w:tcPr>
            <w:tcW w:w="0" w:type="auto"/>
            <w:tcBorders>
              <w:top w:val="nil"/>
              <w:left w:val="nil"/>
              <w:bottom w:val="single" w:sz="4" w:space="0" w:color="auto"/>
              <w:right w:val="single" w:sz="4" w:space="0" w:color="auto"/>
            </w:tcBorders>
            <w:shd w:val="clear" w:color="auto" w:fill="auto"/>
            <w:noWrap/>
            <w:vAlign w:val="bottom"/>
            <w:hideMark/>
          </w:tcPr>
          <w:p w14:paraId="4DA0BA4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VARCHAR2(512)</w:t>
            </w:r>
          </w:p>
        </w:tc>
        <w:tc>
          <w:tcPr>
            <w:tcW w:w="0" w:type="auto"/>
            <w:tcBorders>
              <w:top w:val="nil"/>
              <w:left w:val="nil"/>
              <w:bottom w:val="single" w:sz="4" w:space="0" w:color="auto"/>
              <w:right w:val="single" w:sz="4" w:space="0" w:color="auto"/>
            </w:tcBorders>
            <w:shd w:val="clear" w:color="auto" w:fill="auto"/>
            <w:noWrap/>
            <w:vAlign w:val="bottom"/>
            <w:hideMark/>
          </w:tcPr>
          <w:p w14:paraId="2A17F58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433D7B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备注</w:t>
            </w:r>
          </w:p>
        </w:tc>
      </w:tr>
      <w:tr w:rsidR="00ED0064" w:rsidRPr="00ED0064" w14:paraId="4E575223"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6A88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ACCOUNTAPPLIESID</w:t>
            </w:r>
          </w:p>
        </w:tc>
        <w:tc>
          <w:tcPr>
            <w:tcW w:w="0" w:type="auto"/>
            <w:tcBorders>
              <w:top w:val="nil"/>
              <w:left w:val="nil"/>
              <w:bottom w:val="single" w:sz="4" w:space="0" w:color="auto"/>
              <w:right w:val="single" w:sz="4" w:space="0" w:color="auto"/>
            </w:tcBorders>
            <w:shd w:val="clear" w:color="auto" w:fill="auto"/>
            <w:noWrap/>
            <w:vAlign w:val="bottom"/>
            <w:hideMark/>
          </w:tcPr>
          <w:p w14:paraId="79BC957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52BDEBB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B079E7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对应申请单</w:t>
            </w:r>
            <w:r w:rsidRPr="00ED0064">
              <w:rPr>
                <w:rFonts w:ascii="Arial" w:hAnsi="Arial" w:cs="Arial"/>
                <w:sz w:val="18"/>
                <w:szCs w:val="18"/>
                <w:lang w:eastAsia="zh-CN" w:bidi="ar-SA"/>
              </w:rPr>
              <w:t>id</w:t>
            </w:r>
            <w:r w:rsidRPr="00ED0064">
              <w:rPr>
                <w:rFonts w:ascii="Arial" w:hAnsi="Arial" w:cs="Arial"/>
                <w:sz w:val="18"/>
                <w:szCs w:val="18"/>
                <w:lang w:eastAsia="zh-CN" w:bidi="ar-SA"/>
              </w:rPr>
              <w:t>对应申请单</w:t>
            </w:r>
            <w:r w:rsidRPr="00ED0064">
              <w:rPr>
                <w:rFonts w:ascii="Arial" w:hAnsi="Arial" w:cs="Arial"/>
                <w:sz w:val="18"/>
                <w:szCs w:val="18"/>
                <w:lang w:eastAsia="zh-CN" w:bidi="ar-SA"/>
              </w:rPr>
              <w:t>ACCOUNTAPPLIES.URID</w:t>
            </w:r>
          </w:p>
        </w:tc>
      </w:tr>
      <w:tr w:rsidR="00ED0064" w:rsidRPr="00ED0064" w14:paraId="393EAF6B" w14:textId="77777777" w:rsidTr="00FC7B3E">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6DBD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BRIEFNUMBER</w:t>
            </w:r>
          </w:p>
        </w:tc>
        <w:tc>
          <w:tcPr>
            <w:tcW w:w="0" w:type="auto"/>
            <w:tcBorders>
              <w:top w:val="nil"/>
              <w:left w:val="nil"/>
              <w:bottom w:val="single" w:sz="4" w:space="0" w:color="auto"/>
              <w:right w:val="single" w:sz="4" w:space="0" w:color="auto"/>
            </w:tcBorders>
            <w:shd w:val="clear" w:color="auto" w:fill="auto"/>
            <w:noWrap/>
            <w:vAlign w:val="bottom"/>
            <w:hideMark/>
          </w:tcPr>
          <w:p w14:paraId="475B7EE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C200A3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43466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账户标示，一般取银行账户</w:t>
            </w:r>
            <w:r w:rsidRPr="00ED0064">
              <w:rPr>
                <w:rFonts w:ascii="Arial" w:hAnsi="Arial" w:cs="Arial"/>
                <w:sz w:val="18"/>
                <w:szCs w:val="18"/>
                <w:lang w:eastAsia="zh-CN" w:bidi="ar-SA"/>
              </w:rPr>
              <w:t>(AccountNumber)</w:t>
            </w:r>
            <w:r w:rsidRPr="00ED0064">
              <w:rPr>
                <w:rFonts w:ascii="Arial" w:hAnsi="Arial" w:cs="Arial"/>
                <w:sz w:val="18"/>
                <w:szCs w:val="18"/>
                <w:lang w:eastAsia="zh-CN" w:bidi="ar-SA"/>
              </w:rPr>
              <w:t>最后四位，也有其他拼接形式存在</w:t>
            </w:r>
          </w:p>
        </w:tc>
      </w:tr>
      <w:tr w:rsidR="00ED0064" w:rsidRPr="00ED0064" w14:paraId="54836139"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DC74E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MUSTERFLAG</w:t>
            </w:r>
          </w:p>
        </w:tc>
        <w:tc>
          <w:tcPr>
            <w:tcW w:w="0" w:type="auto"/>
            <w:tcBorders>
              <w:top w:val="nil"/>
              <w:left w:val="nil"/>
              <w:bottom w:val="single" w:sz="4" w:space="0" w:color="auto"/>
              <w:right w:val="single" w:sz="4" w:space="0" w:color="auto"/>
            </w:tcBorders>
            <w:shd w:val="clear" w:color="auto" w:fill="auto"/>
            <w:noWrap/>
            <w:vAlign w:val="bottom"/>
            <w:hideMark/>
          </w:tcPr>
          <w:p w14:paraId="087CFA3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3D97C9F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32C45E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归集账户标志</w:t>
            </w:r>
          </w:p>
        </w:tc>
      </w:tr>
      <w:tr w:rsidR="00ED0064" w:rsidRPr="00ED0064" w14:paraId="2B0C439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35B68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INTEGERRATE</w:t>
            </w:r>
          </w:p>
        </w:tc>
        <w:tc>
          <w:tcPr>
            <w:tcW w:w="0" w:type="auto"/>
            <w:tcBorders>
              <w:top w:val="nil"/>
              <w:left w:val="nil"/>
              <w:bottom w:val="single" w:sz="4" w:space="0" w:color="auto"/>
              <w:right w:val="single" w:sz="4" w:space="0" w:color="auto"/>
            </w:tcBorders>
            <w:shd w:val="clear" w:color="auto" w:fill="auto"/>
            <w:noWrap/>
            <w:vAlign w:val="bottom"/>
            <w:hideMark/>
          </w:tcPr>
          <w:p w14:paraId="5AA83C5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031F097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8BB78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取整划拨等级：</w:t>
            </w:r>
            <w:r w:rsidRPr="00ED0064">
              <w:rPr>
                <w:rFonts w:ascii="Arial" w:hAnsi="Arial" w:cs="Arial"/>
                <w:sz w:val="18"/>
                <w:szCs w:val="18"/>
                <w:lang w:eastAsia="zh-CN" w:bidi="ar-SA"/>
              </w:rPr>
              <w:t>0-</w:t>
            </w:r>
            <w:r w:rsidRPr="00ED0064">
              <w:rPr>
                <w:rFonts w:ascii="Arial" w:hAnsi="Arial" w:cs="Arial"/>
                <w:sz w:val="18"/>
                <w:szCs w:val="18"/>
                <w:lang w:eastAsia="zh-CN" w:bidi="ar-SA"/>
              </w:rPr>
              <w:t>不取整</w:t>
            </w:r>
            <w:r w:rsidRPr="00ED0064">
              <w:rPr>
                <w:rFonts w:ascii="Arial" w:hAnsi="Arial" w:cs="Arial"/>
                <w:sz w:val="18"/>
                <w:szCs w:val="18"/>
                <w:lang w:eastAsia="zh-CN" w:bidi="ar-SA"/>
              </w:rPr>
              <w:t xml:space="preserve"> 1-</w:t>
            </w:r>
            <w:r w:rsidRPr="00ED0064">
              <w:rPr>
                <w:rFonts w:ascii="Arial" w:hAnsi="Arial" w:cs="Arial"/>
                <w:sz w:val="18"/>
                <w:szCs w:val="18"/>
                <w:lang w:eastAsia="zh-CN" w:bidi="ar-SA"/>
              </w:rPr>
              <w:t>万</w:t>
            </w:r>
            <w:r w:rsidRPr="00ED0064">
              <w:rPr>
                <w:rFonts w:ascii="Arial" w:hAnsi="Arial" w:cs="Arial"/>
                <w:sz w:val="18"/>
                <w:szCs w:val="18"/>
                <w:lang w:eastAsia="zh-CN" w:bidi="ar-SA"/>
              </w:rPr>
              <w:t xml:space="preserve"> 2-</w:t>
            </w:r>
            <w:r w:rsidRPr="00ED0064">
              <w:rPr>
                <w:rFonts w:ascii="Arial" w:hAnsi="Arial" w:cs="Arial"/>
                <w:sz w:val="18"/>
                <w:szCs w:val="18"/>
                <w:lang w:eastAsia="zh-CN" w:bidi="ar-SA"/>
              </w:rPr>
              <w:t>千</w:t>
            </w:r>
            <w:r w:rsidRPr="00ED0064">
              <w:rPr>
                <w:rFonts w:ascii="Arial" w:hAnsi="Arial" w:cs="Arial"/>
                <w:sz w:val="18"/>
                <w:szCs w:val="18"/>
                <w:lang w:eastAsia="zh-CN" w:bidi="ar-SA"/>
              </w:rPr>
              <w:t xml:space="preserve"> 3-</w:t>
            </w:r>
            <w:r w:rsidRPr="00ED0064">
              <w:rPr>
                <w:rFonts w:ascii="Arial" w:hAnsi="Arial" w:cs="Arial"/>
                <w:sz w:val="18"/>
                <w:szCs w:val="18"/>
                <w:lang w:eastAsia="zh-CN" w:bidi="ar-SA"/>
              </w:rPr>
              <w:t>百</w:t>
            </w:r>
            <w:r w:rsidRPr="00ED0064">
              <w:rPr>
                <w:rFonts w:ascii="Arial" w:hAnsi="Arial" w:cs="Arial"/>
                <w:sz w:val="18"/>
                <w:szCs w:val="18"/>
                <w:lang w:eastAsia="zh-CN" w:bidi="ar-SA"/>
              </w:rPr>
              <w:t xml:space="preserve"> 4-</w:t>
            </w:r>
            <w:r w:rsidRPr="00ED0064">
              <w:rPr>
                <w:rFonts w:ascii="Arial" w:hAnsi="Arial" w:cs="Arial"/>
                <w:sz w:val="18"/>
                <w:szCs w:val="18"/>
                <w:lang w:eastAsia="zh-CN" w:bidi="ar-SA"/>
              </w:rPr>
              <w:t>十</w:t>
            </w:r>
          </w:p>
        </w:tc>
      </w:tr>
      <w:tr w:rsidR="00ED0064" w:rsidRPr="00ED0064" w14:paraId="5BF4951B"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88DEB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RESERVEDDESCRIPTION</w:t>
            </w:r>
          </w:p>
        </w:tc>
        <w:tc>
          <w:tcPr>
            <w:tcW w:w="0" w:type="auto"/>
            <w:tcBorders>
              <w:top w:val="nil"/>
              <w:left w:val="nil"/>
              <w:bottom w:val="single" w:sz="4" w:space="0" w:color="auto"/>
              <w:right w:val="single" w:sz="4" w:space="0" w:color="auto"/>
            </w:tcBorders>
            <w:shd w:val="clear" w:color="auto" w:fill="auto"/>
            <w:noWrap/>
            <w:vAlign w:val="bottom"/>
            <w:hideMark/>
          </w:tcPr>
          <w:p w14:paraId="6DD46EB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VARCHAR2(512)</w:t>
            </w:r>
          </w:p>
        </w:tc>
        <w:tc>
          <w:tcPr>
            <w:tcW w:w="0" w:type="auto"/>
            <w:tcBorders>
              <w:top w:val="nil"/>
              <w:left w:val="nil"/>
              <w:bottom w:val="single" w:sz="4" w:space="0" w:color="auto"/>
              <w:right w:val="single" w:sz="4" w:space="0" w:color="auto"/>
            </w:tcBorders>
            <w:shd w:val="clear" w:color="auto" w:fill="auto"/>
            <w:noWrap/>
            <w:vAlign w:val="bottom"/>
            <w:hideMark/>
          </w:tcPr>
          <w:p w14:paraId="09A9303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AAB62A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留底说明</w:t>
            </w:r>
          </w:p>
        </w:tc>
      </w:tr>
      <w:tr w:rsidR="00ED0064" w:rsidRPr="00ED0064" w14:paraId="34D39F25"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0910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OTHERGLACCOUNT</w:t>
            </w:r>
          </w:p>
        </w:tc>
        <w:tc>
          <w:tcPr>
            <w:tcW w:w="0" w:type="auto"/>
            <w:tcBorders>
              <w:top w:val="nil"/>
              <w:left w:val="nil"/>
              <w:bottom w:val="single" w:sz="4" w:space="0" w:color="auto"/>
              <w:right w:val="single" w:sz="4" w:space="0" w:color="auto"/>
            </w:tcBorders>
            <w:shd w:val="clear" w:color="auto" w:fill="auto"/>
            <w:noWrap/>
            <w:vAlign w:val="bottom"/>
            <w:hideMark/>
          </w:tcPr>
          <w:p w14:paraId="63DD8E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VARCHAR2(64)</w:t>
            </w:r>
          </w:p>
        </w:tc>
        <w:tc>
          <w:tcPr>
            <w:tcW w:w="0" w:type="auto"/>
            <w:tcBorders>
              <w:top w:val="nil"/>
              <w:left w:val="nil"/>
              <w:bottom w:val="single" w:sz="4" w:space="0" w:color="auto"/>
              <w:right w:val="single" w:sz="4" w:space="0" w:color="auto"/>
            </w:tcBorders>
            <w:shd w:val="clear" w:color="auto" w:fill="auto"/>
            <w:noWrap/>
            <w:vAlign w:val="bottom"/>
            <w:hideMark/>
          </w:tcPr>
          <w:p w14:paraId="45A2681F" w14:textId="64B7F337" w:rsidR="00ED0064" w:rsidRPr="00ED0064" w:rsidRDefault="000B742B"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028148D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对接系统总账科目</w:t>
            </w:r>
          </w:p>
        </w:tc>
      </w:tr>
      <w:tr w:rsidR="00ED0064" w:rsidRPr="00ED0064" w14:paraId="201B9717"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8D15C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OTHERACCOUNTNUMBER</w:t>
            </w:r>
          </w:p>
        </w:tc>
        <w:tc>
          <w:tcPr>
            <w:tcW w:w="0" w:type="auto"/>
            <w:tcBorders>
              <w:top w:val="nil"/>
              <w:left w:val="nil"/>
              <w:bottom w:val="single" w:sz="4" w:space="0" w:color="auto"/>
              <w:right w:val="single" w:sz="4" w:space="0" w:color="auto"/>
            </w:tcBorders>
            <w:shd w:val="clear" w:color="auto" w:fill="auto"/>
            <w:noWrap/>
            <w:vAlign w:val="bottom"/>
            <w:hideMark/>
          </w:tcPr>
          <w:p w14:paraId="00893AC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VARCHAR2(64)</w:t>
            </w:r>
          </w:p>
        </w:tc>
        <w:tc>
          <w:tcPr>
            <w:tcW w:w="0" w:type="auto"/>
            <w:tcBorders>
              <w:top w:val="nil"/>
              <w:left w:val="nil"/>
              <w:bottom w:val="single" w:sz="4" w:space="0" w:color="auto"/>
              <w:right w:val="single" w:sz="4" w:space="0" w:color="auto"/>
            </w:tcBorders>
            <w:shd w:val="clear" w:color="auto" w:fill="auto"/>
            <w:noWrap/>
            <w:vAlign w:val="bottom"/>
            <w:hideMark/>
          </w:tcPr>
          <w:p w14:paraId="2BA0A2B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C8EDF5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对接系统银行账号</w:t>
            </w:r>
          </w:p>
        </w:tc>
      </w:tr>
      <w:tr w:rsidR="00ED0064" w:rsidRPr="00ED0064" w14:paraId="2804942A"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8014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WITHDRAWACCOUNTID</w:t>
            </w:r>
          </w:p>
        </w:tc>
        <w:tc>
          <w:tcPr>
            <w:tcW w:w="0" w:type="auto"/>
            <w:tcBorders>
              <w:top w:val="nil"/>
              <w:left w:val="nil"/>
              <w:bottom w:val="single" w:sz="4" w:space="0" w:color="auto"/>
              <w:right w:val="single" w:sz="4" w:space="0" w:color="auto"/>
            </w:tcBorders>
            <w:shd w:val="clear" w:color="auto" w:fill="auto"/>
            <w:noWrap/>
            <w:vAlign w:val="bottom"/>
            <w:hideMark/>
          </w:tcPr>
          <w:p w14:paraId="15953B8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91A96C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C17CC47" w14:textId="353DC8D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实体关联账户</w:t>
            </w:r>
            <w:r w:rsidR="000B742B">
              <w:rPr>
                <w:rFonts w:ascii="Arial" w:hAnsi="Arial" w:cs="Arial" w:hint="eastAsia"/>
                <w:sz w:val="18"/>
                <w:szCs w:val="18"/>
                <w:lang w:eastAsia="zh-CN" w:bidi="ar-SA"/>
              </w:rPr>
              <w:t>，</w:t>
            </w:r>
            <w:r w:rsidR="000B742B">
              <w:rPr>
                <w:rFonts w:ascii="Arial" w:hAnsi="Arial" w:cs="Arial"/>
                <w:sz w:val="18"/>
                <w:szCs w:val="18"/>
                <w:lang w:eastAsia="zh-CN" w:bidi="ar-SA"/>
              </w:rPr>
              <w:t>传实体账号</w:t>
            </w:r>
            <w:r w:rsidR="000B742B">
              <w:rPr>
                <w:rFonts w:ascii="Arial" w:hAnsi="Arial" w:cs="Arial" w:hint="eastAsia"/>
                <w:sz w:val="18"/>
                <w:szCs w:val="18"/>
                <w:lang w:eastAsia="zh-CN" w:bidi="ar-SA"/>
              </w:rPr>
              <w:t>，</w:t>
            </w:r>
            <w:r w:rsidR="000B742B">
              <w:rPr>
                <w:rFonts w:ascii="Arial" w:hAnsi="Arial" w:cs="Arial"/>
                <w:sz w:val="18"/>
                <w:szCs w:val="18"/>
                <w:lang w:eastAsia="zh-CN" w:bidi="ar-SA"/>
              </w:rPr>
              <w:t>不传</w:t>
            </w:r>
            <w:r w:rsidR="000B742B">
              <w:rPr>
                <w:rFonts w:ascii="Arial" w:hAnsi="Arial" w:cs="Arial" w:hint="eastAsia"/>
                <w:sz w:val="18"/>
                <w:szCs w:val="18"/>
                <w:lang w:eastAsia="zh-CN" w:bidi="ar-SA"/>
              </w:rPr>
              <w:t>ACCOUNTID</w:t>
            </w:r>
          </w:p>
        </w:tc>
      </w:tr>
      <w:tr w:rsidR="00ED0064" w:rsidRPr="00ED0064" w14:paraId="3366F3C2"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B4D6F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ISDELAYFLAG</w:t>
            </w:r>
          </w:p>
        </w:tc>
        <w:tc>
          <w:tcPr>
            <w:tcW w:w="0" w:type="auto"/>
            <w:tcBorders>
              <w:top w:val="nil"/>
              <w:left w:val="nil"/>
              <w:bottom w:val="single" w:sz="4" w:space="0" w:color="auto"/>
              <w:right w:val="single" w:sz="4" w:space="0" w:color="auto"/>
            </w:tcBorders>
            <w:shd w:val="clear" w:color="auto" w:fill="auto"/>
            <w:noWrap/>
            <w:vAlign w:val="bottom"/>
            <w:hideMark/>
          </w:tcPr>
          <w:p w14:paraId="7EA7950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7E0DECF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748801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是否延期冻结标志</w:t>
            </w:r>
          </w:p>
        </w:tc>
      </w:tr>
      <w:tr w:rsidR="00ED0064" w:rsidRPr="00ED0064" w14:paraId="47028D43"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A227A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DELAYDATE</w:t>
            </w:r>
          </w:p>
        </w:tc>
        <w:tc>
          <w:tcPr>
            <w:tcW w:w="0" w:type="auto"/>
            <w:tcBorders>
              <w:top w:val="nil"/>
              <w:left w:val="nil"/>
              <w:bottom w:val="single" w:sz="4" w:space="0" w:color="auto"/>
              <w:right w:val="single" w:sz="4" w:space="0" w:color="auto"/>
            </w:tcBorders>
            <w:shd w:val="clear" w:color="auto" w:fill="auto"/>
            <w:noWrap/>
            <w:vAlign w:val="bottom"/>
            <w:hideMark/>
          </w:tcPr>
          <w:p w14:paraId="5AD7104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7981D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1B1A48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延期日期</w:t>
            </w:r>
          </w:p>
        </w:tc>
      </w:tr>
      <w:tr w:rsidR="00ED0064" w:rsidRPr="00ED0064" w14:paraId="05B4B870"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F22DA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BANKSIGN</w:t>
            </w:r>
          </w:p>
        </w:tc>
        <w:tc>
          <w:tcPr>
            <w:tcW w:w="0" w:type="auto"/>
            <w:tcBorders>
              <w:top w:val="nil"/>
              <w:left w:val="nil"/>
              <w:bottom w:val="single" w:sz="4" w:space="0" w:color="auto"/>
              <w:right w:val="single" w:sz="4" w:space="0" w:color="auto"/>
            </w:tcBorders>
            <w:shd w:val="clear" w:color="auto" w:fill="auto"/>
            <w:noWrap/>
            <w:vAlign w:val="bottom"/>
            <w:hideMark/>
          </w:tcPr>
          <w:p w14:paraId="30CEA2E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VARCHAR2(20)</w:t>
            </w:r>
          </w:p>
        </w:tc>
        <w:tc>
          <w:tcPr>
            <w:tcW w:w="0" w:type="auto"/>
            <w:tcBorders>
              <w:top w:val="nil"/>
              <w:left w:val="nil"/>
              <w:bottom w:val="single" w:sz="4" w:space="0" w:color="auto"/>
              <w:right w:val="single" w:sz="4" w:space="0" w:color="auto"/>
            </w:tcBorders>
            <w:shd w:val="clear" w:color="auto" w:fill="auto"/>
            <w:noWrap/>
            <w:vAlign w:val="bottom"/>
            <w:hideMark/>
          </w:tcPr>
          <w:p w14:paraId="024D6BF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6F32AA1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银行标志</w:t>
            </w:r>
          </w:p>
        </w:tc>
      </w:tr>
      <w:tr w:rsidR="00ED0064" w:rsidRPr="00ED0064" w14:paraId="37A2F127" w14:textId="77777777" w:rsidTr="00FC7B3E">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14570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SYNCHROACCOUNT</w:t>
            </w:r>
          </w:p>
        </w:tc>
        <w:tc>
          <w:tcPr>
            <w:tcW w:w="0" w:type="auto"/>
            <w:tcBorders>
              <w:top w:val="nil"/>
              <w:left w:val="nil"/>
              <w:bottom w:val="single" w:sz="4" w:space="0" w:color="auto"/>
              <w:right w:val="single" w:sz="4" w:space="0" w:color="auto"/>
            </w:tcBorders>
            <w:shd w:val="clear" w:color="auto" w:fill="auto"/>
            <w:noWrap/>
            <w:vAlign w:val="bottom"/>
            <w:hideMark/>
          </w:tcPr>
          <w:p w14:paraId="045ADC0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2CB75BB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145A3A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账户同步标识：</w:t>
            </w:r>
            <w:r w:rsidRPr="00ED0064">
              <w:rPr>
                <w:rFonts w:ascii="Arial" w:hAnsi="Arial" w:cs="Arial"/>
                <w:sz w:val="18"/>
                <w:szCs w:val="18"/>
                <w:lang w:eastAsia="zh-CN" w:bidi="ar-SA"/>
              </w:rPr>
              <w:t>1</w:t>
            </w:r>
            <w:r w:rsidRPr="00ED0064">
              <w:rPr>
                <w:rFonts w:ascii="Arial" w:hAnsi="Arial" w:cs="Arial"/>
                <w:sz w:val="18"/>
                <w:szCs w:val="18"/>
                <w:lang w:eastAsia="zh-CN" w:bidi="ar-SA"/>
              </w:rPr>
              <w:t>理财险保费收入户</w:t>
            </w:r>
            <w:r w:rsidRPr="00ED0064">
              <w:rPr>
                <w:rFonts w:ascii="Arial" w:hAnsi="Arial" w:cs="Arial"/>
                <w:sz w:val="18"/>
                <w:szCs w:val="18"/>
                <w:lang w:eastAsia="zh-CN" w:bidi="ar-SA"/>
              </w:rPr>
              <w:t>2</w:t>
            </w:r>
            <w:r w:rsidRPr="00ED0064">
              <w:rPr>
                <w:rFonts w:ascii="Arial" w:hAnsi="Arial" w:cs="Arial"/>
                <w:sz w:val="18"/>
                <w:szCs w:val="18"/>
                <w:lang w:eastAsia="zh-CN" w:bidi="ar-SA"/>
              </w:rPr>
              <w:t>普通收付账户</w:t>
            </w:r>
            <w:r w:rsidRPr="00ED0064">
              <w:rPr>
                <w:rFonts w:ascii="Arial" w:hAnsi="Arial" w:cs="Arial"/>
                <w:sz w:val="18"/>
                <w:szCs w:val="18"/>
                <w:lang w:eastAsia="zh-CN" w:bidi="ar-SA"/>
              </w:rPr>
              <w:t>3</w:t>
            </w:r>
            <w:r w:rsidRPr="00ED0064">
              <w:rPr>
                <w:rFonts w:ascii="Arial" w:hAnsi="Arial" w:cs="Arial"/>
                <w:sz w:val="18"/>
                <w:szCs w:val="18"/>
                <w:lang w:eastAsia="zh-CN" w:bidi="ar-SA"/>
              </w:rPr>
              <w:t>不需要同步</w:t>
            </w:r>
            <w:r w:rsidRPr="00ED0064">
              <w:rPr>
                <w:rFonts w:ascii="Arial" w:hAnsi="Arial" w:cs="Arial"/>
                <w:sz w:val="18"/>
                <w:szCs w:val="18"/>
                <w:lang w:eastAsia="zh-CN" w:bidi="ar-SA"/>
              </w:rPr>
              <w:t>,</w:t>
            </w:r>
            <w:r w:rsidRPr="00ED0064">
              <w:rPr>
                <w:rFonts w:ascii="Arial" w:hAnsi="Arial" w:cs="Arial"/>
                <w:sz w:val="18"/>
                <w:szCs w:val="18"/>
                <w:lang w:eastAsia="zh-CN" w:bidi="ar-SA"/>
              </w:rPr>
              <w:t>对应配置</w:t>
            </w:r>
            <w:r w:rsidRPr="00ED0064">
              <w:rPr>
                <w:rFonts w:ascii="Arial" w:hAnsi="Arial" w:cs="Arial"/>
                <w:sz w:val="18"/>
                <w:szCs w:val="18"/>
                <w:lang w:eastAsia="zh-CN" w:bidi="ar-SA"/>
              </w:rPr>
              <w:t>tdictionary.L_KEYNO= '48009'</w:t>
            </w:r>
          </w:p>
        </w:tc>
      </w:tr>
      <w:tr w:rsidR="00ED0064" w:rsidRPr="00ED0064" w14:paraId="18B6DA42"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0A33F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TAKEOVERSTATUS</w:t>
            </w:r>
          </w:p>
        </w:tc>
        <w:tc>
          <w:tcPr>
            <w:tcW w:w="0" w:type="auto"/>
            <w:tcBorders>
              <w:top w:val="nil"/>
              <w:left w:val="nil"/>
              <w:bottom w:val="single" w:sz="4" w:space="0" w:color="auto"/>
              <w:right w:val="single" w:sz="4" w:space="0" w:color="auto"/>
            </w:tcBorders>
            <w:shd w:val="clear" w:color="auto" w:fill="auto"/>
            <w:noWrap/>
            <w:vAlign w:val="bottom"/>
            <w:hideMark/>
          </w:tcPr>
          <w:p w14:paraId="7F78046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VARCHAR2(126)</w:t>
            </w:r>
          </w:p>
        </w:tc>
        <w:tc>
          <w:tcPr>
            <w:tcW w:w="0" w:type="auto"/>
            <w:tcBorders>
              <w:top w:val="nil"/>
              <w:left w:val="nil"/>
              <w:bottom w:val="single" w:sz="4" w:space="0" w:color="auto"/>
              <w:right w:val="single" w:sz="4" w:space="0" w:color="auto"/>
            </w:tcBorders>
            <w:shd w:val="clear" w:color="auto" w:fill="auto"/>
            <w:noWrap/>
            <w:vAlign w:val="bottom"/>
            <w:hideMark/>
          </w:tcPr>
          <w:p w14:paraId="3A4F0CA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5A4A76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交接状态</w:t>
            </w:r>
            <w:r w:rsidRPr="00ED0064">
              <w:rPr>
                <w:rFonts w:ascii="Arial" w:hAnsi="Arial" w:cs="Arial"/>
                <w:sz w:val="18"/>
                <w:szCs w:val="18"/>
                <w:lang w:eastAsia="zh-CN" w:bidi="ar-SA"/>
              </w:rPr>
              <w:t xml:space="preserve"> 1</w:t>
            </w:r>
            <w:r w:rsidRPr="00ED0064">
              <w:rPr>
                <w:rFonts w:ascii="Arial" w:hAnsi="Arial" w:cs="Arial"/>
                <w:sz w:val="18"/>
                <w:szCs w:val="18"/>
                <w:lang w:eastAsia="zh-CN" w:bidi="ar-SA"/>
              </w:rPr>
              <w:t>未交接</w:t>
            </w:r>
            <w:r w:rsidRPr="00ED0064">
              <w:rPr>
                <w:rFonts w:ascii="Arial" w:hAnsi="Arial" w:cs="Arial"/>
                <w:sz w:val="18"/>
                <w:szCs w:val="18"/>
                <w:lang w:eastAsia="zh-CN" w:bidi="ar-SA"/>
              </w:rPr>
              <w:t xml:space="preserve"> 2 </w:t>
            </w:r>
            <w:r w:rsidRPr="00ED0064">
              <w:rPr>
                <w:rFonts w:ascii="Arial" w:hAnsi="Arial" w:cs="Arial"/>
                <w:sz w:val="18"/>
                <w:szCs w:val="18"/>
                <w:lang w:eastAsia="zh-CN" w:bidi="ar-SA"/>
              </w:rPr>
              <w:t>已交接</w:t>
            </w:r>
          </w:p>
        </w:tc>
      </w:tr>
      <w:tr w:rsidR="00ED0064" w:rsidRPr="00ED0064" w14:paraId="3E5BDD92"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DFE68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TAKEOVERDATE</w:t>
            </w:r>
          </w:p>
        </w:tc>
        <w:tc>
          <w:tcPr>
            <w:tcW w:w="0" w:type="auto"/>
            <w:tcBorders>
              <w:top w:val="nil"/>
              <w:left w:val="nil"/>
              <w:bottom w:val="single" w:sz="4" w:space="0" w:color="auto"/>
              <w:right w:val="single" w:sz="4" w:space="0" w:color="auto"/>
            </w:tcBorders>
            <w:shd w:val="clear" w:color="auto" w:fill="auto"/>
            <w:noWrap/>
            <w:vAlign w:val="bottom"/>
            <w:hideMark/>
          </w:tcPr>
          <w:p w14:paraId="5D9B86A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288DA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734598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时间</w:t>
            </w:r>
          </w:p>
        </w:tc>
      </w:tr>
      <w:tr w:rsidR="00ED0064" w:rsidRPr="00ED0064" w14:paraId="3C1E7AC7"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500D1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DIRECTDATE</w:t>
            </w:r>
          </w:p>
        </w:tc>
        <w:tc>
          <w:tcPr>
            <w:tcW w:w="0" w:type="auto"/>
            <w:tcBorders>
              <w:top w:val="nil"/>
              <w:left w:val="nil"/>
              <w:bottom w:val="single" w:sz="4" w:space="0" w:color="auto"/>
              <w:right w:val="single" w:sz="4" w:space="0" w:color="auto"/>
            </w:tcBorders>
            <w:shd w:val="clear" w:color="auto" w:fill="auto"/>
            <w:noWrap/>
            <w:vAlign w:val="bottom"/>
            <w:hideMark/>
          </w:tcPr>
          <w:p w14:paraId="4B13308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A38961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7E29FF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直联开通日期</w:t>
            </w:r>
          </w:p>
        </w:tc>
      </w:tr>
      <w:tr w:rsidR="00FD40FA" w:rsidRPr="00ED0064" w14:paraId="162ECEAB"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360C67D5" w14:textId="3070D01A" w:rsidR="00FD40FA" w:rsidRPr="00ED0064" w:rsidRDefault="00FD40FA" w:rsidP="00ED0064">
            <w:pPr>
              <w:rPr>
                <w:rFonts w:ascii="Arial" w:hAnsi="Arial" w:cs="Arial"/>
                <w:sz w:val="18"/>
                <w:szCs w:val="18"/>
                <w:lang w:eastAsia="zh-CN" w:bidi="ar-SA"/>
              </w:rPr>
            </w:pPr>
            <w:r>
              <w:rPr>
                <w:rFonts w:ascii="宋体" w:hAnsi="宋体" w:cs="宋体" w:hint="eastAsia"/>
                <w:szCs w:val="21"/>
                <w:lang w:eastAsia="zh-CN"/>
              </w:rPr>
              <w:t>Blance</w:t>
            </w:r>
          </w:p>
        </w:tc>
        <w:tc>
          <w:tcPr>
            <w:tcW w:w="0" w:type="auto"/>
            <w:tcBorders>
              <w:top w:val="nil"/>
              <w:left w:val="nil"/>
              <w:bottom w:val="single" w:sz="4" w:space="0" w:color="auto"/>
              <w:right w:val="single" w:sz="4" w:space="0" w:color="auto"/>
            </w:tcBorders>
            <w:shd w:val="clear" w:color="auto" w:fill="auto"/>
            <w:noWrap/>
            <w:vAlign w:val="bottom"/>
          </w:tcPr>
          <w:p w14:paraId="14F81F36" w14:textId="2C00B9B2" w:rsidR="00FD40FA" w:rsidRPr="00ED0064" w:rsidRDefault="00FD40FA" w:rsidP="00ED0064">
            <w:pPr>
              <w:rPr>
                <w:rFonts w:ascii="Arial" w:hAnsi="Arial" w:cs="Arial"/>
                <w:sz w:val="18"/>
                <w:szCs w:val="18"/>
                <w:lang w:eastAsia="zh-CN" w:bidi="ar-SA"/>
              </w:rPr>
            </w:pPr>
            <w:r>
              <w:rPr>
                <w:rFonts w:ascii="微软雅黑" w:eastAsia="微软雅黑" w:hAnsi="微软雅黑" w:cs="宋体" w:hint="eastAsia"/>
                <w:color w:val="000000"/>
                <w:sz w:val="18"/>
                <w:szCs w:val="18"/>
              </w:rPr>
              <w:t>FLOAT</w:t>
            </w:r>
          </w:p>
        </w:tc>
        <w:tc>
          <w:tcPr>
            <w:tcW w:w="0" w:type="auto"/>
            <w:tcBorders>
              <w:top w:val="nil"/>
              <w:left w:val="nil"/>
              <w:bottom w:val="single" w:sz="4" w:space="0" w:color="auto"/>
              <w:right w:val="single" w:sz="4" w:space="0" w:color="auto"/>
            </w:tcBorders>
            <w:shd w:val="clear" w:color="auto" w:fill="auto"/>
            <w:noWrap/>
            <w:vAlign w:val="bottom"/>
          </w:tcPr>
          <w:p w14:paraId="0DD22360" w14:textId="4FE3CD59" w:rsidR="00FD40FA" w:rsidRPr="00ED0064" w:rsidRDefault="007F0926"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51A3DBA9" w14:textId="69C13745" w:rsidR="00FD40FA" w:rsidRPr="00ED0064" w:rsidRDefault="00FD40FA" w:rsidP="00ED0064">
            <w:pPr>
              <w:rPr>
                <w:rFonts w:ascii="Arial" w:hAnsi="Arial" w:cs="Arial"/>
                <w:sz w:val="18"/>
                <w:szCs w:val="18"/>
                <w:lang w:eastAsia="zh-CN" w:bidi="ar-SA"/>
              </w:rPr>
            </w:pPr>
            <w:r>
              <w:rPr>
                <w:rFonts w:ascii="Arial" w:hAnsi="Arial" w:cs="Arial"/>
                <w:sz w:val="18"/>
                <w:szCs w:val="18"/>
                <w:lang w:eastAsia="zh-CN" w:bidi="ar-SA"/>
              </w:rPr>
              <w:t>期初余额</w:t>
            </w:r>
            <w:r>
              <w:rPr>
                <w:rFonts w:ascii="Arial" w:hAnsi="Arial" w:cs="Arial" w:hint="eastAsia"/>
                <w:sz w:val="18"/>
                <w:szCs w:val="18"/>
                <w:lang w:eastAsia="zh-CN" w:bidi="ar-SA"/>
              </w:rPr>
              <w:t>，</w:t>
            </w:r>
            <w:r>
              <w:rPr>
                <w:rFonts w:ascii="Arial" w:hAnsi="Arial" w:cs="Arial"/>
                <w:sz w:val="18"/>
                <w:szCs w:val="18"/>
                <w:lang w:eastAsia="zh-CN" w:bidi="ar-SA"/>
              </w:rPr>
              <w:t>如无默认为</w:t>
            </w:r>
            <w:r>
              <w:rPr>
                <w:rFonts w:ascii="Arial" w:hAnsi="Arial" w:cs="Arial" w:hint="eastAsia"/>
                <w:sz w:val="18"/>
                <w:szCs w:val="18"/>
                <w:lang w:eastAsia="zh-CN" w:bidi="ar-SA"/>
              </w:rPr>
              <w:t>0</w:t>
            </w:r>
          </w:p>
        </w:tc>
      </w:tr>
      <w:tr w:rsidR="004B2429" w:rsidRPr="00ED0064" w14:paraId="0F841005"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8EDCB"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ATTRIBUTE1</w:t>
            </w:r>
          </w:p>
        </w:tc>
        <w:tc>
          <w:tcPr>
            <w:tcW w:w="0" w:type="auto"/>
            <w:tcBorders>
              <w:top w:val="nil"/>
              <w:left w:val="nil"/>
              <w:bottom w:val="single" w:sz="4" w:space="0" w:color="auto"/>
              <w:right w:val="single" w:sz="4" w:space="0" w:color="auto"/>
            </w:tcBorders>
            <w:shd w:val="clear" w:color="auto" w:fill="auto"/>
            <w:noWrap/>
            <w:vAlign w:val="bottom"/>
            <w:hideMark/>
          </w:tcPr>
          <w:p w14:paraId="06A78C3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64BB0367"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57E760F" w14:textId="189F23D0"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是否开通网银</w:t>
            </w:r>
          </w:p>
        </w:tc>
      </w:tr>
      <w:tr w:rsidR="004B2429" w:rsidRPr="00ED0064" w14:paraId="5CE1530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6738F3"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ATTRIBUTE2</w:t>
            </w:r>
          </w:p>
        </w:tc>
        <w:tc>
          <w:tcPr>
            <w:tcW w:w="0" w:type="auto"/>
            <w:tcBorders>
              <w:top w:val="nil"/>
              <w:left w:val="nil"/>
              <w:bottom w:val="single" w:sz="4" w:space="0" w:color="auto"/>
              <w:right w:val="single" w:sz="4" w:space="0" w:color="auto"/>
            </w:tcBorders>
            <w:shd w:val="clear" w:color="auto" w:fill="auto"/>
            <w:noWrap/>
            <w:vAlign w:val="bottom"/>
            <w:hideMark/>
          </w:tcPr>
          <w:p w14:paraId="0B00B7C5"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596ACD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071E815" w14:textId="2ED20025"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银行联系人</w:t>
            </w:r>
          </w:p>
        </w:tc>
      </w:tr>
      <w:tr w:rsidR="004B2429" w:rsidRPr="00ED0064" w14:paraId="6A1C560F"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3A446D"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ATTRIBUTE3</w:t>
            </w:r>
          </w:p>
        </w:tc>
        <w:tc>
          <w:tcPr>
            <w:tcW w:w="0" w:type="auto"/>
            <w:tcBorders>
              <w:top w:val="nil"/>
              <w:left w:val="nil"/>
              <w:bottom w:val="single" w:sz="4" w:space="0" w:color="auto"/>
              <w:right w:val="single" w:sz="4" w:space="0" w:color="auto"/>
            </w:tcBorders>
            <w:shd w:val="clear" w:color="auto" w:fill="auto"/>
            <w:noWrap/>
            <w:vAlign w:val="bottom"/>
            <w:hideMark/>
          </w:tcPr>
          <w:p w14:paraId="155FD52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18800A10"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30ECEB3" w14:textId="766766B1"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银行联系地址</w:t>
            </w:r>
          </w:p>
        </w:tc>
      </w:tr>
      <w:tr w:rsidR="004B2429" w:rsidRPr="00ED0064" w14:paraId="306408BA"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1E5D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ATTRIBUTE4</w:t>
            </w:r>
          </w:p>
        </w:tc>
        <w:tc>
          <w:tcPr>
            <w:tcW w:w="0" w:type="auto"/>
            <w:tcBorders>
              <w:top w:val="nil"/>
              <w:left w:val="nil"/>
              <w:bottom w:val="single" w:sz="4" w:space="0" w:color="auto"/>
              <w:right w:val="single" w:sz="4" w:space="0" w:color="auto"/>
            </w:tcBorders>
            <w:shd w:val="clear" w:color="auto" w:fill="auto"/>
            <w:noWrap/>
            <w:vAlign w:val="bottom"/>
            <w:hideMark/>
          </w:tcPr>
          <w:p w14:paraId="13FBEF9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432258FB"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7BC5DB8" w14:textId="10DD94A1"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责任人</w:t>
            </w:r>
          </w:p>
        </w:tc>
      </w:tr>
      <w:tr w:rsidR="004B2429" w:rsidRPr="00ED0064" w14:paraId="7DD35C26"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AF99D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ATTRIBUTE5</w:t>
            </w:r>
          </w:p>
        </w:tc>
        <w:tc>
          <w:tcPr>
            <w:tcW w:w="0" w:type="auto"/>
            <w:tcBorders>
              <w:top w:val="nil"/>
              <w:left w:val="nil"/>
              <w:bottom w:val="single" w:sz="4" w:space="0" w:color="auto"/>
              <w:right w:val="single" w:sz="4" w:space="0" w:color="auto"/>
            </w:tcBorders>
            <w:shd w:val="clear" w:color="auto" w:fill="auto"/>
            <w:noWrap/>
            <w:vAlign w:val="bottom"/>
            <w:hideMark/>
          </w:tcPr>
          <w:p w14:paraId="53ADB7E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4A74065C"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6024C62B" w14:textId="7373C343"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起息金额</w:t>
            </w:r>
          </w:p>
        </w:tc>
      </w:tr>
      <w:tr w:rsidR="004B2429" w:rsidRPr="00ED0064" w14:paraId="708E2121"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8319A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ATTRIBUTE6</w:t>
            </w:r>
          </w:p>
        </w:tc>
        <w:tc>
          <w:tcPr>
            <w:tcW w:w="0" w:type="auto"/>
            <w:tcBorders>
              <w:top w:val="nil"/>
              <w:left w:val="nil"/>
              <w:bottom w:val="single" w:sz="4" w:space="0" w:color="auto"/>
              <w:right w:val="single" w:sz="4" w:space="0" w:color="auto"/>
            </w:tcBorders>
            <w:shd w:val="clear" w:color="auto" w:fill="auto"/>
            <w:noWrap/>
            <w:vAlign w:val="bottom"/>
            <w:hideMark/>
          </w:tcPr>
          <w:p w14:paraId="307C4BF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2B7B78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AD09FC5" w14:textId="6875F116"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止息日期</w:t>
            </w:r>
          </w:p>
        </w:tc>
      </w:tr>
      <w:tr w:rsidR="004B2429" w:rsidRPr="00ED0064" w14:paraId="71680E14"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99E3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ATTRIBUTE7</w:t>
            </w:r>
          </w:p>
        </w:tc>
        <w:tc>
          <w:tcPr>
            <w:tcW w:w="0" w:type="auto"/>
            <w:tcBorders>
              <w:top w:val="nil"/>
              <w:left w:val="nil"/>
              <w:bottom w:val="single" w:sz="4" w:space="0" w:color="auto"/>
              <w:right w:val="single" w:sz="4" w:space="0" w:color="auto"/>
            </w:tcBorders>
            <w:shd w:val="clear" w:color="auto" w:fill="auto"/>
            <w:noWrap/>
            <w:vAlign w:val="bottom"/>
            <w:hideMark/>
          </w:tcPr>
          <w:p w14:paraId="05BF507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177EB40F"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2CE5A38" w14:textId="6CA7862E"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银行联系方式</w:t>
            </w:r>
          </w:p>
        </w:tc>
      </w:tr>
      <w:tr w:rsidR="004B2429" w:rsidRPr="00ED0064" w14:paraId="45DA1B34"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F0F94C"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ATTRIBUTE8</w:t>
            </w:r>
          </w:p>
        </w:tc>
        <w:tc>
          <w:tcPr>
            <w:tcW w:w="0" w:type="auto"/>
            <w:tcBorders>
              <w:top w:val="nil"/>
              <w:left w:val="nil"/>
              <w:bottom w:val="single" w:sz="4" w:space="0" w:color="auto"/>
              <w:right w:val="single" w:sz="4" w:space="0" w:color="auto"/>
            </w:tcBorders>
            <w:shd w:val="clear" w:color="auto" w:fill="auto"/>
            <w:noWrap/>
            <w:vAlign w:val="bottom"/>
            <w:hideMark/>
          </w:tcPr>
          <w:p w14:paraId="1A989EF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6C175912"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6C10498" w14:textId="4A4586F0"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责任部门</w:t>
            </w:r>
          </w:p>
        </w:tc>
      </w:tr>
      <w:tr w:rsidR="004B2429" w:rsidRPr="00ED0064" w14:paraId="7FABE637"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526784"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ATTRIBUTE9</w:t>
            </w:r>
          </w:p>
        </w:tc>
        <w:tc>
          <w:tcPr>
            <w:tcW w:w="0" w:type="auto"/>
            <w:tcBorders>
              <w:top w:val="nil"/>
              <w:left w:val="nil"/>
              <w:bottom w:val="single" w:sz="4" w:space="0" w:color="auto"/>
              <w:right w:val="single" w:sz="4" w:space="0" w:color="auto"/>
            </w:tcBorders>
            <w:shd w:val="clear" w:color="auto" w:fill="auto"/>
            <w:noWrap/>
            <w:vAlign w:val="bottom"/>
            <w:hideMark/>
          </w:tcPr>
          <w:p w14:paraId="035A13B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1B20D85"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6BD8534" w14:textId="5EE2EE7D"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利率</w:t>
            </w:r>
          </w:p>
        </w:tc>
      </w:tr>
      <w:tr w:rsidR="004B2429" w:rsidRPr="00ED0064" w14:paraId="5271C9E8" w14:textId="77777777" w:rsidTr="00FC7B3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ABD36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ATTRIBUTE10</w:t>
            </w:r>
          </w:p>
        </w:tc>
        <w:tc>
          <w:tcPr>
            <w:tcW w:w="0" w:type="auto"/>
            <w:tcBorders>
              <w:top w:val="nil"/>
              <w:left w:val="nil"/>
              <w:bottom w:val="single" w:sz="4" w:space="0" w:color="auto"/>
              <w:right w:val="single" w:sz="4" w:space="0" w:color="auto"/>
            </w:tcBorders>
            <w:shd w:val="clear" w:color="auto" w:fill="auto"/>
            <w:noWrap/>
            <w:vAlign w:val="bottom"/>
            <w:hideMark/>
          </w:tcPr>
          <w:p w14:paraId="5AD8EC6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4EF22627"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AAE7957" w14:textId="365757A1"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起息日期</w:t>
            </w:r>
          </w:p>
        </w:tc>
      </w:tr>
    </w:tbl>
    <w:p w14:paraId="37E39068" w14:textId="1524E167" w:rsidR="00F6263D" w:rsidRPr="0096039A" w:rsidRDefault="00EE2445" w:rsidP="00F6263D">
      <w:pPr>
        <w:pStyle w:val="40"/>
        <w:numPr>
          <w:ilvl w:val="3"/>
          <w:numId w:val="2"/>
        </w:numPr>
        <w:rPr>
          <w:lang w:eastAsia="zh-CN"/>
        </w:rPr>
      </w:pPr>
      <w:r>
        <w:rPr>
          <w:rFonts w:hint="eastAsia"/>
          <w:lang w:eastAsia="zh-CN"/>
        </w:rPr>
        <w:t>收付系统账户余额查询</w:t>
      </w:r>
      <w:r w:rsidR="00F6263D" w:rsidRPr="0096039A">
        <w:rPr>
          <w:lang w:eastAsia="zh-CN"/>
        </w:rPr>
        <w:t>接口</w:t>
      </w:r>
    </w:p>
    <w:p w14:paraId="3027A95E" w14:textId="77777777" w:rsidR="00F6263D" w:rsidRPr="00DB208D" w:rsidRDefault="00F6263D" w:rsidP="00F6263D">
      <w:pPr>
        <w:pStyle w:val="5"/>
        <w:numPr>
          <w:ilvl w:val="4"/>
          <w:numId w:val="2"/>
        </w:numPr>
      </w:pPr>
      <w:r w:rsidRPr="00DB208D">
        <w:rPr>
          <w:rFonts w:hint="eastAsia"/>
        </w:rPr>
        <w:t>业务描述</w:t>
      </w:r>
    </w:p>
    <w:p w14:paraId="7C994ED7" w14:textId="13F08CA2" w:rsidR="00F6263D" w:rsidRDefault="00F6263D" w:rsidP="00F6263D">
      <w:pPr>
        <w:rPr>
          <w:lang w:eastAsia="zh-CN"/>
        </w:rPr>
      </w:pPr>
      <w:r>
        <w:rPr>
          <w:rFonts w:hint="eastAsia"/>
          <w:lang w:eastAsia="zh-CN"/>
        </w:rPr>
        <w:t xml:space="preserve">  </w:t>
      </w:r>
      <w:r>
        <w:rPr>
          <w:lang w:eastAsia="zh-CN"/>
        </w:rPr>
        <w:t xml:space="preserve"> </w:t>
      </w:r>
      <w:r w:rsidR="00EE2445">
        <w:rPr>
          <w:rFonts w:hint="eastAsia"/>
          <w:lang w:eastAsia="zh-CN"/>
        </w:rPr>
        <w:t>提供余额查询接口给收付费系统，查询账户的实时余额，用于做紧急支付时付款账号的余额检测</w:t>
      </w:r>
      <w:r>
        <w:rPr>
          <w:rFonts w:hint="eastAsia"/>
          <w:lang w:eastAsia="zh-CN"/>
        </w:rPr>
        <w:t>。</w:t>
      </w:r>
    </w:p>
    <w:p w14:paraId="3E8E71F2" w14:textId="79B6220F" w:rsidR="008149CF" w:rsidRPr="00990A16" w:rsidRDefault="008149CF" w:rsidP="00F6263D">
      <w:pPr>
        <w:rPr>
          <w:lang w:eastAsia="zh-CN"/>
        </w:rPr>
      </w:pPr>
      <w:r>
        <w:rPr>
          <w:rFonts w:hint="eastAsia"/>
          <w:lang w:eastAsia="zh-CN"/>
        </w:rPr>
        <w:t>同步方式</w:t>
      </w:r>
      <w:r>
        <w:rPr>
          <w:rFonts w:hint="eastAsia"/>
          <w:lang w:eastAsia="zh-CN"/>
        </w:rPr>
        <w:t>:</w:t>
      </w:r>
      <w:r>
        <w:rPr>
          <w:rFonts w:hint="eastAsia"/>
          <w:lang w:eastAsia="zh-CN"/>
        </w:rPr>
        <w:t>资金系统作为服务端开放</w:t>
      </w:r>
      <w:r>
        <w:rPr>
          <w:rFonts w:hint="eastAsia"/>
          <w:lang w:eastAsia="zh-CN"/>
        </w:rPr>
        <w:t>SOFA RPC</w:t>
      </w:r>
      <w:r>
        <w:rPr>
          <w:rFonts w:hint="eastAsia"/>
          <w:lang w:eastAsia="zh-CN"/>
        </w:rPr>
        <w:t>，前端系统通过</w:t>
      </w:r>
      <w:r>
        <w:rPr>
          <w:lang w:eastAsia="zh-CN"/>
        </w:rPr>
        <w:t>SOFA RPC</w:t>
      </w:r>
      <w:r>
        <w:rPr>
          <w:lang w:eastAsia="zh-CN"/>
        </w:rPr>
        <w:t>接口调用</w:t>
      </w:r>
      <w:r>
        <w:rPr>
          <w:rFonts w:hint="eastAsia"/>
          <w:lang w:eastAsia="zh-CN"/>
        </w:rPr>
        <w:t>。</w:t>
      </w:r>
    </w:p>
    <w:p w14:paraId="4183B808" w14:textId="55EB4A4E" w:rsidR="008149CF" w:rsidRPr="008149CF" w:rsidRDefault="00F6263D" w:rsidP="008149CF">
      <w:pPr>
        <w:pStyle w:val="5"/>
        <w:numPr>
          <w:ilvl w:val="4"/>
          <w:numId w:val="2"/>
        </w:numPr>
      </w:pPr>
      <w:r>
        <w:rPr>
          <w:rFonts w:hint="eastAsia"/>
        </w:rPr>
        <w:t>业务流程</w:t>
      </w:r>
    </w:p>
    <w:p w14:paraId="652C257B" w14:textId="77777777" w:rsidR="00F6263D" w:rsidRDefault="00F6263D" w:rsidP="00F6263D"/>
    <w:p w14:paraId="69A6DBEA" w14:textId="77777777" w:rsidR="00F6263D" w:rsidRDefault="00F6263D" w:rsidP="00F6263D">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F6263D" w:rsidRPr="00300621" w14:paraId="0B62141F" w14:textId="77777777" w:rsidTr="00AF24A3">
        <w:trPr>
          <w:cantSplit/>
          <w:tblHeader/>
        </w:trPr>
        <w:tc>
          <w:tcPr>
            <w:tcW w:w="484" w:type="dxa"/>
            <w:shd w:val="clear" w:color="auto" w:fill="7C9BC1"/>
            <w:tcMar>
              <w:top w:w="58" w:type="dxa"/>
              <w:left w:w="58" w:type="dxa"/>
              <w:bottom w:w="58" w:type="dxa"/>
              <w:right w:w="58" w:type="dxa"/>
            </w:tcMar>
          </w:tcPr>
          <w:p w14:paraId="414F7FFE" w14:textId="77777777" w:rsidR="00F6263D" w:rsidRPr="00300621" w:rsidRDefault="00F6263D" w:rsidP="00AF24A3">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1EE00E7" w14:textId="77777777" w:rsidR="00F6263D" w:rsidRPr="00300621" w:rsidRDefault="00F6263D" w:rsidP="00AF24A3">
            <w:pPr>
              <w:pStyle w:val="Cap1"/>
              <w:ind w:firstLineChars="100" w:firstLine="200"/>
              <w:jc w:val="both"/>
              <w:rPr>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2A5584A" w14:textId="77777777" w:rsidR="00F6263D" w:rsidRPr="00300621" w:rsidRDefault="00F6263D" w:rsidP="00AF24A3">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C38D577" w14:textId="77777777" w:rsidR="00F6263D" w:rsidRPr="00300621" w:rsidRDefault="00F6263D" w:rsidP="00AF24A3">
            <w:pPr>
              <w:pStyle w:val="Cap1"/>
              <w:ind w:firstLineChars="100" w:firstLine="200"/>
              <w:jc w:val="both"/>
              <w:rPr>
                <w:szCs w:val="18"/>
              </w:rPr>
            </w:pPr>
            <w:r w:rsidRPr="00300621">
              <w:rPr>
                <w:rFonts w:hint="eastAsia"/>
                <w:szCs w:val="18"/>
              </w:rPr>
              <w:t>备注</w:t>
            </w:r>
          </w:p>
        </w:tc>
      </w:tr>
      <w:tr w:rsidR="00F6263D" w:rsidRPr="00300621" w14:paraId="2EC02AB1" w14:textId="77777777" w:rsidTr="00AF24A3">
        <w:trPr>
          <w:cantSplit/>
          <w:trHeight w:val="483"/>
        </w:trPr>
        <w:tc>
          <w:tcPr>
            <w:tcW w:w="484" w:type="dxa"/>
            <w:shd w:val="clear" w:color="auto" w:fill="AECEE1"/>
            <w:tcMar>
              <w:top w:w="58" w:type="dxa"/>
              <w:left w:w="58" w:type="dxa"/>
              <w:bottom w:w="58" w:type="dxa"/>
              <w:right w:w="58" w:type="dxa"/>
            </w:tcMar>
            <w:vAlign w:val="center"/>
          </w:tcPr>
          <w:p w14:paraId="4CAA8D3A" w14:textId="77777777" w:rsidR="00F6263D" w:rsidRPr="005D789A" w:rsidRDefault="00F6263D" w:rsidP="00AF24A3">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5F8CB1A" w14:textId="7198EE48"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资金定时跑批获取账号余额</w:t>
            </w:r>
          </w:p>
        </w:tc>
        <w:tc>
          <w:tcPr>
            <w:tcW w:w="3827" w:type="dxa"/>
            <w:shd w:val="clear" w:color="auto" w:fill="E3EEF5"/>
            <w:tcMar>
              <w:top w:w="58" w:type="dxa"/>
              <w:left w:w="58" w:type="dxa"/>
              <w:bottom w:w="58" w:type="dxa"/>
              <w:right w:w="58" w:type="dxa"/>
            </w:tcMar>
            <w:vAlign w:val="center"/>
          </w:tcPr>
          <w:p w14:paraId="749486E6" w14:textId="7D3334B5"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定时跑批从银行查询回直连账号余额</w:t>
            </w:r>
          </w:p>
        </w:tc>
        <w:tc>
          <w:tcPr>
            <w:tcW w:w="1560" w:type="dxa"/>
            <w:shd w:val="clear" w:color="auto" w:fill="E3EEF5"/>
            <w:tcMar>
              <w:top w:w="58" w:type="dxa"/>
              <w:left w:w="58" w:type="dxa"/>
              <w:bottom w:w="58" w:type="dxa"/>
              <w:right w:w="58" w:type="dxa"/>
            </w:tcMar>
            <w:vAlign w:val="center"/>
          </w:tcPr>
          <w:p w14:paraId="01081953" w14:textId="77777777" w:rsidR="00F6263D" w:rsidRPr="00F41C79" w:rsidRDefault="00F6263D" w:rsidP="00AF24A3">
            <w:pPr>
              <w:jc w:val="both"/>
              <w:rPr>
                <w:rFonts w:ascii="宋体" w:hAnsi="宋体" w:cs="宋体"/>
                <w:color w:val="000000"/>
                <w:sz w:val="20"/>
                <w:lang w:eastAsia="zh-CN"/>
              </w:rPr>
            </w:pPr>
          </w:p>
        </w:tc>
      </w:tr>
      <w:tr w:rsidR="00F6263D" w:rsidRPr="00300621" w14:paraId="4D48A8A5" w14:textId="77777777" w:rsidTr="00AF24A3">
        <w:trPr>
          <w:cantSplit/>
          <w:trHeight w:val="483"/>
        </w:trPr>
        <w:tc>
          <w:tcPr>
            <w:tcW w:w="484" w:type="dxa"/>
            <w:shd w:val="clear" w:color="auto" w:fill="AECEE1"/>
            <w:tcMar>
              <w:top w:w="58" w:type="dxa"/>
              <w:left w:w="58" w:type="dxa"/>
              <w:bottom w:w="58" w:type="dxa"/>
              <w:right w:w="58" w:type="dxa"/>
            </w:tcMar>
            <w:vAlign w:val="center"/>
          </w:tcPr>
          <w:p w14:paraId="1D32A238" w14:textId="77777777" w:rsidR="00F6263D" w:rsidRPr="005D789A" w:rsidRDefault="00F6263D" w:rsidP="00AF24A3">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A85FC1F" w14:textId="4F31289B" w:rsidR="00F6263D" w:rsidRPr="00F41C79" w:rsidRDefault="00EE2445" w:rsidP="00AF24A3">
            <w:pPr>
              <w:jc w:val="both"/>
              <w:rPr>
                <w:rFonts w:ascii="宋体" w:hAnsi="宋体" w:cs="宋体"/>
                <w:color w:val="000000"/>
                <w:sz w:val="20"/>
                <w:lang w:eastAsia="zh-CN"/>
              </w:rPr>
            </w:pPr>
            <w:r>
              <w:rPr>
                <w:rFonts w:ascii="宋体" w:hAnsi="宋体" w:cs="宋体" w:hint="eastAsia"/>
                <w:color w:val="000000"/>
                <w:sz w:val="20"/>
                <w:lang w:eastAsia="zh-CN"/>
              </w:rPr>
              <w:t>收付费系统查询余额</w:t>
            </w:r>
          </w:p>
        </w:tc>
        <w:tc>
          <w:tcPr>
            <w:tcW w:w="3827" w:type="dxa"/>
            <w:shd w:val="clear" w:color="auto" w:fill="E3EEF5"/>
            <w:tcMar>
              <w:top w:w="58" w:type="dxa"/>
              <w:left w:w="58" w:type="dxa"/>
              <w:bottom w:w="58" w:type="dxa"/>
              <w:right w:w="58" w:type="dxa"/>
            </w:tcMar>
            <w:vAlign w:val="center"/>
          </w:tcPr>
          <w:p w14:paraId="4126152E" w14:textId="5B21C2A7" w:rsidR="00F6263D" w:rsidRPr="006A3D21" w:rsidRDefault="002315C7" w:rsidP="00AF24A3">
            <w:pPr>
              <w:jc w:val="both"/>
              <w:rPr>
                <w:rFonts w:ascii="宋体" w:hAnsi="宋体" w:cs="宋体"/>
                <w:color w:val="000000"/>
                <w:sz w:val="20"/>
                <w:lang w:eastAsia="zh-CN"/>
              </w:rPr>
            </w:pPr>
            <w:r>
              <w:rPr>
                <w:rFonts w:ascii="宋体" w:hAnsi="宋体" w:cs="宋体" w:hint="eastAsia"/>
                <w:color w:val="000000"/>
                <w:sz w:val="20"/>
                <w:lang w:eastAsia="zh-CN"/>
              </w:rPr>
              <w:t>收付费系统调用资金系统查询接口获取</w:t>
            </w:r>
            <w:r w:rsidR="00EE2445">
              <w:rPr>
                <w:rFonts w:ascii="宋体" w:hAnsi="宋体" w:cs="宋体" w:hint="eastAsia"/>
                <w:color w:val="000000"/>
                <w:sz w:val="20"/>
                <w:lang w:eastAsia="zh-CN"/>
              </w:rPr>
              <w:t>实时余额</w:t>
            </w:r>
          </w:p>
        </w:tc>
        <w:tc>
          <w:tcPr>
            <w:tcW w:w="1560" w:type="dxa"/>
            <w:shd w:val="clear" w:color="auto" w:fill="E3EEF5"/>
            <w:tcMar>
              <w:top w:w="58" w:type="dxa"/>
              <w:left w:w="58" w:type="dxa"/>
              <w:bottom w:w="58" w:type="dxa"/>
              <w:right w:w="58" w:type="dxa"/>
            </w:tcMar>
            <w:vAlign w:val="center"/>
          </w:tcPr>
          <w:p w14:paraId="6D0754AF" w14:textId="53B1DCD3"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支持单账号及多账号余额查询</w:t>
            </w:r>
          </w:p>
        </w:tc>
      </w:tr>
    </w:tbl>
    <w:p w14:paraId="777AB182" w14:textId="77777777" w:rsidR="00F6263D" w:rsidRPr="001300EC" w:rsidRDefault="00F6263D" w:rsidP="00F6263D">
      <w:pPr>
        <w:rPr>
          <w:lang w:eastAsia="zh-CN"/>
        </w:rPr>
      </w:pPr>
    </w:p>
    <w:p w14:paraId="38F8B3D3" w14:textId="77777777" w:rsidR="00F6263D" w:rsidRDefault="00F6263D" w:rsidP="00F6263D">
      <w:pPr>
        <w:pStyle w:val="5"/>
        <w:numPr>
          <w:ilvl w:val="4"/>
          <w:numId w:val="2"/>
        </w:numPr>
      </w:pPr>
      <w:r>
        <w:rPr>
          <w:rFonts w:hint="eastAsia"/>
        </w:rPr>
        <w:t>业务元素</w:t>
      </w:r>
    </w:p>
    <w:p w14:paraId="38177933" w14:textId="77777777" w:rsidR="00F6263D" w:rsidRDefault="00F6263D" w:rsidP="00F6263D">
      <w:pPr>
        <w:ind w:left="780"/>
        <w:rPr>
          <w:b/>
        </w:rPr>
      </w:pPr>
      <w:r w:rsidRPr="00CA54D8">
        <w:rPr>
          <w:rFonts w:hint="eastAsia"/>
          <w:b/>
        </w:rPr>
        <w:t>银行账户余额</w:t>
      </w:r>
    </w:p>
    <w:tbl>
      <w:tblPr>
        <w:tblStyle w:val="affc"/>
        <w:tblW w:w="8294" w:type="dxa"/>
        <w:tblInd w:w="780" w:type="dxa"/>
        <w:tblLayout w:type="fixed"/>
        <w:tblLook w:val="04A0" w:firstRow="1" w:lastRow="0" w:firstColumn="1" w:lastColumn="0" w:noHBand="0" w:noVBand="1"/>
      </w:tblPr>
      <w:tblGrid>
        <w:gridCol w:w="506"/>
        <w:gridCol w:w="1516"/>
        <w:gridCol w:w="1134"/>
        <w:gridCol w:w="1202"/>
        <w:gridCol w:w="528"/>
        <w:gridCol w:w="538"/>
        <w:gridCol w:w="70"/>
        <w:gridCol w:w="2800"/>
      </w:tblGrid>
      <w:tr w:rsidR="00F6263D" w:rsidRPr="00F93E4B" w14:paraId="671D1E8E" w14:textId="77777777" w:rsidTr="00AF24A3">
        <w:trPr>
          <w:trHeight w:val="255"/>
        </w:trPr>
        <w:tc>
          <w:tcPr>
            <w:tcW w:w="506" w:type="dxa"/>
            <w:shd w:val="clear" w:color="auto" w:fill="4F81BD" w:themeFill="accent1"/>
            <w:noWrap/>
            <w:hideMark/>
          </w:tcPr>
          <w:p w14:paraId="7791614E"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编号</w:t>
            </w:r>
          </w:p>
        </w:tc>
        <w:tc>
          <w:tcPr>
            <w:tcW w:w="1516" w:type="dxa"/>
            <w:shd w:val="clear" w:color="auto" w:fill="4F81BD" w:themeFill="accent1"/>
            <w:noWrap/>
            <w:hideMark/>
          </w:tcPr>
          <w:p w14:paraId="1F4EEDFD"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字段路径</w:t>
            </w:r>
          </w:p>
        </w:tc>
        <w:tc>
          <w:tcPr>
            <w:tcW w:w="1134" w:type="dxa"/>
            <w:shd w:val="clear" w:color="auto" w:fill="4F81BD" w:themeFill="accent1"/>
            <w:noWrap/>
            <w:hideMark/>
          </w:tcPr>
          <w:p w14:paraId="320CD81B"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字段名称</w:t>
            </w:r>
          </w:p>
        </w:tc>
        <w:tc>
          <w:tcPr>
            <w:tcW w:w="1202" w:type="dxa"/>
            <w:shd w:val="clear" w:color="auto" w:fill="4F81BD" w:themeFill="accent1"/>
            <w:hideMark/>
          </w:tcPr>
          <w:p w14:paraId="31CB4B71"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shd w:val="clear" w:color="auto" w:fill="4F81BD" w:themeFill="accent1"/>
            <w:hideMark/>
          </w:tcPr>
          <w:p w14:paraId="5F19FA67"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字段类型</w:t>
            </w:r>
          </w:p>
        </w:tc>
        <w:tc>
          <w:tcPr>
            <w:tcW w:w="538" w:type="dxa"/>
            <w:shd w:val="clear" w:color="auto" w:fill="4F81BD" w:themeFill="accent1"/>
            <w:hideMark/>
          </w:tcPr>
          <w:p w14:paraId="02A81EC8"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字段长度</w:t>
            </w:r>
          </w:p>
        </w:tc>
        <w:tc>
          <w:tcPr>
            <w:tcW w:w="2870" w:type="dxa"/>
            <w:gridSpan w:val="2"/>
            <w:shd w:val="clear" w:color="auto" w:fill="4F81BD" w:themeFill="accent1"/>
            <w:noWrap/>
            <w:hideMark/>
          </w:tcPr>
          <w:p w14:paraId="06B19E93"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说明</w:t>
            </w:r>
          </w:p>
        </w:tc>
      </w:tr>
      <w:tr w:rsidR="00F6263D" w:rsidRPr="00F93E4B" w14:paraId="4EE04E3D" w14:textId="77777777" w:rsidTr="00AF24A3">
        <w:trPr>
          <w:trHeight w:val="255"/>
        </w:trPr>
        <w:tc>
          <w:tcPr>
            <w:tcW w:w="506" w:type="dxa"/>
            <w:noWrap/>
            <w:hideMark/>
          </w:tcPr>
          <w:p w14:paraId="632A2469"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S</w:t>
            </w:r>
            <w:r>
              <w:rPr>
                <w:rFonts w:ascii="宋体" w:hAnsi="宋体" w:cs="Arial"/>
                <w:sz w:val="20"/>
                <w:szCs w:val="20"/>
              </w:rPr>
              <w:t>1</w:t>
            </w:r>
          </w:p>
        </w:tc>
        <w:tc>
          <w:tcPr>
            <w:tcW w:w="1516" w:type="dxa"/>
            <w:noWrap/>
            <w:hideMark/>
          </w:tcPr>
          <w:p w14:paraId="62C3C435" w14:textId="77777777" w:rsidR="00F6263D" w:rsidRPr="00F93E4B" w:rsidRDefault="00F6263D" w:rsidP="00AF24A3">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0B4B0CF5" w14:textId="77777777" w:rsidR="00F6263D" w:rsidRPr="00F93E4B" w:rsidRDefault="00F6263D" w:rsidP="00AF24A3">
            <w:pPr>
              <w:rPr>
                <w:rFonts w:ascii="宋体" w:hAnsi="宋体" w:cs="Arial"/>
                <w:color w:val="000000"/>
                <w:sz w:val="20"/>
                <w:szCs w:val="20"/>
              </w:rPr>
            </w:pPr>
          </w:p>
        </w:tc>
        <w:tc>
          <w:tcPr>
            <w:tcW w:w="1134" w:type="dxa"/>
            <w:noWrap/>
            <w:hideMark/>
          </w:tcPr>
          <w:p w14:paraId="593CD577" w14:textId="77777777" w:rsidR="00F6263D" w:rsidRPr="00F93E4B" w:rsidRDefault="00F6263D" w:rsidP="00AF24A3">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1202" w:type="dxa"/>
            <w:noWrap/>
            <w:hideMark/>
          </w:tcPr>
          <w:p w14:paraId="0DD6147E" w14:textId="77777777" w:rsidR="00F6263D" w:rsidRPr="00F93E4B" w:rsidRDefault="00F6263D" w:rsidP="00AF24A3">
            <w:pPr>
              <w:jc w:val="center"/>
              <w:rPr>
                <w:rFonts w:ascii="宋体" w:hAnsi="宋体" w:cs="Arial"/>
                <w:color w:val="000000"/>
                <w:sz w:val="20"/>
                <w:szCs w:val="20"/>
              </w:rPr>
            </w:pPr>
            <w:r w:rsidRPr="00F93E4B">
              <w:rPr>
                <w:rFonts w:ascii="宋体" w:hAnsi="宋体" w:cs="Arial"/>
                <w:color w:val="000000"/>
                <w:sz w:val="20"/>
                <w:szCs w:val="20"/>
              </w:rPr>
              <w:t>选输项</w:t>
            </w:r>
          </w:p>
        </w:tc>
        <w:tc>
          <w:tcPr>
            <w:tcW w:w="528" w:type="dxa"/>
            <w:noWrap/>
            <w:hideMark/>
          </w:tcPr>
          <w:p w14:paraId="68DCEC94" w14:textId="77777777" w:rsidR="00F6263D" w:rsidRPr="00F93E4B" w:rsidRDefault="00F6263D" w:rsidP="00AF24A3">
            <w:pPr>
              <w:jc w:val="center"/>
              <w:rPr>
                <w:rFonts w:ascii="宋体" w:hAnsi="宋体" w:cs="Arial"/>
                <w:color w:val="000000"/>
                <w:sz w:val="20"/>
                <w:szCs w:val="20"/>
              </w:rPr>
            </w:pPr>
            <w:r w:rsidRPr="00F93E4B">
              <w:rPr>
                <w:rFonts w:ascii="宋体" w:hAnsi="宋体" w:cs="Arial"/>
                <w:color w:val="000000"/>
                <w:sz w:val="20"/>
                <w:szCs w:val="20"/>
              </w:rPr>
              <w:t>字符</w:t>
            </w:r>
          </w:p>
        </w:tc>
        <w:tc>
          <w:tcPr>
            <w:tcW w:w="608" w:type="dxa"/>
            <w:gridSpan w:val="2"/>
            <w:noWrap/>
            <w:hideMark/>
          </w:tcPr>
          <w:p w14:paraId="7E6CDC8D" w14:textId="77777777" w:rsidR="00F6263D" w:rsidRPr="00F93E4B" w:rsidRDefault="00F6263D" w:rsidP="00AF24A3">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noWrap/>
            <w:hideMark/>
          </w:tcPr>
          <w:p w14:paraId="315617EB" w14:textId="77777777" w:rsidR="00F6263D" w:rsidRPr="00F93E4B" w:rsidRDefault="00F6263D" w:rsidP="00AF24A3">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F6263D" w:rsidRPr="00F93E4B" w14:paraId="7C1B5340" w14:textId="77777777" w:rsidTr="00AF24A3">
        <w:trPr>
          <w:trHeight w:val="255"/>
        </w:trPr>
        <w:tc>
          <w:tcPr>
            <w:tcW w:w="506" w:type="dxa"/>
            <w:noWrap/>
            <w:hideMark/>
          </w:tcPr>
          <w:p w14:paraId="0E265906"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1516" w:type="dxa"/>
            <w:noWrap/>
            <w:hideMark/>
          </w:tcPr>
          <w:p w14:paraId="7031ED01" w14:textId="77777777" w:rsidR="00F6263D" w:rsidRPr="00F93E4B" w:rsidRDefault="00F6263D" w:rsidP="00AF24A3">
            <w:pPr>
              <w:rPr>
                <w:rFonts w:ascii="宋体" w:hAnsi="宋体" w:cs="宋体"/>
                <w:szCs w:val="21"/>
              </w:rPr>
            </w:pPr>
            <w:r w:rsidRPr="00F93E4B">
              <w:rPr>
                <w:rFonts w:ascii="宋体" w:hAnsi="宋体" w:cs="宋体" w:hint="eastAsia"/>
                <w:sz w:val="20"/>
                <w:szCs w:val="20"/>
              </w:rPr>
              <w:t>RdSeq</w:t>
            </w:r>
          </w:p>
        </w:tc>
        <w:tc>
          <w:tcPr>
            <w:tcW w:w="1134" w:type="dxa"/>
            <w:noWrap/>
            <w:hideMark/>
          </w:tcPr>
          <w:p w14:paraId="465E378C" w14:textId="77777777" w:rsidR="00F6263D" w:rsidRPr="00F93E4B" w:rsidRDefault="00F6263D" w:rsidP="00AF24A3">
            <w:pPr>
              <w:rPr>
                <w:rFonts w:ascii="宋体" w:hAnsi="宋体" w:cs="Arial"/>
                <w:sz w:val="20"/>
                <w:szCs w:val="20"/>
              </w:rPr>
            </w:pPr>
            <w:r w:rsidRPr="00F93E4B">
              <w:rPr>
                <w:rFonts w:ascii="宋体" w:hAnsi="宋体" w:cs="Courier New"/>
                <w:i/>
                <w:iCs/>
                <w:sz w:val="20"/>
                <w:szCs w:val="20"/>
                <w:highlight w:val="white"/>
              </w:rPr>
              <w:t>唯一键</w:t>
            </w:r>
          </w:p>
        </w:tc>
        <w:tc>
          <w:tcPr>
            <w:tcW w:w="1202" w:type="dxa"/>
            <w:noWrap/>
            <w:hideMark/>
          </w:tcPr>
          <w:p w14:paraId="2785DD30"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5583406B"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274B3BBD"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32</w:t>
            </w:r>
          </w:p>
        </w:tc>
        <w:tc>
          <w:tcPr>
            <w:tcW w:w="2870" w:type="dxa"/>
            <w:gridSpan w:val="2"/>
            <w:noWrap/>
            <w:hideMark/>
          </w:tcPr>
          <w:p w14:paraId="0C3F8699"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对应银行明细的主键</w:t>
            </w:r>
          </w:p>
        </w:tc>
      </w:tr>
      <w:tr w:rsidR="00F6263D" w:rsidRPr="00F93E4B" w14:paraId="1D9EE9FF" w14:textId="77777777" w:rsidTr="00AF24A3">
        <w:trPr>
          <w:trHeight w:val="255"/>
        </w:trPr>
        <w:tc>
          <w:tcPr>
            <w:tcW w:w="506" w:type="dxa"/>
            <w:noWrap/>
            <w:hideMark/>
          </w:tcPr>
          <w:p w14:paraId="3F55BCE1"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D2</w:t>
            </w:r>
          </w:p>
        </w:tc>
        <w:tc>
          <w:tcPr>
            <w:tcW w:w="1516" w:type="dxa"/>
            <w:noWrap/>
            <w:hideMark/>
          </w:tcPr>
          <w:p w14:paraId="573BDCAD"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34" w:type="dxa"/>
            <w:noWrap/>
            <w:hideMark/>
          </w:tcPr>
          <w:p w14:paraId="2E8DC9FE" w14:textId="77777777" w:rsidR="00F6263D" w:rsidRPr="00F93E4B" w:rsidRDefault="00F6263D" w:rsidP="00AF24A3">
            <w:pPr>
              <w:rPr>
                <w:rFonts w:ascii="宋体" w:hAnsi="宋体" w:cs="Arial"/>
                <w:sz w:val="20"/>
                <w:szCs w:val="20"/>
              </w:rPr>
            </w:pPr>
            <w:r>
              <w:rPr>
                <w:rFonts w:ascii="宋体" w:hAnsi="宋体" w:cs="宋体" w:hint="eastAsia"/>
                <w:sz w:val="20"/>
                <w:szCs w:val="20"/>
              </w:rPr>
              <w:t>企业方账号</w:t>
            </w:r>
          </w:p>
        </w:tc>
        <w:tc>
          <w:tcPr>
            <w:tcW w:w="1202" w:type="dxa"/>
            <w:noWrap/>
            <w:hideMark/>
          </w:tcPr>
          <w:p w14:paraId="108AD364" w14:textId="77777777" w:rsidR="00F6263D" w:rsidRPr="00F93E4B" w:rsidRDefault="00F6263D" w:rsidP="00AF24A3">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noWrap/>
            <w:hideMark/>
          </w:tcPr>
          <w:p w14:paraId="38DC6D0F"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字符</w:t>
            </w:r>
          </w:p>
        </w:tc>
        <w:tc>
          <w:tcPr>
            <w:tcW w:w="538" w:type="dxa"/>
            <w:noWrap/>
            <w:hideMark/>
          </w:tcPr>
          <w:p w14:paraId="7B50A818"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3</w:t>
            </w:r>
            <w:r w:rsidRPr="00F93E4B">
              <w:rPr>
                <w:rFonts w:ascii="宋体" w:hAnsi="宋体" w:cs="Arial" w:hint="eastAsia"/>
                <w:sz w:val="20"/>
                <w:szCs w:val="20"/>
              </w:rPr>
              <w:t>0</w:t>
            </w:r>
          </w:p>
        </w:tc>
        <w:tc>
          <w:tcPr>
            <w:tcW w:w="2870" w:type="dxa"/>
            <w:gridSpan w:val="2"/>
            <w:noWrap/>
            <w:hideMark/>
          </w:tcPr>
          <w:p w14:paraId="604DA424" w14:textId="77777777" w:rsidR="00F6263D" w:rsidRPr="00F93E4B" w:rsidRDefault="00F6263D" w:rsidP="00AF24A3">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F6263D" w:rsidRPr="00F93E4B" w14:paraId="7865262B" w14:textId="77777777" w:rsidTr="00AF24A3">
        <w:trPr>
          <w:trHeight w:val="255"/>
        </w:trPr>
        <w:tc>
          <w:tcPr>
            <w:tcW w:w="506" w:type="dxa"/>
            <w:noWrap/>
          </w:tcPr>
          <w:p w14:paraId="7483AB35" w14:textId="77777777" w:rsidR="00F6263D" w:rsidRPr="00F93E4B" w:rsidRDefault="00F6263D" w:rsidP="00AF24A3">
            <w:pPr>
              <w:jc w:val="center"/>
              <w:rPr>
                <w:rFonts w:ascii="宋体" w:hAnsi="宋体" w:cs="Arial"/>
                <w:sz w:val="20"/>
                <w:szCs w:val="20"/>
              </w:rPr>
            </w:pPr>
            <w:r>
              <w:rPr>
                <w:rFonts w:ascii="宋体" w:hAnsi="宋体" w:cs="Arial" w:hint="eastAsia"/>
                <w:sz w:val="20"/>
                <w:szCs w:val="20"/>
              </w:rPr>
              <w:t>D4</w:t>
            </w:r>
          </w:p>
        </w:tc>
        <w:tc>
          <w:tcPr>
            <w:tcW w:w="1516" w:type="dxa"/>
            <w:noWrap/>
          </w:tcPr>
          <w:p w14:paraId="7A4C0CB5" w14:textId="77777777" w:rsidR="00F6263D" w:rsidRPr="00F93E4B" w:rsidRDefault="00F6263D" w:rsidP="00AF24A3">
            <w:pPr>
              <w:rPr>
                <w:rFonts w:ascii="宋体" w:hAnsi="宋体" w:cs="宋体"/>
                <w:sz w:val="20"/>
                <w:szCs w:val="20"/>
              </w:rPr>
            </w:pPr>
            <w:r>
              <w:rPr>
                <w:rFonts w:ascii="宋体" w:hAnsi="宋体" w:cs="宋体" w:hint="eastAsia"/>
                <w:sz w:val="20"/>
                <w:szCs w:val="20"/>
              </w:rPr>
              <w:t>RecBanck</w:t>
            </w:r>
          </w:p>
        </w:tc>
        <w:tc>
          <w:tcPr>
            <w:tcW w:w="1134" w:type="dxa"/>
            <w:noWrap/>
          </w:tcPr>
          <w:p w14:paraId="529070B7" w14:textId="77777777" w:rsidR="00F6263D" w:rsidRDefault="00F6263D" w:rsidP="00AF24A3">
            <w:pPr>
              <w:rPr>
                <w:rFonts w:ascii="宋体" w:hAnsi="宋体" w:cs="宋体"/>
                <w:sz w:val="20"/>
                <w:szCs w:val="20"/>
              </w:rPr>
            </w:pPr>
            <w:r>
              <w:rPr>
                <w:rFonts w:ascii="宋体" w:hAnsi="宋体" w:cs="宋体" w:hint="eastAsia"/>
                <w:sz w:val="20"/>
                <w:szCs w:val="20"/>
                <w:lang w:eastAsia="zh-CN"/>
              </w:rPr>
              <w:t>企业</w:t>
            </w:r>
            <w:r>
              <w:rPr>
                <w:rFonts w:ascii="宋体" w:hAnsi="宋体" w:cs="宋体" w:hint="eastAsia"/>
                <w:sz w:val="20"/>
                <w:szCs w:val="20"/>
              </w:rPr>
              <w:t>方银行</w:t>
            </w:r>
          </w:p>
        </w:tc>
        <w:tc>
          <w:tcPr>
            <w:tcW w:w="1202" w:type="dxa"/>
            <w:noWrap/>
          </w:tcPr>
          <w:p w14:paraId="0A410B27" w14:textId="77777777" w:rsidR="00F6263D" w:rsidRPr="00F93E4B" w:rsidRDefault="00F6263D" w:rsidP="00AF24A3">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noWrap/>
          </w:tcPr>
          <w:p w14:paraId="7C559581" w14:textId="77777777" w:rsidR="00F6263D" w:rsidRPr="00F93E4B" w:rsidRDefault="00F6263D" w:rsidP="00AF24A3">
            <w:pPr>
              <w:jc w:val="center"/>
              <w:rPr>
                <w:rFonts w:ascii="宋体" w:hAnsi="宋体" w:cs="宋体"/>
                <w:sz w:val="20"/>
                <w:szCs w:val="20"/>
              </w:rPr>
            </w:pPr>
            <w:r>
              <w:rPr>
                <w:rFonts w:ascii="宋体" w:hAnsi="宋体" w:cs="宋体" w:hint="eastAsia"/>
                <w:sz w:val="20"/>
                <w:szCs w:val="20"/>
              </w:rPr>
              <w:t>字符</w:t>
            </w:r>
          </w:p>
        </w:tc>
        <w:tc>
          <w:tcPr>
            <w:tcW w:w="538" w:type="dxa"/>
            <w:noWrap/>
          </w:tcPr>
          <w:p w14:paraId="7A557ADC" w14:textId="77777777" w:rsidR="00F6263D" w:rsidRPr="00F93E4B" w:rsidRDefault="00F6263D" w:rsidP="00AF24A3">
            <w:pPr>
              <w:jc w:val="center"/>
              <w:rPr>
                <w:rFonts w:ascii="宋体" w:hAnsi="宋体" w:cs="Arial"/>
                <w:sz w:val="20"/>
                <w:szCs w:val="20"/>
              </w:rPr>
            </w:pPr>
            <w:r>
              <w:rPr>
                <w:rFonts w:ascii="宋体" w:hAnsi="宋体" w:cs="Arial" w:hint="eastAsia"/>
                <w:sz w:val="20"/>
                <w:szCs w:val="20"/>
              </w:rPr>
              <w:t>64</w:t>
            </w:r>
          </w:p>
        </w:tc>
        <w:tc>
          <w:tcPr>
            <w:tcW w:w="2870" w:type="dxa"/>
            <w:gridSpan w:val="2"/>
            <w:noWrap/>
          </w:tcPr>
          <w:p w14:paraId="3C5733A5" w14:textId="77777777" w:rsidR="00F6263D" w:rsidRPr="00F93E4B" w:rsidRDefault="00F6263D" w:rsidP="00AF24A3">
            <w:pPr>
              <w:rPr>
                <w:rFonts w:ascii="宋体" w:hAnsi="宋体" w:cs="宋体"/>
                <w:sz w:val="20"/>
                <w:szCs w:val="20"/>
              </w:rPr>
            </w:pPr>
            <w:r>
              <w:rPr>
                <w:rFonts w:ascii="宋体" w:hAnsi="宋体" w:cs="宋体" w:hint="eastAsia"/>
                <w:sz w:val="20"/>
                <w:szCs w:val="20"/>
              </w:rPr>
              <w:t>客户方银行</w:t>
            </w:r>
          </w:p>
        </w:tc>
      </w:tr>
      <w:tr w:rsidR="00F6263D" w:rsidRPr="00F93E4B" w14:paraId="69134DEF" w14:textId="77777777" w:rsidTr="00AF24A3">
        <w:trPr>
          <w:trHeight w:val="255"/>
        </w:trPr>
        <w:tc>
          <w:tcPr>
            <w:tcW w:w="506" w:type="dxa"/>
            <w:noWrap/>
            <w:hideMark/>
          </w:tcPr>
          <w:p w14:paraId="5B7628AB"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1516" w:type="dxa"/>
            <w:noWrap/>
            <w:hideMark/>
          </w:tcPr>
          <w:p w14:paraId="5F031B6F" w14:textId="77777777" w:rsidR="00F6263D" w:rsidRPr="00F93E4B" w:rsidRDefault="00F6263D" w:rsidP="00AF24A3">
            <w:pPr>
              <w:rPr>
                <w:rFonts w:ascii="宋体" w:hAnsi="宋体" w:cs="宋体"/>
                <w:szCs w:val="21"/>
              </w:rPr>
            </w:pPr>
            <w:r w:rsidRPr="00F93E4B">
              <w:rPr>
                <w:rFonts w:ascii="宋体" w:hAnsi="宋体" w:cs="宋体"/>
                <w:szCs w:val="21"/>
              </w:rPr>
              <w:t>Amount</w:t>
            </w:r>
          </w:p>
        </w:tc>
        <w:tc>
          <w:tcPr>
            <w:tcW w:w="1134" w:type="dxa"/>
            <w:noWrap/>
            <w:hideMark/>
          </w:tcPr>
          <w:p w14:paraId="15406012" w14:textId="77777777" w:rsidR="00F6263D" w:rsidRPr="00F93E4B" w:rsidRDefault="00F6263D" w:rsidP="00AF24A3">
            <w:pPr>
              <w:rPr>
                <w:rFonts w:ascii="宋体" w:hAnsi="宋体" w:cs="宋体"/>
                <w:sz w:val="20"/>
                <w:szCs w:val="20"/>
              </w:rPr>
            </w:pPr>
            <w:r>
              <w:rPr>
                <w:rFonts w:ascii="宋体" w:hAnsi="宋体" w:cs="Courier New" w:hint="eastAsia"/>
                <w:i/>
                <w:iCs/>
                <w:sz w:val="20"/>
                <w:szCs w:val="20"/>
                <w:highlight w:val="white"/>
                <w:lang w:eastAsia="zh-CN"/>
              </w:rPr>
              <w:t>余额</w:t>
            </w:r>
          </w:p>
        </w:tc>
        <w:tc>
          <w:tcPr>
            <w:tcW w:w="1202" w:type="dxa"/>
            <w:noWrap/>
            <w:hideMark/>
          </w:tcPr>
          <w:p w14:paraId="61B257D9"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11E0FA59"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7EF0EBFD"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18</w:t>
            </w:r>
          </w:p>
        </w:tc>
        <w:tc>
          <w:tcPr>
            <w:tcW w:w="2870" w:type="dxa"/>
            <w:gridSpan w:val="2"/>
            <w:noWrap/>
            <w:hideMark/>
          </w:tcPr>
          <w:p w14:paraId="7B9A49EF"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 xml:space="preserve">　小数点保留两位</w:t>
            </w:r>
          </w:p>
        </w:tc>
      </w:tr>
      <w:tr w:rsidR="00F6263D" w:rsidRPr="00F93E4B" w14:paraId="19178196" w14:textId="77777777" w:rsidTr="00AF24A3">
        <w:trPr>
          <w:trHeight w:val="255"/>
        </w:trPr>
        <w:tc>
          <w:tcPr>
            <w:tcW w:w="506" w:type="dxa"/>
            <w:noWrap/>
            <w:hideMark/>
          </w:tcPr>
          <w:p w14:paraId="24A1AA42"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8</w:t>
            </w:r>
          </w:p>
        </w:tc>
        <w:tc>
          <w:tcPr>
            <w:tcW w:w="1516" w:type="dxa"/>
            <w:noWrap/>
            <w:hideMark/>
          </w:tcPr>
          <w:p w14:paraId="690D770C"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34" w:type="dxa"/>
            <w:noWrap/>
            <w:hideMark/>
          </w:tcPr>
          <w:p w14:paraId="449CF5BB"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交易日期</w:t>
            </w:r>
          </w:p>
        </w:tc>
        <w:tc>
          <w:tcPr>
            <w:tcW w:w="1202" w:type="dxa"/>
            <w:noWrap/>
            <w:hideMark/>
          </w:tcPr>
          <w:p w14:paraId="548BCFC3"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12AE5AF6"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45E45127"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8</w:t>
            </w:r>
          </w:p>
        </w:tc>
        <w:tc>
          <w:tcPr>
            <w:tcW w:w="2870" w:type="dxa"/>
            <w:gridSpan w:val="2"/>
            <w:noWrap/>
            <w:hideMark/>
          </w:tcPr>
          <w:p w14:paraId="630A3170"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YYYYMMDD</w:t>
            </w:r>
          </w:p>
        </w:tc>
      </w:tr>
      <w:tr w:rsidR="00F6263D" w:rsidRPr="00F93E4B" w14:paraId="14324D41" w14:textId="77777777" w:rsidTr="00AF24A3">
        <w:trPr>
          <w:trHeight w:val="255"/>
        </w:trPr>
        <w:tc>
          <w:tcPr>
            <w:tcW w:w="506" w:type="dxa"/>
            <w:noWrap/>
            <w:hideMark/>
          </w:tcPr>
          <w:p w14:paraId="35D3208C"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D1</w:t>
            </w:r>
            <w:r>
              <w:rPr>
                <w:rFonts w:ascii="宋体" w:hAnsi="宋体" w:cs="Arial" w:hint="eastAsia"/>
                <w:sz w:val="20"/>
                <w:szCs w:val="20"/>
              </w:rPr>
              <w:t>3</w:t>
            </w:r>
          </w:p>
        </w:tc>
        <w:tc>
          <w:tcPr>
            <w:tcW w:w="1516" w:type="dxa"/>
            <w:noWrap/>
            <w:hideMark/>
          </w:tcPr>
          <w:p w14:paraId="7F947884"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ReqReserved1</w:t>
            </w:r>
          </w:p>
        </w:tc>
        <w:tc>
          <w:tcPr>
            <w:tcW w:w="1134" w:type="dxa"/>
            <w:noWrap/>
            <w:hideMark/>
          </w:tcPr>
          <w:p w14:paraId="7DE0621A"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明细保留字段</w:t>
            </w:r>
          </w:p>
        </w:tc>
        <w:tc>
          <w:tcPr>
            <w:tcW w:w="1202" w:type="dxa"/>
            <w:noWrap/>
            <w:hideMark/>
          </w:tcPr>
          <w:p w14:paraId="24206CEB" w14:textId="77777777" w:rsidR="00F6263D" w:rsidRPr="00F93E4B" w:rsidRDefault="00F6263D" w:rsidP="00AF24A3">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noWrap/>
            <w:hideMark/>
          </w:tcPr>
          <w:p w14:paraId="0AFF3563"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字符</w:t>
            </w:r>
          </w:p>
        </w:tc>
        <w:tc>
          <w:tcPr>
            <w:tcW w:w="538" w:type="dxa"/>
            <w:noWrap/>
            <w:hideMark/>
          </w:tcPr>
          <w:p w14:paraId="7BAFCB69"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870" w:type="dxa"/>
            <w:gridSpan w:val="2"/>
            <w:noWrap/>
            <w:hideMark/>
          </w:tcPr>
          <w:p w14:paraId="221B810B" w14:textId="77777777" w:rsidR="00F6263D" w:rsidRPr="00F93E4B" w:rsidRDefault="00F6263D" w:rsidP="00AF24A3">
            <w:pPr>
              <w:rPr>
                <w:rFonts w:ascii="宋体" w:hAnsi="宋体" w:cs="Arial"/>
                <w:sz w:val="20"/>
                <w:szCs w:val="20"/>
              </w:rPr>
            </w:pPr>
            <w:r w:rsidRPr="00F93E4B">
              <w:rPr>
                <w:rFonts w:ascii="宋体" w:hAnsi="宋体" w:cs="宋体" w:hint="eastAsia"/>
                <w:color w:val="000000"/>
                <w:sz w:val="20"/>
                <w:szCs w:val="20"/>
              </w:rPr>
              <w:t>预留字段1</w:t>
            </w:r>
          </w:p>
        </w:tc>
      </w:tr>
      <w:tr w:rsidR="00F6263D" w:rsidRPr="00F93E4B" w14:paraId="08435145" w14:textId="77777777" w:rsidTr="00AF24A3">
        <w:trPr>
          <w:trHeight w:val="255"/>
        </w:trPr>
        <w:tc>
          <w:tcPr>
            <w:tcW w:w="506" w:type="dxa"/>
            <w:noWrap/>
          </w:tcPr>
          <w:p w14:paraId="68CA6A50"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D1</w:t>
            </w:r>
            <w:r>
              <w:rPr>
                <w:rFonts w:ascii="宋体" w:hAnsi="宋体" w:cs="Arial" w:hint="eastAsia"/>
                <w:sz w:val="20"/>
                <w:szCs w:val="20"/>
              </w:rPr>
              <w:t>4</w:t>
            </w:r>
          </w:p>
        </w:tc>
        <w:tc>
          <w:tcPr>
            <w:tcW w:w="1516" w:type="dxa"/>
            <w:noWrap/>
          </w:tcPr>
          <w:p w14:paraId="385D65A4"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ReqReserved2</w:t>
            </w:r>
          </w:p>
        </w:tc>
        <w:tc>
          <w:tcPr>
            <w:tcW w:w="1134" w:type="dxa"/>
            <w:noWrap/>
          </w:tcPr>
          <w:p w14:paraId="7211119A" w14:textId="77777777" w:rsidR="00F6263D" w:rsidRPr="00F93E4B" w:rsidRDefault="00F6263D" w:rsidP="00AF24A3">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1202" w:type="dxa"/>
            <w:noWrap/>
          </w:tcPr>
          <w:p w14:paraId="13DD36A9" w14:textId="77777777" w:rsidR="00F6263D" w:rsidRPr="00F93E4B" w:rsidRDefault="00F6263D" w:rsidP="00AF24A3">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noWrap/>
          </w:tcPr>
          <w:p w14:paraId="2886B2A9" w14:textId="77777777" w:rsidR="00F6263D" w:rsidRPr="00F93E4B" w:rsidRDefault="00F6263D" w:rsidP="00AF24A3">
            <w:pPr>
              <w:jc w:val="center"/>
              <w:rPr>
                <w:rFonts w:ascii="宋体" w:hAnsi="宋体" w:cs="Arial"/>
                <w:sz w:val="20"/>
                <w:szCs w:val="20"/>
              </w:rPr>
            </w:pPr>
            <w:r w:rsidRPr="00F93E4B">
              <w:rPr>
                <w:rFonts w:ascii="宋体" w:hAnsi="宋体" w:cs="宋体" w:hint="eastAsia"/>
                <w:sz w:val="20"/>
                <w:szCs w:val="20"/>
              </w:rPr>
              <w:t>字符</w:t>
            </w:r>
          </w:p>
        </w:tc>
        <w:tc>
          <w:tcPr>
            <w:tcW w:w="538" w:type="dxa"/>
            <w:noWrap/>
          </w:tcPr>
          <w:p w14:paraId="5280B8E3"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100</w:t>
            </w:r>
          </w:p>
        </w:tc>
        <w:tc>
          <w:tcPr>
            <w:tcW w:w="2870" w:type="dxa"/>
            <w:gridSpan w:val="2"/>
            <w:noWrap/>
          </w:tcPr>
          <w:p w14:paraId="2F41BED9" w14:textId="77777777" w:rsidR="00F6263D" w:rsidRPr="00F93E4B" w:rsidRDefault="00F6263D" w:rsidP="00AF24A3">
            <w:pPr>
              <w:rPr>
                <w:rFonts w:ascii="宋体" w:hAnsi="宋体" w:cs="Arial"/>
                <w:sz w:val="20"/>
                <w:szCs w:val="20"/>
              </w:rPr>
            </w:pPr>
            <w:r w:rsidRPr="00F93E4B">
              <w:rPr>
                <w:rFonts w:ascii="宋体" w:hAnsi="宋体" w:cs="宋体" w:hint="eastAsia"/>
                <w:color w:val="000000"/>
                <w:sz w:val="20"/>
                <w:szCs w:val="20"/>
              </w:rPr>
              <w:t>预留字段2</w:t>
            </w:r>
          </w:p>
        </w:tc>
      </w:tr>
    </w:tbl>
    <w:p w14:paraId="19916DA7" w14:textId="77777777" w:rsidR="00F6263D" w:rsidRDefault="00F6263D" w:rsidP="00F6263D">
      <w:pPr>
        <w:pStyle w:val="5"/>
        <w:numPr>
          <w:ilvl w:val="4"/>
          <w:numId w:val="2"/>
        </w:numPr>
      </w:pPr>
      <w:r>
        <w:rPr>
          <w:rFonts w:hint="eastAsia"/>
        </w:rPr>
        <w:t>接口说明</w:t>
      </w:r>
    </w:p>
    <w:p w14:paraId="1ABBF646" w14:textId="4843EC90" w:rsidR="00F6263D" w:rsidRDefault="00EE2445" w:rsidP="00EE2445">
      <w:pPr>
        <w:rPr>
          <w:lang w:eastAsia="zh-CN"/>
        </w:rPr>
      </w:pPr>
      <w:r>
        <w:rPr>
          <w:color w:val="000000"/>
          <w:sz w:val="21"/>
          <w:szCs w:val="21"/>
          <w:lang w:eastAsia="zh-CN"/>
        </w:rPr>
        <w:t>SOFA</w:t>
      </w:r>
      <w:r w:rsidR="001E53AC">
        <w:rPr>
          <w:color w:val="000000"/>
          <w:sz w:val="21"/>
          <w:szCs w:val="21"/>
          <w:lang w:eastAsia="zh-CN"/>
        </w:rPr>
        <w:t xml:space="preserve"> RPC</w:t>
      </w:r>
      <w:r>
        <w:rPr>
          <w:color w:val="000000"/>
          <w:sz w:val="21"/>
          <w:szCs w:val="21"/>
          <w:lang w:eastAsia="zh-CN"/>
        </w:rPr>
        <w:t>账号余额查询接口</w:t>
      </w:r>
    </w:p>
    <w:p w14:paraId="5399BE7C" w14:textId="257A18F4" w:rsidR="00D45DC2" w:rsidRPr="002A717F" w:rsidRDefault="00D45DC2" w:rsidP="00D45DC2">
      <w:pPr>
        <w:pStyle w:val="30"/>
        <w:numPr>
          <w:ilvl w:val="2"/>
          <w:numId w:val="2"/>
        </w:numPr>
        <w:rPr>
          <w:lang w:eastAsia="zh-CN"/>
        </w:rPr>
      </w:pPr>
      <w:bookmarkStart w:id="1161" w:name="_Toc4183075"/>
      <w:r>
        <w:rPr>
          <w:rFonts w:hint="eastAsia"/>
          <w:lang w:eastAsia="zh-CN"/>
        </w:rPr>
        <w:t>单点</w:t>
      </w:r>
      <w:r>
        <w:rPr>
          <w:lang w:eastAsia="zh-CN"/>
        </w:rPr>
        <w:t>登陆功能及流程说明</w:t>
      </w:r>
      <w:bookmarkEnd w:id="1161"/>
    </w:p>
    <w:p w14:paraId="4C2D721D" w14:textId="6F7C5C4F" w:rsidR="00D45DC2" w:rsidRPr="00B93B95" w:rsidRDefault="00D45DC2" w:rsidP="00D45DC2">
      <w:pPr>
        <w:pStyle w:val="40"/>
        <w:numPr>
          <w:ilvl w:val="3"/>
          <w:numId w:val="2"/>
        </w:numPr>
        <w:rPr>
          <w:lang w:eastAsia="zh-CN"/>
        </w:rPr>
      </w:pPr>
      <w:r>
        <w:rPr>
          <w:rFonts w:hint="eastAsia"/>
          <w:lang w:eastAsia="zh-CN"/>
        </w:rPr>
        <w:t>单点登陆接口</w:t>
      </w:r>
    </w:p>
    <w:p w14:paraId="067F9EED" w14:textId="77777777" w:rsidR="00D45DC2" w:rsidRPr="00DB208D" w:rsidRDefault="00D45DC2" w:rsidP="00D45DC2">
      <w:pPr>
        <w:pStyle w:val="5"/>
        <w:numPr>
          <w:ilvl w:val="4"/>
          <w:numId w:val="2"/>
        </w:numPr>
      </w:pPr>
      <w:r w:rsidRPr="00DB208D">
        <w:rPr>
          <w:rFonts w:hint="eastAsia"/>
        </w:rPr>
        <w:t>业务描述</w:t>
      </w:r>
    </w:p>
    <w:p w14:paraId="7C18F05E" w14:textId="53783E41" w:rsidR="00D45DC2" w:rsidRDefault="00D45DC2" w:rsidP="00D45DC2">
      <w:pPr>
        <w:rPr>
          <w:lang w:eastAsia="zh-CN"/>
        </w:rPr>
      </w:pPr>
      <w:r>
        <w:rPr>
          <w:rFonts w:hint="eastAsia"/>
          <w:lang w:eastAsia="zh-CN"/>
        </w:rPr>
        <w:t xml:space="preserve">  </w:t>
      </w:r>
      <w:r>
        <w:rPr>
          <w:lang w:eastAsia="zh-CN"/>
        </w:rPr>
        <w:t xml:space="preserve"> </w:t>
      </w:r>
      <w:r w:rsidR="00B00D04">
        <w:rPr>
          <w:lang w:eastAsia="zh-CN"/>
        </w:rPr>
        <w:t>单点登陆系统将用户同步给资金系统</w:t>
      </w:r>
      <w:r w:rsidR="00B00D04">
        <w:rPr>
          <w:rFonts w:hint="eastAsia"/>
          <w:lang w:eastAsia="zh-CN"/>
        </w:rPr>
        <w:t>，</w:t>
      </w:r>
      <w:r>
        <w:rPr>
          <w:rFonts w:hint="eastAsia"/>
          <w:lang w:eastAsia="zh-CN"/>
        </w:rPr>
        <w:t>资金系统</w:t>
      </w:r>
      <w:r w:rsidR="00B00D04">
        <w:rPr>
          <w:rFonts w:hint="eastAsia"/>
          <w:lang w:eastAsia="zh-CN"/>
        </w:rPr>
        <w:t>选择相应的财务用户进行维护</w:t>
      </w:r>
      <w:r>
        <w:rPr>
          <w:rFonts w:hint="eastAsia"/>
          <w:lang w:eastAsia="zh-CN"/>
        </w:rPr>
        <w:t>，</w:t>
      </w:r>
      <w:r w:rsidR="00B00D04">
        <w:rPr>
          <w:rFonts w:hint="eastAsia"/>
          <w:lang w:eastAsia="zh-CN"/>
        </w:rPr>
        <w:t>资金系统输入用户名及单点登陆系统密码，</w:t>
      </w:r>
      <w:r>
        <w:rPr>
          <w:rFonts w:hint="eastAsia"/>
          <w:lang w:eastAsia="zh-CN"/>
        </w:rPr>
        <w:t>登陆前先调用单点登陆</w:t>
      </w:r>
      <w:r w:rsidR="00B00D04">
        <w:rPr>
          <w:rFonts w:hint="eastAsia"/>
          <w:lang w:eastAsia="zh-CN"/>
        </w:rPr>
        <w:t>检测</w:t>
      </w:r>
      <w:r>
        <w:rPr>
          <w:rFonts w:hint="eastAsia"/>
          <w:lang w:eastAsia="zh-CN"/>
        </w:rPr>
        <w:t>系统用户</w:t>
      </w:r>
      <w:r w:rsidR="00B00D04">
        <w:rPr>
          <w:rFonts w:hint="eastAsia"/>
          <w:lang w:eastAsia="zh-CN"/>
        </w:rPr>
        <w:t>及密码</w:t>
      </w:r>
      <w:r>
        <w:rPr>
          <w:rFonts w:hint="eastAsia"/>
          <w:lang w:eastAsia="zh-CN"/>
        </w:rPr>
        <w:t>是否</w:t>
      </w:r>
      <w:r w:rsidR="00B00D04">
        <w:rPr>
          <w:rFonts w:hint="eastAsia"/>
          <w:lang w:eastAsia="zh-CN"/>
        </w:rPr>
        <w:t>正确</w:t>
      </w:r>
      <w:r>
        <w:rPr>
          <w:rFonts w:hint="eastAsia"/>
          <w:lang w:eastAsia="zh-CN"/>
        </w:rPr>
        <w:t>，如果</w:t>
      </w:r>
      <w:r w:rsidR="00B00D04">
        <w:rPr>
          <w:rFonts w:hint="eastAsia"/>
          <w:lang w:eastAsia="zh-CN"/>
        </w:rPr>
        <w:t>正确则</w:t>
      </w:r>
      <w:r>
        <w:rPr>
          <w:rFonts w:hint="eastAsia"/>
          <w:lang w:eastAsia="zh-CN"/>
        </w:rPr>
        <w:t>允许登陆，如果不</w:t>
      </w:r>
      <w:r w:rsidR="00B00D04">
        <w:rPr>
          <w:rFonts w:hint="eastAsia"/>
          <w:lang w:eastAsia="zh-CN"/>
        </w:rPr>
        <w:t>正确</w:t>
      </w:r>
      <w:r>
        <w:rPr>
          <w:rFonts w:hint="eastAsia"/>
          <w:lang w:eastAsia="zh-CN"/>
        </w:rPr>
        <w:t>则不允许登陆</w:t>
      </w:r>
    </w:p>
    <w:p w14:paraId="0973A519" w14:textId="5AB01D28" w:rsidR="00FD40FA" w:rsidRDefault="00FD40FA" w:rsidP="00D45DC2">
      <w:pPr>
        <w:rPr>
          <w:lang w:eastAsia="zh-CN"/>
        </w:rPr>
      </w:pPr>
      <w:r>
        <w:rPr>
          <w:rFonts w:hint="eastAsia"/>
          <w:lang w:eastAsia="zh-CN"/>
        </w:rPr>
        <w:t xml:space="preserve">   </w:t>
      </w:r>
      <w:r>
        <w:rPr>
          <w:rFonts w:hint="eastAsia"/>
          <w:lang w:eastAsia="zh-CN"/>
        </w:rPr>
        <w:t>用户同步需要包含用户状态。</w:t>
      </w:r>
    </w:p>
    <w:p w14:paraId="63CA339E" w14:textId="77777777" w:rsidR="00D45DC2" w:rsidRPr="00990A16" w:rsidRDefault="00D45DC2" w:rsidP="00D45DC2">
      <w:pPr>
        <w:rPr>
          <w:lang w:eastAsia="zh-CN"/>
        </w:rPr>
      </w:pPr>
      <w:r>
        <w:rPr>
          <w:rFonts w:hint="eastAsia"/>
          <w:lang w:eastAsia="zh-CN"/>
        </w:rPr>
        <w:t xml:space="preserve">   </w:t>
      </w:r>
    </w:p>
    <w:p w14:paraId="5F2B1CC6" w14:textId="77777777" w:rsidR="00D45DC2" w:rsidRDefault="00D45DC2" w:rsidP="00D45DC2">
      <w:pPr>
        <w:pStyle w:val="5"/>
        <w:numPr>
          <w:ilvl w:val="4"/>
          <w:numId w:val="2"/>
        </w:numPr>
      </w:pPr>
      <w:r>
        <w:rPr>
          <w:rFonts w:hint="eastAsia"/>
        </w:rPr>
        <w:t>业务流程</w:t>
      </w:r>
    </w:p>
    <w:p w14:paraId="13FBB2BF" w14:textId="6B2220C2" w:rsidR="00D45DC2" w:rsidRDefault="009C68CE" w:rsidP="00D45DC2">
      <w:r>
        <w:object w:dxaOrig="4906" w:dyaOrig="7921" w14:anchorId="08E1E4EC">
          <v:shape id="_x0000_i1046" type="#_x0000_t75" style="width:245.35pt;height:396.65pt" o:ole="">
            <v:imagedata r:id="rId131" o:title=""/>
          </v:shape>
          <o:OLEObject Type="Embed" ProgID="Visio.Drawing.15" ShapeID="_x0000_i1046" DrawAspect="Content" ObjectID="_1616598443" r:id="rId132"/>
        </w:object>
      </w:r>
    </w:p>
    <w:p w14:paraId="3A05028F" w14:textId="77777777" w:rsidR="00D45DC2" w:rsidRDefault="00D45DC2" w:rsidP="00D45DC2">
      <w:pPr>
        <w:pStyle w:val="5"/>
        <w:numPr>
          <w:ilvl w:val="4"/>
          <w:numId w:val="2"/>
        </w:numPr>
      </w:pPr>
      <w:r>
        <w:rPr>
          <w:rFonts w:hint="eastAsia"/>
        </w:rPr>
        <w:t>流程说明</w:t>
      </w:r>
    </w:p>
    <w:p w14:paraId="6D3FF220" w14:textId="77777777" w:rsidR="00D45DC2" w:rsidRPr="001E432F" w:rsidRDefault="00D45DC2" w:rsidP="00D45DC2"/>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D45DC2" w:rsidRPr="00300621" w14:paraId="6C09A5C4" w14:textId="77777777" w:rsidTr="006E2DEC">
        <w:trPr>
          <w:cantSplit/>
          <w:tblHeader/>
        </w:trPr>
        <w:tc>
          <w:tcPr>
            <w:tcW w:w="484" w:type="dxa"/>
            <w:shd w:val="clear" w:color="auto" w:fill="7C9BC1"/>
            <w:tcMar>
              <w:top w:w="58" w:type="dxa"/>
              <w:left w:w="58" w:type="dxa"/>
              <w:bottom w:w="58" w:type="dxa"/>
              <w:right w:w="58" w:type="dxa"/>
            </w:tcMar>
          </w:tcPr>
          <w:p w14:paraId="4938AF15" w14:textId="77777777" w:rsidR="00D45DC2" w:rsidRPr="00300621" w:rsidRDefault="00D45DC2" w:rsidP="006E2DEC">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EA1A367" w14:textId="77777777" w:rsidR="00D45DC2" w:rsidRPr="00300621" w:rsidRDefault="00D45DC2" w:rsidP="006E2DEC">
            <w:pPr>
              <w:pStyle w:val="Cap1"/>
              <w:ind w:firstLineChars="100" w:firstLine="200"/>
              <w:jc w:val="both"/>
              <w:rPr>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A067A0A" w14:textId="77777777" w:rsidR="00D45DC2" w:rsidRPr="00300621" w:rsidRDefault="00D45DC2" w:rsidP="006E2DEC">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584A062" w14:textId="77777777" w:rsidR="00D45DC2" w:rsidRPr="00300621" w:rsidRDefault="00D45DC2" w:rsidP="006E2DEC">
            <w:pPr>
              <w:pStyle w:val="Cap1"/>
              <w:ind w:firstLineChars="100" w:firstLine="200"/>
              <w:jc w:val="both"/>
              <w:rPr>
                <w:szCs w:val="18"/>
              </w:rPr>
            </w:pPr>
            <w:r w:rsidRPr="00300621">
              <w:rPr>
                <w:rFonts w:hint="eastAsia"/>
                <w:szCs w:val="18"/>
              </w:rPr>
              <w:t>备注</w:t>
            </w:r>
          </w:p>
        </w:tc>
      </w:tr>
      <w:tr w:rsidR="00D45DC2" w:rsidRPr="00300621" w14:paraId="7E445067" w14:textId="77777777" w:rsidTr="006E2DEC">
        <w:trPr>
          <w:cantSplit/>
          <w:trHeight w:val="483"/>
        </w:trPr>
        <w:tc>
          <w:tcPr>
            <w:tcW w:w="484" w:type="dxa"/>
            <w:shd w:val="clear" w:color="auto" w:fill="AECEE1"/>
            <w:tcMar>
              <w:top w:w="58" w:type="dxa"/>
              <w:left w:w="58" w:type="dxa"/>
              <w:bottom w:w="58" w:type="dxa"/>
              <w:right w:w="58" w:type="dxa"/>
            </w:tcMar>
            <w:vAlign w:val="center"/>
          </w:tcPr>
          <w:p w14:paraId="49294C0F" w14:textId="054C8847" w:rsidR="00D45DC2" w:rsidRPr="005D789A" w:rsidRDefault="00B00D04" w:rsidP="006E2DEC">
            <w:pPr>
              <w:pStyle w:val="Cap2"/>
              <w:jc w:val="center"/>
              <w:rPr>
                <w:lang w:eastAsia="zh-CN"/>
              </w:rPr>
            </w:pPr>
            <w:r>
              <w:rPr>
                <w:rFonts w:hint="eastAsia"/>
                <w:lang w:eastAsia="zh-CN"/>
              </w:rPr>
              <w:t>1</w:t>
            </w:r>
          </w:p>
        </w:tc>
        <w:tc>
          <w:tcPr>
            <w:tcW w:w="2551" w:type="dxa"/>
            <w:shd w:val="clear" w:color="auto" w:fill="E3EEF5"/>
            <w:tcMar>
              <w:top w:w="58" w:type="dxa"/>
              <w:left w:w="58" w:type="dxa"/>
              <w:bottom w:w="58" w:type="dxa"/>
              <w:right w:w="58" w:type="dxa"/>
            </w:tcMar>
            <w:vAlign w:val="center"/>
          </w:tcPr>
          <w:p w14:paraId="5057BF07" w14:textId="54F3B213" w:rsidR="00D45DC2" w:rsidRPr="00F41C79" w:rsidRDefault="00B00D04" w:rsidP="006E2DEC">
            <w:pPr>
              <w:jc w:val="both"/>
              <w:rPr>
                <w:rFonts w:ascii="宋体" w:hAnsi="宋体" w:cs="宋体"/>
                <w:color w:val="000000"/>
                <w:sz w:val="20"/>
                <w:lang w:eastAsia="zh-CN"/>
              </w:rPr>
            </w:pPr>
            <w:r>
              <w:rPr>
                <w:rFonts w:ascii="宋体" w:hAnsi="宋体" w:cs="宋体" w:hint="eastAsia"/>
                <w:color w:val="000000"/>
                <w:sz w:val="20"/>
                <w:lang w:eastAsia="zh-CN"/>
              </w:rPr>
              <w:t>用户</w:t>
            </w:r>
            <w:r>
              <w:rPr>
                <w:rFonts w:ascii="宋体" w:hAnsi="宋体" w:cs="宋体"/>
                <w:color w:val="000000"/>
                <w:sz w:val="20"/>
                <w:lang w:eastAsia="zh-CN"/>
              </w:rPr>
              <w:t>同步</w:t>
            </w:r>
          </w:p>
        </w:tc>
        <w:tc>
          <w:tcPr>
            <w:tcW w:w="3827" w:type="dxa"/>
            <w:shd w:val="clear" w:color="auto" w:fill="E3EEF5"/>
            <w:tcMar>
              <w:top w:w="58" w:type="dxa"/>
              <w:left w:w="58" w:type="dxa"/>
              <w:bottom w:w="58" w:type="dxa"/>
              <w:right w:w="58" w:type="dxa"/>
            </w:tcMar>
            <w:vAlign w:val="center"/>
          </w:tcPr>
          <w:p w14:paraId="514858BE" w14:textId="672C967D" w:rsidR="00D45DC2" w:rsidRPr="00F41C79" w:rsidRDefault="00B00D04" w:rsidP="006E2DEC">
            <w:pPr>
              <w:jc w:val="both"/>
              <w:rPr>
                <w:rFonts w:ascii="宋体" w:hAnsi="宋体" w:cs="宋体"/>
                <w:color w:val="000000"/>
                <w:sz w:val="20"/>
                <w:lang w:eastAsia="zh-CN"/>
              </w:rPr>
            </w:pPr>
            <w:r>
              <w:rPr>
                <w:rFonts w:ascii="宋体" w:hAnsi="宋体" w:cs="宋体" w:hint="eastAsia"/>
                <w:color w:val="000000"/>
                <w:sz w:val="20"/>
                <w:lang w:eastAsia="zh-CN"/>
              </w:rPr>
              <w:t>单点</w:t>
            </w:r>
            <w:r>
              <w:rPr>
                <w:rFonts w:ascii="宋体" w:hAnsi="宋体" w:cs="宋体"/>
                <w:color w:val="000000"/>
                <w:sz w:val="20"/>
                <w:lang w:eastAsia="zh-CN"/>
              </w:rPr>
              <w:t>登陆系统先同步</w:t>
            </w:r>
            <w:r w:rsidR="0047753C">
              <w:rPr>
                <w:rFonts w:ascii="宋体" w:hAnsi="宋体" w:cs="宋体"/>
                <w:color w:val="000000"/>
                <w:sz w:val="20"/>
                <w:lang w:eastAsia="zh-CN"/>
              </w:rPr>
              <w:t>用户给资金系统</w:t>
            </w:r>
          </w:p>
        </w:tc>
        <w:tc>
          <w:tcPr>
            <w:tcW w:w="1560" w:type="dxa"/>
            <w:shd w:val="clear" w:color="auto" w:fill="E3EEF5"/>
            <w:tcMar>
              <w:top w:w="58" w:type="dxa"/>
              <w:left w:w="58" w:type="dxa"/>
              <w:bottom w:w="58" w:type="dxa"/>
              <w:right w:w="58" w:type="dxa"/>
            </w:tcMar>
            <w:vAlign w:val="center"/>
          </w:tcPr>
          <w:p w14:paraId="5F814BC3" w14:textId="05327E9F" w:rsidR="00D45DC2" w:rsidRPr="00F41C79" w:rsidRDefault="00FD40FA" w:rsidP="006E2DEC">
            <w:pPr>
              <w:jc w:val="both"/>
              <w:rPr>
                <w:rFonts w:ascii="宋体" w:hAnsi="宋体" w:cs="宋体"/>
                <w:color w:val="000000"/>
                <w:sz w:val="20"/>
                <w:lang w:eastAsia="zh-CN"/>
              </w:rPr>
            </w:pPr>
            <w:r>
              <w:rPr>
                <w:rFonts w:ascii="宋体" w:hAnsi="宋体" w:cs="宋体"/>
                <w:color w:val="000000"/>
                <w:sz w:val="20"/>
                <w:lang w:eastAsia="zh-CN"/>
              </w:rPr>
              <w:t>需要将用户状态同步给资金系统</w:t>
            </w:r>
          </w:p>
        </w:tc>
      </w:tr>
      <w:tr w:rsidR="00D45DC2" w:rsidRPr="00300621" w14:paraId="555D39F5" w14:textId="77777777" w:rsidTr="006E2DEC">
        <w:trPr>
          <w:cantSplit/>
          <w:trHeight w:val="483"/>
        </w:trPr>
        <w:tc>
          <w:tcPr>
            <w:tcW w:w="484" w:type="dxa"/>
            <w:shd w:val="clear" w:color="auto" w:fill="AECEE1"/>
            <w:tcMar>
              <w:top w:w="58" w:type="dxa"/>
              <w:left w:w="58" w:type="dxa"/>
              <w:bottom w:w="58" w:type="dxa"/>
              <w:right w:w="58" w:type="dxa"/>
            </w:tcMar>
            <w:vAlign w:val="center"/>
          </w:tcPr>
          <w:p w14:paraId="1DCD7415" w14:textId="77777777" w:rsidR="00D45DC2" w:rsidRPr="005D789A" w:rsidRDefault="00D45DC2" w:rsidP="006E2DEC">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DEB1C6C" w14:textId="64DD4292" w:rsidR="00D45DC2" w:rsidRPr="00F41C79" w:rsidRDefault="0047753C" w:rsidP="006E2DEC">
            <w:pPr>
              <w:jc w:val="both"/>
              <w:rPr>
                <w:rFonts w:ascii="宋体" w:hAnsi="宋体" w:cs="宋体"/>
                <w:color w:val="000000"/>
                <w:sz w:val="20"/>
                <w:lang w:eastAsia="zh-CN"/>
              </w:rPr>
            </w:pPr>
            <w:r>
              <w:rPr>
                <w:rFonts w:ascii="宋体" w:hAnsi="宋体" w:cs="宋体"/>
                <w:color w:val="000000"/>
                <w:sz w:val="20"/>
                <w:lang w:eastAsia="zh-CN"/>
              </w:rPr>
              <w:t>资金系统选择性维护登陆用户</w:t>
            </w:r>
          </w:p>
        </w:tc>
        <w:tc>
          <w:tcPr>
            <w:tcW w:w="3827" w:type="dxa"/>
            <w:shd w:val="clear" w:color="auto" w:fill="E3EEF5"/>
            <w:tcMar>
              <w:top w:w="58" w:type="dxa"/>
              <w:left w:w="58" w:type="dxa"/>
              <w:bottom w:w="58" w:type="dxa"/>
              <w:right w:w="58" w:type="dxa"/>
            </w:tcMar>
            <w:vAlign w:val="center"/>
          </w:tcPr>
          <w:p w14:paraId="6FAE506B" w14:textId="187B5A57" w:rsidR="00D45DC2" w:rsidRPr="006A3D21"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系统管理员选择财务用户维护到资金系统</w:t>
            </w:r>
            <w:r>
              <w:rPr>
                <w:rFonts w:ascii="宋体" w:hAnsi="宋体" w:cs="宋体" w:hint="eastAsia"/>
                <w:color w:val="000000"/>
                <w:sz w:val="20"/>
                <w:lang w:eastAsia="zh-CN"/>
              </w:rPr>
              <w:t>，</w:t>
            </w:r>
            <w:r>
              <w:rPr>
                <w:rFonts w:ascii="宋体" w:hAnsi="宋体" w:cs="宋体"/>
                <w:color w:val="000000"/>
                <w:sz w:val="20"/>
                <w:lang w:eastAsia="zh-CN"/>
              </w:rPr>
              <w:t>并分配角色</w:t>
            </w:r>
          </w:p>
        </w:tc>
        <w:tc>
          <w:tcPr>
            <w:tcW w:w="1560" w:type="dxa"/>
            <w:shd w:val="clear" w:color="auto" w:fill="E3EEF5"/>
            <w:tcMar>
              <w:top w:w="58" w:type="dxa"/>
              <w:left w:w="58" w:type="dxa"/>
              <w:bottom w:w="58" w:type="dxa"/>
              <w:right w:w="58" w:type="dxa"/>
            </w:tcMar>
            <w:vAlign w:val="center"/>
          </w:tcPr>
          <w:p w14:paraId="0D501C60" w14:textId="77777777" w:rsidR="00D45DC2" w:rsidRPr="00F41C79" w:rsidRDefault="00D45DC2" w:rsidP="006E2DEC">
            <w:pPr>
              <w:jc w:val="both"/>
              <w:rPr>
                <w:rFonts w:ascii="宋体" w:hAnsi="宋体" w:cs="宋体"/>
                <w:color w:val="000000"/>
                <w:sz w:val="20"/>
                <w:lang w:eastAsia="zh-CN"/>
              </w:rPr>
            </w:pPr>
          </w:p>
        </w:tc>
      </w:tr>
      <w:tr w:rsidR="00D45DC2" w:rsidRPr="00300621" w14:paraId="16219EB2" w14:textId="77777777" w:rsidTr="006E2DEC">
        <w:trPr>
          <w:cantSplit/>
          <w:trHeight w:val="483"/>
        </w:trPr>
        <w:tc>
          <w:tcPr>
            <w:tcW w:w="484" w:type="dxa"/>
            <w:shd w:val="clear" w:color="auto" w:fill="AECEE1"/>
            <w:tcMar>
              <w:top w:w="58" w:type="dxa"/>
              <w:left w:w="58" w:type="dxa"/>
              <w:bottom w:w="58" w:type="dxa"/>
              <w:right w:w="58" w:type="dxa"/>
            </w:tcMar>
            <w:vAlign w:val="center"/>
          </w:tcPr>
          <w:p w14:paraId="748556D9" w14:textId="77777777" w:rsidR="00D45DC2" w:rsidRPr="005D789A" w:rsidRDefault="00D45DC2" w:rsidP="006E2DEC">
            <w:pPr>
              <w:pStyle w:val="Cap2"/>
              <w:jc w:val="center"/>
              <w:rPr>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3A61C3C9" w14:textId="3B212D23" w:rsidR="00D45DC2" w:rsidRPr="00F41C79"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资金系统</w:t>
            </w:r>
            <w:r>
              <w:rPr>
                <w:rFonts w:ascii="宋体" w:hAnsi="宋体" w:cs="宋体"/>
                <w:color w:val="000000"/>
                <w:sz w:val="20"/>
                <w:lang w:eastAsia="zh-CN"/>
              </w:rPr>
              <w:t>输入用户及密码进行登陆</w:t>
            </w:r>
          </w:p>
        </w:tc>
        <w:tc>
          <w:tcPr>
            <w:tcW w:w="3827" w:type="dxa"/>
            <w:shd w:val="clear" w:color="auto" w:fill="E3EEF5"/>
            <w:tcMar>
              <w:top w:w="58" w:type="dxa"/>
              <w:left w:w="58" w:type="dxa"/>
              <w:bottom w:w="58" w:type="dxa"/>
              <w:right w:w="58" w:type="dxa"/>
            </w:tcMar>
            <w:vAlign w:val="center"/>
          </w:tcPr>
          <w:p w14:paraId="53A0C0B9" w14:textId="5B014FF8" w:rsidR="00D45DC2" w:rsidRPr="006A3D21"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资金系统</w:t>
            </w:r>
            <w:r>
              <w:rPr>
                <w:rFonts w:ascii="宋体" w:hAnsi="宋体" w:cs="宋体"/>
                <w:color w:val="000000"/>
                <w:sz w:val="20"/>
                <w:lang w:eastAsia="zh-CN"/>
              </w:rPr>
              <w:t>输入用户及密码进行登陆</w:t>
            </w:r>
            <w:r>
              <w:rPr>
                <w:rFonts w:ascii="宋体" w:hAnsi="宋体" w:cs="宋体" w:hint="eastAsia"/>
                <w:color w:val="000000"/>
                <w:sz w:val="20"/>
                <w:lang w:eastAsia="zh-CN"/>
              </w:rPr>
              <w:t>，</w:t>
            </w:r>
            <w:r>
              <w:rPr>
                <w:rFonts w:ascii="宋体" w:hAnsi="宋体" w:cs="宋体"/>
                <w:color w:val="000000"/>
                <w:sz w:val="20"/>
                <w:lang w:eastAsia="zh-CN"/>
              </w:rPr>
              <w:t>登陆同时调用</w:t>
            </w:r>
            <w:r>
              <w:rPr>
                <w:rFonts w:ascii="宋体" w:hAnsi="宋体" w:cs="宋体" w:hint="eastAsia"/>
                <w:color w:val="000000"/>
                <w:sz w:val="20"/>
                <w:lang w:eastAsia="zh-CN"/>
              </w:rPr>
              <w:t>单点登陆系统校验用户及密码是否正确</w:t>
            </w:r>
          </w:p>
        </w:tc>
        <w:tc>
          <w:tcPr>
            <w:tcW w:w="1560" w:type="dxa"/>
            <w:shd w:val="clear" w:color="auto" w:fill="E3EEF5"/>
            <w:tcMar>
              <w:top w:w="58" w:type="dxa"/>
              <w:left w:w="58" w:type="dxa"/>
              <w:bottom w:w="58" w:type="dxa"/>
              <w:right w:w="58" w:type="dxa"/>
            </w:tcMar>
            <w:vAlign w:val="center"/>
          </w:tcPr>
          <w:p w14:paraId="590E56B7" w14:textId="77777777" w:rsidR="00D45DC2" w:rsidRPr="00F41C79" w:rsidRDefault="00D45DC2" w:rsidP="006E2DEC">
            <w:pPr>
              <w:jc w:val="both"/>
              <w:rPr>
                <w:rFonts w:ascii="宋体" w:hAnsi="宋体" w:cs="宋体"/>
                <w:color w:val="000000"/>
                <w:sz w:val="20"/>
                <w:lang w:eastAsia="zh-CN"/>
              </w:rPr>
            </w:pPr>
          </w:p>
        </w:tc>
      </w:tr>
      <w:tr w:rsidR="00D45DC2" w:rsidRPr="00300621" w14:paraId="45E7ABFC" w14:textId="77777777" w:rsidTr="006E2DEC">
        <w:trPr>
          <w:cantSplit/>
          <w:trHeight w:val="483"/>
        </w:trPr>
        <w:tc>
          <w:tcPr>
            <w:tcW w:w="484" w:type="dxa"/>
            <w:shd w:val="clear" w:color="auto" w:fill="AECEE1"/>
            <w:tcMar>
              <w:top w:w="58" w:type="dxa"/>
              <w:left w:w="58" w:type="dxa"/>
              <w:bottom w:w="58" w:type="dxa"/>
              <w:right w:w="58" w:type="dxa"/>
            </w:tcMar>
            <w:vAlign w:val="center"/>
          </w:tcPr>
          <w:p w14:paraId="22D1E1F1" w14:textId="77777777" w:rsidR="00D45DC2" w:rsidRDefault="00D45DC2" w:rsidP="006E2DEC">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8D594C5" w14:textId="77777777" w:rsidR="00D45DC2" w:rsidRDefault="00D45DC2" w:rsidP="006E2DEC">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64B92893" w14:textId="5B0C1C0C" w:rsidR="00D45DC2"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校验</w:t>
            </w:r>
            <w:r>
              <w:rPr>
                <w:rFonts w:ascii="宋体" w:hAnsi="宋体" w:cs="宋体"/>
                <w:color w:val="000000"/>
                <w:sz w:val="20"/>
                <w:lang w:eastAsia="zh-CN"/>
              </w:rPr>
              <w:t>通过运行用户登陆</w:t>
            </w:r>
            <w:r>
              <w:rPr>
                <w:rFonts w:ascii="宋体" w:hAnsi="宋体" w:cs="宋体" w:hint="eastAsia"/>
                <w:color w:val="000000"/>
                <w:sz w:val="20"/>
                <w:lang w:eastAsia="zh-CN"/>
              </w:rPr>
              <w:t>，</w:t>
            </w:r>
            <w:r>
              <w:rPr>
                <w:rFonts w:ascii="宋体" w:hAnsi="宋体" w:cs="宋体"/>
                <w:color w:val="000000"/>
                <w:sz w:val="20"/>
                <w:lang w:eastAsia="zh-CN"/>
              </w:rPr>
              <w:t>校验不通过不允许用户进行登陆</w:t>
            </w:r>
          </w:p>
        </w:tc>
        <w:tc>
          <w:tcPr>
            <w:tcW w:w="1560" w:type="dxa"/>
            <w:shd w:val="clear" w:color="auto" w:fill="E3EEF5"/>
            <w:tcMar>
              <w:top w:w="58" w:type="dxa"/>
              <w:left w:w="58" w:type="dxa"/>
              <w:bottom w:w="58" w:type="dxa"/>
              <w:right w:w="58" w:type="dxa"/>
            </w:tcMar>
            <w:vAlign w:val="center"/>
          </w:tcPr>
          <w:p w14:paraId="2E567588" w14:textId="77777777" w:rsidR="00D45DC2" w:rsidRPr="00F41C79" w:rsidRDefault="00D45DC2" w:rsidP="006E2DEC">
            <w:pPr>
              <w:jc w:val="both"/>
              <w:rPr>
                <w:rFonts w:ascii="宋体" w:hAnsi="宋体" w:cs="宋体"/>
                <w:color w:val="000000"/>
                <w:sz w:val="20"/>
                <w:lang w:eastAsia="zh-CN"/>
              </w:rPr>
            </w:pPr>
          </w:p>
        </w:tc>
      </w:tr>
    </w:tbl>
    <w:p w14:paraId="63BDCA9F" w14:textId="77777777" w:rsidR="00D45DC2" w:rsidRDefault="00D45DC2" w:rsidP="00D45DC2">
      <w:pPr>
        <w:rPr>
          <w:lang w:eastAsia="zh-CN"/>
        </w:rPr>
      </w:pPr>
    </w:p>
    <w:p w14:paraId="3922CD46" w14:textId="77777777" w:rsidR="00D45DC2" w:rsidRPr="001300EC" w:rsidRDefault="00D45DC2" w:rsidP="00D45DC2">
      <w:pPr>
        <w:rPr>
          <w:lang w:eastAsia="zh-CN"/>
        </w:rPr>
      </w:pPr>
    </w:p>
    <w:p w14:paraId="42CDE48C" w14:textId="77777777" w:rsidR="00ED0064" w:rsidRPr="0096092C" w:rsidRDefault="00ED0064" w:rsidP="0096092C">
      <w:pPr>
        <w:rPr>
          <w:lang w:eastAsia="zh-CN"/>
        </w:rPr>
      </w:pPr>
    </w:p>
    <w:p w14:paraId="7FD6C57B" w14:textId="77777777" w:rsidR="00465EED" w:rsidRDefault="00465EED" w:rsidP="00465EED">
      <w:pPr>
        <w:pStyle w:val="5"/>
        <w:numPr>
          <w:ilvl w:val="4"/>
          <w:numId w:val="2"/>
        </w:numPr>
      </w:pPr>
      <w:r>
        <w:rPr>
          <w:rFonts w:hint="eastAsia"/>
        </w:rPr>
        <w:t>对接方式</w:t>
      </w:r>
    </w:p>
    <w:p w14:paraId="17990239" w14:textId="02AD009B" w:rsidR="0047753C" w:rsidRDefault="00121EB4" w:rsidP="008D491E">
      <w:pPr>
        <w:rPr>
          <w:lang w:eastAsia="zh-CN"/>
        </w:rPr>
      </w:pPr>
      <w:r>
        <w:rPr>
          <w:rFonts w:hint="eastAsia"/>
          <w:lang w:eastAsia="zh-CN"/>
        </w:rPr>
        <w:t>通过</w:t>
      </w:r>
      <w:r>
        <w:rPr>
          <w:rFonts w:hint="eastAsia"/>
          <w:lang w:eastAsia="zh-CN"/>
        </w:rPr>
        <w:t>sofa</w:t>
      </w:r>
      <w:r>
        <w:rPr>
          <w:lang w:eastAsia="zh-CN"/>
        </w:rPr>
        <w:t xml:space="preserve"> rpc</w:t>
      </w:r>
      <w:r w:rsidR="0047753C">
        <w:rPr>
          <w:rFonts w:hint="eastAsia"/>
          <w:lang w:eastAsia="zh-CN"/>
        </w:rPr>
        <w:t>方式实现</w:t>
      </w:r>
    </w:p>
    <w:p w14:paraId="39D9D39D" w14:textId="7B173F54" w:rsidR="00BD6B90" w:rsidRDefault="00BD6B90" w:rsidP="00BD6B90">
      <w:pPr>
        <w:pStyle w:val="30"/>
        <w:numPr>
          <w:ilvl w:val="2"/>
          <w:numId w:val="2"/>
        </w:numPr>
        <w:rPr>
          <w:lang w:eastAsia="zh-CN"/>
        </w:rPr>
      </w:pPr>
      <w:bookmarkStart w:id="1162" w:name="_Toc4183076"/>
      <w:r>
        <w:rPr>
          <w:rFonts w:hint="eastAsia"/>
          <w:lang w:eastAsia="zh-CN"/>
        </w:rPr>
        <w:t>银行明细推送融汇通接口功能及流程说明</w:t>
      </w:r>
      <w:bookmarkEnd w:id="1162"/>
    </w:p>
    <w:p w14:paraId="2D280575" w14:textId="537AE45B" w:rsidR="00BD6B90" w:rsidRPr="00B93B95" w:rsidRDefault="00BB2969" w:rsidP="00BD6B90">
      <w:pPr>
        <w:pStyle w:val="40"/>
        <w:numPr>
          <w:ilvl w:val="3"/>
          <w:numId w:val="2"/>
        </w:numPr>
      </w:pPr>
      <w:r>
        <w:rPr>
          <w:rFonts w:hint="eastAsia"/>
          <w:lang w:eastAsia="zh-CN"/>
        </w:rPr>
        <w:t>银行明细同步接口</w:t>
      </w:r>
    </w:p>
    <w:p w14:paraId="22C2BC2C" w14:textId="77777777" w:rsidR="00117E69" w:rsidRPr="00117E69" w:rsidRDefault="00117E69" w:rsidP="00117E69">
      <w:pPr>
        <w:pStyle w:val="aff6"/>
        <w:numPr>
          <w:ilvl w:val="2"/>
          <w:numId w:val="26"/>
        </w:numPr>
        <w:spacing w:before="240" w:after="60"/>
        <w:contextualSpacing w:val="0"/>
        <w:outlineLvl w:val="4"/>
        <w:rPr>
          <w:b/>
          <w:bCs/>
          <w:i/>
          <w:iCs/>
          <w:vanish/>
          <w:sz w:val="26"/>
          <w:szCs w:val="26"/>
        </w:rPr>
      </w:pPr>
    </w:p>
    <w:p w14:paraId="22DD3111" w14:textId="77777777" w:rsidR="00117E69" w:rsidRPr="00117E69" w:rsidRDefault="00117E69" w:rsidP="00117E69">
      <w:pPr>
        <w:pStyle w:val="aff6"/>
        <w:numPr>
          <w:ilvl w:val="2"/>
          <w:numId w:val="26"/>
        </w:numPr>
        <w:spacing w:before="240" w:after="60"/>
        <w:contextualSpacing w:val="0"/>
        <w:outlineLvl w:val="4"/>
        <w:rPr>
          <w:b/>
          <w:bCs/>
          <w:i/>
          <w:iCs/>
          <w:vanish/>
          <w:sz w:val="26"/>
          <w:szCs w:val="26"/>
        </w:rPr>
      </w:pPr>
    </w:p>
    <w:p w14:paraId="7088C154" w14:textId="77777777" w:rsidR="00117E69" w:rsidRPr="00117E69" w:rsidRDefault="00117E69" w:rsidP="00117E69">
      <w:pPr>
        <w:pStyle w:val="aff6"/>
        <w:numPr>
          <w:ilvl w:val="2"/>
          <w:numId w:val="26"/>
        </w:numPr>
        <w:spacing w:before="240" w:after="60"/>
        <w:contextualSpacing w:val="0"/>
        <w:outlineLvl w:val="4"/>
        <w:rPr>
          <w:b/>
          <w:bCs/>
          <w:i/>
          <w:iCs/>
          <w:vanish/>
          <w:sz w:val="26"/>
          <w:szCs w:val="26"/>
        </w:rPr>
      </w:pPr>
    </w:p>
    <w:p w14:paraId="0BF700AC" w14:textId="77777777" w:rsidR="00117E69" w:rsidRPr="00117E69" w:rsidRDefault="00117E69" w:rsidP="00117E69">
      <w:pPr>
        <w:pStyle w:val="aff6"/>
        <w:numPr>
          <w:ilvl w:val="3"/>
          <w:numId w:val="26"/>
        </w:numPr>
        <w:spacing w:before="240" w:after="60"/>
        <w:contextualSpacing w:val="0"/>
        <w:outlineLvl w:val="4"/>
        <w:rPr>
          <w:b/>
          <w:bCs/>
          <w:i/>
          <w:iCs/>
          <w:vanish/>
          <w:sz w:val="26"/>
          <w:szCs w:val="26"/>
        </w:rPr>
      </w:pPr>
    </w:p>
    <w:p w14:paraId="4D0D2D8F" w14:textId="496D94EC" w:rsidR="00BD6B90" w:rsidRDefault="00BD6B90" w:rsidP="00117E69">
      <w:pPr>
        <w:pStyle w:val="5"/>
        <w:numPr>
          <w:ilvl w:val="4"/>
          <w:numId w:val="26"/>
        </w:numPr>
      </w:pPr>
      <w:r>
        <w:rPr>
          <w:rFonts w:hint="eastAsia"/>
        </w:rPr>
        <w:t>业务描述</w:t>
      </w:r>
    </w:p>
    <w:p w14:paraId="0D99AA3C" w14:textId="77777777" w:rsidR="00BD6B90" w:rsidRDefault="00BD6B90" w:rsidP="00BD6B90">
      <w:pPr>
        <w:rPr>
          <w:lang w:eastAsia="zh-CN"/>
        </w:rPr>
      </w:pPr>
      <w:r>
        <w:rPr>
          <w:rFonts w:hint="eastAsia"/>
          <w:lang w:eastAsia="zh-CN"/>
        </w:rPr>
        <w:t xml:space="preserve">  </w:t>
      </w:r>
    </w:p>
    <w:p w14:paraId="5B2466C2" w14:textId="13F5D46C" w:rsidR="00BD6B90" w:rsidRPr="00990A16" w:rsidRDefault="00BD6B90" w:rsidP="00BD6B90">
      <w:pPr>
        <w:rPr>
          <w:lang w:eastAsia="zh-CN"/>
        </w:rPr>
      </w:pPr>
      <w:r>
        <w:rPr>
          <w:rFonts w:hint="eastAsia"/>
          <w:lang w:eastAsia="zh-CN"/>
        </w:rPr>
        <w:t xml:space="preserve">  </w:t>
      </w:r>
      <w:r w:rsidR="00BB2969">
        <w:rPr>
          <w:rFonts w:hint="eastAsia"/>
          <w:lang w:eastAsia="zh-CN"/>
        </w:rPr>
        <w:t>资金系统将银行明细推送给融汇通，融汇通对账完成后生成对账单给收付费系统进行获取</w:t>
      </w:r>
      <w:r w:rsidR="00B57DA9">
        <w:rPr>
          <w:rFonts w:hint="eastAsia"/>
          <w:lang w:eastAsia="zh-CN"/>
        </w:rPr>
        <w:t>，收付付获取到融汇通对账单后进行对账</w:t>
      </w:r>
    </w:p>
    <w:p w14:paraId="1E870BB4" w14:textId="77777777" w:rsidR="00BD6B90" w:rsidRDefault="00BD6B90" w:rsidP="00BB2969">
      <w:pPr>
        <w:pStyle w:val="5"/>
        <w:numPr>
          <w:ilvl w:val="4"/>
          <w:numId w:val="26"/>
        </w:numPr>
      </w:pPr>
      <w:r>
        <w:rPr>
          <w:rFonts w:hint="eastAsia"/>
        </w:rPr>
        <w:t>业务流程</w:t>
      </w:r>
    </w:p>
    <w:p w14:paraId="3DD8A918" w14:textId="4CECDB95" w:rsidR="00BD6B90" w:rsidRPr="00C02F11" w:rsidRDefault="00BD6B90" w:rsidP="00BD6B90">
      <w:pPr>
        <w:pStyle w:val="L-"/>
      </w:pPr>
      <w:r w:rsidRPr="00D12323">
        <w:rPr>
          <w:rFonts w:hint="eastAsia"/>
        </w:rPr>
        <w:t>图：</w:t>
      </w:r>
      <w:r>
        <w:rPr>
          <w:rFonts w:hint="eastAsia"/>
        </w:rPr>
        <w:t>3.5.</w:t>
      </w:r>
      <w:r w:rsidR="00E963E1">
        <w:t>6</w:t>
      </w:r>
      <w:r>
        <w:rPr>
          <w:rFonts w:hint="eastAsia"/>
        </w:rPr>
        <w:t>.</w:t>
      </w:r>
      <w:r w:rsidR="00E963E1">
        <w:t>1</w:t>
      </w:r>
      <w:r>
        <w:rPr>
          <w:rFonts w:hint="eastAsia"/>
        </w:rPr>
        <w:t>.</w:t>
      </w:r>
      <w:r w:rsidR="00E963E1">
        <w:t>2</w:t>
      </w:r>
      <w:r w:rsidRPr="00D12323">
        <w:rPr>
          <w:rFonts w:hint="eastAsia"/>
        </w:rPr>
        <w:t xml:space="preserve">-1 </w:t>
      </w:r>
      <w:r>
        <w:rPr>
          <w:rFonts w:hint="eastAsia"/>
        </w:rPr>
        <w:t xml:space="preserve"> </w:t>
      </w:r>
      <w:r>
        <w:rPr>
          <w:rFonts w:hint="eastAsia"/>
        </w:rPr>
        <w:t>资金</w:t>
      </w:r>
      <w:r w:rsidR="00BB2969">
        <w:rPr>
          <w:rFonts w:hint="eastAsia"/>
        </w:rPr>
        <w:t>系统明细及流水</w:t>
      </w:r>
      <w:r>
        <w:rPr>
          <w:rFonts w:hint="eastAsia"/>
        </w:rPr>
        <w:t>对接</w:t>
      </w:r>
      <w:r w:rsidR="00BB2969">
        <w:rPr>
          <w:rFonts w:hint="eastAsia"/>
        </w:rPr>
        <w:t>融汇通及收付费</w:t>
      </w:r>
      <w:r>
        <w:rPr>
          <w:rFonts w:ascii="宋体" w:cs="宋体" w:hint="eastAsia"/>
          <w:color w:val="000000"/>
          <w:szCs w:val="22"/>
        </w:rPr>
        <w:t>流程图</w:t>
      </w:r>
    </w:p>
    <w:p w14:paraId="3BDBDA1B" w14:textId="083F25A5" w:rsidR="00BD6B90" w:rsidRDefault="00BB2969" w:rsidP="00BD6B90">
      <w:pPr>
        <w:rPr>
          <w:lang w:eastAsia="zh-CN"/>
        </w:rPr>
      </w:pPr>
      <w:r>
        <w:rPr>
          <w:noProof/>
          <w:lang w:eastAsia="zh-CN" w:bidi="ar-SA"/>
        </w:rPr>
        <w:drawing>
          <wp:inline distT="0" distB="0" distL="0" distR="0" wp14:anchorId="7993E04A" wp14:editId="7F65632A">
            <wp:extent cx="5278120" cy="2741295"/>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2741295"/>
                    </a:xfrm>
                    <a:prstGeom prst="rect">
                      <a:avLst/>
                    </a:prstGeom>
                  </pic:spPr>
                </pic:pic>
              </a:graphicData>
            </a:graphic>
          </wp:inline>
        </w:drawing>
      </w:r>
    </w:p>
    <w:p w14:paraId="7C4B1638" w14:textId="77777777" w:rsidR="00BD6B90" w:rsidRDefault="00BD6B90" w:rsidP="00BB2969">
      <w:pPr>
        <w:pStyle w:val="5"/>
        <w:numPr>
          <w:ilvl w:val="4"/>
          <w:numId w:val="26"/>
        </w:numPr>
      </w:pPr>
      <w:r>
        <w:rPr>
          <w:rFonts w:hint="eastAsia"/>
        </w:rPr>
        <w:t>流程说明</w:t>
      </w:r>
    </w:p>
    <w:p w14:paraId="67A06F6E" w14:textId="5737744F" w:rsidR="00BD6B90" w:rsidRDefault="00BD6B90" w:rsidP="00BD6B90">
      <w:pPr>
        <w:pStyle w:val="L-"/>
      </w:pPr>
      <w:r>
        <w:rPr>
          <w:rFonts w:hint="eastAsia"/>
        </w:rPr>
        <w:t>说明</w:t>
      </w:r>
      <w:r w:rsidRPr="00D12323">
        <w:rPr>
          <w:rFonts w:hint="eastAsia"/>
        </w:rPr>
        <w:t>：</w:t>
      </w:r>
      <w:r>
        <w:rPr>
          <w:rFonts w:hint="eastAsia"/>
        </w:rPr>
        <w:t>3.6.</w:t>
      </w:r>
      <w:r w:rsidR="00E963E1">
        <w:t>1</w:t>
      </w:r>
      <w:r>
        <w:rPr>
          <w:rFonts w:hint="eastAsia"/>
        </w:rPr>
        <w:t>.3</w:t>
      </w:r>
      <w:r w:rsidRPr="00D12323">
        <w:rPr>
          <w:rFonts w:hint="eastAsia"/>
        </w:rPr>
        <w:t xml:space="preserve">-1 </w:t>
      </w:r>
      <w:r>
        <w:rPr>
          <w:rFonts w:hint="eastAsia"/>
        </w:rPr>
        <w:t xml:space="preserve"> </w:t>
      </w:r>
      <w:r w:rsidR="00BB2969">
        <w:rPr>
          <w:rFonts w:hint="eastAsia"/>
        </w:rPr>
        <w:t>明细同步融汇通</w:t>
      </w:r>
      <w:r>
        <w:rPr>
          <w:rFonts w:hint="eastAsia"/>
        </w:rPr>
        <w:t>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E963E1" w:rsidRPr="00300621" w14:paraId="32D717C5" w14:textId="77777777" w:rsidTr="00FD40FA">
        <w:trPr>
          <w:cantSplit/>
          <w:tblHeader/>
        </w:trPr>
        <w:tc>
          <w:tcPr>
            <w:tcW w:w="484" w:type="dxa"/>
            <w:shd w:val="clear" w:color="auto" w:fill="7C9BC1"/>
            <w:tcMar>
              <w:top w:w="58" w:type="dxa"/>
              <w:left w:w="58" w:type="dxa"/>
              <w:bottom w:w="58" w:type="dxa"/>
              <w:right w:w="58" w:type="dxa"/>
            </w:tcMar>
          </w:tcPr>
          <w:p w14:paraId="386C4C4B" w14:textId="77777777" w:rsidR="00E963E1" w:rsidRPr="00300621" w:rsidRDefault="00E963E1" w:rsidP="00FD40FA">
            <w:pPr>
              <w:pStyle w:val="Cap1"/>
              <w:ind w:firstLineChars="100" w:firstLine="200"/>
              <w:jc w:val="both"/>
              <w:rPr>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DB7BDA7" w14:textId="77777777" w:rsidR="00E963E1" w:rsidRPr="00300621" w:rsidRDefault="00E963E1" w:rsidP="00FD40FA">
            <w:pPr>
              <w:pStyle w:val="Cap1"/>
              <w:ind w:firstLineChars="100" w:firstLine="200"/>
              <w:jc w:val="both"/>
              <w:rPr>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CF3726D" w14:textId="77777777" w:rsidR="00E963E1" w:rsidRPr="00300621" w:rsidRDefault="00E963E1" w:rsidP="00FD40FA">
            <w:pPr>
              <w:pStyle w:val="Cap1"/>
              <w:ind w:firstLineChars="100" w:firstLine="200"/>
              <w:jc w:val="both"/>
              <w:rPr>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279B9BC" w14:textId="77777777" w:rsidR="00E963E1" w:rsidRPr="00300621" w:rsidRDefault="00E963E1" w:rsidP="00FD40FA">
            <w:pPr>
              <w:pStyle w:val="Cap1"/>
              <w:ind w:firstLineChars="100" w:firstLine="200"/>
              <w:jc w:val="both"/>
              <w:rPr>
                <w:szCs w:val="18"/>
              </w:rPr>
            </w:pPr>
            <w:r w:rsidRPr="00300621">
              <w:rPr>
                <w:rFonts w:hint="eastAsia"/>
                <w:szCs w:val="18"/>
              </w:rPr>
              <w:t>备注</w:t>
            </w:r>
          </w:p>
        </w:tc>
      </w:tr>
      <w:tr w:rsidR="00E963E1" w:rsidRPr="00300621" w14:paraId="510AE3E9" w14:textId="77777777" w:rsidTr="00FD40FA">
        <w:trPr>
          <w:cantSplit/>
          <w:trHeight w:val="483"/>
        </w:trPr>
        <w:tc>
          <w:tcPr>
            <w:tcW w:w="484" w:type="dxa"/>
            <w:shd w:val="clear" w:color="auto" w:fill="AECEE1"/>
            <w:tcMar>
              <w:top w:w="58" w:type="dxa"/>
              <w:left w:w="58" w:type="dxa"/>
              <w:bottom w:w="58" w:type="dxa"/>
              <w:right w:w="58" w:type="dxa"/>
            </w:tcMar>
            <w:vAlign w:val="center"/>
          </w:tcPr>
          <w:p w14:paraId="00B7BC6F" w14:textId="77777777" w:rsidR="00E963E1" w:rsidRPr="005D789A" w:rsidRDefault="00E963E1" w:rsidP="00FD40FA">
            <w:pPr>
              <w:pStyle w:val="Cap2"/>
              <w:jc w:val="center"/>
              <w:rPr>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3C495F7" w14:textId="77777777" w:rsidR="00E963E1" w:rsidRPr="00F41C79" w:rsidRDefault="00E963E1" w:rsidP="00FD40FA">
            <w:pPr>
              <w:jc w:val="both"/>
              <w:rPr>
                <w:rFonts w:ascii="宋体" w:hAnsi="宋体" w:cs="宋体"/>
                <w:color w:val="000000"/>
                <w:sz w:val="20"/>
                <w:lang w:eastAsia="zh-CN"/>
              </w:rPr>
            </w:pPr>
            <w:r>
              <w:rPr>
                <w:rFonts w:ascii="宋体" w:hAnsi="宋体" w:cs="宋体"/>
                <w:color w:val="000000"/>
                <w:sz w:val="20"/>
                <w:lang w:eastAsia="zh-CN"/>
              </w:rPr>
              <w:t>银行获取或者导入</w:t>
            </w:r>
          </w:p>
        </w:tc>
        <w:tc>
          <w:tcPr>
            <w:tcW w:w="3827" w:type="dxa"/>
            <w:shd w:val="clear" w:color="auto" w:fill="E3EEF5"/>
            <w:tcMar>
              <w:top w:w="58" w:type="dxa"/>
              <w:left w:w="58" w:type="dxa"/>
              <w:bottom w:w="58" w:type="dxa"/>
              <w:right w:w="58" w:type="dxa"/>
            </w:tcMar>
            <w:vAlign w:val="center"/>
          </w:tcPr>
          <w:p w14:paraId="47B9DB94"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直连银行明细资金系统通过直连接口获取银行明细到资金系统</w:t>
            </w:r>
          </w:p>
          <w:p w14:paraId="4029A09C" w14:textId="77777777" w:rsidR="00E963E1" w:rsidRPr="001D2329" w:rsidRDefault="00E963E1" w:rsidP="00FD40FA">
            <w:pPr>
              <w:jc w:val="both"/>
              <w:rPr>
                <w:rFonts w:ascii="宋体" w:hAnsi="宋体" w:cs="宋体"/>
                <w:color w:val="000000"/>
                <w:sz w:val="20"/>
                <w:lang w:eastAsia="zh-CN"/>
              </w:rPr>
            </w:pPr>
            <w:r>
              <w:rPr>
                <w:rFonts w:ascii="宋体" w:hAnsi="宋体" w:cs="宋体"/>
                <w:color w:val="000000"/>
                <w:sz w:val="20"/>
                <w:lang w:eastAsia="zh-CN"/>
              </w:rPr>
              <w:t>非直连银行明细通过资金系统统一模板导入</w:t>
            </w:r>
          </w:p>
        </w:tc>
        <w:tc>
          <w:tcPr>
            <w:tcW w:w="1560" w:type="dxa"/>
            <w:shd w:val="clear" w:color="auto" w:fill="E3EEF5"/>
            <w:tcMar>
              <w:top w:w="58" w:type="dxa"/>
              <w:left w:w="58" w:type="dxa"/>
              <w:bottom w:w="58" w:type="dxa"/>
              <w:right w:w="58" w:type="dxa"/>
            </w:tcMar>
            <w:vAlign w:val="center"/>
          </w:tcPr>
          <w:p w14:paraId="180348C1" w14:textId="77777777" w:rsidR="00E963E1" w:rsidRPr="00F41C79" w:rsidRDefault="00E963E1" w:rsidP="00FD40FA">
            <w:pPr>
              <w:jc w:val="both"/>
              <w:rPr>
                <w:rFonts w:ascii="宋体" w:hAnsi="宋体" w:cs="宋体"/>
                <w:color w:val="000000"/>
                <w:sz w:val="20"/>
                <w:lang w:eastAsia="zh-CN"/>
              </w:rPr>
            </w:pPr>
          </w:p>
        </w:tc>
      </w:tr>
      <w:tr w:rsidR="00E963E1" w:rsidRPr="00300621" w14:paraId="358A6A6F" w14:textId="77777777" w:rsidTr="00FD40FA">
        <w:trPr>
          <w:cantSplit/>
          <w:trHeight w:val="483"/>
        </w:trPr>
        <w:tc>
          <w:tcPr>
            <w:tcW w:w="484" w:type="dxa"/>
            <w:shd w:val="clear" w:color="auto" w:fill="AECEE1"/>
            <w:tcMar>
              <w:top w:w="58" w:type="dxa"/>
              <w:left w:w="58" w:type="dxa"/>
              <w:bottom w:w="58" w:type="dxa"/>
              <w:right w:w="58" w:type="dxa"/>
            </w:tcMar>
            <w:vAlign w:val="center"/>
          </w:tcPr>
          <w:p w14:paraId="29D64CA5" w14:textId="77777777" w:rsidR="00E963E1" w:rsidRPr="005D789A" w:rsidRDefault="00E963E1" w:rsidP="00FD40FA">
            <w:pPr>
              <w:pStyle w:val="Cap2"/>
              <w:jc w:val="center"/>
              <w:rPr>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1D47181B" w14:textId="77777777" w:rsidR="00E963E1" w:rsidRPr="00F41C7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4B748632" w14:textId="77777777" w:rsidR="00E963E1" w:rsidRPr="006A3D2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运行同步任务将银行明细同步给融汇通</w:t>
            </w:r>
          </w:p>
        </w:tc>
        <w:tc>
          <w:tcPr>
            <w:tcW w:w="1560" w:type="dxa"/>
            <w:shd w:val="clear" w:color="auto" w:fill="E3EEF5"/>
            <w:tcMar>
              <w:top w:w="58" w:type="dxa"/>
              <w:left w:w="58" w:type="dxa"/>
              <w:bottom w:w="58" w:type="dxa"/>
              <w:right w:w="58" w:type="dxa"/>
            </w:tcMar>
            <w:vAlign w:val="center"/>
          </w:tcPr>
          <w:p w14:paraId="504D0374" w14:textId="77777777" w:rsidR="00E963E1" w:rsidRPr="00F41C7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需要</w:t>
            </w:r>
            <w:r>
              <w:rPr>
                <w:rFonts w:ascii="宋体" w:hAnsi="宋体" w:cs="宋体"/>
                <w:color w:val="000000"/>
                <w:sz w:val="20"/>
                <w:lang w:eastAsia="zh-CN"/>
              </w:rPr>
              <w:t>将资金的主键</w:t>
            </w:r>
            <w:r>
              <w:rPr>
                <w:rFonts w:ascii="宋体" w:hAnsi="宋体" w:cs="宋体" w:hint="eastAsia"/>
                <w:color w:val="000000"/>
                <w:sz w:val="20"/>
                <w:lang w:eastAsia="zh-CN"/>
              </w:rPr>
              <w:t>URID传</w:t>
            </w:r>
            <w:r>
              <w:rPr>
                <w:rFonts w:ascii="宋体" w:hAnsi="宋体" w:cs="宋体"/>
                <w:color w:val="000000"/>
                <w:sz w:val="20"/>
                <w:lang w:eastAsia="zh-CN"/>
              </w:rPr>
              <w:t>给</w:t>
            </w:r>
            <w:r>
              <w:rPr>
                <w:rFonts w:ascii="宋体" w:hAnsi="宋体" w:cs="宋体" w:hint="eastAsia"/>
                <w:color w:val="000000"/>
                <w:sz w:val="20"/>
                <w:lang w:eastAsia="zh-CN"/>
              </w:rPr>
              <w:t>融汇通</w:t>
            </w:r>
          </w:p>
        </w:tc>
      </w:tr>
      <w:tr w:rsidR="00E963E1" w:rsidRPr="00300621" w14:paraId="29FCE918" w14:textId="77777777" w:rsidTr="00FD40FA">
        <w:trPr>
          <w:cantSplit/>
          <w:trHeight w:val="483"/>
        </w:trPr>
        <w:tc>
          <w:tcPr>
            <w:tcW w:w="484" w:type="dxa"/>
            <w:shd w:val="clear" w:color="auto" w:fill="AECEE1"/>
            <w:tcMar>
              <w:top w:w="58" w:type="dxa"/>
              <w:left w:w="58" w:type="dxa"/>
              <w:bottom w:w="58" w:type="dxa"/>
              <w:right w:w="58" w:type="dxa"/>
            </w:tcMar>
            <w:vAlign w:val="center"/>
          </w:tcPr>
          <w:p w14:paraId="1A21F061" w14:textId="77777777" w:rsidR="00E963E1" w:rsidRDefault="00E963E1" w:rsidP="00FD40FA">
            <w:pPr>
              <w:pStyle w:val="Cap2"/>
              <w:jc w:val="center"/>
              <w:rPr>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230F7ABA" w14:textId="77777777" w:rsidR="00E963E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后续</w:t>
            </w:r>
            <w:r>
              <w:rPr>
                <w:rFonts w:ascii="宋体" w:hAnsi="宋体" w:cs="宋体"/>
                <w:color w:val="000000"/>
                <w:sz w:val="20"/>
                <w:lang w:eastAsia="zh-CN"/>
              </w:rPr>
              <w:t>关联流程</w:t>
            </w:r>
          </w:p>
        </w:tc>
        <w:tc>
          <w:tcPr>
            <w:tcW w:w="3827" w:type="dxa"/>
            <w:shd w:val="clear" w:color="auto" w:fill="E3EEF5"/>
            <w:tcMar>
              <w:top w:w="58" w:type="dxa"/>
              <w:left w:w="58" w:type="dxa"/>
              <w:bottom w:w="58" w:type="dxa"/>
              <w:right w:w="58" w:type="dxa"/>
            </w:tcMar>
            <w:vAlign w:val="center"/>
          </w:tcPr>
          <w:p w14:paraId="23E401F8"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融汇通根据资金传的银行明细进行对账</w:t>
            </w:r>
            <w:r>
              <w:rPr>
                <w:rFonts w:ascii="宋体" w:hAnsi="宋体" w:cs="宋体" w:hint="eastAsia"/>
                <w:color w:val="000000"/>
                <w:sz w:val="20"/>
                <w:lang w:eastAsia="zh-CN"/>
              </w:rPr>
              <w:t>，</w:t>
            </w:r>
            <w:r>
              <w:rPr>
                <w:rFonts w:ascii="宋体" w:hAnsi="宋体" w:cs="宋体"/>
                <w:color w:val="000000"/>
                <w:sz w:val="20"/>
                <w:lang w:eastAsia="zh-CN"/>
              </w:rPr>
              <w:t>对账完成后生成相应的对账单</w:t>
            </w:r>
            <w:r>
              <w:rPr>
                <w:rFonts w:ascii="宋体" w:hAnsi="宋体" w:cs="宋体" w:hint="eastAsia"/>
                <w:color w:val="000000"/>
                <w:sz w:val="20"/>
                <w:lang w:eastAsia="zh-CN"/>
              </w:rPr>
              <w:t>，</w:t>
            </w:r>
            <w:r>
              <w:rPr>
                <w:rFonts w:ascii="宋体" w:hAnsi="宋体" w:cs="宋体"/>
                <w:color w:val="000000"/>
                <w:sz w:val="20"/>
                <w:lang w:eastAsia="zh-CN"/>
              </w:rPr>
              <w:t>信美收付费系统会去获取相应对账单进行交易对账</w:t>
            </w:r>
          </w:p>
        </w:tc>
        <w:tc>
          <w:tcPr>
            <w:tcW w:w="1560" w:type="dxa"/>
            <w:shd w:val="clear" w:color="auto" w:fill="E3EEF5"/>
            <w:tcMar>
              <w:top w:w="58" w:type="dxa"/>
              <w:left w:w="58" w:type="dxa"/>
              <w:bottom w:w="58" w:type="dxa"/>
              <w:right w:w="58" w:type="dxa"/>
            </w:tcMar>
            <w:vAlign w:val="center"/>
          </w:tcPr>
          <w:p w14:paraId="7D2C5D1C" w14:textId="77777777" w:rsidR="00E963E1" w:rsidRPr="00F41C79" w:rsidRDefault="00E963E1" w:rsidP="00FD40FA">
            <w:pPr>
              <w:jc w:val="both"/>
              <w:rPr>
                <w:rFonts w:ascii="宋体" w:hAnsi="宋体" w:cs="宋体"/>
                <w:color w:val="000000"/>
                <w:sz w:val="20"/>
                <w:lang w:eastAsia="zh-CN"/>
              </w:rPr>
            </w:pPr>
          </w:p>
        </w:tc>
      </w:tr>
      <w:tr w:rsidR="00E963E1" w:rsidRPr="00300621" w14:paraId="45943F14" w14:textId="77777777" w:rsidTr="00FD40FA">
        <w:trPr>
          <w:cantSplit/>
          <w:trHeight w:val="483"/>
        </w:trPr>
        <w:tc>
          <w:tcPr>
            <w:tcW w:w="484" w:type="dxa"/>
            <w:shd w:val="clear" w:color="auto" w:fill="AECEE1"/>
            <w:tcMar>
              <w:top w:w="58" w:type="dxa"/>
              <w:left w:w="58" w:type="dxa"/>
              <w:bottom w:w="58" w:type="dxa"/>
              <w:right w:w="58" w:type="dxa"/>
            </w:tcMar>
            <w:vAlign w:val="center"/>
          </w:tcPr>
          <w:p w14:paraId="6687032D" w14:textId="77777777" w:rsidR="00E963E1" w:rsidRDefault="00E963E1" w:rsidP="00FD40FA">
            <w:pPr>
              <w:pStyle w:val="Cap2"/>
              <w:jc w:val="center"/>
              <w:rPr>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491BDCC" w14:textId="77777777" w:rsidR="00E963E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后续</w:t>
            </w:r>
            <w:r>
              <w:rPr>
                <w:rFonts w:ascii="宋体" w:hAnsi="宋体" w:cs="宋体"/>
                <w:color w:val="000000"/>
                <w:sz w:val="20"/>
                <w:lang w:eastAsia="zh-CN"/>
              </w:rPr>
              <w:t>关联流程</w:t>
            </w:r>
          </w:p>
        </w:tc>
        <w:tc>
          <w:tcPr>
            <w:tcW w:w="3827" w:type="dxa"/>
            <w:shd w:val="clear" w:color="auto" w:fill="E3EEF5"/>
            <w:tcMar>
              <w:top w:w="58" w:type="dxa"/>
              <w:left w:w="58" w:type="dxa"/>
              <w:bottom w:w="58" w:type="dxa"/>
              <w:right w:w="58" w:type="dxa"/>
            </w:tcMar>
            <w:vAlign w:val="center"/>
          </w:tcPr>
          <w:p w14:paraId="462B1CE4"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因资金系统将银行流水传给收付费系统进行</w:t>
            </w:r>
            <w:r>
              <w:rPr>
                <w:rFonts w:ascii="宋体" w:hAnsi="宋体" w:cs="宋体" w:hint="eastAsia"/>
                <w:color w:val="000000"/>
                <w:sz w:val="20"/>
                <w:lang w:eastAsia="zh-CN"/>
              </w:rPr>
              <w:t>客户</w:t>
            </w:r>
            <w:r>
              <w:rPr>
                <w:rFonts w:ascii="宋体" w:hAnsi="宋体" w:cs="宋体"/>
                <w:color w:val="000000"/>
                <w:sz w:val="20"/>
                <w:lang w:eastAsia="zh-CN"/>
              </w:rPr>
              <w:t>转账类交易的到款确认</w:t>
            </w:r>
            <w:r>
              <w:rPr>
                <w:rFonts w:ascii="宋体" w:hAnsi="宋体" w:cs="宋体" w:hint="eastAsia"/>
                <w:color w:val="000000"/>
                <w:sz w:val="20"/>
                <w:lang w:eastAsia="zh-CN"/>
              </w:rPr>
              <w:t>，</w:t>
            </w:r>
            <w:r>
              <w:rPr>
                <w:rFonts w:ascii="宋体" w:hAnsi="宋体" w:cs="宋体"/>
                <w:color w:val="000000"/>
                <w:sz w:val="20"/>
                <w:lang w:eastAsia="zh-CN"/>
              </w:rPr>
              <w:t>收付费系统完成了此部分交易的对账</w:t>
            </w:r>
            <w:r>
              <w:rPr>
                <w:rFonts w:ascii="宋体" w:hAnsi="宋体" w:cs="宋体" w:hint="eastAsia"/>
                <w:color w:val="000000"/>
                <w:sz w:val="20"/>
                <w:lang w:eastAsia="zh-CN"/>
              </w:rPr>
              <w:t>，资金</w:t>
            </w:r>
            <w:r>
              <w:rPr>
                <w:rFonts w:ascii="宋体" w:hAnsi="宋体" w:cs="宋体"/>
                <w:color w:val="000000"/>
                <w:sz w:val="20"/>
                <w:lang w:eastAsia="zh-CN"/>
              </w:rPr>
              <w:t>系统后续</w:t>
            </w:r>
            <w:r>
              <w:rPr>
                <w:rFonts w:ascii="宋体" w:hAnsi="宋体" w:cs="宋体" w:hint="eastAsia"/>
                <w:color w:val="000000"/>
                <w:sz w:val="20"/>
                <w:lang w:eastAsia="zh-CN"/>
              </w:rPr>
              <w:t>还</w:t>
            </w:r>
            <w:r>
              <w:rPr>
                <w:rFonts w:ascii="宋体" w:hAnsi="宋体" w:cs="宋体"/>
                <w:color w:val="000000"/>
                <w:sz w:val="20"/>
                <w:lang w:eastAsia="zh-CN"/>
              </w:rPr>
              <w:t>会将银行明细推送给收</w:t>
            </w:r>
            <w:r>
              <w:rPr>
                <w:rFonts w:ascii="宋体" w:hAnsi="宋体" w:cs="宋体" w:hint="eastAsia"/>
                <w:color w:val="000000"/>
                <w:sz w:val="20"/>
                <w:lang w:eastAsia="zh-CN"/>
              </w:rPr>
              <w:t>付</w:t>
            </w:r>
            <w:r>
              <w:rPr>
                <w:rFonts w:ascii="宋体" w:hAnsi="宋体" w:cs="宋体"/>
                <w:color w:val="000000"/>
                <w:sz w:val="20"/>
                <w:lang w:eastAsia="zh-CN"/>
              </w:rPr>
              <w:t>费进行对账，</w:t>
            </w:r>
            <w:r>
              <w:rPr>
                <w:rFonts w:ascii="宋体" w:hAnsi="宋体" w:cs="宋体" w:hint="eastAsia"/>
                <w:color w:val="000000"/>
                <w:sz w:val="20"/>
                <w:lang w:eastAsia="zh-CN"/>
              </w:rPr>
              <w:t>资金</w:t>
            </w:r>
            <w:r>
              <w:rPr>
                <w:rFonts w:ascii="宋体" w:hAnsi="宋体" w:cs="宋体"/>
                <w:color w:val="000000"/>
                <w:sz w:val="20"/>
                <w:lang w:eastAsia="zh-CN"/>
              </w:rPr>
              <w:t>系统需要</w:t>
            </w:r>
            <w:r>
              <w:rPr>
                <w:rFonts w:ascii="宋体" w:hAnsi="宋体" w:cs="宋体" w:hint="eastAsia"/>
                <w:color w:val="000000"/>
                <w:sz w:val="20"/>
                <w:lang w:eastAsia="zh-CN"/>
              </w:rPr>
              <w:t>将</w:t>
            </w:r>
            <w:r>
              <w:rPr>
                <w:rFonts w:ascii="宋体" w:hAnsi="宋体" w:cs="宋体"/>
                <w:color w:val="000000"/>
                <w:sz w:val="20"/>
                <w:lang w:eastAsia="zh-CN"/>
              </w:rPr>
              <w:t>银行流水和明细打上关联关系，</w:t>
            </w:r>
            <w:r>
              <w:rPr>
                <w:rFonts w:ascii="宋体" w:hAnsi="宋体" w:cs="宋体" w:hint="eastAsia"/>
                <w:color w:val="000000"/>
                <w:sz w:val="20"/>
                <w:lang w:eastAsia="zh-CN"/>
              </w:rPr>
              <w:t>收付</w:t>
            </w:r>
            <w:r>
              <w:rPr>
                <w:rFonts w:ascii="宋体" w:hAnsi="宋体" w:cs="宋体"/>
                <w:color w:val="000000"/>
                <w:sz w:val="20"/>
                <w:lang w:eastAsia="zh-CN"/>
              </w:rPr>
              <w:t>费系统通过明细和流水的关联字段去刷选已经对过账的明细及流水。</w:t>
            </w:r>
          </w:p>
        </w:tc>
        <w:tc>
          <w:tcPr>
            <w:tcW w:w="1560" w:type="dxa"/>
            <w:shd w:val="clear" w:color="auto" w:fill="E3EEF5"/>
            <w:tcMar>
              <w:top w:w="58" w:type="dxa"/>
              <w:left w:w="58" w:type="dxa"/>
              <w:bottom w:w="58" w:type="dxa"/>
              <w:right w:w="58" w:type="dxa"/>
            </w:tcMar>
            <w:vAlign w:val="center"/>
          </w:tcPr>
          <w:p w14:paraId="7F00323D" w14:textId="77777777" w:rsidR="00E963E1" w:rsidRPr="00B57DA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系统传给收付费的主键</w:t>
            </w:r>
            <w:r>
              <w:rPr>
                <w:rFonts w:ascii="宋体" w:hAnsi="宋体" w:cs="宋体" w:hint="eastAsia"/>
                <w:color w:val="000000"/>
                <w:sz w:val="20"/>
                <w:lang w:eastAsia="zh-CN"/>
              </w:rPr>
              <w:t>URID和</w:t>
            </w:r>
            <w:r>
              <w:rPr>
                <w:rFonts w:ascii="宋体" w:hAnsi="宋体" w:cs="宋体"/>
                <w:color w:val="000000"/>
                <w:sz w:val="20"/>
                <w:lang w:eastAsia="zh-CN"/>
              </w:rPr>
              <w:t>传</w:t>
            </w:r>
            <w:r>
              <w:rPr>
                <w:rFonts w:ascii="宋体" w:hAnsi="宋体" w:cs="宋体" w:hint="eastAsia"/>
                <w:color w:val="000000"/>
                <w:sz w:val="20"/>
                <w:lang w:eastAsia="zh-CN"/>
              </w:rPr>
              <w:t>给融汇通</w:t>
            </w:r>
            <w:r>
              <w:rPr>
                <w:rFonts w:ascii="宋体" w:hAnsi="宋体" w:cs="宋体"/>
                <w:color w:val="000000"/>
                <w:sz w:val="20"/>
                <w:lang w:eastAsia="zh-CN"/>
              </w:rPr>
              <w:t>的主键</w:t>
            </w:r>
            <w:r>
              <w:rPr>
                <w:rFonts w:ascii="宋体" w:hAnsi="宋体" w:cs="宋体" w:hint="eastAsia"/>
                <w:color w:val="000000"/>
                <w:sz w:val="20"/>
                <w:lang w:eastAsia="zh-CN"/>
              </w:rPr>
              <w:t>URID必须</w:t>
            </w:r>
            <w:r>
              <w:rPr>
                <w:rFonts w:ascii="宋体" w:hAnsi="宋体" w:cs="宋体"/>
                <w:color w:val="000000"/>
                <w:sz w:val="20"/>
                <w:lang w:eastAsia="zh-CN"/>
              </w:rPr>
              <w:t>一致。</w:t>
            </w:r>
          </w:p>
        </w:tc>
      </w:tr>
    </w:tbl>
    <w:p w14:paraId="4A6B44F6" w14:textId="6AFC1C56" w:rsidR="00BB2969" w:rsidRPr="00B07A0D" w:rsidRDefault="00BD6B90" w:rsidP="00E963E1">
      <w:pPr>
        <w:pStyle w:val="5"/>
        <w:numPr>
          <w:ilvl w:val="4"/>
          <w:numId w:val="26"/>
        </w:numPr>
      </w:pPr>
      <w:r>
        <w:rPr>
          <w:rFonts w:hint="eastAsia"/>
        </w:rPr>
        <w:t>业务元素</w:t>
      </w:r>
    </w:p>
    <w:tbl>
      <w:tblPr>
        <w:tblW w:w="8627" w:type="dxa"/>
        <w:tblInd w:w="93" w:type="dxa"/>
        <w:tblLayout w:type="fixed"/>
        <w:tblLook w:val="04A0" w:firstRow="1" w:lastRow="0" w:firstColumn="1" w:lastColumn="0" w:noHBand="0" w:noVBand="1"/>
      </w:tblPr>
      <w:tblGrid>
        <w:gridCol w:w="839"/>
        <w:gridCol w:w="2017"/>
        <w:gridCol w:w="1151"/>
        <w:gridCol w:w="684"/>
        <w:gridCol w:w="528"/>
        <w:gridCol w:w="476"/>
        <w:gridCol w:w="132"/>
        <w:gridCol w:w="2800"/>
      </w:tblGrid>
      <w:tr w:rsidR="00BB2969" w:rsidRPr="00F93E4B" w14:paraId="6B8798B7" w14:textId="77777777" w:rsidTr="009942A4">
        <w:trPr>
          <w:trHeight w:val="255"/>
        </w:trPr>
        <w:tc>
          <w:tcPr>
            <w:tcW w:w="839" w:type="dxa"/>
            <w:tcBorders>
              <w:top w:val="nil"/>
              <w:left w:val="single" w:sz="4" w:space="0" w:color="auto"/>
              <w:bottom w:val="single" w:sz="4" w:space="0" w:color="auto"/>
              <w:right w:val="single" w:sz="4" w:space="0" w:color="auto"/>
            </w:tcBorders>
            <w:shd w:val="clear" w:color="000000" w:fill="4BACC6"/>
            <w:noWrap/>
            <w:vAlign w:val="center"/>
            <w:hideMark/>
          </w:tcPr>
          <w:p w14:paraId="10416451" w14:textId="77777777" w:rsidR="00BB2969" w:rsidRPr="00F93E4B" w:rsidRDefault="00BB2969" w:rsidP="009942A4">
            <w:pPr>
              <w:rPr>
                <w:rFonts w:ascii="宋体" w:hAnsi="宋体" w:cs="宋体"/>
                <w:b/>
                <w:bCs/>
                <w:sz w:val="20"/>
                <w:szCs w:val="20"/>
              </w:rPr>
            </w:pPr>
            <w:r w:rsidRPr="00F93E4B">
              <w:rPr>
                <w:rFonts w:ascii="宋体" w:hAnsi="宋体" w:cs="宋体" w:hint="eastAsia"/>
                <w:b/>
                <w:bCs/>
                <w:sz w:val="20"/>
                <w:szCs w:val="20"/>
              </w:rPr>
              <w:t>编号</w:t>
            </w:r>
          </w:p>
        </w:tc>
        <w:tc>
          <w:tcPr>
            <w:tcW w:w="2017" w:type="dxa"/>
            <w:tcBorders>
              <w:top w:val="nil"/>
              <w:left w:val="nil"/>
              <w:bottom w:val="single" w:sz="4" w:space="0" w:color="auto"/>
              <w:right w:val="single" w:sz="4" w:space="0" w:color="auto"/>
            </w:tcBorders>
            <w:shd w:val="clear" w:color="000000" w:fill="4BACC6"/>
            <w:noWrap/>
            <w:vAlign w:val="center"/>
            <w:hideMark/>
          </w:tcPr>
          <w:p w14:paraId="37B22DD3" w14:textId="77777777" w:rsidR="00BB2969" w:rsidRPr="00F93E4B" w:rsidRDefault="00BB2969" w:rsidP="009942A4">
            <w:pPr>
              <w:rPr>
                <w:rFonts w:ascii="宋体" w:hAnsi="宋体" w:cs="宋体"/>
                <w:b/>
                <w:bCs/>
                <w:sz w:val="20"/>
                <w:szCs w:val="20"/>
              </w:rPr>
            </w:pPr>
            <w:r w:rsidRPr="00F93E4B">
              <w:rPr>
                <w:rFonts w:ascii="宋体" w:hAnsi="宋体" w:cs="宋体" w:hint="eastAsia"/>
                <w:b/>
                <w:bCs/>
                <w:sz w:val="20"/>
                <w:szCs w:val="20"/>
              </w:rPr>
              <w:t>字段路径</w:t>
            </w:r>
          </w:p>
        </w:tc>
        <w:tc>
          <w:tcPr>
            <w:tcW w:w="1151" w:type="dxa"/>
            <w:tcBorders>
              <w:top w:val="nil"/>
              <w:left w:val="nil"/>
              <w:bottom w:val="single" w:sz="4" w:space="0" w:color="auto"/>
              <w:right w:val="single" w:sz="4" w:space="0" w:color="auto"/>
            </w:tcBorders>
            <w:shd w:val="clear" w:color="000000" w:fill="4BACC6"/>
            <w:noWrap/>
            <w:vAlign w:val="center"/>
            <w:hideMark/>
          </w:tcPr>
          <w:p w14:paraId="4994CC8C" w14:textId="77777777" w:rsidR="00BB2969" w:rsidRPr="00F93E4B" w:rsidRDefault="00BB2969" w:rsidP="009942A4">
            <w:pPr>
              <w:rPr>
                <w:rFonts w:ascii="宋体" w:hAnsi="宋体" w:cs="宋体"/>
                <w:b/>
                <w:bCs/>
                <w:sz w:val="20"/>
                <w:szCs w:val="20"/>
              </w:rPr>
            </w:pPr>
            <w:r w:rsidRPr="00F93E4B">
              <w:rPr>
                <w:rFonts w:ascii="宋体" w:hAnsi="宋体" w:cs="宋体" w:hint="eastAsia"/>
                <w:b/>
                <w:bCs/>
                <w:sz w:val="20"/>
                <w:szCs w:val="20"/>
              </w:rPr>
              <w:t>字段名称</w:t>
            </w:r>
          </w:p>
        </w:tc>
        <w:tc>
          <w:tcPr>
            <w:tcW w:w="684" w:type="dxa"/>
            <w:tcBorders>
              <w:top w:val="nil"/>
              <w:left w:val="nil"/>
              <w:bottom w:val="single" w:sz="4" w:space="0" w:color="auto"/>
              <w:right w:val="single" w:sz="4" w:space="0" w:color="auto"/>
            </w:tcBorders>
            <w:shd w:val="clear" w:color="000000" w:fill="4BACC6"/>
            <w:vAlign w:val="center"/>
            <w:hideMark/>
          </w:tcPr>
          <w:p w14:paraId="6C77E8FA" w14:textId="77777777" w:rsidR="00BB2969" w:rsidRPr="00F93E4B" w:rsidRDefault="00BB2969" w:rsidP="009942A4">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tcBorders>
              <w:top w:val="nil"/>
              <w:left w:val="nil"/>
              <w:bottom w:val="single" w:sz="4" w:space="0" w:color="auto"/>
              <w:right w:val="single" w:sz="4" w:space="0" w:color="auto"/>
            </w:tcBorders>
            <w:shd w:val="clear" w:color="000000" w:fill="4BACC6"/>
            <w:vAlign w:val="center"/>
            <w:hideMark/>
          </w:tcPr>
          <w:p w14:paraId="4F31C205" w14:textId="77777777" w:rsidR="00BB2969" w:rsidRPr="00F93E4B" w:rsidRDefault="00BB2969" w:rsidP="009942A4">
            <w:pPr>
              <w:jc w:val="center"/>
              <w:rPr>
                <w:rFonts w:ascii="宋体" w:hAnsi="宋体" w:cs="宋体"/>
                <w:b/>
                <w:bCs/>
                <w:sz w:val="20"/>
                <w:szCs w:val="20"/>
              </w:rPr>
            </w:pPr>
            <w:r w:rsidRPr="00F93E4B">
              <w:rPr>
                <w:rFonts w:ascii="宋体" w:hAnsi="宋体" w:cs="宋体" w:hint="eastAsia"/>
                <w:b/>
                <w:bCs/>
                <w:sz w:val="20"/>
                <w:szCs w:val="20"/>
              </w:rPr>
              <w:t>字段类型</w:t>
            </w:r>
          </w:p>
        </w:tc>
        <w:tc>
          <w:tcPr>
            <w:tcW w:w="476" w:type="dxa"/>
            <w:tcBorders>
              <w:top w:val="nil"/>
              <w:left w:val="nil"/>
              <w:bottom w:val="single" w:sz="4" w:space="0" w:color="auto"/>
              <w:right w:val="single" w:sz="4" w:space="0" w:color="auto"/>
            </w:tcBorders>
            <w:shd w:val="clear" w:color="000000" w:fill="4BACC6"/>
            <w:vAlign w:val="center"/>
            <w:hideMark/>
          </w:tcPr>
          <w:p w14:paraId="42ED15C1" w14:textId="77777777" w:rsidR="00BB2969" w:rsidRPr="00F93E4B" w:rsidRDefault="00BB2969" w:rsidP="009942A4">
            <w:pPr>
              <w:jc w:val="center"/>
              <w:rPr>
                <w:rFonts w:ascii="宋体" w:hAnsi="宋体" w:cs="宋体"/>
                <w:b/>
                <w:bCs/>
                <w:sz w:val="20"/>
                <w:szCs w:val="20"/>
              </w:rPr>
            </w:pPr>
            <w:r w:rsidRPr="00F93E4B">
              <w:rPr>
                <w:rFonts w:ascii="宋体" w:hAnsi="宋体" w:cs="宋体" w:hint="eastAsia"/>
                <w:b/>
                <w:bCs/>
                <w:sz w:val="20"/>
                <w:szCs w:val="20"/>
              </w:rPr>
              <w:t>字段长度</w:t>
            </w:r>
          </w:p>
        </w:tc>
        <w:tc>
          <w:tcPr>
            <w:tcW w:w="2932" w:type="dxa"/>
            <w:gridSpan w:val="2"/>
            <w:tcBorders>
              <w:top w:val="nil"/>
              <w:left w:val="nil"/>
              <w:bottom w:val="single" w:sz="4" w:space="0" w:color="auto"/>
              <w:right w:val="single" w:sz="4" w:space="0" w:color="auto"/>
            </w:tcBorders>
            <w:shd w:val="clear" w:color="000000" w:fill="4BACC6"/>
            <w:noWrap/>
            <w:vAlign w:val="center"/>
            <w:hideMark/>
          </w:tcPr>
          <w:p w14:paraId="1C686216" w14:textId="77777777" w:rsidR="00BB2969" w:rsidRPr="00F93E4B" w:rsidRDefault="00BB2969" w:rsidP="009942A4">
            <w:pPr>
              <w:rPr>
                <w:rFonts w:ascii="宋体" w:hAnsi="宋体" w:cs="宋体"/>
                <w:b/>
                <w:bCs/>
                <w:sz w:val="20"/>
                <w:szCs w:val="20"/>
              </w:rPr>
            </w:pPr>
            <w:r w:rsidRPr="00F93E4B">
              <w:rPr>
                <w:rFonts w:ascii="宋体" w:hAnsi="宋体" w:cs="宋体" w:hint="eastAsia"/>
                <w:b/>
                <w:bCs/>
                <w:sz w:val="20"/>
                <w:szCs w:val="20"/>
              </w:rPr>
              <w:t>说明</w:t>
            </w:r>
          </w:p>
        </w:tc>
      </w:tr>
      <w:tr w:rsidR="00BB2969" w:rsidRPr="00F93E4B" w14:paraId="6961812F" w14:textId="77777777" w:rsidTr="009942A4">
        <w:trPr>
          <w:trHeight w:val="255"/>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4BFAA38F" w14:textId="77777777" w:rsidR="00BB2969" w:rsidRPr="00F93E4B" w:rsidRDefault="00BB2969" w:rsidP="009942A4">
            <w:pPr>
              <w:rPr>
                <w:rFonts w:ascii="宋体" w:hAnsi="宋体" w:cs="宋体"/>
                <w:b/>
                <w:bCs/>
                <w:color w:val="000000"/>
                <w:sz w:val="20"/>
                <w:szCs w:val="20"/>
              </w:rPr>
            </w:pPr>
            <w:r>
              <w:rPr>
                <w:rFonts w:ascii="宋体" w:hAnsi="宋体" w:cs="宋体"/>
                <w:b/>
                <w:bCs/>
                <w:color w:val="000000"/>
                <w:sz w:val="20"/>
                <w:szCs w:val="20"/>
              </w:rPr>
              <w:t>O</w:t>
            </w:r>
          </w:p>
        </w:tc>
      </w:tr>
      <w:tr w:rsidR="00BB2969" w:rsidRPr="00F93E4B" w14:paraId="0C4993E5"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CA5D8EA"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S2</w:t>
            </w:r>
          </w:p>
        </w:tc>
        <w:tc>
          <w:tcPr>
            <w:tcW w:w="2017" w:type="dxa"/>
            <w:tcBorders>
              <w:top w:val="nil"/>
              <w:left w:val="nil"/>
              <w:bottom w:val="single" w:sz="4" w:space="0" w:color="auto"/>
              <w:right w:val="single" w:sz="4" w:space="0" w:color="auto"/>
            </w:tcBorders>
            <w:shd w:val="clear" w:color="auto" w:fill="auto"/>
            <w:noWrap/>
            <w:hideMark/>
          </w:tcPr>
          <w:p w14:paraId="617F77FA" w14:textId="77777777" w:rsidR="00BB2969" w:rsidRPr="00F93E4B" w:rsidRDefault="00BB2969" w:rsidP="009942A4">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722A8C08" w14:textId="77777777" w:rsidR="00BB2969" w:rsidRPr="00F93E4B" w:rsidRDefault="00BB2969" w:rsidP="009942A4">
            <w:pPr>
              <w:rPr>
                <w:rFonts w:ascii="宋体" w:hAnsi="宋体" w:cs="Arial"/>
                <w:color w:val="000000"/>
                <w:sz w:val="20"/>
                <w:szCs w:val="20"/>
              </w:rPr>
            </w:pPr>
          </w:p>
        </w:tc>
        <w:tc>
          <w:tcPr>
            <w:tcW w:w="1151" w:type="dxa"/>
            <w:tcBorders>
              <w:top w:val="nil"/>
              <w:left w:val="nil"/>
              <w:bottom w:val="single" w:sz="4" w:space="0" w:color="auto"/>
              <w:right w:val="single" w:sz="4" w:space="0" w:color="auto"/>
            </w:tcBorders>
            <w:shd w:val="clear" w:color="auto" w:fill="auto"/>
            <w:noWrap/>
            <w:hideMark/>
          </w:tcPr>
          <w:p w14:paraId="654B036B" w14:textId="77777777" w:rsidR="00BB2969" w:rsidRPr="00F93E4B" w:rsidRDefault="00BB2969" w:rsidP="009942A4">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684" w:type="dxa"/>
            <w:tcBorders>
              <w:top w:val="nil"/>
              <w:left w:val="nil"/>
              <w:bottom w:val="single" w:sz="4" w:space="0" w:color="auto"/>
              <w:right w:val="single" w:sz="4" w:space="0" w:color="auto"/>
            </w:tcBorders>
            <w:shd w:val="clear" w:color="auto" w:fill="auto"/>
            <w:noWrap/>
            <w:hideMark/>
          </w:tcPr>
          <w:p w14:paraId="09CF0B19" w14:textId="77777777" w:rsidR="00BB2969" w:rsidRPr="00F93E4B" w:rsidRDefault="00BB2969" w:rsidP="009942A4">
            <w:pPr>
              <w:jc w:val="center"/>
              <w:rPr>
                <w:rFonts w:ascii="宋体" w:hAnsi="宋体" w:cs="Arial"/>
                <w:color w:val="000000"/>
                <w:sz w:val="20"/>
                <w:szCs w:val="20"/>
              </w:rPr>
            </w:pPr>
            <w:r w:rsidRPr="00F93E4B">
              <w:rPr>
                <w:rFonts w:ascii="宋体" w:hAnsi="宋体" w:cs="Arial"/>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6E96EC9" w14:textId="77777777" w:rsidR="00BB2969" w:rsidRPr="00F93E4B" w:rsidRDefault="00BB2969" w:rsidP="009942A4">
            <w:pPr>
              <w:jc w:val="center"/>
              <w:rPr>
                <w:rFonts w:ascii="宋体" w:hAnsi="宋体" w:cs="Arial"/>
                <w:color w:val="000000"/>
                <w:sz w:val="20"/>
                <w:szCs w:val="20"/>
              </w:rPr>
            </w:pPr>
            <w:r w:rsidRPr="00F93E4B">
              <w:rPr>
                <w:rFonts w:ascii="宋体" w:hAnsi="宋体" w:cs="Arial"/>
                <w:color w:val="000000"/>
                <w:sz w:val="20"/>
                <w:szCs w:val="20"/>
              </w:rPr>
              <w:t>字符</w:t>
            </w:r>
          </w:p>
        </w:tc>
        <w:tc>
          <w:tcPr>
            <w:tcW w:w="608" w:type="dxa"/>
            <w:gridSpan w:val="2"/>
            <w:tcBorders>
              <w:top w:val="nil"/>
              <w:left w:val="nil"/>
              <w:bottom w:val="single" w:sz="4" w:space="0" w:color="auto"/>
              <w:right w:val="single" w:sz="4" w:space="0" w:color="auto"/>
            </w:tcBorders>
            <w:shd w:val="clear" w:color="auto" w:fill="auto"/>
            <w:noWrap/>
            <w:hideMark/>
          </w:tcPr>
          <w:p w14:paraId="244BF168" w14:textId="77777777" w:rsidR="00BB2969" w:rsidRPr="00F93E4B" w:rsidRDefault="00BB2969" w:rsidP="009942A4">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tcBorders>
              <w:top w:val="nil"/>
              <w:left w:val="nil"/>
              <w:bottom w:val="single" w:sz="4" w:space="0" w:color="auto"/>
              <w:right w:val="single" w:sz="4" w:space="0" w:color="auto"/>
            </w:tcBorders>
            <w:shd w:val="clear" w:color="auto" w:fill="auto"/>
            <w:noWrap/>
            <w:hideMark/>
          </w:tcPr>
          <w:p w14:paraId="1078FB33" w14:textId="77777777" w:rsidR="00BB2969" w:rsidRPr="00F93E4B" w:rsidRDefault="00BB2969" w:rsidP="009942A4">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BB2969" w:rsidRPr="00F93E4B" w14:paraId="1A496EDB" w14:textId="77777777" w:rsidTr="009942A4">
        <w:trPr>
          <w:trHeight w:val="255"/>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7DBB6CCA" w14:textId="77777777" w:rsidR="00BB2969" w:rsidRPr="00F93E4B" w:rsidRDefault="00BB2969" w:rsidP="009942A4">
            <w:pPr>
              <w:rPr>
                <w:rFonts w:ascii="宋体" w:hAnsi="宋体" w:cs="宋体"/>
                <w:b/>
                <w:bCs/>
                <w:color w:val="000000"/>
                <w:sz w:val="20"/>
                <w:szCs w:val="20"/>
              </w:rPr>
            </w:pPr>
            <w:r w:rsidRPr="00F93E4B">
              <w:rPr>
                <w:rFonts w:ascii="宋体" w:hAnsi="宋体" w:cs="宋体" w:hint="eastAsia"/>
                <w:b/>
                <w:bCs/>
                <w:color w:val="000000"/>
                <w:sz w:val="20"/>
                <w:szCs w:val="20"/>
              </w:rPr>
              <w:t>R</w:t>
            </w:r>
            <w:r w:rsidRPr="00F93E4B">
              <w:rPr>
                <w:rFonts w:ascii="宋体" w:hAnsi="宋体" w:cs="宋体"/>
                <w:b/>
                <w:bCs/>
                <w:color w:val="000000"/>
                <w:sz w:val="20"/>
                <w:szCs w:val="20"/>
              </w:rPr>
              <w:t>D</w:t>
            </w:r>
          </w:p>
        </w:tc>
      </w:tr>
      <w:tr w:rsidR="00BB2969" w:rsidRPr="00F93E4B" w14:paraId="3319173A"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0E2E8993"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2A6080DB" w14:textId="77777777" w:rsidR="00BB2969" w:rsidRPr="00F93E4B" w:rsidRDefault="00BB2969" w:rsidP="009942A4">
            <w:pPr>
              <w:rPr>
                <w:rFonts w:ascii="宋体" w:hAnsi="宋体" w:cs="宋体"/>
                <w:szCs w:val="21"/>
              </w:rPr>
            </w:pPr>
            <w:r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hideMark/>
          </w:tcPr>
          <w:p w14:paraId="533C0ABA" w14:textId="77777777" w:rsidR="00BB2969" w:rsidRPr="00F93E4B" w:rsidRDefault="00BB2969" w:rsidP="009942A4">
            <w:pPr>
              <w:rPr>
                <w:rFonts w:ascii="宋体" w:hAnsi="宋体" w:cs="Arial"/>
                <w:sz w:val="20"/>
                <w:szCs w:val="20"/>
              </w:rPr>
            </w:pPr>
            <w:r w:rsidRPr="00F93E4B">
              <w:rPr>
                <w:rFonts w:ascii="宋体" w:hAnsi="宋体" w:cs="Courier New"/>
                <w:i/>
                <w:iCs/>
                <w:sz w:val="20"/>
                <w:szCs w:val="20"/>
                <w:highlight w:val="white"/>
              </w:rPr>
              <w:t>唯一键</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174721D"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2B4A95A2"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675B2C2F"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32</w:t>
            </w:r>
          </w:p>
        </w:tc>
        <w:tc>
          <w:tcPr>
            <w:tcW w:w="2932" w:type="dxa"/>
            <w:gridSpan w:val="2"/>
            <w:tcBorders>
              <w:top w:val="nil"/>
              <w:left w:val="nil"/>
              <w:bottom w:val="single" w:sz="4" w:space="0" w:color="auto"/>
              <w:right w:val="single" w:sz="4" w:space="0" w:color="auto"/>
            </w:tcBorders>
            <w:shd w:val="clear" w:color="auto" w:fill="auto"/>
            <w:noWrap/>
            <w:hideMark/>
          </w:tcPr>
          <w:p w14:paraId="2FBAFA17"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对应银行明细的主键</w:t>
            </w:r>
          </w:p>
        </w:tc>
      </w:tr>
      <w:tr w:rsidR="00BB2969" w:rsidRPr="00F93E4B" w14:paraId="7FE09E3D"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49CE1DC"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D2</w:t>
            </w:r>
          </w:p>
        </w:tc>
        <w:tc>
          <w:tcPr>
            <w:tcW w:w="2017" w:type="dxa"/>
            <w:tcBorders>
              <w:top w:val="nil"/>
              <w:left w:val="nil"/>
              <w:bottom w:val="single" w:sz="4" w:space="0" w:color="auto"/>
              <w:right w:val="single" w:sz="4" w:space="0" w:color="auto"/>
            </w:tcBorders>
            <w:shd w:val="clear" w:color="auto" w:fill="auto"/>
            <w:noWrap/>
            <w:hideMark/>
          </w:tcPr>
          <w:p w14:paraId="7191B44C"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hideMark/>
          </w:tcPr>
          <w:p w14:paraId="7DBEBFB7" w14:textId="77777777" w:rsidR="00BB2969" w:rsidRPr="00F93E4B" w:rsidRDefault="00BB2969" w:rsidP="009942A4">
            <w:pPr>
              <w:rPr>
                <w:rFonts w:ascii="宋体" w:hAnsi="宋体" w:cs="Arial"/>
                <w:sz w:val="20"/>
                <w:szCs w:val="20"/>
              </w:rPr>
            </w:pPr>
            <w:r>
              <w:rPr>
                <w:rFonts w:ascii="宋体" w:hAnsi="宋体" w:cs="宋体" w:hint="eastAsia"/>
                <w:sz w:val="20"/>
                <w:szCs w:val="20"/>
              </w:rPr>
              <w:t>企业方账号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19CDD647" w14:textId="77777777" w:rsidR="00BB2969" w:rsidRPr="00F93E4B" w:rsidRDefault="00BB2969" w:rsidP="009942A4">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08A232F2"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1891686" w14:textId="35527850" w:rsidR="00BB2969" w:rsidRPr="00F93E4B" w:rsidRDefault="00703F31" w:rsidP="009942A4">
            <w:pPr>
              <w:jc w:val="center"/>
              <w:rPr>
                <w:rFonts w:ascii="宋体" w:hAnsi="宋体" w:cs="Arial"/>
                <w:sz w:val="20"/>
                <w:szCs w:val="20"/>
              </w:rPr>
            </w:pPr>
            <w:r>
              <w:rPr>
                <w:rFonts w:ascii="宋体" w:hAnsi="宋体" w:cs="Arial"/>
                <w:sz w:val="20"/>
                <w:szCs w:val="20"/>
              </w:rPr>
              <w:t>48</w:t>
            </w:r>
          </w:p>
        </w:tc>
        <w:tc>
          <w:tcPr>
            <w:tcW w:w="2932" w:type="dxa"/>
            <w:gridSpan w:val="2"/>
            <w:tcBorders>
              <w:top w:val="nil"/>
              <w:left w:val="nil"/>
              <w:bottom w:val="single" w:sz="4" w:space="0" w:color="auto"/>
              <w:right w:val="single" w:sz="4" w:space="0" w:color="auto"/>
            </w:tcBorders>
            <w:shd w:val="clear" w:color="auto" w:fill="auto"/>
            <w:noWrap/>
            <w:hideMark/>
          </w:tcPr>
          <w:p w14:paraId="1331FDC1" w14:textId="77777777" w:rsidR="00BB2969" w:rsidRPr="00F93E4B" w:rsidRDefault="00BB2969" w:rsidP="009942A4">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BB2969" w:rsidRPr="00F93E4B" w14:paraId="0EF33F1F"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7239526"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D3</w:t>
            </w:r>
          </w:p>
        </w:tc>
        <w:tc>
          <w:tcPr>
            <w:tcW w:w="2017" w:type="dxa"/>
            <w:tcBorders>
              <w:top w:val="nil"/>
              <w:left w:val="nil"/>
              <w:bottom w:val="single" w:sz="4" w:space="0" w:color="auto"/>
              <w:right w:val="single" w:sz="4" w:space="0" w:color="auto"/>
            </w:tcBorders>
            <w:shd w:val="clear" w:color="auto" w:fill="auto"/>
            <w:noWrap/>
            <w:hideMark/>
          </w:tcPr>
          <w:p w14:paraId="5B1DD0E8"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PayAccountName</w:t>
            </w:r>
          </w:p>
        </w:tc>
        <w:tc>
          <w:tcPr>
            <w:tcW w:w="1151" w:type="dxa"/>
            <w:tcBorders>
              <w:top w:val="nil"/>
              <w:left w:val="nil"/>
              <w:bottom w:val="single" w:sz="4" w:space="0" w:color="auto"/>
              <w:right w:val="single" w:sz="4" w:space="0" w:color="auto"/>
            </w:tcBorders>
            <w:shd w:val="clear" w:color="auto" w:fill="auto"/>
            <w:noWrap/>
            <w:vAlign w:val="center"/>
            <w:hideMark/>
          </w:tcPr>
          <w:p w14:paraId="21E44906" w14:textId="77777777" w:rsidR="00BB2969" w:rsidRPr="00F93E4B" w:rsidRDefault="00BB2969" w:rsidP="009942A4">
            <w:pPr>
              <w:rPr>
                <w:rFonts w:ascii="宋体" w:hAnsi="宋体" w:cs="宋体"/>
                <w:sz w:val="20"/>
                <w:szCs w:val="20"/>
              </w:rPr>
            </w:pPr>
            <w:r>
              <w:rPr>
                <w:rFonts w:ascii="宋体" w:hAnsi="宋体" w:cs="宋体" w:hint="eastAsia"/>
                <w:sz w:val="20"/>
                <w:szCs w:val="20"/>
              </w:rPr>
              <w:t>企业方户名</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DD21E81" w14:textId="57524F87" w:rsidR="00BB2969" w:rsidRPr="00F93E4B" w:rsidRDefault="00BB2969" w:rsidP="009942A4">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10E924F7"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B3BD2FF" w14:textId="77777777" w:rsidR="00BB2969" w:rsidRPr="00F93E4B" w:rsidRDefault="00BB2969" w:rsidP="009942A4">
            <w:pPr>
              <w:rPr>
                <w:rFonts w:ascii="宋体" w:hAnsi="宋体" w:cs="Arial"/>
                <w:sz w:val="20"/>
                <w:szCs w:val="20"/>
              </w:rPr>
            </w:pPr>
            <w:r w:rsidRPr="00F93E4B">
              <w:rPr>
                <w:rFonts w:ascii="宋体" w:hAnsi="宋体" w:cs="Arial" w:hint="eastAsia"/>
                <w:sz w:val="20"/>
                <w:szCs w:val="20"/>
              </w:rPr>
              <w:t>1</w:t>
            </w:r>
            <w:r w:rsidRPr="00F93E4B">
              <w:rPr>
                <w:rFonts w:ascii="宋体" w:hAnsi="宋体" w:cs="Arial"/>
                <w:sz w:val="20"/>
                <w:szCs w:val="20"/>
              </w:rPr>
              <w:t>28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211A747A" w14:textId="77777777" w:rsidR="00BB2969" w:rsidRPr="00F93E4B" w:rsidRDefault="00BB2969" w:rsidP="009942A4">
            <w:pPr>
              <w:rPr>
                <w:rFonts w:ascii="宋体" w:hAnsi="宋体" w:cs="宋体"/>
                <w:sz w:val="20"/>
                <w:szCs w:val="20"/>
                <w:lang w:eastAsia="zh-CN"/>
              </w:rPr>
            </w:pPr>
            <w:r>
              <w:rPr>
                <w:rFonts w:ascii="宋体" w:hAnsi="宋体" w:cs="宋体" w:hint="eastAsia"/>
                <w:sz w:val="20"/>
                <w:szCs w:val="20"/>
                <w:lang w:eastAsia="zh-CN"/>
              </w:rPr>
              <w:t>企业方账户</w:t>
            </w:r>
            <w:r w:rsidRPr="00F93E4B">
              <w:rPr>
                <w:rFonts w:ascii="宋体" w:hAnsi="宋体" w:cs="宋体" w:hint="eastAsia"/>
                <w:sz w:val="20"/>
                <w:szCs w:val="20"/>
                <w:lang w:eastAsia="zh-CN"/>
              </w:rPr>
              <w:t>对应的名称</w:t>
            </w:r>
          </w:p>
        </w:tc>
      </w:tr>
      <w:tr w:rsidR="00BB2969" w:rsidRPr="00F93E4B" w14:paraId="01611B38"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4C930BA" w14:textId="77777777" w:rsidR="00BB2969" w:rsidRPr="00F93E4B" w:rsidRDefault="00BB2969" w:rsidP="009942A4">
            <w:pPr>
              <w:jc w:val="center"/>
              <w:rPr>
                <w:rFonts w:ascii="宋体" w:hAnsi="宋体" w:cs="Arial"/>
                <w:sz w:val="20"/>
                <w:szCs w:val="20"/>
              </w:rPr>
            </w:pPr>
            <w:r>
              <w:rPr>
                <w:rFonts w:ascii="宋体" w:hAnsi="宋体" w:cs="Arial" w:hint="eastAsia"/>
                <w:sz w:val="20"/>
                <w:szCs w:val="20"/>
              </w:rPr>
              <w:t>D4</w:t>
            </w:r>
          </w:p>
        </w:tc>
        <w:tc>
          <w:tcPr>
            <w:tcW w:w="2017" w:type="dxa"/>
            <w:tcBorders>
              <w:top w:val="nil"/>
              <w:left w:val="nil"/>
              <w:bottom w:val="single" w:sz="4" w:space="0" w:color="auto"/>
              <w:right w:val="single" w:sz="4" w:space="0" w:color="auto"/>
            </w:tcBorders>
            <w:shd w:val="clear" w:color="auto" w:fill="auto"/>
            <w:noWrap/>
          </w:tcPr>
          <w:p w14:paraId="555F0658" w14:textId="77777777" w:rsidR="00BB2969" w:rsidRPr="00F93E4B" w:rsidRDefault="00BB2969" w:rsidP="009942A4">
            <w:pPr>
              <w:rPr>
                <w:rFonts w:ascii="宋体" w:hAnsi="宋体" w:cs="宋体"/>
                <w:sz w:val="20"/>
                <w:szCs w:val="20"/>
              </w:rPr>
            </w:pPr>
            <w:r>
              <w:rPr>
                <w:rFonts w:ascii="宋体" w:hAnsi="宋体" w:cs="宋体" w:hint="eastAsia"/>
                <w:sz w:val="20"/>
                <w:szCs w:val="20"/>
              </w:rPr>
              <w:t>RecBanck</w:t>
            </w:r>
          </w:p>
        </w:tc>
        <w:tc>
          <w:tcPr>
            <w:tcW w:w="1151" w:type="dxa"/>
            <w:tcBorders>
              <w:top w:val="nil"/>
              <w:left w:val="nil"/>
              <w:bottom w:val="single" w:sz="4" w:space="0" w:color="auto"/>
              <w:right w:val="single" w:sz="4" w:space="0" w:color="auto"/>
            </w:tcBorders>
            <w:shd w:val="clear" w:color="auto" w:fill="auto"/>
            <w:noWrap/>
            <w:vAlign w:val="center"/>
          </w:tcPr>
          <w:p w14:paraId="39832F57" w14:textId="77777777" w:rsidR="00BB2969" w:rsidRDefault="00BB2969" w:rsidP="009942A4">
            <w:pPr>
              <w:rPr>
                <w:rFonts w:ascii="宋体" w:hAnsi="宋体" w:cs="宋体"/>
                <w:sz w:val="20"/>
                <w:szCs w:val="20"/>
              </w:rPr>
            </w:pPr>
            <w:r>
              <w:rPr>
                <w:rFonts w:ascii="宋体" w:hAnsi="宋体" w:cs="宋体" w:hint="eastAsia"/>
                <w:sz w:val="20"/>
                <w:szCs w:val="20"/>
              </w:rPr>
              <w:t>客户方银行</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78BC007B" w14:textId="77777777" w:rsidR="00BB2969" w:rsidRPr="00F93E4B" w:rsidRDefault="00BB2969" w:rsidP="009942A4">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5F6B73C1" w14:textId="77777777" w:rsidR="00BB2969" w:rsidRPr="00F93E4B" w:rsidRDefault="00BB2969" w:rsidP="009942A4">
            <w:pPr>
              <w:jc w:val="center"/>
              <w:rPr>
                <w:rFonts w:ascii="宋体" w:hAnsi="宋体" w:cs="宋体"/>
                <w:sz w:val="20"/>
                <w:szCs w:val="20"/>
              </w:rPr>
            </w:pPr>
            <w:r>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3844A3BB" w14:textId="77777777" w:rsidR="00BB2969" w:rsidRPr="00F93E4B" w:rsidRDefault="00BB2969" w:rsidP="009942A4">
            <w:pPr>
              <w:jc w:val="center"/>
              <w:rPr>
                <w:rFonts w:ascii="宋体" w:hAnsi="宋体" w:cs="Arial"/>
                <w:sz w:val="20"/>
                <w:szCs w:val="20"/>
              </w:rPr>
            </w:pPr>
            <w:r>
              <w:rPr>
                <w:rFonts w:ascii="宋体" w:hAnsi="宋体" w:cs="Arial" w:hint="eastAsia"/>
                <w:sz w:val="20"/>
                <w:szCs w:val="20"/>
              </w:rPr>
              <w:t>64</w:t>
            </w:r>
          </w:p>
        </w:tc>
        <w:tc>
          <w:tcPr>
            <w:tcW w:w="2932" w:type="dxa"/>
            <w:gridSpan w:val="2"/>
            <w:tcBorders>
              <w:top w:val="nil"/>
              <w:left w:val="nil"/>
              <w:bottom w:val="single" w:sz="4" w:space="0" w:color="auto"/>
              <w:right w:val="single" w:sz="4" w:space="0" w:color="auto"/>
            </w:tcBorders>
            <w:shd w:val="clear" w:color="auto" w:fill="auto"/>
            <w:noWrap/>
            <w:vAlign w:val="bottom"/>
          </w:tcPr>
          <w:p w14:paraId="3C4A16FF" w14:textId="77777777" w:rsidR="00BB2969" w:rsidRPr="00F93E4B" w:rsidRDefault="00BB2969" w:rsidP="009942A4">
            <w:pPr>
              <w:rPr>
                <w:rFonts w:ascii="宋体" w:hAnsi="宋体" w:cs="宋体"/>
                <w:sz w:val="20"/>
                <w:szCs w:val="20"/>
              </w:rPr>
            </w:pPr>
            <w:r>
              <w:rPr>
                <w:rFonts w:ascii="宋体" w:hAnsi="宋体" w:cs="宋体" w:hint="eastAsia"/>
                <w:sz w:val="20"/>
                <w:szCs w:val="20"/>
              </w:rPr>
              <w:t>客户方银行</w:t>
            </w:r>
          </w:p>
        </w:tc>
      </w:tr>
      <w:tr w:rsidR="00BB2969" w:rsidRPr="00F93E4B" w14:paraId="3343660B"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055DDA03"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hideMark/>
          </w:tcPr>
          <w:p w14:paraId="7C814E13"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RecAccountNum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079D21F4" w14:textId="77777777" w:rsidR="00BB2969" w:rsidRPr="00F93E4B" w:rsidRDefault="00BB2969" w:rsidP="009942A4">
            <w:pPr>
              <w:rPr>
                <w:rFonts w:ascii="宋体" w:hAnsi="宋体" w:cs="宋体"/>
                <w:sz w:val="20"/>
                <w:szCs w:val="20"/>
              </w:rPr>
            </w:pPr>
            <w:r>
              <w:rPr>
                <w:rFonts w:ascii="宋体" w:hAnsi="宋体" w:cs="宋体" w:hint="eastAsia"/>
                <w:sz w:val="20"/>
                <w:szCs w:val="20"/>
              </w:rPr>
              <w:t>客户方账号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322C4936" w14:textId="0BC1DBAB" w:rsidR="00BB2969" w:rsidRPr="00F93E4B" w:rsidRDefault="00BB2969" w:rsidP="009942A4">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8015F9A"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17BD7F9F"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5BD5C715"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 xml:space="preserve">　</w:t>
            </w:r>
            <w:r>
              <w:rPr>
                <w:rFonts w:ascii="宋体" w:hAnsi="宋体" w:cs="宋体" w:hint="eastAsia"/>
                <w:sz w:val="20"/>
                <w:szCs w:val="20"/>
              </w:rPr>
              <w:t>客户方账号</w:t>
            </w:r>
          </w:p>
        </w:tc>
      </w:tr>
      <w:tr w:rsidR="00BB2969" w:rsidRPr="00F93E4B" w14:paraId="63742F7E"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BAE7FAD" w14:textId="77777777" w:rsidR="00BB2969" w:rsidRPr="00F93E4B" w:rsidRDefault="00BB2969" w:rsidP="009942A4">
            <w:pPr>
              <w:jc w:val="center"/>
              <w:rPr>
                <w:rFonts w:ascii="宋体" w:hAnsi="宋体" w:cs="Arial"/>
                <w:sz w:val="20"/>
                <w:szCs w:val="20"/>
              </w:rPr>
            </w:pPr>
            <w:r>
              <w:rPr>
                <w:rFonts w:ascii="宋体" w:hAnsi="宋体" w:cs="Arial" w:hint="eastAsia"/>
                <w:sz w:val="20"/>
                <w:szCs w:val="20"/>
              </w:rPr>
              <w:t>D6</w:t>
            </w:r>
          </w:p>
        </w:tc>
        <w:tc>
          <w:tcPr>
            <w:tcW w:w="2017" w:type="dxa"/>
            <w:tcBorders>
              <w:top w:val="nil"/>
              <w:left w:val="nil"/>
              <w:bottom w:val="single" w:sz="4" w:space="0" w:color="auto"/>
              <w:right w:val="single" w:sz="4" w:space="0" w:color="auto"/>
            </w:tcBorders>
            <w:shd w:val="clear" w:color="auto" w:fill="auto"/>
            <w:hideMark/>
          </w:tcPr>
          <w:p w14:paraId="3064D4DC"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RecAccountName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hideMark/>
          </w:tcPr>
          <w:p w14:paraId="2746BA90" w14:textId="77777777" w:rsidR="00BB2969" w:rsidRPr="00F93E4B" w:rsidRDefault="00BB2969" w:rsidP="009942A4">
            <w:pPr>
              <w:rPr>
                <w:rFonts w:ascii="宋体" w:hAnsi="宋体" w:cs="宋体"/>
                <w:sz w:val="20"/>
                <w:szCs w:val="20"/>
              </w:rPr>
            </w:pPr>
            <w:r>
              <w:rPr>
                <w:rFonts w:ascii="宋体" w:hAnsi="宋体" w:cs="宋体" w:hint="eastAsia"/>
                <w:sz w:val="20"/>
                <w:szCs w:val="20"/>
              </w:rPr>
              <w:t>客户方户名</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F6FFA75" w14:textId="2714D8A2" w:rsidR="00BB2969" w:rsidRPr="00F93E4B" w:rsidRDefault="00BB2969" w:rsidP="009942A4">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5E833AB"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181306CF"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128</w:t>
            </w:r>
          </w:p>
        </w:tc>
        <w:tc>
          <w:tcPr>
            <w:tcW w:w="2932" w:type="dxa"/>
            <w:gridSpan w:val="2"/>
            <w:tcBorders>
              <w:top w:val="nil"/>
              <w:left w:val="nil"/>
              <w:bottom w:val="single" w:sz="4" w:space="0" w:color="auto"/>
              <w:right w:val="single" w:sz="4" w:space="0" w:color="auto"/>
            </w:tcBorders>
            <w:shd w:val="clear" w:color="auto" w:fill="auto"/>
            <w:noWrap/>
            <w:hideMark/>
          </w:tcPr>
          <w:p w14:paraId="2CF8E4F4" w14:textId="77777777" w:rsidR="00BB2969" w:rsidRPr="00F93E4B" w:rsidRDefault="00BB2969" w:rsidP="009942A4">
            <w:pPr>
              <w:rPr>
                <w:rFonts w:ascii="宋体" w:hAnsi="宋体" w:cs="宋体"/>
                <w:sz w:val="20"/>
                <w:szCs w:val="20"/>
                <w:lang w:eastAsia="zh-CN"/>
              </w:rPr>
            </w:pPr>
            <w:r>
              <w:rPr>
                <w:rFonts w:ascii="宋体" w:hAnsi="宋体" w:cs="宋体" w:hint="eastAsia"/>
                <w:sz w:val="20"/>
                <w:szCs w:val="20"/>
                <w:lang w:eastAsia="zh-CN"/>
              </w:rPr>
              <w:t>客户方账户</w:t>
            </w:r>
            <w:r w:rsidRPr="00F93E4B">
              <w:rPr>
                <w:rFonts w:ascii="宋体" w:hAnsi="宋体" w:cs="宋体" w:hint="eastAsia"/>
                <w:sz w:val="20"/>
                <w:szCs w:val="20"/>
                <w:lang w:eastAsia="zh-CN"/>
              </w:rPr>
              <w:t>对应的名称</w:t>
            </w:r>
          </w:p>
        </w:tc>
      </w:tr>
      <w:tr w:rsidR="00BB2969" w:rsidRPr="00F93E4B" w14:paraId="5AB9FD03"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7B4EE038"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2017" w:type="dxa"/>
            <w:tcBorders>
              <w:top w:val="nil"/>
              <w:left w:val="nil"/>
              <w:bottom w:val="single" w:sz="4" w:space="0" w:color="auto"/>
              <w:right w:val="single" w:sz="4" w:space="0" w:color="auto"/>
            </w:tcBorders>
            <w:shd w:val="clear" w:color="auto" w:fill="auto"/>
            <w:noWrap/>
            <w:hideMark/>
          </w:tcPr>
          <w:p w14:paraId="1BFCB051" w14:textId="77777777" w:rsidR="00BB2969" w:rsidRPr="00F93E4B" w:rsidRDefault="00BB2969" w:rsidP="009942A4">
            <w:pPr>
              <w:rPr>
                <w:rFonts w:ascii="宋体" w:hAnsi="宋体" w:cs="宋体"/>
                <w:szCs w:val="21"/>
              </w:rPr>
            </w:pPr>
            <w:r w:rsidRPr="00F93E4B">
              <w:rPr>
                <w:rFonts w:ascii="宋体" w:hAnsi="宋体" w:cs="宋体"/>
                <w:szCs w:val="21"/>
              </w:rPr>
              <w:t>Amount</w:t>
            </w:r>
          </w:p>
        </w:tc>
        <w:tc>
          <w:tcPr>
            <w:tcW w:w="1151" w:type="dxa"/>
            <w:tcBorders>
              <w:top w:val="nil"/>
              <w:left w:val="nil"/>
              <w:bottom w:val="single" w:sz="4" w:space="0" w:color="auto"/>
              <w:right w:val="single" w:sz="4" w:space="0" w:color="auto"/>
            </w:tcBorders>
            <w:shd w:val="clear" w:color="auto" w:fill="auto"/>
            <w:noWrap/>
            <w:vAlign w:val="center"/>
            <w:hideMark/>
          </w:tcPr>
          <w:p w14:paraId="4804E386" w14:textId="77777777" w:rsidR="00BB2969" w:rsidRPr="00F93E4B" w:rsidRDefault="00BB2969" w:rsidP="009942A4">
            <w:pPr>
              <w:rPr>
                <w:rFonts w:ascii="宋体" w:hAnsi="宋体" w:cs="宋体"/>
                <w:sz w:val="20"/>
                <w:szCs w:val="20"/>
              </w:rPr>
            </w:pPr>
            <w:r w:rsidRPr="00F93E4B">
              <w:rPr>
                <w:rFonts w:ascii="宋体" w:hAnsi="宋体" w:cs="Courier New" w:hint="eastAsia"/>
                <w:i/>
                <w:iCs/>
                <w:sz w:val="20"/>
                <w:szCs w:val="20"/>
                <w:highlight w:val="white"/>
              </w:rPr>
              <w:t>交易</w:t>
            </w:r>
            <w:r w:rsidRPr="00F93E4B">
              <w:rPr>
                <w:rFonts w:ascii="宋体" w:hAnsi="宋体" w:cs="Courier New"/>
                <w:i/>
                <w:iCs/>
                <w:sz w:val="20"/>
                <w:szCs w:val="20"/>
                <w:highlight w:val="white"/>
              </w:rPr>
              <w:t>金额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E996C2F"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5ED8457A"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29EE43A5"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18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34A5E11E"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 xml:space="preserve">　小数点保留两位</w:t>
            </w:r>
          </w:p>
        </w:tc>
      </w:tr>
      <w:tr w:rsidR="00BB2969" w:rsidRPr="00F93E4B" w14:paraId="47D56B41"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C2C3003" w14:textId="55EA50C1" w:rsidR="00BB2969" w:rsidRPr="00F93E4B" w:rsidRDefault="00BB2969" w:rsidP="009942A4">
            <w:pPr>
              <w:jc w:val="center"/>
              <w:rPr>
                <w:rFonts w:ascii="宋体" w:hAnsi="宋体" w:cs="Arial"/>
                <w:sz w:val="20"/>
                <w:szCs w:val="20"/>
                <w:lang w:eastAsia="zh-CN"/>
              </w:rPr>
            </w:pPr>
            <w:r>
              <w:rPr>
                <w:rFonts w:ascii="宋体" w:hAnsi="宋体" w:cs="Arial" w:hint="eastAsia"/>
                <w:sz w:val="20"/>
                <w:szCs w:val="20"/>
                <w:lang w:eastAsia="zh-CN"/>
              </w:rPr>
              <w:t>D8</w:t>
            </w:r>
          </w:p>
        </w:tc>
        <w:tc>
          <w:tcPr>
            <w:tcW w:w="2017" w:type="dxa"/>
            <w:tcBorders>
              <w:top w:val="nil"/>
              <w:left w:val="nil"/>
              <w:bottom w:val="single" w:sz="4" w:space="0" w:color="auto"/>
              <w:right w:val="single" w:sz="4" w:space="0" w:color="auto"/>
            </w:tcBorders>
            <w:shd w:val="clear" w:color="auto" w:fill="auto"/>
            <w:noWrap/>
          </w:tcPr>
          <w:p w14:paraId="363AA75A" w14:textId="5AA1FDB1" w:rsidR="00BB2969" w:rsidRPr="00F93E4B" w:rsidRDefault="00BB2969" w:rsidP="009942A4">
            <w:pPr>
              <w:rPr>
                <w:rFonts w:ascii="宋体" w:hAnsi="宋体" w:cs="宋体"/>
                <w:szCs w:val="21"/>
                <w:lang w:eastAsia="zh-CN"/>
              </w:rPr>
            </w:pPr>
            <w:r>
              <w:rPr>
                <w:rFonts w:ascii="宋体" w:hAnsi="宋体" w:cs="宋体" w:hint="eastAsia"/>
                <w:szCs w:val="21"/>
                <w:lang w:eastAsia="zh-CN"/>
              </w:rPr>
              <w:t>Blance</w:t>
            </w:r>
          </w:p>
        </w:tc>
        <w:tc>
          <w:tcPr>
            <w:tcW w:w="1151" w:type="dxa"/>
            <w:tcBorders>
              <w:top w:val="nil"/>
              <w:left w:val="nil"/>
              <w:bottom w:val="single" w:sz="4" w:space="0" w:color="auto"/>
              <w:right w:val="single" w:sz="4" w:space="0" w:color="auto"/>
            </w:tcBorders>
            <w:shd w:val="clear" w:color="auto" w:fill="auto"/>
            <w:noWrap/>
            <w:vAlign w:val="center"/>
          </w:tcPr>
          <w:p w14:paraId="0332ED62" w14:textId="77777777" w:rsidR="00BB2969" w:rsidRPr="00F93E4B" w:rsidRDefault="00BB2969" w:rsidP="009942A4">
            <w:pPr>
              <w:rPr>
                <w:rFonts w:ascii="宋体" w:hAnsi="宋体" w:cs="Courier New"/>
                <w:i/>
                <w:iCs/>
                <w:sz w:val="20"/>
                <w:szCs w:val="20"/>
                <w:highlight w:val="white"/>
              </w:rPr>
            </w:pPr>
            <w:r>
              <w:rPr>
                <w:rFonts w:ascii="宋体" w:hAnsi="宋体" w:cs="Courier New" w:hint="eastAsia"/>
                <w:i/>
                <w:iCs/>
                <w:sz w:val="20"/>
                <w:szCs w:val="20"/>
                <w:highlight w:val="white"/>
              </w:rPr>
              <w:t>交易后余额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tcPr>
          <w:p w14:paraId="53C9793B" w14:textId="58479154"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733CA1DA" w14:textId="6B7F721E"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781A1BBB" w14:textId="1349D4A6" w:rsidR="00BB2969" w:rsidRPr="00F93E4B" w:rsidRDefault="00BB2969" w:rsidP="009942A4">
            <w:pPr>
              <w:jc w:val="center"/>
              <w:rPr>
                <w:rFonts w:ascii="宋体" w:hAnsi="宋体" w:cs="Arial"/>
                <w:sz w:val="20"/>
                <w:szCs w:val="20"/>
                <w:lang w:eastAsia="zh-CN"/>
              </w:rPr>
            </w:pPr>
            <w:r>
              <w:rPr>
                <w:rFonts w:ascii="宋体" w:hAnsi="宋体" w:cs="Arial" w:hint="eastAsia"/>
                <w:sz w:val="20"/>
                <w:szCs w:val="20"/>
                <w:lang w:eastAsia="zh-CN"/>
              </w:rPr>
              <w:t>18</w:t>
            </w:r>
          </w:p>
        </w:tc>
        <w:tc>
          <w:tcPr>
            <w:tcW w:w="2932" w:type="dxa"/>
            <w:gridSpan w:val="2"/>
            <w:tcBorders>
              <w:top w:val="nil"/>
              <w:left w:val="nil"/>
              <w:bottom w:val="single" w:sz="4" w:space="0" w:color="auto"/>
              <w:right w:val="single" w:sz="4" w:space="0" w:color="auto"/>
            </w:tcBorders>
            <w:shd w:val="clear" w:color="auto" w:fill="auto"/>
            <w:noWrap/>
            <w:vAlign w:val="bottom"/>
          </w:tcPr>
          <w:p w14:paraId="1CA6D8BC" w14:textId="25546589" w:rsidR="00BB2969" w:rsidRPr="00F93E4B" w:rsidRDefault="00BB2969" w:rsidP="009942A4">
            <w:pPr>
              <w:rPr>
                <w:rFonts w:ascii="宋体" w:hAnsi="宋体" w:cs="宋体"/>
                <w:sz w:val="20"/>
                <w:szCs w:val="20"/>
              </w:rPr>
            </w:pPr>
            <w:r w:rsidRPr="00F93E4B">
              <w:rPr>
                <w:rFonts w:ascii="宋体" w:hAnsi="宋体" w:cs="宋体" w:hint="eastAsia"/>
                <w:sz w:val="20"/>
                <w:szCs w:val="20"/>
              </w:rPr>
              <w:t>小数点保留两位</w:t>
            </w:r>
          </w:p>
        </w:tc>
      </w:tr>
      <w:tr w:rsidR="00BB2969" w:rsidRPr="00F93E4B" w14:paraId="597576D9"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18076FA" w14:textId="16C048C7"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sidR="00E963E1">
              <w:rPr>
                <w:rFonts w:ascii="宋体" w:hAnsi="宋体" w:cs="Arial" w:hint="eastAsia"/>
                <w:sz w:val="20"/>
                <w:szCs w:val="20"/>
              </w:rPr>
              <w:t>9</w:t>
            </w:r>
          </w:p>
        </w:tc>
        <w:tc>
          <w:tcPr>
            <w:tcW w:w="2017" w:type="dxa"/>
            <w:tcBorders>
              <w:top w:val="nil"/>
              <w:left w:val="nil"/>
              <w:bottom w:val="single" w:sz="4" w:space="0" w:color="auto"/>
              <w:right w:val="single" w:sz="4" w:space="0" w:color="auto"/>
            </w:tcBorders>
            <w:shd w:val="clear" w:color="auto" w:fill="auto"/>
            <w:noWrap/>
            <w:hideMark/>
          </w:tcPr>
          <w:p w14:paraId="186130E9"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639E172F"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2EC5D49"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00C392FD"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69EAA2BD"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8</w:t>
            </w:r>
          </w:p>
        </w:tc>
        <w:tc>
          <w:tcPr>
            <w:tcW w:w="2932" w:type="dxa"/>
            <w:gridSpan w:val="2"/>
            <w:tcBorders>
              <w:top w:val="nil"/>
              <w:left w:val="nil"/>
              <w:bottom w:val="single" w:sz="4" w:space="0" w:color="auto"/>
              <w:right w:val="single" w:sz="4" w:space="0" w:color="auto"/>
            </w:tcBorders>
            <w:shd w:val="clear" w:color="auto" w:fill="auto"/>
            <w:noWrap/>
            <w:hideMark/>
          </w:tcPr>
          <w:p w14:paraId="69721AA7" w14:textId="4BE297AC" w:rsidR="00BB2969" w:rsidRPr="00F93E4B" w:rsidRDefault="00703F31" w:rsidP="009942A4">
            <w:pPr>
              <w:rPr>
                <w:rFonts w:ascii="宋体" w:hAnsi="宋体" w:cs="Arial"/>
                <w:sz w:val="20"/>
                <w:szCs w:val="20"/>
              </w:rPr>
            </w:pPr>
            <w:r w:rsidRPr="00F93E4B">
              <w:rPr>
                <w:rFonts w:ascii="宋体" w:hAnsi="宋体" w:cs="宋体" w:hint="eastAsia"/>
                <w:sz w:val="20"/>
                <w:szCs w:val="20"/>
              </w:rPr>
              <w:t>YYYYMMDD</w:t>
            </w:r>
            <w:r>
              <w:rPr>
                <w:rFonts w:ascii="宋体" w:hAnsi="宋体" w:cs="宋体"/>
                <w:sz w:val="20"/>
                <w:szCs w:val="20"/>
              </w:rPr>
              <w:t xml:space="preserve"> </w:t>
            </w:r>
            <w:r w:rsidRPr="00703F31">
              <w:rPr>
                <w:rFonts w:ascii="宋体" w:hAnsi="宋体" w:cs="宋体"/>
                <w:sz w:val="20"/>
                <w:szCs w:val="20"/>
              </w:rPr>
              <w:t>hh24:mi:ss</w:t>
            </w:r>
          </w:p>
        </w:tc>
      </w:tr>
      <w:tr w:rsidR="00BB2969" w:rsidRPr="00F93E4B" w14:paraId="53E530BA" w14:textId="77777777" w:rsidTr="009942A4">
        <w:trPr>
          <w:trHeight w:val="768"/>
        </w:trPr>
        <w:tc>
          <w:tcPr>
            <w:tcW w:w="839" w:type="dxa"/>
            <w:tcBorders>
              <w:top w:val="nil"/>
              <w:left w:val="single" w:sz="4" w:space="0" w:color="auto"/>
              <w:bottom w:val="single" w:sz="4" w:space="0" w:color="auto"/>
              <w:right w:val="single" w:sz="4" w:space="0" w:color="auto"/>
            </w:tcBorders>
            <w:shd w:val="clear" w:color="auto" w:fill="auto"/>
            <w:noWrap/>
            <w:hideMark/>
          </w:tcPr>
          <w:p w14:paraId="0A5D382E" w14:textId="5691ACAC"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sidR="00E963E1">
              <w:rPr>
                <w:rFonts w:ascii="宋体" w:hAnsi="宋体" w:cs="Arial" w:hint="eastAsia"/>
                <w:sz w:val="20"/>
                <w:szCs w:val="20"/>
              </w:rPr>
              <w:t>10</w:t>
            </w:r>
          </w:p>
        </w:tc>
        <w:tc>
          <w:tcPr>
            <w:tcW w:w="2017" w:type="dxa"/>
            <w:tcBorders>
              <w:top w:val="nil"/>
              <w:left w:val="nil"/>
              <w:bottom w:val="single" w:sz="4" w:space="0" w:color="auto"/>
              <w:right w:val="single" w:sz="4" w:space="0" w:color="auto"/>
            </w:tcBorders>
            <w:shd w:val="clear" w:color="auto" w:fill="auto"/>
            <w:noWrap/>
            <w:hideMark/>
          </w:tcPr>
          <w:p w14:paraId="3540EBEB" w14:textId="77777777" w:rsidR="00BB2969" w:rsidRPr="00F93E4B" w:rsidRDefault="00BB2969" w:rsidP="009942A4">
            <w:pPr>
              <w:rPr>
                <w:rFonts w:ascii="宋体" w:hAnsi="宋体" w:cs="宋体"/>
                <w:szCs w:val="21"/>
              </w:rPr>
            </w:pPr>
            <w:r w:rsidRPr="00F93E4B">
              <w:rPr>
                <w:rFonts w:ascii="宋体" w:hAnsi="宋体" w:cs="宋体" w:hint="eastAsia"/>
                <w:sz w:val="20"/>
                <w:szCs w:val="20"/>
              </w:rPr>
              <w:t>TransactionCode</w:t>
            </w:r>
          </w:p>
          <w:p w14:paraId="16A75A7C" w14:textId="77777777" w:rsidR="00BB2969" w:rsidRPr="00F93E4B" w:rsidRDefault="00BB2969" w:rsidP="009942A4">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2D46FECC"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借贷方向</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17A990FC"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5F2BC1DA"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2CB8ABC7"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2</w:t>
            </w:r>
          </w:p>
        </w:tc>
        <w:tc>
          <w:tcPr>
            <w:tcW w:w="2932" w:type="dxa"/>
            <w:gridSpan w:val="2"/>
            <w:tcBorders>
              <w:top w:val="nil"/>
              <w:left w:val="nil"/>
              <w:bottom w:val="single" w:sz="4" w:space="0" w:color="auto"/>
              <w:right w:val="single" w:sz="4" w:space="0" w:color="auto"/>
            </w:tcBorders>
            <w:shd w:val="clear" w:color="auto" w:fill="auto"/>
            <w:noWrap/>
            <w:hideMark/>
          </w:tcPr>
          <w:p w14:paraId="43A2B421"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借贷标识:27-借、22-贷</w:t>
            </w:r>
          </w:p>
        </w:tc>
      </w:tr>
      <w:tr w:rsidR="00BB2969" w:rsidRPr="00F93E4B" w14:paraId="08D624E6"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A8B2823" w14:textId="0ECFB036" w:rsidR="00BB2969" w:rsidRPr="00F93E4B" w:rsidRDefault="00BB2969" w:rsidP="009942A4">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1</w:t>
            </w:r>
            <w:r w:rsidR="00E963E1">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678F9503" w14:textId="77777777" w:rsidR="00BB2969" w:rsidRPr="00F93E4B" w:rsidRDefault="00BB2969" w:rsidP="009942A4">
            <w:pPr>
              <w:rPr>
                <w:rFonts w:ascii="宋体" w:hAnsi="宋体" w:cs="宋体"/>
                <w:szCs w:val="21"/>
              </w:rPr>
            </w:pPr>
            <w:r w:rsidRPr="00F93E4B">
              <w:rPr>
                <w:rFonts w:ascii="宋体" w:hAnsi="宋体" w:cs="宋体" w:hint="eastAsia"/>
                <w:sz w:val="20"/>
                <w:szCs w:val="20"/>
              </w:rPr>
              <w:t>Abstract</w:t>
            </w:r>
          </w:p>
          <w:p w14:paraId="0A548D2D" w14:textId="77777777" w:rsidR="00BB2969" w:rsidRPr="00F93E4B" w:rsidRDefault="00BB2969" w:rsidP="009942A4">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68B8BF34"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对账码</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28C0F27"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22DF5CE"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583BA0DF"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30</w:t>
            </w:r>
          </w:p>
        </w:tc>
        <w:tc>
          <w:tcPr>
            <w:tcW w:w="2932" w:type="dxa"/>
            <w:gridSpan w:val="2"/>
            <w:tcBorders>
              <w:top w:val="nil"/>
              <w:left w:val="nil"/>
              <w:bottom w:val="single" w:sz="4" w:space="0" w:color="auto"/>
              <w:right w:val="single" w:sz="4" w:space="0" w:color="auto"/>
            </w:tcBorders>
            <w:shd w:val="clear" w:color="auto" w:fill="auto"/>
            <w:noWrap/>
            <w:hideMark/>
          </w:tcPr>
          <w:p w14:paraId="02977E55" w14:textId="43462611" w:rsidR="00BB2969" w:rsidRPr="00BB2969" w:rsidRDefault="00BB2969" w:rsidP="009942A4">
            <w:pPr>
              <w:rPr>
                <w:rFonts w:ascii="宋体" w:hAnsi="宋体" w:cs="Arial"/>
                <w:sz w:val="20"/>
                <w:szCs w:val="20"/>
                <w:lang w:eastAsia="zh-CN"/>
              </w:rPr>
            </w:pPr>
            <w:r w:rsidRPr="00F93E4B">
              <w:rPr>
                <w:rFonts w:ascii="宋体" w:hAnsi="宋体" w:cs="宋体" w:hint="eastAsia"/>
                <w:sz w:val="20"/>
                <w:szCs w:val="20"/>
                <w:lang w:eastAsia="zh-CN"/>
              </w:rPr>
              <w:t>资金系统生成的对账线索号，外部系统记账时需传递到总账凭证行分录上</w:t>
            </w:r>
            <w:r>
              <w:rPr>
                <w:rFonts w:ascii="宋体" w:hAnsi="宋体" w:cs="宋体" w:hint="eastAsia"/>
                <w:sz w:val="20"/>
                <w:szCs w:val="20"/>
                <w:lang w:eastAsia="zh-CN"/>
              </w:rPr>
              <w:t>,银行明细及流水的关联关系可通过此字段进行关联</w:t>
            </w:r>
          </w:p>
        </w:tc>
      </w:tr>
      <w:tr w:rsidR="00BB2969" w:rsidRPr="00F93E4B" w14:paraId="6718EF96"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A5250DE" w14:textId="4FFD5FA7" w:rsidR="00BB2969" w:rsidRPr="00F93E4B" w:rsidRDefault="00BB2969" w:rsidP="009942A4">
            <w:pPr>
              <w:jc w:val="center"/>
              <w:rPr>
                <w:rFonts w:ascii="宋体" w:hAnsi="宋体" w:cs="Arial"/>
                <w:sz w:val="20"/>
                <w:szCs w:val="20"/>
              </w:rPr>
            </w:pPr>
            <w:r>
              <w:rPr>
                <w:rFonts w:ascii="宋体" w:hAnsi="宋体" w:cs="Arial"/>
                <w:sz w:val="20"/>
                <w:szCs w:val="20"/>
              </w:rPr>
              <w:t>D1</w:t>
            </w:r>
            <w:r w:rsidR="00E963E1">
              <w:rPr>
                <w:rFonts w:ascii="宋体" w:hAnsi="宋体" w:cs="Arial"/>
                <w:sz w:val="20"/>
                <w:szCs w:val="20"/>
              </w:rPr>
              <w:t>2</w:t>
            </w:r>
          </w:p>
        </w:tc>
        <w:tc>
          <w:tcPr>
            <w:tcW w:w="2017" w:type="dxa"/>
            <w:tcBorders>
              <w:top w:val="nil"/>
              <w:left w:val="nil"/>
              <w:bottom w:val="single" w:sz="4" w:space="0" w:color="auto"/>
              <w:right w:val="single" w:sz="4" w:space="0" w:color="auto"/>
            </w:tcBorders>
            <w:shd w:val="clear" w:color="auto" w:fill="auto"/>
            <w:noWrap/>
            <w:vAlign w:val="center"/>
            <w:hideMark/>
          </w:tcPr>
          <w:p w14:paraId="62F51FCA" w14:textId="77777777" w:rsidR="00BB2969" w:rsidRPr="00F93E4B" w:rsidRDefault="00BB2969" w:rsidP="009942A4">
            <w:pPr>
              <w:rPr>
                <w:rFonts w:ascii="宋体" w:hAnsi="宋体" w:cs="宋体"/>
                <w:szCs w:val="21"/>
              </w:rPr>
            </w:pPr>
            <w:r w:rsidRPr="00F93E4B">
              <w:rPr>
                <w:rFonts w:ascii="宋体" w:hAnsi="宋体" w:cs="宋体" w:hint="eastAsia"/>
                <w:color w:val="000000"/>
                <w:sz w:val="20"/>
                <w:szCs w:val="20"/>
              </w:rPr>
              <w:t>Description</w:t>
            </w:r>
          </w:p>
          <w:p w14:paraId="70D18074" w14:textId="77777777" w:rsidR="00BB2969" w:rsidRPr="00F93E4B" w:rsidRDefault="00BB2969" w:rsidP="009942A4">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center"/>
            <w:hideMark/>
          </w:tcPr>
          <w:p w14:paraId="3039D23C" w14:textId="77777777" w:rsidR="00BB2969" w:rsidRPr="00F93E4B" w:rsidRDefault="00BB2969" w:rsidP="009942A4">
            <w:pPr>
              <w:rPr>
                <w:rFonts w:ascii="宋体" w:hAnsi="宋体" w:cs="宋体"/>
                <w:sz w:val="20"/>
                <w:szCs w:val="20"/>
              </w:rPr>
            </w:pPr>
            <w:r w:rsidRPr="00F93E4B">
              <w:rPr>
                <w:rFonts w:ascii="宋体" w:hAnsi="宋体" w:cs="宋体" w:hint="eastAsia"/>
                <w:color w:val="000000"/>
                <w:sz w:val="20"/>
                <w:szCs w:val="20"/>
              </w:rPr>
              <w:t>摘要</w:t>
            </w:r>
          </w:p>
        </w:tc>
        <w:tc>
          <w:tcPr>
            <w:tcW w:w="6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31772" w14:textId="77777777" w:rsidR="00BB2969" w:rsidRPr="00F93E4B" w:rsidRDefault="00BB2969" w:rsidP="009942A4">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vAlign w:val="center"/>
            <w:hideMark/>
          </w:tcPr>
          <w:p w14:paraId="69E74D79" w14:textId="77777777" w:rsidR="00BB2969" w:rsidRPr="00F93E4B" w:rsidRDefault="00BB2969" w:rsidP="009942A4">
            <w:pPr>
              <w:jc w:val="center"/>
              <w:rPr>
                <w:rFonts w:ascii="宋体" w:hAnsi="宋体" w:cs="宋体"/>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vAlign w:val="center"/>
            <w:hideMark/>
          </w:tcPr>
          <w:p w14:paraId="69940BB9"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hideMark/>
          </w:tcPr>
          <w:p w14:paraId="6F92A034" w14:textId="77777777" w:rsidR="00BB2969" w:rsidRPr="00F93E4B" w:rsidRDefault="00BB2969" w:rsidP="009942A4">
            <w:pPr>
              <w:rPr>
                <w:rFonts w:ascii="宋体" w:hAnsi="宋体" w:cs="Arial"/>
                <w:sz w:val="20"/>
                <w:szCs w:val="20"/>
              </w:rPr>
            </w:pPr>
            <w:r w:rsidRPr="00F93E4B">
              <w:rPr>
                <w:rFonts w:ascii="宋体" w:hAnsi="宋体" w:cs="Arial" w:hint="eastAsia"/>
                <w:sz w:val="20"/>
                <w:szCs w:val="20"/>
              </w:rPr>
              <w:t>对方账户名称</w:t>
            </w:r>
          </w:p>
        </w:tc>
      </w:tr>
      <w:tr w:rsidR="00BB2969" w:rsidRPr="00F93E4B" w14:paraId="715505A5"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42AC41B5" w14:textId="58B8FB6B" w:rsidR="00BB2969" w:rsidRPr="00F93E4B" w:rsidRDefault="00BB2969" w:rsidP="009942A4">
            <w:pPr>
              <w:jc w:val="center"/>
              <w:rPr>
                <w:rFonts w:ascii="宋体" w:hAnsi="宋体" w:cs="Arial"/>
                <w:sz w:val="20"/>
                <w:szCs w:val="20"/>
              </w:rPr>
            </w:pPr>
            <w:r w:rsidRPr="00F93E4B">
              <w:rPr>
                <w:rFonts w:ascii="宋体" w:hAnsi="宋体" w:cs="Arial"/>
                <w:sz w:val="20"/>
                <w:szCs w:val="20"/>
              </w:rPr>
              <w:t>D1</w:t>
            </w:r>
            <w:r w:rsidR="00E963E1">
              <w:rPr>
                <w:rFonts w:ascii="宋体" w:hAnsi="宋体" w:cs="Arial" w:hint="eastAsia"/>
                <w:sz w:val="20"/>
                <w:szCs w:val="20"/>
              </w:rPr>
              <w:t>3</w:t>
            </w:r>
          </w:p>
        </w:tc>
        <w:tc>
          <w:tcPr>
            <w:tcW w:w="2017" w:type="dxa"/>
            <w:tcBorders>
              <w:top w:val="nil"/>
              <w:left w:val="nil"/>
              <w:bottom w:val="single" w:sz="4" w:space="0" w:color="auto"/>
              <w:right w:val="single" w:sz="4" w:space="0" w:color="auto"/>
            </w:tcBorders>
            <w:shd w:val="clear" w:color="auto" w:fill="auto"/>
            <w:noWrap/>
            <w:hideMark/>
          </w:tcPr>
          <w:p w14:paraId="6A45C920" w14:textId="65C78A74" w:rsidR="00BB2969" w:rsidRPr="00F93E4B" w:rsidRDefault="00BB2969" w:rsidP="009942A4">
            <w:pPr>
              <w:rPr>
                <w:rFonts w:ascii="宋体" w:hAnsi="宋体" w:cs="Arial"/>
                <w:sz w:val="20"/>
                <w:szCs w:val="20"/>
              </w:rPr>
            </w:pPr>
            <w:r w:rsidRPr="00F93E4B">
              <w:rPr>
                <w:rFonts w:ascii="宋体" w:hAnsi="宋体" w:cs="宋体" w:hint="eastAsia"/>
                <w:color w:val="000000"/>
                <w:sz w:val="20"/>
                <w:szCs w:val="20"/>
              </w:rPr>
              <w:t>Purpose</w:t>
            </w:r>
          </w:p>
        </w:tc>
        <w:tc>
          <w:tcPr>
            <w:tcW w:w="1151" w:type="dxa"/>
            <w:tcBorders>
              <w:top w:val="nil"/>
              <w:left w:val="nil"/>
              <w:bottom w:val="single" w:sz="4" w:space="0" w:color="auto"/>
              <w:right w:val="single" w:sz="4" w:space="0" w:color="auto"/>
            </w:tcBorders>
            <w:shd w:val="clear" w:color="auto" w:fill="auto"/>
            <w:noWrap/>
            <w:hideMark/>
          </w:tcPr>
          <w:p w14:paraId="1241AFA3" w14:textId="77777777" w:rsidR="00BB2969" w:rsidRPr="00F93E4B" w:rsidRDefault="00BB2969" w:rsidP="009942A4">
            <w:pPr>
              <w:rPr>
                <w:rFonts w:ascii="宋体" w:hAnsi="宋体" w:cs="Arial"/>
                <w:sz w:val="20"/>
                <w:szCs w:val="20"/>
              </w:rPr>
            </w:pPr>
            <w:r w:rsidRPr="00F93E4B">
              <w:rPr>
                <w:rFonts w:ascii="宋体" w:hAnsi="宋体" w:cs="宋体" w:hint="eastAsia"/>
                <w:color w:val="000000"/>
                <w:sz w:val="20"/>
                <w:szCs w:val="20"/>
              </w:rPr>
              <w:t>用途</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7CFBBFFA" w14:textId="77777777" w:rsidR="00BB2969" w:rsidRPr="00F93E4B" w:rsidRDefault="00BB2969" w:rsidP="009942A4">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100C9C3"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76492610"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noWrap/>
            <w:hideMark/>
          </w:tcPr>
          <w:p w14:paraId="6F46270D" w14:textId="77777777" w:rsidR="00BB2969" w:rsidRPr="00F93E4B" w:rsidRDefault="00BB2969" w:rsidP="009942A4">
            <w:pPr>
              <w:rPr>
                <w:rFonts w:ascii="宋体" w:hAnsi="宋体" w:cs="Arial"/>
                <w:sz w:val="20"/>
                <w:szCs w:val="20"/>
              </w:rPr>
            </w:pPr>
            <w:r w:rsidRPr="00F93E4B">
              <w:rPr>
                <w:rFonts w:ascii="宋体" w:hAnsi="宋体" w:cs="Arial"/>
                <w:sz w:val="20"/>
                <w:szCs w:val="20"/>
              </w:rPr>
              <w:t>用途</w:t>
            </w:r>
            <w:r w:rsidRPr="00F93E4B">
              <w:rPr>
                <w:rFonts w:ascii="宋体" w:hAnsi="宋体" w:cs="Arial" w:hint="eastAsia"/>
                <w:sz w:val="20"/>
                <w:szCs w:val="20"/>
              </w:rPr>
              <w:t>+</w:t>
            </w:r>
            <w:r w:rsidRPr="00F93E4B">
              <w:rPr>
                <w:rFonts w:ascii="宋体" w:hAnsi="宋体" w:cs="Arial"/>
                <w:sz w:val="20"/>
                <w:szCs w:val="20"/>
              </w:rPr>
              <w:t>备注</w:t>
            </w:r>
          </w:p>
        </w:tc>
      </w:tr>
      <w:tr w:rsidR="00BB2969" w:rsidRPr="00F93E4B" w14:paraId="14E7A60B"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34FE72C" w14:textId="3FD7CC9B" w:rsidR="00BB2969" w:rsidRPr="00F93E4B" w:rsidRDefault="00BB2969" w:rsidP="00BB2969">
            <w:pPr>
              <w:jc w:val="center"/>
              <w:rPr>
                <w:rFonts w:ascii="宋体" w:hAnsi="宋体" w:cs="Arial"/>
                <w:sz w:val="20"/>
                <w:szCs w:val="20"/>
              </w:rPr>
            </w:pPr>
            <w:r w:rsidRPr="00F93E4B">
              <w:rPr>
                <w:rFonts w:ascii="宋体" w:hAnsi="宋体" w:cs="Arial"/>
                <w:sz w:val="20"/>
                <w:szCs w:val="20"/>
              </w:rPr>
              <w:t>D1</w:t>
            </w:r>
            <w:r w:rsidR="00E963E1">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hideMark/>
          </w:tcPr>
          <w:p w14:paraId="0B646AEA"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ReqReserved1</w:t>
            </w:r>
          </w:p>
        </w:tc>
        <w:tc>
          <w:tcPr>
            <w:tcW w:w="1151" w:type="dxa"/>
            <w:tcBorders>
              <w:top w:val="nil"/>
              <w:left w:val="nil"/>
              <w:bottom w:val="single" w:sz="4" w:space="0" w:color="auto"/>
              <w:right w:val="single" w:sz="4" w:space="0" w:color="auto"/>
            </w:tcBorders>
            <w:shd w:val="clear" w:color="auto" w:fill="auto"/>
            <w:noWrap/>
            <w:hideMark/>
          </w:tcPr>
          <w:p w14:paraId="26664403" w14:textId="77777777" w:rsidR="00BB2969" w:rsidRPr="00F93E4B" w:rsidRDefault="00BB2969" w:rsidP="009942A4">
            <w:pPr>
              <w:rPr>
                <w:rFonts w:ascii="宋体" w:hAnsi="宋体" w:cs="Arial"/>
                <w:sz w:val="20"/>
                <w:szCs w:val="20"/>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3C4BF8FD" w14:textId="77777777" w:rsidR="00BB2969" w:rsidRPr="00F93E4B" w:rsidRDefault="00BB2969" w:rsidP="009942A4">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499BC9D7"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字符</w:t>
            </w:r>
          </w:p>
        </w:tc>
        <w:tc>
          <w:tcPr>
            <w:tcW w:w="476" w:type="dxa"/>
            <w:tcBorders>
              <w:top w:val="nil"/>
              <w:left w:val="nil"/>
              <w:bottom w:val="single" w:sz="4" w:space="0" w:color="auto"/>
              <w:right w:val="single" w:sz="4" w:space="0" w:color="auto"/>
            </w:tcBorders>
            <w:shd w:val="clear" w:color="auto" w:fill="auto"/>
            <w:noWrap/>
            <w:hideMark/>
          </w:tcPr>
          <w:p w14:paraId="789B2554" w14:textId="77777777" w:rsidR="00BB2969" w:rsidRPr="00F93E4B" w:rsidRDefault="00BB2969" w:rsidP="009942A4">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932" w:type="dxa"/>
            <w:gridSpan w:val="2"/>
            <w:tcBorders>
              <w:top w:val="nil"/>
              <w:left w:val="nil"/>
              <w:bottom w:val="single" w:sz="4" w:space="0" w:color="auto"/>
              <w:right w:val="single" w:sz="4" w:space="0" w:color="auto"/>
            </w:tcBorders>
            <w:shd w:val="clear" w:color="auto" w:fill="auto"/>
            <w:noWrap/>
            <w:hideMark/>
          </w:tcPr>
          <w:p w14:paraId="72F3FAC1" w14:textId="77777777" w:rsidR="00BB2969" w:rsidRPr="00F93E4B" w:rsidRDefault="00BB2969" w:rsidP="009942A4">
            <w:pPr>
              <w:rPr>
                <w:rFonts w:ascii="宋体" w:hAnsi="宋体" w:cs="Arial"/>
                <w:sz w:val="20"/>
                <w:szCs w:val="20"/>
              </w:rPr>
            </w:pPr>
            <w:r w:rsidRPr="00F93E4B">
              <w:rPr>
                <w:rFonts w:ascii="宋体" w:hAnsi="宋体" w:cs="宋体" w:hint="eastAsia"/>
                <w:color w:val="000000"/>
                <w:sz w:val="20"/>
                <w:szCs w:val="20"/>
              </w:rPr>
              <w:t>预留字段1</w:t>
            </w:r>
          </w:p>
        </w:tc>
      </w:tr>
      <w:tr w:rsidR="00BB2969" w:rsidRPr="00F93E4B" w14:paraId="0B03A3DF" w14:textId="77777777" w:rsidTr="009942A4">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15D9A514" w14:textId="779E5A12" w:rsidR="00BB2969" w:rsidRPr="00F93E4B" w:rsidRDefault="00BB2969" w:rsidP="00BB2969">
            <w:pPr>
              <w:jc w:val="center"/>
              <w:rPr>
                <w:rFonts w:ascii="宋体" w:hAnsi="宋体" w:cs="Arial"/>
                <w:sz w:val="20"/>
                <w:szCs w:val="20"/>
              </w:rPr>
            </w:pPr>
            <w:r w:rsidRPr="00F93E4B">
              <w:rPr>
                <w:rFonts w:ascii="宋体" w:hAnsi="宋体" w:cs="Arial" w:hint="eastAsia"/>
                <w:sz w:val="20"/>
                <w:szCs w:val="20"/>
              </w:rPr>
              <w:t>D</w:t>
            </w:r>
            <w:r>
              <w:rPr>
                <w:rFonts w:ascii="宋体" w:hAnsi="宋体" w:cs="Arial"/>
                <w:sz w:val="20"/>
                <w:szCs w:val="20"/>
              </w:rPr>
              <w:t>1</w:t>
            </w:r>
            <w:r w:rsidR="00E963E1">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tcPr>
          <w:p w14:paraId="599EA2C4" w14:textId="77777777" w:rsidR="00BB2969" w:rsidRPr="00F93E4B" w:rsidRDefault="00BB2969" w:rsidP="009942A4">
            <w:pPr>
              <w:rPr>
                <w:rFonts w:ascii="宋体" w:hAnsi="宋体" w:cs="宋体"/>
                <w:sz w:val="20"/>
                <w:szCs w:val="20"/>
              </w:rPr>
            </w:pPr>
            <w:r w:rsidRPr="00F93E4B">
              <w:rPr>
                <w:rFonts w:ascii="宋体" w:hAnsi="宋体" w:cs="宋体" w:hint="eastAsia"/>
                <w:sz w:val="20"/>
                <w:szCs w:val="20"/>
              </w:rPr>
              <w:t>ReqReserved2</w:t>
            </w:r>
          </w:p>
        </w:tc>
        <w:tc>
          <w:tcPr>
            <w:tcW w:w="1151" w:type="dxa"/>
            <w:tcBorders>
              <w:top w:val="nil"/>
              <w:left w:val="nil"/>
              <w:bottom w:val="single" w:sz="4" w:space="0" w:color="auto"/>
              <w:right w:val="single" w:sz="4" w:space="0" w:color="auto"/>
            </w:tcBorders>
            <w:shd w:val="clear" w:color="auto" w:fill="auto"/>
            <w:noWrap/>
          </w:tcPr>
          <w:p w14:paraId="35D72361" w14:textId="77777777" w:rsidR="00BB2969" w:rsidRPr="00F93E4B" w:rsidRDefault="00BB2969" w:rsidP="009942A4">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975027A" w14:textId="77777777" w:rsidR="00BB2969" w:rsidRPr="00F93E4B" w:rsidRDefault="00BB2969" w:rsidP="009942A4">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38ECCBAD" w14:textId="77777777" w:rsidR="00BB2969" w:rsidRPr="00F93E4B" w:rsidRDefault="00BB2969" w:rsidP="009942A4">
            <w:pPr>
              <w:jc w:val="center"/>
              <w:rPr>
                <w:rFonts w:ascii="宋体" w:hAnsi="宋体" w:cs="Arial"/>
                <w:sz w:val="20"/>
                <w:szCs w:val="20"/>
              </w:rPr>
            </w:pPr>
            <w:r w:rsidRPr="00F93E4B">
              <w:rPr>
                <w:rFonts w:ascii="宋体" w:hAnsi="宋体" w:cs="宋体" w:hint="eastAsia"/>
                <w:sz w:val="20"/>
                <w:szCs w:val="20"/>
              </w:rPr>
              <w:t>字符</w:t>
            </w:r>
          </w:p>
        </w:tc>
        <w:tc>
          <w:tcPr>
            <w:tcW w:w="476" w:type="dxa"/>
            <w:tcBorders>
              <w:top w:val="nil"/>
              <w:left w:val="nil"/>
              <w:bottom w:val="single" w:sz="4" w:space="0" w:color="auto"/>
              <w:right w:val="single" w:sz="4" w:space="0" w:color="auto"/>
            </w:tcBorders>
            <w:shd w:val="clear" w:color="auto" w:fill="auto"/>
            <w:noWrap/>
          </w:tcPr>
          <w:p w14:paraId="6F4E7F04" w14:textId="77777777" w:rsidR="00BB2969" w:rsidRPr="00F93E4B" w:rsidRDefault="00BB2969" w:rsidP="009942A4">
            <w:pPr>
              <w:jc w:val="center"/>
              <w:rPr>
                <w:rFonts w:ascii="宋体" w:hAnsi="宋体" w:cs="Arial"/>
                <w:sz w:val="20"/>
                <w:szCs w:val="20"/>
              </w:rPr>
            </w:pPr>
            <w:r w:rsidRPr="00F93E4B">
              <w:rPr>
                <w:rFonts w:ascii="宋体" w:hAnsi="宋体" w:cs="Arial" w:hint="eastAsia"/>
                <w:sz w:val="20"/>
                <w:szCs w:val="20"/>
              </w:rPr>
              <w:t>100</w:t>
            </w:r>
          </w:p>
        </w:tc>
        <w:tc>
          <w:tcPr>
            <w:tcW w:w="2932" w:type="dxa"/>
            <w:gridSpan w:val="2"/>
            <w:tcBorders>
              <w:top w:val="nil"/>
              <w:left w:val="nil"/>
              <w:bottom w:val="single" w:sz="4" w:space="0" w:color="auto"/>
              <w:right w:val="single" w:sz="4" w:space="0" w:color="auto"/>
            </w:tcBorders>
            <w:shd w:val="clear" w:color="auto" w:fill="auto"/>
            <w:noWrap/>
          </w:tcPr>
          <w:p w14:paraId="316BAE1F" w14:textId="77777777" w:rsidR="00BB2969" w:rsidRPr="00F93E4B" w:rsidRDefault="00BB2969" w:rsidP="009942A4">
            <w:pPr>
              <w:rPr>
                <w:rFonts w:ascii="宋体" w:hAnsi="宋体" w:cs="Arial"/>
                <w:sz w:val="20"/>
                <w:szCs w:val="20"/>
              </w:rPr>
            </w:pPr>
            <w:r w:rsidRPr="00F93E4B">
              <w:rPr>
                <w:rFonts w:ascii="宋体" w:hAnsi="宋体" w:cs="宋体" w:hint="eastAsia"/>
                <w:color w:val="000000"/>
                <w:sz w:val="20"/>
                <w:szCs w:val="20"/>
              </w:rPr>
              <w:t>预留字段2</w:t>
            </w:r>
          </w:p>
        </w:tc>
      </w:tr>
      <w:tr w:rsidR="00BB2969" w:rsidRPr="00F93E4B" w14:paraId="4594CD6F" w14:textId="77777777" w:rsidTr="009942A4">
        <w:trPr>
          <w:trHeight w:val="240"/>
        </w:trPr>
        <w:tc>
          <w:tcPr>
            <w:tcW w:w="8627"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25B255DD" w14:textId="77777777" w:rsidR="00BB2969" w:rsidRPr="00F93E4B" w:rsidRDefault="00BB2969" w:rsidP="009942A4">
            <w:pPr>
              <w:rPr>
                <w:rFonts w:ascii="宋体" w:hAnsi="宋体" w:cs="宋体"/>
                <w:b/>
                <w:bCs/>
                <w:color w:val="000000"/>
                <w:sz w:val="20"/>
                <w:szCs w:val="20"/>
              </w:rPr>
            </w:pPr>
          </w:p>
        </w:tc>
      </w:tr>
    </w:tbl>
    <w:p w14:paraId="4A1DF868" w14:textId="6AB3A148" w:rsidR="00BD6B90" w:rsidRPr="008D491E" w:rsidRDefault="00BD6B90" w:rsidP="00BD6B90">
      <w:pPr>
        <w:rPr>
          <w:lang w:eastAsia="zh-CN"/>
        </w:rPr>
      </w:pPr>
    </w:p>
    <w:p w14:paraId="46986D14" w14:textId="77777777" w:rsidR="008848BD" w:rsidRDefault="008848BD" w:rsidP="00DB208D">
      <w:pPr>
        <w:pStyle w:val="20"/>
        <w:numPr>
          <w:ilvl w:val="1"/>
          <w:numId w:val="2"/>
        </w:numPr>
      </w:pPr>
      <w:bookmarkStart w:id="1163" w:name="_Toc4183077"/>
      <w:r>
        <w:rPr>
          <w:rFonts w:hint="eastAsia"/>
          <w:lang w:eastAsia="zh-CN"/>
        </w:rPr>
        <w:t>报表功能</w:t>
      </w:r>
      <w:bookmarkEnd w:id="1163"/>
    </w:p>
    <w:p w14:paraId="609D667D" w14:textId="77777777" w:rsidR="008848BD" w:rsidRDefault="008848BD" w:rsidP="001E275E">
      <w:pPr>
        <w:pStyle w:val="30"/>
        <w:numPr>
          <w:ilvl w:val="2"/>
          <w:numId w:val="2"/>
        </w:numPr>
      </w:pPr>
      <w:bookmarkStart w:id="1164" w:name="_Toc4183078"/>
      <w:r>
        <w:rPr>
          <w:rFonts w:hint="eastAsia"/>
          <w:lang w:eastAsia="zh-CN"/>
        </w:rPr>
        <w:t>报表</w:t>
      </w:r>
      <w:bookmarkEnd w:id="1164"/>
    </w:p>
    <w:p w14:paraId="1171BB87" w14:textId="77777777" w:rsidR="008848BD" w:rsidRDefault="008848BD" w:rsidP="001E275E">
      <w:pPr>
        <w:pStyle w:val="40"/>
        <w:numPr>
          <w:ilvl w:val="3"/>
          <w:numId w:val="2"/>
        </w:numPr>
      </w:pPr>
      <w:r>
        <w:rPr>
          <w:rFonts w:hint="eastAsia"/>
          <w:lang w:eastAsia="zh-CN"/>
        </w:rPr>
        <w:t>报表说明</w:t>
      </w:r>
    </w:p>
    <w:p w14:paraId="5333F605" w14:textId="77777777" w:rsidR="008848BD" w:rsidRDefault="008848BD" w:rsidP="001E275E">
      <w:pPr>
        <w:pStyle w:val="40"/>
        <w:numPr>
          <w:ilvl w:val="3"/>
          <w:numId w:val="2"/>
        </w:numPr>
      </w:pPr>
      <w:r>
        <w:rPr>
          <w:rFonts w:hint="eastAsia"/>
          <w:lang w:eastAsia="zh-CN"/>
        </w:rPr>
        <w:t>报表表样</w:t>
      </w:r>
    </w:p>
    <w:p w14:paraId="0B71FEB4" w14:textId="77777777" w:rsidR="008848BD" w:rsidRDefault="008848BD">
      <w:pPr>
        <w:adjustRightInd w:val="0"/>
        <w:snapToGrid w:val="0"/>
        <w:spacing w:line="360" w:lineRule="auto"/>
        <w:rPr>
          <w:rFonts w:ascii="宋体" w:hAnsi="宋体" w:cs="宋体"/>
          <w:lang w:eastAsia="zh-CN"/>
        </w:rPr>
      </w:pPr>
    </w:p>
    <w:p w14:paraId="67E8C6E1" w14:textId="11B30AEA" w:rsidR="008848BD" w:rsidRDefault="008848BD" w:rsidP="001E275E">
      <w:pPr>
        <w:pStyle w:val="1"/>
        <w:numPr>
          <w:ilvl w:val="0"/>
          <w:numId w:val="2"/>
        </w:numPr>
        <w:rPr>
          <w:lang w:eastAsia="zh-CN"/>
        </w:rPr>
      </w:pPr>
      <w:bookmarkStart w:id="1165" w:name="_Toc4183079"/>
      <w:r>
        <w:rPr>
          <w:rFonts w:hint="eastAsia"/>
          <w:lang w:eastAsia="zh-CN"/>
        </w:rPr>
        <w:t>附件</w:t>
      </w:r>
      <w:r w:rsidR="0096092C">
        <w:rPr>
          <w:rFonts w:hint="eastAsia"/>
          <w:lang w:eastAsia="zh-CN"/>
        </w:rPr>
        <w:t>（参考）</w:t>
      </w:r>
      <w:bookmarkEnd w:id="1165"/>
    </w:p>
    <w:p w14:paraId="6822875E" w14:textId="77777777" w:rsidR="003C7519" w:rsidRDefault="003C7519" w:rsidP="001E275E">
      <w:pPr>
        <w:pStyle w:val="20"/>
        <w:numPr>
          <w:ilvl w:val="1"/>
          <w:numId w:val="2"/>
        </w:numPr>
      </w:pPr>
      <w:bookmarkStart w:id="1166" w:name="_Toc517685604"/>
      <w:bookmarkStart w:id="1167" w:name="_Toc4183080"/>
      <w:r>
        <w:rPr>
          <w:rFonts w:hint="eastAsia"/>
        </w:rPr>
        <w:t>资金系统</w:t>
      </w:r>
      <w:r>
        <w:rPr>
          <w:rFonts w:hint="eastAsia"/>
        </w:rPr>
        <w:t>WebService</w:t>
      </w:r>
      <w:r>
        <w:rPr>
          <w:rFonts w:hint="eastAsia"/>
        </w:rPr>
        <w:t>对接</w:t>
      </w:r>
      <w:bookmarkEnd w:id="1166"/>
      <w:bookmarkEnd w:id="1167"/>
    </w:p>
    <w:bookmarkStart w:id="1168" w:name="_MON_1606549729"/>
    <w:bookmarkEnd w:id="1168"/>
    <w:p w14:paraId="0FB014FE" w14:textId="77777777" w:rsidR="003C7519" w:rsidRDefault="003C7519" w:rsidP="003C7519">
      <w:r>
        <w:object w:dxaOrig="1538" w:dyaOrig="966" w14:anchorId="46EBB2E1">
          <v:shape id="_x0000_i1047" type="#_x0000_t75" style="width:78.65pt;height:50.65pt" o:ole="">
            <v:imagedata r:id="rId134" o:title=""/>
          </v:shape>
          <o:OLEObject Type="Embed" ProgID="Word.Document.12" ShapeID="_x0000_i1047" DrawAspect="Icon" ObjectID="_1616598444" r:id="rId135">
            <o:FieldCodes>\s</o:FieldCodes>
          </o:OLEObject>
        </w:object>
      </w:r>
    </w:p>
    <w:bookmarkStart w:id="1169" w:name="_MON_1607090441"/>
    <w:bookmarkEnd w:id="1169"/>
    <w:p w14:paraId="712200B4" w14:textId="77777777" w:rsidR="003C7519" w:rsidRDefault="00EA2775" w:rsidP="003C7519">
      <w:r>
        <w:object w:dxaOrig="1534" w:dyaOrig="966" w14:anchorId="5B3A374F">
          <v:shape id="_x0000_i1048" type="#_x0000_t75" style="width:78.65pt;height:50.65pt" o:ole="">
            <v:imagedata r:id="rId136" o:title=""/>
          </v:shape>
          <o:OLEObject Type="Embed" ProgID="Excel.Sheet.12" ShapeID="_x0000_i1048" DrawAspect="Icon" ObjectID="_1616598445" r:id="rId137"/>
        </w:object>
      </w:r>
    </w:p>
    <w:p w14:paraId="264DCBB9" w14:textId="1A1A9CEE" w:rsidR="00A85763" w:rsidRDefault="00A85763" w:rsidP="003C7519"/>
    <w:p w14:paraId="4081EE94" w14:textId="77777777" w:rsidR="003C7519" w:rsidRDefault="003C7519" w:rsidP="001E275E">
      <w:pPr>
        <w:pStyle w:val="20"/>
        <w:numPr>
          <w:ilvl w:val="1"/>
          <w:numId w:val="2"/>
        </w:numPr>
      </w:pPr>
      <w:bookmarkStart w:id="1170" w:name="_Toc517685606"/>
      <w:bookmarkStart w:id="1171" w:name="_Toc4183081"/>
      <w:r>
        <w:rPr>
          <w:rFonts w:hint="eastAsia"/>
        </w:rPr>
        <w:t>基础数据收集模板</w:t>
      </w:r>
      <w:bookmarkEnd w:id="1170"/>
      <w:bookmarkEnd w:id="1171"/>
    </w:p>
    <w:p w14:paraId="53AA80E7" w14:textId="77777777" w:rsidR="003C7519" w:rsidRDefault="00F562F3" w:rsidP="003C7519">
      <w:r>
        <w:object w:dxaOrig="1534" w:dyaOrig="966" w14:anchorId="6368ACCF">
          <v:shape id="_x0000_i1049" type="#_x0000_t75" style="width:78.65pt;height:42.65pt" o:ole="">
            <v:imagedata r:id="rId138" o:title=""/>
          </v:shape>
          <o:OLEObject Type="Embed" ProgID="Excel.Sheet.12" ShapeID="_x0000_i1049" DrawAspect="Icon" ObjectID="_1616598446" r:id="rId139"/>
        </w:object>
      </w:r>
    </w:p>
    <w:p w14:paraId="6BA2FBC7" w14:textId="311F46DE" w:rsidR="00A85763" w:rsidRDefault="00A85763" w:rsidP="00A85763">
      <w:pPr>
        <w:pStyle w:val="20"/>
        <w:numPr>
          <w:ilvl w:val="1"/>
          <w:numId w:val="2"/>
        </w:numPr>
      </w:pPr>
      <w:r>
        <w:rPr>
          <w:rFonts w:hint="eastAsia"/>
        </w:rPr>
        <w:t>基础数据字典</w:t>
      </w:r>
    </w:p>
    <w:p w14:paraId="51E57AC0" w14:textId="77777777" w:rsidR="00A85763" w:rsidRDefault="00A85763" w:rsidP="003C7519"/>
    <w:p w14:paraId="4F1FEF4A" w14:textId="34EB47F8" w:rsidR="003C7519" w:rsidRDefault="00A85763" w:rsidP="003C7519">
      <w:r>
        <w:object w:dxaOrig="1534" w:dyaOrig="1117" w14:anchorId="0A031FE5">
          <v:shape id="_x0000_i1050" type="#_x0000_t75" style="width:77.35pt;height:56pt" o:ole="">
            <v:imagedata r:id="rId140" o:title=""/>
          </v:shape>
          <o:OLEObject Type="Embed" ProgID="Excel.Sheet.8" ShapeID="_x0000_i1050" DrawAspect="Icon" ObjectID="_1616598447" r:id="rId141"/>
        </w:object>
      </w:r>
    </w:p>
    <w:p w14:paraId="172BCDC4" w14:textId="77777777" w:rsidR="003C7519" w:rsidRDefault="003C7519" w:rsidP="003C7519">
      <w:r>
        <w:rPr>
          <w:rFonts w:hint="eastAsia"/>
        </w:rPr>
        <w:t>最终以财务提供为准。</w:t>
      </w:r>
    </w:p>
    <w:sectPr w:rsidR="003C7519" w:rsidSect="00714F45">
      <w:headerReference w:type="default" r:id="rId142"/>
      <w:headerReference w:type="first" r:id="rId143"/>
      <w:pgSz w:w="11906" w:h="16838"/>
      <w:pgMar w:top="1440" w:right="1797" w:bottom="1440" w:left="1797" w:header="851" w:footer="992" w:gutter="0"/>
      <w:lnNumType w:countBy="1" w:restart="newSection"/>
      <w:cols w:space="720"/>
      <w:titlePg/>
      <w:docGrid w:type="lines" w:linePitch="326"/>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6" w:author="Nicole" w:date="2019-03-27T11:51:00Z" w:initials="NC">
    <w:p w14:paraId="23521ECC" w14:textId="3F27E541" w:rsidR="001E53AC" w:rsidRDefault="001E53AC">
      <w:pPr>
        <w:pStyle w:val="af9"/>
        <w:rPr>
          <w:lang w:eastAsia="zh-CN"/>
        </w:rPr>
      </w:pPr>
      <w:r>
        <w:rPr>
          <w:rStyle w:val="af4"/>
        </w:rPr>
        <w:annotationRef/>
      </w:r>
      <w:r>
        <w:rPr>
          <w:rFonts w:hint="eastAsia"/>
          <w:lang w:eastAsia="zh-CN"/>
        </w:rPr>
        <w:t>建议待处理的单据和已处理的单据区分颜色</w:t>
      </w:r>
    </w:p>
  </w:comment>
  <w:comment w:id="71" w:author="Nicole" w:date="2019-03-26T09:21:00Z" w:initials="NC">
    <w:p w14:paraId="1145CDE8" w14:textId="792086A1" w:rsidR="001E53AC" w:rsidRDefault="001E53AC">
      <w:pPr>
        <w:pStyle w:val="af9"/>
        <w:rPr>
          <w:lang w:eastAsia="zh-CN"/>
        </w:rPr>
      </w:pPr>
      <w:r>
        <w:rPr>
          <w:rStyle w:val="af4"/>
        </w:rPr>
        <w:annotationRef/>
      </w:r>
      <w:r>
        <w:rPr>
          <w:rFonts w:hint="eastAsia"/>
          <w:lang w:eastAsia="zh-CN"/>
        </w:rPr>
        <w:t>运维由信美处理还是购买保融服务？</w:t>
      </w:r>
    </w:p>
  </w:comment>
  <w:comment w:id="76" w:author="Nicole" w:date="2019-03-26T09:36:00Z" w:initials="NC">
    <w:p w14:paraId="6BCD9EFF" w14:textId="19F8217B" w:rsidR="001E53AC" w:rsidRDefault="001E53AC">
      <w:pPr>
        <w:pStyle w:val="af9"/>
        <w:rPr>
          <w:lang w:eastAsia="zh-CN"/>
        </w:rPr>
      </w:pPr>
      <w:r>
        <w:rPr>
          <w:rStyle w:val="af4"/>
        </w:rPr>
        <w:annotationRef/>
      </w:r>
      <w:r>
        <w:rPr>
          <w:rFonts w:hint="eastAsia"/>
          <w:lang w:eastAsia="zh-CN"/>
        </w:rPr>
        <w:t>运维介入</w:t>
      </w:r>
    </w:p>
  </w:comment>
  <w:comment w:id="89" w:author="Nicole" w:date="2019-03-26T14:13:00Z" w:initials="NC">
    <w:p w14:paraId="193F29D0" w14:textId="6CCCBB1C" w:rsidR="001E53AC" w:rsidRDefault="001E53AC">
      <w:pPr>
        <w:pStyle w:val="af9"/>
        <w:rPr>
          <w:lang w:eastAsia="zh-CN"/>
        </w:rPr>
      </w:pPr>
      <w:r>
        <w:rPr>
          <w:rStyle w:val="af4"/>
        </w:rPr>
        <w:annotationRef/>
      </w:r>
      <w:r>
        <w:rPr>
          <w:rFonts w:hint="eastAsia"/>
          <w:lang w:eastAsia="zh-CN"/>
        </w:rPr>
        <w:t>注意和</w:t>
      </w:r>
      <w:r>
        <w:rPr>
          <w:rFonts w:hint="eastAsia"/>
          <w:lang w:eastAsia="zh-CN"/>
        </w:rPr>
        <w:t>F</w:t>
      </w:r>
      <w:r>
        <w:rPr>
          <w:lang w:eastAsia="zh-CN"/>
        </w:rPr>
        <w:t>MT</w:t>
      </w:r>
      <w:r>
        <w:rPr>
          <w:rFonts w:hint="eastAsia"/>
          <w:lang w:eastAsia="zh-CN"/>
        </w:rPr>
        <w:t>失败返回码的对应</w:t>
      </w:r>
    </w:p>
  </w:comment>
  <w:comment w:id="92" w:author="Nicole" w:date="2019-03-26T14:16:00Z" w:initials="NC">
    <w:p w14:paraId="61F98033" w14:textId="7B5B2EEB" w:rsidR="001E53AC" w:rsidRDefault="001E53AC">
      <w:pPr>
        <w:pStyle w:val="af9"/>
        <w:rPr>
          <w:lang w:eastAsia="zh-CN"/>
        </w:rPr>
      </w:pPr>
      <w:r>
        <w:rPr>
          <w:rStyle w:val="af4"/>
        </w:rPr>
        <w:annotationRef/>
      </w:r>
      <w:r>
        <w:rPr>
          <w:rFonts w:hint="eastAsia"/>
          <w:lang w:eastAsia="zh-CN"/>
        </w:rPr>
        <w:t>注意和</w:t>
      </w:r>
      <w:r>
        <w:rPr>
          <w:rFonts w:hint="eastAsia"/>
          <w:lang w:eastAsia="zh-CN"/>
        </w:rPr>
        <w:t>F</w:t>
      </w:r>
      <w:r>
        <w:rPr>
          <w:lang w:eastAsia="zh-CN"/>
        </w:rPr>
        <w:t>MT</w:t>
      </w:r>
      <w:r>
        <w:rPr>
          <w:rFonts w:hint="eastAsia"/>
          <w:lang w:eastAsia="zh-CN"/>
        </w:rPr>
        <w:t>的对接</w:t>
      </w:r>
    </w:p>
  </w:comment>
  <w:comment w:id="134" w:author="Nicole" w:date="2019-03-26T15:14:00Z" w:initials="NC">
    <w:p w14:paraId="5FC68FAD" w14:textId="52E90ED0" w:rsidR="001E53AC" w:rsidRDefault="001E53AC">
      <w:pPr>
        <w:pStyle w:val="af9"/>
        <w:rPr>
          <w:lang w:eastAsia="zh-CN"/>
        </w:rPr>
      </w:pPr>
      <w:r>
        <w:rPr>
          <w:rStyle w:val="af4"/>
        </w:rPr>
        <w:annotationRef/>
      </w:r>
      <w:r>
        <w:rPr>
          <w:rFonts w:hint="eastAsia"/>
          <w:lang w:eastAsia="zh-CN"/>
        </w:rPr>
        <w:t>？</w:t>
      </w:r>
    </w:p>
  </w:comment>
  <w:comment w:id="135" w:author="F" w:date="2019-02-25T14:52:00Z" w:initials="F">
    <w:p w14:paraId="13D51973" w14:textId="4FE3D668" w:rsidR="001E53AC" w:rsidRDefault="001E53AC">
      <w:pPr>
        <w:pStyle w:val="af9"/>
        <w:rPr>
          <w:lang w:eastAsia="zh-CN"/>
        </w:rPr>
      </w:pPr>
      <w:r>
        <w:rPr>
          <w:rStyle w:val="af4"/>
        </w:rPr>
        <w:annotationRef/>
      </w:r>
      <w:r>
        <w:rPr>
          <w:lang w:eastAsia="zh-CN"/>
        </w:rPr>
        <w:t>明细生成交易单需求</w:t>
      </w:r>
    </w:p>
  </w:comment>
  <w:comment w:id="138" w:author="Nicole" w:date="2019-03-26T18:28:00Z" w:initials="NC">
    <w:p w14:paraId="3D210600" w14:textId="77777777" w:rsidR="001E53AC" w:rsidRDefault="001E53AC">
      <w:pPr>
        <w:pStyle w:val="af9"/>
        <w:rPr>
          <w:lang w:eastAsia="zh-CN"/>
        </w:rPr>
      </w:pPr>
      <w:r>
        <w:rPr>
          <w:rStyle w:val="af4"/>
        </w:rPr>
        <w:annotationRef/>
      </w:r>
      <w:r>
        <w:rPr>
          <w:rFonts w:hint="eastAsia"/>
          <w:lang w:eastAsia="zh-CN"/>
        </w:rPr>
        <w:t>不支持接口充值的第三方机构，按以下两种方式处理：</w:t>
      </w:r>
    </w:p>
    <w:p w14:paraId="2AEC0AE1" w14:textId="77777777" w:rsidR="001E53AC" w:rsidRDefault="001E53AC">
      <w:pPr>
        <w:pStyle w:val="af9"/>
        <w:rPr>
          <w:lang w:eastAsia="zh-CN"/>
        </w:rPr>
      </w:pPr>
      <w:r>
        <w:rPr>
          <w:rFonts w:hint="eastAsia"/>
          <w:lang w:eastAsia="zh-CN"/>
        </w:rPr>
        <w:t>1</w:t>
      </w:r>
      <w:r>
        <w:rPr>
          <w:lang w:eastAsia="zh-CN"/>
        </w:rPr>
        <w:t>.</w:t>
      </w:r>
      <w:r>
        <w:rPr>
          <w:rFonts w:hint="eastAsia"/>
          <w:lang w:eastAsia="zh-CN"/>
        </w:rPr>
        <w:t>支付宝：网页充值，支持打印付款单，单据注明需充值的账号；</w:t>
      </w:r>
    </w:p>
    <w:p w14:paraId="02DD9833" w14:textId="65A12315" w:rsidR="001E53AC" w:rsidRDefault="001E53AC">
      <w:pPr>
        <w:pStyle w:val="af9"/>
        <w:rPr>
          <w:lang w:eastAsia="zh-CN"/>
        </w:rPr>
      </w:pPr>
      <w:r>
        <w:rPr>
          <w:rFonts w:hint="eastAsia"/>
          <w:lang w:eastAsia="zh-CN"/>
        </w:rPr>
        <w:t>2</w:t>
      </w:r>
      <w:r>
        <w:rPr>
          <w:lang w:eastAsia="zh-CN"/>
        </w:rPr>
        <w:t>.</w:t>
      </w:r>
      <w:r>
        <w:rPr>
          <w:rFonts w:hint="eastAsia"/>
          <w:lang w:eastAsia="zh-CN"/>
        </w:rPr>
        <w:t>腾付通、通联：维护备付金账号，通过银企直联直接付费到备付金账户，摘要需特殊处理</w:t>
      </w:r>
    </w:p>
  </w:comment>
  <w:comment w:id="152" w:author="F" w:date="2019-02-25T14:53:00Z" w:initials="F">
    <w:p w14:paraId="3AE51C76" w14:textId="77777777" w:rsidR="001E53AC" w:rsidRDefault="001E53AC">
      <w:pPr>
        <w:pStyle w:val="af9"/>
        <w:rPr>
          <w:lang w:eastAsia="zh-CN"/>
        </w:rPr>
      </w:pPr>
      <w:r>
        <w:rPr>
          <w:rStyle w:val="af4"/>
        </w:rPr>
        <w:annotationRef/>
      </w:r>
      <w:r>
        <w:rPr>
          <w:lang w:eastAsia="zh-CN"/>
        </w:rPr>
        <w:t>预警监控邮件发送</w:t>
      </w:r>
    </w:p>
    <w:p w14:paraId="6909DFA7" w14:textId="6008D96B" w:rsidR="001E53AC" w:rsidRDefault="001E53AC">
      <w:pPr>
        <w:pStyle w:val="af9"/>
        <w:rPr>
          <w:lang w:eastAsia="zh-CN"/>
        </w:rPr>
      </w:pPr>
    </w:p>
  </w:comment>
  <w:comment w:id="153" w:author="Nicole" w:date="2019-03-26T18:44:00Z" w:initials="NC">
    <w:p w14:paraId="1B495B43" w14:textId="0F480CDA" w:rsidR="001E53AC" w:rsidRDefault="001E53AC">
      <w:pPr>
        <w:pStyle w:val="af9"/>
        <w:rPr>
          <w:lang w:eastAsia="zh-CN"/>
        </w:rPr>
      </w:pPr>
      <w:r>
        <w:rPr>
          <w:rStyle w:val="af4"/>
        </w:rPr>
        <w:annotationRef/>
      </w:r>
      <w:r>
        <w:rPr>
          <w:rFonts w:hint="eastAsia"/>
          <w:lang w:eastAsia="zh-CN"/>
        </w:rPr>
        <w:t>除预警发邮件外，待办事项也需要发邮件</w:t>
      </w:r>
    </w:p>
  </w:comment>
  <w:comment w:id="160" w:author="Microsoft Office 用户" w:date="2019-04-11T16:54:00Z" w:initials="Office">
    <w:p w14:paraId="781C9A3A" w14:textId="77777777" w:rsidR="001E53AC" w:rsidRDefault="001E53AC" w:rsidP="0071610D">
      <w:pPr>
        <w:pStyle w:val="af9"/>
        <w:rPr>
          <w:lang w:eastAsia="zh-CN"/>
        </w:rPr>
      </w:pPr>
      <w:r>
        <w:rPr>
          <w:rStyle w:val="af4"/>
        </w:rPr>
        <w:annotationRef/>
      </w:r>
      <w:r>
        <w:rPr>
          <w:rFonts w:hint="eastAsia"/>
          <w:lang w:eastAsia="zh-CN"/>
        </w:rPr>
        <w:t>报文格式为</w:t>
      </w:r>
      <w:r>
        <w:rPr>
          <w:lang w:eastAsia="zh-CN"/>
        </w:rPr>
        <w:t>json</w:t>
      </w:r>
      <w:r>
        <w:rPr>
          <w:rFonts w:hint="eastAsia"/>
          <w:lang w:eastAsia="zh-CN"/>
        </w:rPr>
        <w:t>，</w:t>
      </w:r>
      <w:r>
        <w:rPr>
          <w:rFonts w:hint="eastAsia"/>
          <w:lang w:eastAsia="zh-CN"/>
        </w:rPr>
        <w:t xml:space="preserve"> </w:t>
      </w:r>
      <w:r>
        <w:rPr>
          <w:rFonts w:hint="eastAsia"/>
          <w:lang w:eastAsia="zh-CN"/>
        </w:rPr>
        <w:t>附上报文格式</w:t>
      </w:r>
      <w:r>
        <w:rPr>
          <w:lang w:eastAsia="zh-CN"/>
        </w:rPr>
        <w:t xml:space="preserve">, </w:t>
      </w:r>
      <w:r>
        <w:rPr>
          <w:rFonts w:hint="eastAsia"/>
          <w:lang w:eastAsia="zh-CN"/>
        </w:rPr>
        <w:t>实体类提供</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521ECC" w15:done="0"/>
  <w15:commentEx w15:paraId="1145CDE8" w15:done="0"/>
  <w15:commentEx w15:paraId="6BCD9EFF" w15:done="0"/>
  <w15:commentEx w15:paraId="193F29D0" w15:done="0"/>
  <w15:commentEx w15:paraId="61F98033" w15:done="0"/>
  <w15:commentEx w15:paraId="5FC68FAD" w15:done="0"/>
  <w15:commentEx w15:paraId="13D51973" w15:done="0"/>
  <w15:commentEx w15:paraId="02DD9833" w15:done="0"/>
  <w15:commentEx w15:paraId="6909DFA7" w15:done="0"/>
  <w15:commentEx w15:paraId="1B495B43" w15:paraIdParent="6909DFA7" w15:done="0"/>
  <w15:commentEx w15:paraId="781C9A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42B2C8" w16cid:durableId="1FE1ACEB"/>
  <w16cid:commentId w16cid:paraId="23521ECC" w16cid:durableId="2045E22D"/>
  <w16cid:commentId w16cid:paraId="1145CDE8" w16cid:durableId="20446D94"/>
  <w16cid:commentId w16cid:paraId="6BCD9EFF" w16cid:durableId="2044711B"/>
  <w16cid:commentId w16cid:paraId="193F29D0" w16cid:durableId="2044B203"/>
  <w16cid:commentId w16cid:paraId="61F98033" w16cid:durableId="2044B2D9"/>
  <w16cid:commentId w16cid:paraId="5FC68FAD" w16cid:durableId="2044C062"/>
  <w16cid:commentId w16cid:paraId="1CC54C62" w16cid:durableId="20431B50"/>
  <w16cid:commentId w16cid:paraId="74FBCD77" w16cid:durableId="1FDE1665"/>
  <w16cid:commentId w16cid:paraId="2179A92A" w16cid:durableId="20431B52"/>
  <w16cid:commentId w16cid:paraId="09E96F66" w16cid:durableId="20431B53"/>
  <w16cid:commentId w16cid:paraId="12ADEB1F" w16cid:durableId="20431B54"/>
  <w16cid:commentId w16cid:paraId="5980AC46" w16cid:durableId="2044E37B"/>
  <w16cid:commentId w16cid:paraId="13D51973" w16cid:durableId="20431B55"/>
  <w16cid:commentId w16cid:paraId="02DD9833" w16cid:durableId="2044EDCB"/>
  <w16cid:commentId w16cid:paraId="3196AFA8" w16cid:durableId="20431B56"/>
  <w16cid:commentId w16cid:paraId="6909DFA7" w16cid:durableId="20431B57"/>
  <w16cid:commentId w16cid:paraId="1B495B43" w16cid:durableId="2044F1A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D463A" w14:textId="77777777" w:rsidR="004657AA" w:rsidRDefault="004657AA">
      <w:r>
        <w:separator/>
      </w:r>
    </w:p>
  </w:endnote>
  <w:endnote w:type="continuationSeparator" w:id="0">
    <w:p w14:paraId="4B9DE7EB" w14:textId="77777777" w:rsidR="004657AA" w:rsidRDefault="00465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iti SC Light">
    <w:panose1 w:val="02000000000000000000"/>
    <w:charset w:val="86"/>
    <w:family w:val="auto"/>
    <w:pitch w:val="variable"/>
    <w:sig w:usb0="8000002F" w:usb1="080E004A" w:usb2="00000010" w:usb3="00000000" w:csb0="003E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楷体_GB2312">
    <w:altName w:val="楷体"/>
    <w:charset w:val="86"/>
    <w:family w:val="modern"/>
    <w:pitch w:val="default"/>
    <w:sig w:usb0="00000000" w:usb1="00000000" w:usb2="00000000" w:usb3="00000000" w:csb0="00040000" w:csb1="00000000"/>
  </w:font>
  <w:font w:name="Arial Bold">
    <w:altName w:val="Arial"/>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Book Antiqua">
    <w:panose1 w:val="02040602050305030304"/>
    <w:charset w:val="00"/>
    <w:family w:val="auto"/>
    <w:pitch w:val="variable"/>
    <w:sig w:usb0="00000287" w:usb1="00000000" w:usb2="00000000" w:usb3="00000000" w:csb0="0000009F"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Microsoft Sans Serif">
    <w:panose1 w:val="020B0604020202020204"/>
    <w:charset w:val="00"/>
    <w:family w:val="auto"/>
    <w:pitch w:val="variable"/>
    <w:sig w:usb0="E1002AFF" w:usb1="C0000002" w:usb2="00000008" w:usb3="00000000" w:csb0="0001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1B4E7" w14:textId="77777777" w:rsidR="004657AA" w:rsidRDefault="004657AA">
      <w:r>
        <w:separator/>
      </w:r>
    </w:p>
  </w:footnote>
  <w:footnote w:type="continuationSeparator" w:id="0">
    <w:p w14:paraId="5C6FBED8" w14:textId="77777777" w:rsidR="004657AA" w:rsidRDefault="004657A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2B842" w14:textId="77777777" w:rsidR="001E53AC" w:rsidRDefault="001E53AC">
    <w:pPr>
      <w:pStyle w:val="aff4"/>
      <w:pBdr>
        <w:bottom w:val="single" w:sz="6" w:space="0" w:color="auto"/>
      </w:pBdr>
      <w:jc w:val="left"/>
    </w:pPr>
    <w:r>
      <w:rPr>
        <w:noProof/>
        <w:lang w:eastAsia="zh-CN" w:bidi="ar-SA"/>
      </w:rPr>
      <w:drawing>
        <wp:inline distT="0" distB="0" distL="0" distR="0" wp14:anchorId="2E9E1AB1" wp14:editId="0272B8BE">
          <wp:extent cx="809625" cy="371475"/>
          <wp:effectExtent l="0" t="0" r="9525" b="952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625" cy="371475"/>
                  </a:xfrm>
                  <a:prstGeom prst="rect">
                    <a:avLst/>
                  </a:prstGeom>
                  <a:noFill/>
                  <a:ln>
                    <a:noFill/>
                  </a:ln>
                </pic:spPr>
              </pic:pic>
            </a:graphicData>
          </a:graphic>
        </wp:inline>
      </w:drawing>
    </w:r>
    <w:r>
      <w:rPr>
        <w:rFonts w:hint="eastAsia"/>
      </w:rPr>
      <w:t xml:space="preserve">                          </w:t>
    </w:r>
    <w:r>
      <w:rPr>
        <w:rFonts w:hint="eastAsia"/>
        <w:lang w:eastAsia="zh-CN"/>
      </w:rPr>
      <w:t xml:space="preserve">                                </w:t>
    </w:r>
    <w:r>
      <w:rPr>
        <w:rFonts w:hint="eastAsia"/>
        <w:lang w:eastAsia="zh-CN"/>
      </w:rPr>
      <w:t>浙江保融科技有限公司</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1DBE0" w14:textId="77777777" w:rsidR="001E53AC" w:rsidRDefault="001E53AC">
    <w:pPr>
      <w:pStyle w:val="aff4"/>
      <w:pBdr>
        <w:bottom w:val="single" w:sz="6" w:space="0" w:color="auto"/>
      </w:pBdr>
      <w:jc w:val="left"/>
      <w:rPr>
        <w:lang w:eastAsia="zh-CN"/>
      </w:rPr>
    </w:pPr>
    <w:r>
      <w:rPr>
        <w:noProof/>
        <w:lang w:eastAsia="zh-CN" w:bidi="ar-SA"/>
      </w:rPr>
      <w:drawing>
        <wp:inline distT="0" distB="0" distL="0" distR="0" wp14:anchorId="06260C98" wp14:editId="7CBDE634">
          <wp:extent cx="809625" cy="371475"/>
          <wp:effectExtent l="0" t="0" r="9525" b="952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625" cy="371475"/>
                  </a:xfrm>
                  <a:prstGeom prst="rect">
                    <a:avLst/>
                  </a:prstGeom>
                  <a:noFill/>
                  <a:ln>
                    <a:noFill/>
                  </a:ln>
                </pic:spPr>
              </pic:pic>
            </a:graphicData>
          </a:graphic>
        </wp:inline>
      </w:drawing>
    </w:r>
    <w:r>
      <w:rPr>
        <w:rFonts w:hint="eastAsia"/>
      </w:rPr>
      <w:t xml:space="preserve">                          </w:t>
    </w:r>
    <w:r>
      <w:rPr>
        <w:rFonts w:hint="eastAsia"/>
        <w:lang w:eastAsia="zh-CN"/>
      </w:rPr>
      <w:t xml:space="preserve">                                </w:t>
    </w:r>
    <w:r>
      <w:rPr>
        <w:rFonts w:hint="eastAsia"/>
        <w:lang w:eastAsia="zh-CN"/>
      </w:rPr>
      <w:t>浙江保融科技有限公司</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nsid w:val="0000000F"/>
    <w:multiLevelType w:val="singleLevel"/>
    <w:tmpl w:val="0000000F"/>
    <w:lvl w:ilvl="0">
      <w:start w:val="1"/>
      <w:numFmt w:val="decimal"/>
      <w:suff w:val="nothing"/>
      <w:lvlText w:val="%1、"/>
      <w:lvlJc w:val="left"/>
    </w:lvl>
  </w:abstractNum>
  <w:abstractNum w:abstractNumId="2">
    <w:nsid w:val="00000011"/>
    <w:multiLevelType w:val="multilevel"/>
    <w:tmpl w:val="00000011"/>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3">
    <w:nsid w:val="00000016"/>
    <w:multiLevelType w:val="multilevel"/>
    <w:tmpl w:val="00000016"/>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0000017"/>
    <w:multiLevelType w:val="singleLevel"/>
    <w:tmpl w:val="00000017"/>
    <w:lvl w:ilvl="0">
      <w:start w:val="1"/>
      <w:numFmt w:val="decimal"/>
      <w:suff w:val="nothing"/>
      <w:lvlText w:val="%1、"/>
      <w:lvlJc w:val="left"/>
    </w:lvl>
  </w:abstractNum>
  <w:abstractNum w:abstractNumId="5">
    <w:nsid w:val="0000001B"/>
    <w:multiLevelType w:val="multilevel"/>
    <w:tmpl w:val="0000001B"/>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6">
    <w:nsid w:val="0000001E"/>
    <w:multiLevelType w:val="multilevel"/>
    <w:tmpl w:val="0000001E"/>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nsid w:val="0000001F"/>
    <w:multiLevelType w:val="multilevel"/>
    <w:tmpl w:val="0000001F"/>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nsid w:val="00000020"/>
    <w:multiLevelType w:val="multilevel"/>
    <w:tmpl w:val="00000020"/>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9">
    <w:nsid w:val="00000021"/>
    <w:multiLevelType w:val="multilevel"/>
    <w:tmpl w:val="00000021"/>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nsid w:val="00000022"/>
    <w:multiLevelType w:val="multilevel"/>
    <w:tmpl w:val="00000022"/>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nsid w:val="00000023"/>
    <w:multiLevelType w:val="multilevel"/>
    <w:tmpl w:val="00000023"/>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2">
    <w:nsid w:val="00000026"/>
    <w:multiLevelType w:val="multilevel"/>
    <w:tmpl w:val="287EE64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08A3188B"/>
    <w:multiLevelType w:val="multilevel"/>
    <w:tmpl w:val="3F2A7EC0"/>
    <w:lvl w:ilvl="0">
      <w:start w:val="1"/>
      <w:numFmt w:val="decimal"/>
      <w:lvlText w:val="%1."/>
      <w:lvlJc w:val="left"/>
      <w:pPr>
        <w:ind w:left="360" w:hanging="360"/>
      </w:pPr>
      <w:rPr>
        <w:rFonts w:ascii="宋体" w:eastAsia="宋体" w:hAnsi="宋体" w:cs="Wingdings" w:hint="default"/>
        <w:position w:val="0"/>
      </w:rPr>
    </w:lvl>
    <w:lvl w:ilvl="1">
      <w:start w:val="1"/>
      <w:numFmt w:val="decimal"/>
      <w:lvlText w:val="%1.%2."/>
      <w:lvlJc w:val="left"/>
      <w:pPr>
        <w:ind w:left="792" w:hanging="432"/>
      </w:pPr>
      <w:rPr>
        <w:rFonts w:hint="eastAsia"/>
        <w:lang w:val="en-US"/>
      </w:rPr>
    </w:lvl>
    <w:lvl w:ilvl="2">
      <w:start w:val="1"/>
      <w:numFmt w:val="decimal"/>
      <w:lvlText w:val="%1.%2.%3."/>
      <w:lvlJc w:val="left"/>
      <w:pPr>
        <w:ind w:left="1224" w:hanging="504"/>
      </w:pPr>
      <w:rPr>
        <w:rFonts w:ascii="Heiti SC Light" w:hAnsi="Heiti SC Light" w:cs="Wingdings" w:hint="default"/>
        <w:position w:val="0"/>
      </w:rPr>
    </w:lvl>
    <w:lvl w:ilvl="3">
      <w:start w:val="1"/>
      <w:numFmt w:val="decimal"/>
      <w:lvlText w:val="%1.%2.%3.%4."/>
      <w:lvlJc w:val="left"/>
      <w:pPr>
        <w:ind w:left="1728" w:hanging="648"/>
      </w:pPr>
      <w:rPr>
        <w:rFonts w:hint="default"/>
        <w:position w:val="0"/>
      </w:rPr>
    </w:lvl>
    <w:lvl w:ilvl="4">
      <w:start w:val="1"/>
      <w:numFmt w:val="decimal"/>
      <w:lvlText w:val="%1.%2.%3.%4.%5."/>
      <w:lvlJc w:val="left"/>
      <w:pPr>
        <w:ind w:left="2232" w:hanging="792"/>
      </w:pPr>
      <w:rPr>
        <w:rFonts w:hint="default"/>
        <w:position w:val="0"/>
      </w:rPr>
    </w:lvl>
    <w:lvl w:ilvl="5">
      <w:start w:val="1"/>
      <w:numFmt w:val="decimal"/>
      <w:lvlText w:val="%1.%2.%3.%4.%5.%6."/>
      <w:lvlJc w:val="left"/>
      <w:pPr>
        <w:ind w:left="2736" w:hanging="936"/>
      </w:pPr>
      <w:rPr>
        <w:rFonts w:hint="default"/>
        <w:position w:val="0"/>
      </w:rPr>
    </w:lvl>
    <w:lvl w:ilvl="6">
      <w:start w:val="1"/>
      <w:numFmt w:val="decimal"/>
      <w:lvlText w:val="%1.%2.%3.%4.%5.%6.%7."/>
      <w:lvlJc w:val="left"/>
      <w:pPr>
        <w:ind w:left="3240" w:hanging="1080"/>
      </w:pPr>
      <w:rPr>
        <w:rFonts w:hint="default"/>
        <w:position w:val="0"/>
      </w:rPr>
    </w:lvl>
    <w:lvl w:ilvl="7">
      <w:start w:val="1"/>
      <w:numFmt w:val="decimal"/>
      <w:lvlText w:val="%1.%2.%3.%4.%5.%6.%7.%8."/>
      <w:lvlJc w:val="left"/>
      <w:pPr>
        <w:ind w:left="3744" w:hanging="1224"/>
      </w:pPr>
      <w:rPr>
        <w:rFonts w:hint="default"/>
        <w:position w:val="0"/>
      </w:rPr>
    </w:lvl>
    <w:lvl w:ilvl="8">
      <w:start w:val="1"/>
      <w:numFmt w:val="decimal"/>
      <w:lvlText w:val="%1.%2.%3.%4.%5.%6.%7.%8.%9."/>
      <w:lvlJc w:val="left"/>
      <w:pPr>
        <w:ind w:left="4320" w:hanging="1440"/>
      </w:pPr>
      <w:rPr>
        <w:rFonts w:hint="default"/>
        <w:position w:val="0"/>
      </w:rPr>
    </w:lvl>
  </w:abstractNum>
  <w:abstractNum w:abstractNumId="14">
    <w:nsid w:val="13752B01"/>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5">
    <w:nsid w:val="15BB57C7"/>
    <w:multiLevelType w:val="hybridMultilevel"/>
    <w:tmpl w:val="65DAB92E"/>
    <w:lvl w:ilvl="0" w:tplc="0A2ED3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BECFFF3"/>
    <w:multiLevelType w:val="multilevel"/>
    <w:tmpl w:val="A1466844"/>
    <w:lvl w:ilvl="0">
      <w:start w:val="1"/>
      <w:numFmt w:val="decimal"/>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pStyle w:val="2"/>
      <w:isLgl/>
      <w:lvlText w:val="%1.%2.%3.%4."/>
      <w:lvlJc w:val="left"/>
      <w:pPr>
        <w:ind w:left="850" w:hanging="850"/>
      </w:pPr>
      <w:rPr>
        <w:rFonts w:hint="eastAsia"/>
      </w:rPr>
    </w:lvl>
    <w:lvl w:ilvl="4">
      <w:start w:val="1"/>
      <w:numFmt w:val="decimal"/>
      <w:pStyle w:val="3"/>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7">
    <w:nsid w:val="2CD3640E"/>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8">
    <w:nsid w:val="3675BC3D"/>
    <w:multiLevelType w:val="multilevel"/>
    <w:tmpl w:val="3675BC3D"/>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9">
    <w:nsid w:val="3EA17A0E"/>
    <w:multiLevelType w:val="multilevel"/>
    <w:tmpl w:val="BFF4946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b/>
        <w:sz w:val="32"/>
        <w:szCs w:val="32"/>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13" w:hanging="113"/>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1837B08"/>
    <w:multiLevelType w:val="hybridMultilevel"/>
    <w:tmpl w:val="7A50D50E"/>
    <w:lvl w:ilvl="0" w:tplc="F56241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1">
    <w:nsid w:val="44D8422B"/>
    <w:multiLevelType w:val="hybridMultilevel"/>
    <w:tmpl w:val="435C8130"/>
    <w:lvl w:ilvl="0" w:tplc="04090011">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84C2B03E">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51F76DE"/>
    <w:multiLevelType w:val="hybridMultilevel"/>
    <w:tmpl w:val="6F66271C"/>
    <w:lvl w:ilvl="0" w:tplc="16CAA1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B745E8F"/>
    <w:multiLevelType w:val="multilevel"/>
    <w:tmpl w:val="4B745E8F"/>
    <w:lvl w:ilvl="0">
      <w:start w:val="1"/>
      <w:numFmt w:val="decimal"/>
      <w:pStyle w:val="a"/>
      <w:lvlText w:val="%1."/>
      <w:lvlJc w:val="left"/>
      <w:pPr>
        <w:ind w:left="720" w:hanging="360"/>
      </w:pPr>
      <w:rPr>
        <w:sz w:val="24"/>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nsid w:val="5DCA64A4"/>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5">
    <w:nsid w:val="60020891"/>
    <w:multiLevelType w:val="multilevel"/>
    <w:tmpl w:val="60D6612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none"/>
      <w:lvlText w:val="3.4.2.1.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nsid w:val="699F551C"/>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7">
    <w:nsid w:val="718A04BE"/>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8">
    <w:nsid w:val="734B4948"/>
    <w:multiLevelType w:val="multilevel"/>
    <w:tmpl w:val="4036D90C"/>
    <w:lvl w:ilvl="0">
      <w:start w:val="1"/>
      <w:numFmt w:val="decimal"/>
      <w:lvlText w:val="%1."/>
      <w:lvlJc w:val="left"/>
      <w:pPr>
        <w:ind w:left="360" w:hanging="360"/>
      </w:pPr>
      <w:rPr>
        <w:rFonts w:ascii="宋体" w:eastAsia="宋体" w:hAnsi="宋体" w:cs="Wingdings" w:hint="default"/>
        <w:position w:val="0"/>
      </w:rPr>
    </w:lvl>
    <w:lvl w:ilvl="1">
      <w:start w:val="1"/>
      <w:numFmt w:val="decimal"/>
      <w:lvlText w:val="%1.%2."/>
      <w:lvlJc w:val="left"/>
      <w:pPr>
        <w:ind w:left="792" w:hanging="432"/>
      </w:pPr>
      <w:rPr>
        <w:lang w:val="en-US"/>
      </w:rPr>
    </w:lvl>
    <w:lvl w:ilvl="2">
      <w:start w:val="1"/>
      <w:numFmt w:val="decimal"/>
      <w:lvlText w:val="%1.%2.%3."/>
      <w:lvlJc w:val="left"/>
      <w:pPr>
        <w:ind w:left="1224" w:hanging="504"/>
      </w:pPr>
      <w:rPr>
        <w:rFonts w:ascii="Heiti SC Light" w:hAnsi="Heiti SC Light" w:cs="Wingdings" w:hint="default"/>
        <w:position w:val="0"/>
      </w:rPr>
    </w:lvl>
    <w:lvl w:ilvl="3">
      <w:start w:val="1"/>
      <w:numFmt w:val="decimal"/>
      <w:lvlText w:val="%1.%2.%3.%4."/>
      <w:lvlJc w:val="left"/>
      <w:pPr>
        <w:ind w:left="1728" w:hanging="648"/>
      </w:pPr>
      <w:rPr>
        <w:rFonts w:hint="default"/>
        <w:position w:val="0"/>
      </w:rPr>
    </w:lvl>
    <w:lvl w:ilvl="4">
      <w:start w:val="1"/>
      <w:numFmt w:val="decimal"/>
      <w:lvlText w:val="%1.%2.%3.%4.%5."/>
      <w:lvlJc w:val="left"/>
      <w:pPr>
        <w:ind w:left="2232" w:hanging="792"/>
      </w:pPr>
      <w:rPr>
        <w:rFonts w:hint="default"/>
        <w:position w:val="0"/>
      </w:rPr>
    </w:lvl>
    <w:lvl w:ilvl="5">
      <w:start w:val="1"/>
      <w:numFmt w:val="decimal"/>
      <w:lvlText w:val="%1.%2.%3.%4.%5.%6."/>
      <w:lvlJc w:val="left"/>
      <w:pPr>
        <w:ind w:left="2736" w:hanging="936"/>
      </w:pPr>
      <w:rPr>
        <w:rFonts w:hint="default"/>
        <w:position w:val="0"/>
      </w:rPr>
    </w:lvl>
    <w:lvl w:ilvl="6">
      <w:start w:val="1"/>
      <w:numFmt w:val="decimal"/>
      <w:lvlText w:val="%1.%2.%3.%4.%5.%6.%7."/>
      <w:lvlJc w:val="left"/>
      <w:pPr>
        <w:ind w:left="3240" w:hanging="1080"/>
      </w:pPr>
      <w:rPr>
        <w:rFonts w:hint="default"/>
        <w:position w:val="0"/>
      </w:rPr>
    </w:lvl>
    <w:lvl w:ilvl="7">
      <w:start w:val="1"/>
      <w:numFmt w:val="decimal"/>
      <w:lvlText w:val="%1.%2.%3.%4.%5.%6.%7.%8."/>
      <w:lvlJc w:val="left"/>
      <w:pPr>
        <w:ind w:left="3744" w:hanging="1224"/>
      </w:pPr>
      <w:rPr>
        <w:rFonts w:hint="default"/>
        <w:position w:val="0"/>
      </w:rPr>
    </w:lvl>
    <w:lvl w:ilvl="8">
      <w:start w:val="1"/>
      <w:numFmt w:val="decimal"/>
      <w:lvlText w:val="%1.%2.%3.%4.%5.%6.%7.%8.%9."/>
      <w:lvlJc w:val="left"/>
      <w:pPr>
        <w:ind w:left="4320" w:hanging="1440"/>
      </w:pPr>
      <w:rPr>
        <w:rFonts w:hint="default"/>
        <w:position w:val="0"/>
      </w:rPr>
    </w:lvl>
  </w:abstractNum>
  <w:abstractNum w:abstractNumId="29">
    <w:nsid w:val="73EC04B5"/>
    <w:multiLevelType w:val="hybridMultilevel"/>
    <w:tmpl w:val="48EE422E"/>
    <w:lvl w:ilvl="0" w:tplc="04090001">
      <w:start w:val="1"/>
      <w:numFmt w:val="bullet"/>
      <w:lvlText w:val=""/>
      <w:lvlJc w:val="left"/>
      <w:pPr>
        <w:ind w:left="1554"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F190CF12">
      <w:start w:val="1"/>
      <w:numFmt w:val="bullet"/>
      <w:lvlText w:val=""/>
      <w:lvlJc w:val="left"/>
      <w:pPr>
        <w:ind w:left="1680" w:hanging="420"/>
      </w:pPr>
      <w:rPr>
        <w:rFonts w:ascii="Wingdings" w:hAnsi="Wingdings" w:hint="default"/>
      </w:rPr>
    </w:lvl>
    <w:lvl w:ilvl="3" w:tplc="0409000D">
      <w:start w:val="1"/>
      <w:numFmt w:val="bullet"/>
      <w:lvlText w:val=""/>
      <w:lvlJc w:val="left"/>
      <w:pPr>
        <w:ind w:left="2100" w:hanging="420"/>
      </w:pPr>
      <w:rPr>
        <w:rFonts w:ascii="Wingdings" w:hAnsi="Wingdings" w:hint="default"/>
      </w:rPr>
    </w:lvl>
    <w:lvl w:ilvl="4" w:tplc="683C2D8A">
      <w:start w:val="1"/>
      <w:numFmt w:val="bullet"/>
      <w:lvlText w:val=""/>
      <w:lvlJc w:val="left"/>
      <w:pPr>
        <w:ind w:left="2520" w:hanging="420"/>
      </w:pPr>
      <w:rPr>
        <w:rFonts w:ascii="Wingdings" w:hAnsi="Wingdings" w:hint="default"/>
      </w:rPr>
    </w:lvl>
    <w:lvl w:ilvl="5" w:tplc="8EBADFDC">
      <w:start w:val="1"/>
      <w:numFmt w:val="bullet"/>
      <w:lvlText w:val=""/>
      <w:lvlJc w:val="left"/>
      <w:pPr>
        <w:ind w:left="2940" w:hanging="420"/>
      </w:pPr>
      <w:rPr>
        <w:rFonts w:ascii="Wingdings" w:hAnsi="Wingdings" w:hint="default"/>
      </w:rPr>
    </w:lvl>
    <w:lvl w:ilvl="6" w:tplc="AA5C0378" w:tentative="1">
      <w:start w:val="1"/>
      <w:numFmt w:val="bullet"/>
      <w:lvlText w:val=""/>
      <w:lvlJc w:val="left"/>
      <w:pPr>
        <w:ind w:left="3360" w:hanging="420"/>
      </w:pPr>
      <w:rPr>
        <w:rFonts w:ascii="Wingdings" w:hAnsi="Wingdings" w:hint="default"/>
      </w:rPr>
    </w:lvl>
    <w:lvl w:ilvl="7" w:tplc="6AF0F964" w:tentative="1">
      <w:start w:val="1"/>
      <w:numFmt w:val="bullet"/>
      <w:lvlText w:val=""/>
      <w:lvlJc w:val="left"/>
      <w:pPr>
        <w:ind w:left="3780" w:hanging="420"/>
      </w:pPr>
      <w:rPr>
        <w:rFonts w:ascii="Wingdings" w:hAnsi="Wingdings" w:hint="default"/>
      </w:rPr>
    </w:lvl>
    <w:lvl w:ilvl="8" w:tplc="303E1B8C" w:tentative="1">
      <w:start w:val="1"/>
      <w:numFmt w:val="bullet"/>
      <w:lvlText w:val=""/>
      <w:lvlJc w:val="left"/>
      <w:pPr>
        <w:ind w:left="4200" w:hanging="420"/>
      </w:pPr>
      <w:rPr>
        <w:rFonts w:ascii="Wingdings" w:hAnsi="Wingdings" w:hint="default"/>
      </w:rPr>
    </w:lvl>
  </w:abstractNum>
  <w:abstractNum w:abstractNumId="30">
    <w:nsid w:val="7A921228"/>
    <w:multiLevelType w:val="multilevel"/>
    <w:tmpl w:val="F0907BB6"/>
    <w:lvl w:ilvl="0">
      <w:start w:val="1"/>
      <w:numFmt w:val="decimal"/>
      <w:pStyle w:val="L-1"/>
      <w:lvlText w:val="%1."/>
      <w:lvlJc w:val="left"/>
      <w:pPr>
        <w:ind w:left="425" w:hanging="425"/>
      </w:pPr>
      <w:rPr>
        <w:rFonts w:hint="eastAsia"/>
      </w:rPr>
    </w:lvl>
    <w:lvl w:ilvl="1">
      <w:start w:val="1"/>
      <w:numFmt w:val="decimal"/>
      <w:pStyle w:val="L-2"/>
      <w:lvlText w:val="5.%2."/>
      <w:lvlJc w:val="left"/>
      <w:pPr>
        <w:ind w:left="567" w:hanging="567"/>
      </w:pPr>
      <w:rPr>
        <w:rFonts w:hint="eastAsia"/>
      </w:rPr>
    </w:lvl>
    <w:lvl w:ilvl="2">
      <w:start w:val="1"/>
      <w:numFmt w:val="decimal"/>
      <w:pStyle w:val="L-3"/>
      <w:suff w:val="nothing"/>
      <w:lvlText w:val="%1.%2.%3."/>
      <w:lvlJc w:val="left"/>
      <w:pPr>
        <w:ind w:left="1985" w:hanging="709"/>
      </w:pPr>
      <w:rPr>
        <w:rFonts w:hint="eastAsia"/>
      </w:rPr>
    </w:lvl>
    <w:lvl w:ilvl="3">
      <w:start w:val="1"/>
      <w:numFmt w:val="decimal"/>
      <w:pStyle w:val="4"/>
      <w:suff w:val="nothing"/>
      <w:lvlText w:val="%1.%2.%3.%4."/>
      <w:lvlJc w:val="left"/>
      <w:pPr>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nothing"/>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8"/>
  </w:num>
  <w:num w:numId="2">
    <w:abstractNumId w:val="16"/>
  </w:num>
  <w:num w:numId="3">
    <w:abstractNumId w:val="4"/>
  </w:num>
  <w:num w:numId="4">
    <w:abstractNumId w:val="1"/>
  </w:num>
  <w:num w:numId="5">
    <w:abstractNumId w:val="2"/>
  </w:num>
  <w:num w:numId="6">
    <w:abstractNumId w:val="5"/>
  </w:num>
  <w:num w:numId="7">
    <w:abstractNumId w:val="8"/>
  </w:num>
  <w:num w:numId="8">
    <w:abstractNumId w:val="7"/>
  </w:num>
  <w:num w:numId="9">
    <w:abstractNumId w:val="10"/>
  </w:num>
  <w:num w:numId="10">
    <w:abstractNumId w:val="0"/>
  </w:num>
  <w:num w:numId="11">
    <w:abstractNumId w:val="3"/>
  </w:num>
  <w:num w:numId="12">
    <w:abstractNumId w:val="9"/>
  </w:num>
  <w:num w:numId="13">
    <w:abstractNumId w:val="11"/>
  </w:num>
  <w:num w:numId="14">
    <w:abstractNumId w:val="6"/>
  </w:num>
  <w:num w:numId="15">
    <w:abstractNumId w:val="30"/>
  </w:num>
  <w:num w:numId="16">
    <w:abstractNumId w:val="19"/>
  </w:num>
  <w:num w:numId="17">
    <w:abstractNumId w:val="29"/>
  </w:num>
  <w:num w:numId="18">
    <w:abstractNumId w:val="21"/>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6"/>
  </w:num>
  <w:num w:numId="26">
    <w:abstractNumId w:val="24"/>
  </w:num>
  <w:num w:numId="27">
    <w:abstractNumId w:val="14"/>
  </w:num>
  <w:num w:numId="28">
    <w:abstractNumId w:val="17"/>
  </w:num>
  <w:num w:numId="29">
    <w:abstractNumId w:val="13"/>
  </w:num>
  <w:num w:numId="30">
    <w:abstractNumId w:val="28"/>
  </w:num>
  <w:num w:numId="31">
    <w:abstractNumId w:val="22"/>
  </w:num>
  <w:num w:numId="32">
    <w:abstractNumId w:val="27"/>
  </w:num>
  <w:num w:numId="33">
    <w:abstractNumId w:val="20"/>
  </w:num>
  <w:num w:numId="34">
    <w:abstractNumId w:val="25"/>
  </w:num>
  <w:num w:numId="35">
    <w:abstractNumId w:val="16"/>
  </w:num>
  <w:num w:numId="36">
    <w:abstractNumId w:val="16"/>
  </w:num>
  <w:num w:numId="37">
    <w:abstractNumId w:val="16"/>
  </w:num>
  <w:num w:numId="38">
    <w:abstractNumId w:val="16"/>
  </w:num>
  <w:num w:numId="39">
    <w:abstractNumId w:val="16"/>
  </w:num>
  <w:num w:numId="40">
    <w:abstractNumId w:val="16"/>
  </w:num>
  <w:num w:numId="41">
    <w:abstractNumId w:val="16"/>
  </w:num>
  <w:num w:numId="42">
    <w:abstractNumId w:val="16"/>
  </w:num>
  <w:num w:numId="43">
    <w:abstractNumId w:val="16"/>
  </w:num>
  <w:num w:numId="44">
    <w:abstractNumId w:val="16"/>
  </w:num>
  <w:num w:numId="45">
    <w:abstractNumId w:val="16"/>
  </w:num>
  <w:num w:numId="46">
    <w:abstractNumId w:val="16"/>
  </w:num>
  <w:num w:numId="47">
    <w:abstractNumId w:val="16"/>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e">
    <w15:presenceInfo w15:providerId="None" w15:userId="Nicole"/>
  </w15:person>
  <w15:person w15:author="F">
    <w15:presenceInfo w15:providerId="None" w15:userId="F"/>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8DA"/>
    <w:rsid w:val="0000694F"/>
    <w:rsid w:val="00006D27"/>
    <w:rsid w:val="00011201"/>
    <w:rsid w:val="0001162E"/>
    <w:rsid w:val="0001366B"/>
    <w:rsid w:val="000271BD"/>
    <w:rsid w:val="00037ADC"/>
    <w:rsid w:val="0004215D"/>
    <w:rsid w:val="000453D2"/>
    <w:rsid w:val="00061E2C"/>
    <w:rsid w:val="00065D96"/>
    <w:rsid w:val="00071556"/>
    <w:rsid w:val="000808A3"/>
    <w:rsid w:val="0008531D"/>
    <w:rsid w:val="000A3398"/>
    <w:rsid w:val="000B1E1E"/>
    <w:rsid w:val="000B4379"/>
    <w:rsid w:val="000B43C8"/>
    <w:rsid w:val="000B742B"/>
    <w:rsid w:val="000B7446"/>
    <w:rsid w:val="000C6759"/>
    <w:rsid w:val="000D60F5"/>
    <w:rsid w:val="000E42DC"/>
    <w:rsid w:val="00100C2F"/>
    <w:rsid w:val="001174DD"/>
    <w:rsid w:val="00117E69"/>
    <w:rsid w:val="001211D0"/>
    <w:rsid w:val="00121EB4"/>
    <w:rsid w:val="001255B3"/>
    <w:rsid w:val="001300EC"/>
    <w:rsid w:val="0013694E"/>
    <w:rsid w:val="001423C2"/>
    <w:rsid w:val="0015277D"/>
    <w:rsid w:val="00154A00"/>
    <w:rsid w:val="00157AF2"/>
    <w:rsid w:val="00163BD2"/>
    <w:rsid w:val="00166440"/>
    <w:rsid w:val="0016727B"/>
    <w:rsid w:val="00172A27"/>
    <w:rsid w:val="00180EF8"/>
    <w:rsid w:val="00181A64"/>
    <w:rsid w:val="001831BA"/>
    <w:rsid w:val="001840F9"/>
    <w:rsid w:val="00194638"/>
    <w:rsid w:val="00196E28"/>
    <w:rsid w:val="001A0542"/>
    <w:rsid w:val="001A185E"/>
    <w:rsid w:val="001A54E5"/>
    <w:rsid w:val="001B6477"/>
    <w:rsid w:val="001C1DF6"/>
    <w:rsid w:val="001C209F"/>
    <w:rsid w:val="001C3B2F"/>
    <w:rsid w:val="001D067F"/>
    <w:rsid w:val="001D2329"/>
    <w:rsid w:val="001D23ED"/>
    <w:rsid w:val="001E08B8"/>
    <w:rsid w:val="001E275E"/>
    <w:rsid w:val="001E53AC"/>
    <w:rsid w:val="001E6DD3"/>
    <w:rsid w:val="001F6FC4"/>
    <w:rsid w:val="002074D9"/>
    <w:rsid w:val="002076F0"/>
    <w:rsid w:val="002136C8"/>
    <w:rsid w:val="002315C7"/>
    <w:rsid w:val="00232A20"/>
    <w:rsid w:val="00233C7D"/>
    <w:rsid w:val="00244072"/>
    <w:rsid w:val="002516AE"/>
    <w:rsid w:val="00254A45"/>
    <w:rsid w:val="00255CC5"/>
    <w:rsid w:val="002647C5"/>
    <w:rsid w:val="00280994"/>
    <w:rsid w:val="0028183C"/>
    <w:rsid w:val="002A1413"/>
    <w:rsid w:val="002A1922"/>
    <w:rsid w:val="002A1B17"/>
    <w:rsid w:val="002A5121"/>
    <w:rsid w:val="002A717F"/>
    <w:rsid w:val="002C093D"/>
    <w:rsid w:val="002C7811"/>
    <w:rsid w:val="002D1215"/>
    <w:rsid w:val="002E17C7"/>
    <w:rsid w:val="002E31B2"/>
    <w:rsid w:val="002F0106"/>
    <w:rsid w:val="002F11C1"/>
    <w:rsid w:val="002F1C10"/>
    <w:rsid w:val="002F4C5E"/>
    <w:rsid w:val="002F6CF3"/>
    <w:rsid w:val="00301968"/>
    <w:rsid w:val="003029A9"/>
    <w:rsid w:val="0031408B"/>
    <w:rsid w:val="003168C1"/>
    <w:rsid w:val="0031776E"/>
    <w:rsid w:val="003203AE"/>
    <w:rsid w:val="00322174"/>
    <w:rsid w:val="0034445D"/>
    <w:rsid w:val="00347592"/>
    <w:rsid w:val="00347F16"/>
    <w:rsid w:val="00350442"/>
    <w:rsid w:val="00354D48"/>
    <w:rsid w:val="00357F78"/>
    <w:rsid w:val="00373CA9"/>
    <w:rsid w:val="003A79A0"/>
    <w:rsid w:val="003B54AA"/>
    <w:rsid w:val="003C143C"/>
    <w:rsid w:val="003C55DB"/>
    <w:rsid w:val="003C7519"/>
    <w:rsid w:val="003D247B"/>
    <w:rsid w:val="003D32B8"/>
    <w:rsid w:val="003E2405"/>
    <w:rsid w:val="003E2F8F"/>
    <w:rsid w:val="00402947"/>
    <w:rsid w:val="004035EF"/>
    <w:rsid w:val="004160A4"/>
    <w:rsid w:val="00437FC4"/>
    <w:rsid w:val="0044496D"/>
    <w:rsid w:val="00444F3A"/>
    <w:rsid w:val="00451E68"/>
    <w:rsid w:val="00464E55"/>
    <w:rsid w:val="004657AA"/>
    <w:rsid w:val="00465EED"/>
    <w:rsid w:val="0047394E"/>
    <w:rsid w:val="00474E57"/>
    <w:rsid w:val="0047753C"/>
    <w:rsid w:val="004822EA"/>
    <w:rsid w:val="00484186"/>
    <w:rsid w:val="00496002"/>
    <w:rsid w:val="00496534"/>
    <w:rsid w:val="00497600"/>
    <w:rsid w:val="004A7E42"/>
    <w:rsid w:val="004B2429"/>
    <w:rsid w:val="004B510D"/>
    <w:rsid w:val="004B6892"/>
    <w:rsid w:val="004B6EDE"/>
    <w:rsid w:val="004C1E67"/>
    <w:rsid w:val="004C2251"/>
    <w:rsid w:val="004C7136"/>
    <w:rsid w:val="004E0B31"/>
    <w:rsid w:val="004E6FC5"/>
    <w:rsid w:val="004E7218"/>
    <w:rsid w:val="004E7E99"/>
    <w:rsid w:val="004F0C8C"/>
    <w:rsid w:val="004F179E"/>
    <w:rsid w:val="004F4F61"/>
    <w:rsid w:val="00501DBE"/>
    <w:rsid w:val="00514B32"/>
    <w:rsid w:val="00515BD8"/>
    <w:rsid w:val="00527D2D"/>
    <w:rsid w:val="0053192B"/>
    <w:rsid w:val="0053394A"/>
    <w:rsid w:val="00535AEC"/>
    <w:rsid w:val="00540341"/>
    <w:rsid w:val="005405F7"/>
    <w:rsid w:val="0055427B"/>
    <w:rsid w:val="005607E1"/>
    <w:rsid w:val="00566848"/>
    <w:rsid w:val="00570535"/>
    <w:rsid w:val="00571AA5"/>
    <w:rsid w:val="00574A04"/>
    <w:rsid w:val="00582D6B"/>
    <w:rsid w:val="00590575"/>
    <w:rsid w:val="00592E92"/>
    <w:rsid w:val="0059488E"/>
    <w:rsid w:val="005A358D"/>
    <w:rsid w:val="005A418B"/>
    <w:rsid w:val="005A43B4"/>
    <w:rsid w:val="005A63DE"/>
    <w:rsid w:val="005B1A61"/>
    <w:rsid w:val="005C3997"/>
    <w:rsid w:val="005C3F2E"/>
    <w:rsid w:val="005C563E"/>
    <w:rsid w:val="005D4123"/>
    <w:rsid w:val="005E2050"/>
    <w:rsid w:val="005E6DB0"/>
    <w:rsid w:val="005F2EA9"/>
    <w:rsid w:val="005F4AD0"/>
    <w:rsid w:val="005F6B6E"/>
    <w:rsid w:val="00603977"/>
    <w:rsid w:val="006117D0"/>
    <w:rsid w:val="00612D1A"/>
    <w:rsid w:val="006213F3"/>
    <w:rsid w:val="006244BD"/>
    <w:rsid w:val="006273FD"/>
    <w:rsid w:val="0063621C"/>
    <w:rsid w:val="00650B3B"/>
    <w:rsid w:val="006519D8"/>
    <w:rsid w:val="00652955"/>
    <w:rsid w:val="00657A33"/>
    <w:rsid w:val="00660A0C"/>
    <w:rsid w:val="00661AA3"/>
    <w:rsid w:val="00662896"/>
    <w:rsid w:val="00664BC0"/>
    <w:rsid w:val="00664D08"/>
    <w:rsid w:val="006650E2"/>
    <w:rsid w:val="00671D72"/>
    <w:rsid w:val="00676AFE"/>
    <w:rsid w:val="00682660"/>
    <w:rsid w:val="006826BC"/>
    <w:rsid w:val="00687781"/>
    <w:rsid w:val="0069139F"/>
    <w:rsid w:val="00697171"/>
    <w:rsid w:val="006A49D3"/>
    <w:rsid w:val="006C2867"/>
    <w:rsid w:val="006C4C45"/>
    <w:rsid w:val="006C7E7C"/>
    <w:rsid w:val="006D004A"/>
    <w:rsid w:val="006D5918"/>
    <w:rsid w:val="006E094E"/>
    <w:rsid w:val="006E0D45"/>
    <w:rsid w:val="006E1417"/>
    <w:rsid w:val="006E2DEC"/>
    <w:rsid w:val="006E5DAF"/>
    <w:rsid w:val="006F2993"/>
    <w:rsid w:val="00702F0D"/>
    <w:rsid w:val="00703F31"/>
    <w:rsid w:val="00705E86"/>
    <w:rsid w:val="00714F45"/>
    <w:rsid w:val="0071610D"/>
    <w:rsid w:val="007202D2"/>
    <w:rsid w:val="007225E1"/>
    <w:rsid w:val="00725991"/>
    <w:rsid w:val="00730639"/>
    <w:rsid w:val="00730933"/>
    <w:rsid w:val="007438F2"/>
    <w:rsid w:val="007501E8"/>
    <w:rsid w:val="0075443B"/>
    <w:rsid w:val="00763B17"/>
    <w:rsid w:val="00780347"/>
    <w:rsid w:val="0078588C"/>
    <w:rsid w:val="00794992"/>
    <w:rsid w:val="007A305C"/>
    <w:rsid w:val="007A5EEE"/>
    <w:rsid w:val="007B0586"/>
    <w:rsid w:val="007B2556"/>
    <w:rsid w:val="007B6FB5"/>
    <w:rsid w:val="007C577F"/>
    <w:rsid w:val="007C738E"/>
    <w:rsid w:val="007D0C2C"/>
    <w:rsid w:val="007E69D1"/>
    <w:rsid w:val="007F0926"/>
    <w:rsid w:val="007F4B18"/>
    <w:rsid w:val="008057B8"/>
    <w:rsid w:val="0081095D"/>
    <w:rsid w:val="00811A4F"/>
    <w:rsid w:val="00814983"/>
    <w:rsid w:val="008149CF"/>
    <w:rsid w:val="00817424"/>
    <w:rsid w:val="008178F7"/>
    <w:rsid w:val="008229A5"/>
    <w:rsid w:val="00825EFF"/>
    <w:rsid w:val="00831024"/>
    <w:rsid w:val="00832750"/>
    <w:rsid w:val="0085157A"/>
    <w:rsid w:val="0085179C"/>
    <w:rsid w:val="008548B5"/>
    <w:rsid w:val="008772BE"/>
    <w:rsid w:val="00877B3A"/>
    <w:rsid w:val="008848BD"/>
    <w:rsid w:val="00894C92"/>
    <w:rsid w:val="008A508E"/>
    <w:rsid w:val="008C3995"/>
    <w:rsid w:val="008D491E"/>
    <w:rsid w:val="008E29FD"/>
    <w:rsid w:val="008E41F3"/>
    <w:rsid w:val="008E5AE1"/>
    <w:rsid w:val="008F41D5"/>
    <w:rsid w:val="008F65DE"/>
    <w:rsid w:val="009024D7"/>
    <w:rsid w:val="009066DE"/>
    <w:rsid w:val="00913895"/>
    <w:rsid w:val="00913F1B"/>
    <w:rsid w:val="00915544"/>
    <w:rsid w:val="00936E6D"/>
    <w:rsid w:val="00944930"/>
    <w:rsid w:val="0096039A"/>
    <w:rsid w:val="0096092C"/>
    <w:rsid w:val="00983487"/>
    <w:rsid w:val="00987E4C"/>
    <w:rsid w:val="009902D5"/>
    <w:rsid w:val="00990A16"/>
    <w:rsid w:val="009942A4"/>
    <w:rsid w:val="009C68CE"/>
    <w:rsid w:val="009E2255"/>
    <w:rsid w:val="009E6DB7"/>
    <w:rsid w:val="00A04D4C"/>
    <w:rsid w:val="00A0723C"/>
    <w:rsid w:val="00A15238"/>
    <w:rsid w:val="00A201C0"/>
    <w:rsid w:val="00A206AE"/>
    <w:rsid w:val="00A21C2B"/>
    <w:rsid w:val="00A21DBE"/>
    <w:rsid w:val="00A23512"/>
    <w:rsid w:val="00A302BF"/>
    <w:rsid w:val="00A31232"/>
    <w:rsid w:val="00A44569"/>
    <w:rsid w:val="00A47BDF"/>
    <w:rsid w:val="00A54AD3"/>
    <w:rsid w:val="00A57583"/>
    <w:rsid w:val="00A60FF3"/>
    <w:rsid w:val="00A67F4D"/>
    <w:rsid w:val="00A71FAC"/>
    <w:rsid w:val="00A72684"/>
    <w:rsid w:val="00A75A49"/>
    <w:rsid w:val="00A76A55"/>
    <w:rsid w:val="00A7789B"/>
    <w:rsid w:val="00A81028"/>
    <w:rsid w:val="00A85763"/>
    <w:rsid w:val="00A86528"/>
    <w:rsid w:val="00AA2AEE"/>
    <w:rsid w:val="00AA2B08"/>
    <w:rsid w:val="00AB37B5"/>
    <w:rsid w:val="00AD411B"/>
    <w:rsid w:val="00AD7921"/>
    <w:rsid w:val="00AF24A3"/>
    <w:rsid w:val="00AF3F3C"/>
    <w:rsid w:val="00B00D04"/>
    <w:rsid w:val="00B058ED"/>
    <w:rsid w:val="00B05B00"/>
    <w:rsid w:val="00B07765"/>
    <w:rsid w:val="00B07A0D"/>
    <w:rsid w:val="00B07DCA"/>
    <w:rsid w:val="00B25DCB"/>
    <w:rsid w:val="00B30916"/>
    <w:rsid w:val="00B331FC"/>
    <w:rsid w:val="00B339F4"/>
    <w:rsid w:val="00B3745F"/>
    <w:rsid w:val="00B4268B"/>
    <w:rsid w:val="00B44D6A"/>
    <w:rsid w:val="00B4612A"/>
    <w:rsid w:val="00B57DA9"/>
    <w:rsid w:val="00B66106"/>
    <w:rsid w:val="00B712AC"/>
    <w:rsid w:val="00B8113B"/>
    <w:rsid w:val="00B82BAC"/>
    <w:rsid w:val="00B8514C"/>
    <w:rsid w:val="00B93B95"/>
    <w:rsid w:val="00BA1C46"/>
    <w:rsid w:val="00BA4D5F"/>
    <w:rsid w:val="00BB2969"/>
    <w:rsid w:val="00BC2983"/>
    <w:rsid w:val="00BC5597"/>
    <w:rsid w:val="00BD2442"/>
    <w:rsid w:val="00BD6B90"/>
    <w:rsid w:val="00BD6C63"/>
    <w:rsid w:val="00BF33D2"/>
    <w:rsid w:val="00BF642A"/>
    <w:rsid w:val="00C0166B"/>
    <w:rsid w:val="00C020CE"/>
    <w:rsid w:val="00C021B5"/>
    <w:rsid w:val="00C02F11"/>
    <w:rsid w:val="00C173F5"/>
    <w:rsid w:val="00C2211F"/>
    <w:rsid w:val="00C32F73"/>
    <w:rsid w:val="00C40974"/>
    <w:rsid w:val="00C453B6"/>
    <w:rsid w:val="00C55C10"/>
    <w:rsid w:val="00C6543F"/>
    <w:rsid w:val="00C75F3E"/>
    <w:rsid w:val="00C8560B"/>
    <w:rsid w:val="00C94EF3"/>
    <w:rsid w:val="00C96322"/>
    <w:rsid w:val="00CB0C0E"/>
    <w:rsid w:val="00CB2F8F"/>
    <w:rsid w:val="00CB4649"/>
    <w:rsid w:val="00CC3B41"/>
    <w:rsid w:val="00CC5507"/>
    <w:rsid w:val="00CC7FFC"/>
    <w:rsid w:val="00CD1B7C"/>
    <w:rsid w:val="00CD55EB"/>
    <w:rsid w:val="00CD769B"/>
    <w:rsid w:val="00CD76CE"/>
    <w:rsid w:val="00CE0F74"/>
    <w:rsid w:val="00CE23EA"/>
    <w:rsid w:val="00CF4C31"/>
    <w:rsid w:val="00D21A84"/>
    <w:rsid w:val="00D34DBC"/>
    <w:rsid w:val="00D43046"/>
    <w:rsid w:val="00D45DC2"/>
    <w:rsid w:val="00D514A3"/>
    <w:rsid w:val="00D54ADA"/>
    <w:rsid w:val="00D6295A"/>
    <w:rsid w:val="00D67BFA"/>
    <w:rsid w:val="00D75A6D"/>
    <w:rsid w:val="00D76585"/>
    <w:rsid w:val="00D86C97"/>
    <w:rsid w:val="00D915CA"/>
    <w:rsid w:val="00DA24A1"/>
    <w:rsid w:val="00DA4149"/>
    <w:rsid w:val="00DB208D"/>
    <w:rsid w:val="00DB215C"/>
    <w:rsid w:val="00DB46F1"/>
    <w:rsid w:val="00DB5116"/>
    <w:rsid w:val="00DB6166"/>
    <w:rsid w:val="00DB66DC"/>
    <w:rsid w:val="00DC00C3"/>
    <w:rsid w:val="00DC6879"/>
    <w:rsid w:val="00DD365B"/>
    <w:rsid w:val="00DD7D3B"/>
    <w:rsid w:val="00DE4D07"/>
    <w:rsid w:val="00DE6DC4"/>
    <w:rsid w:val="00DF2337"/>
    <w:rsid w:val="00E02346"/>
    <w:rsid w:val="00E027EA"/>
    <w:rsid w:val="00E03A9D"/>
    <w:rsid w:val="00E05566"/>
    <w:rsid w:val="00E10FF8"/>
    <w:rsid w:val="00E116DC"/>
    <w:rsid w:val="00E13E19"/>
    <w:rsid w:val="00E161DB"/>
    <w:rsid w:val="00E35CE7"/>
    <w:rsid w:val="00E44767"/>
    <w:rsid w:val="00E56699"/>
    <w:rsid w:val="00E652A0"/>
    <w:rsid w:val="00E65AB1"/>
    <w:rsid w:val="00E7093F"/>
    <w:rsid w:val="00E75EE2"/>
    <w:rsid w:val="00E83097"/>
    <w:rsid w:val="00E963E1"/>
    <w:rsid w:val="00EA0E84"/>
    <w:rsid w:val="00EA2775"/>
    <w:rsid w:val="00EA2A5F"/>
    <w:rsid w:val="00EB25CA"/>
    <w:rsid w:val="00EB3F53"/>
    <w:rsid w:val="00EB68D7"/>
    <w:rsid w:val="00EC1E9F"/>
    <w:rsid w:val="00EC2AAE"/>
    <w:rsid w:val="00ED0064"/>
    <w:rsid w:val="00EE0FFD"/>
    <w:rsid w:val="00EE2445"/>
    <w:rsid w:val="00EF77D1"/>
    <w:rsid w:val="00F32FE5"/>
    <w:rsid w:val="00F43747"/>
    <w:rsid w:val="00F440E0"/>
    <w:rsid w:val="00F465CB"/>
    <w:rsid w:val="00F478D0"/>
    <w:rsid w:val="00F551DB"/>
    <w:rsid w:val="00F562F3"/>
    <w:rsid w:val="00F612CA"/>
    <w:rsid w:val="00F6263D"/>
    <w:rsid w:val="00F62A7B"/>
    <w:rsid w:val="00F6364E"/>
    <w:rsid w:val="00F83107"/>
    <w:rsid w:val="00F83558"/>
    <w:rsid w:val="00F83D04"/>
    <w:rsid w:val="00F84F02"/>
    <w:rsid w:val="00F85D83"/>
    <w:rsid w:val="00F97505"/>
    <w:rsid w:val="00FA2E95"/>
    <w:rsid w:val="00FA301A"/>
    <w:rsid w:val="00FA40F4"/>
    <w:rsid w:val="00FC7B3E"/>
    <w:rsid w:val="00FD1201"/>
    <w:rsid w:val="00FD1FD8"/>
    <w:rsid w:val="00FD40FA"/>
    <w:rsid w:val="00FD5C0A"/>
    <w:rsid w:val="00FD7334"/>
    <w:rsid w:val="00FE3D2B"/>
    <w:rsid w:val="00FF00BB"/>
    <w:rsid w:val="00FF0C02"/>
    <w:rsid w:val="00FF6551"/>
    <w:rsid w:val="15276E3B"/>
    <w:rsid w:val="1C676B46"/>
    <w:rsid w:val="26C46E9F"/>
    <w:rsid w:val="315C415C"/>
    <w:rsid w:val="3ACF3B04"/>
    <w:rsid w:val="3C3E0C6D"/>
    <w:rsid w:val="41727216"/>
    <w:rsid w:val="45C07F40"/>
    <w:rsid w:val="52E06850"/>
    <w:rsid w:val="5C472059"/>
    <w:rsid w:val="5D6F757A"/>
    <w:rsid w:val="65607E71"/>
    <w:rsid w:val="6971789D"/>
    <w:rsid w:val="6ED418F0"/>
    <w:rsid w:val="7C7936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8409C"/>
  <w15:docId w15:val="{E5DD101E-53CE-4779-A30F-DB2F5FC8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qFormat="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qFormat="1"/>
    <w:lsdException w:name="Placeholder Text" w:semiHidden="1" w:uiPriority="99"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0">
    <w:name w:val="Normal"/>
    <w:qFormat/>
    <w:rPr>
      <w:sz w:val="24"/>
      <w:szCs w:val="24"/>
      <w:lang w:eastAsia="en-US" w:bidi="en-US"/>
    </w:rPr>
  </w:style>
  <w:style w:type="paragraph" w:styleId="1">
    <w:name w:val="heading 1"/>
    <w:aliases w:val="第一章：标题 1,标题1,章,Char,123321,H1,h1,Level 1 Topic Heading,PIM 1,Heading 0,H11,H12,H13,H14,H15,H16,H17,H18,H19,H110,H111,H112,H121,H131,H141,H151,H161,H171,H181,H191,H1101,H1111,H113,H122,H132,H142,H152,H162,H172,H182,H192,H1102,H1112,H1121,H1211,H1311"/>
    <w:basedOn w:val="a0"/>
    <w:next w:val="a0"/>
    <w:link w:val="10"/>
    <w:qFormat/>
    <w:pPr>
      <w:keepNext/>
      <w:spacing w:before="240" w:after="60"/>
      <w:outlineLvl w:val="0"/>
    </w:pPr>
    <w:rPr>
      <w:rFonts w:ascii="Cambria" w:hAnsi="Cambria"/>
      <w:b/>
      <w:bCs/>
      <w:kern w:val="32"/>
      <w:sz w:val="44"/>
      <w:szCs w:val="32"/>
    </w:rPr>
  </w:style>
  <w:style w:type="paragraph" w:styleId="20">
    <w:name w:val="heading 2"/>
    <w:aliases w:val="heading 2,HeadB,h2,H2,PIM2,Heading 2 Hidden,2nd level,2,Header 2,l2,Titre2,Head 2,sect 1.2,DO NOT USE_h2,chn,Chapter Number/Appendix Letter,Heading 2 CCBS,第一章 标题 2,ISO1,HD2,PA Major Section,Titre3,Fab-2,UNDERRUBRIK 1-2,H21,sect 1.21,H22,sect 1.22,H"/>
    <w:basedOn w:val="a0"/>
    <w:next w:val="a0"/>
    <w:link w:val="21"/>
    <w:qFormat/>
    <w:pPr>
      <w:keepNext/>
      <w:spacing w:before="240" w:after="60"/>
      <w:outlineLvl w:val="1"/>
    </w:pPr>
    <w:rPr>
      <w:rFonts w:ascii="Cambria" w:hAnsi="Cambria"/>
      <w:b/>
      <w:bCs/>
      <w:iCs/>
      <w:sz w:val="32"/>
      <w:szCs w:val="28"/>
    </w:rPr>
  </w:style>
  <w:style w:type="paragraph" w:styleId="30">
    <w:name w:val="heading 3"/>
    <w:aliases w:val="Heading 3 Char,Bold Head,bh,sect1.2.3,sect1.2.31,sect1.2.32,sect1.2.311,sect1.2.33,sect1.2.312,H3,Fab-3,Heading 3 - old,l3,CT,Level 3 Head,h3,Map,H31,HeadC,3,heading 3,- Maj Side,sl3,Heading 3under,level_3,PIM 3,prop3,3heading,Heading 31,3rd level"/>
    <w:basedOn w:val="a0"/>
    <w:next w:val="a0"/>
    <w:link w:val="31"/>
    <w:qFormat/>
    <w:pPr>
      <w:keepNext/>
      <w:spacing w:before="240" w:after="60"/>
      <w:outlineLvl w:val="2"/>
    </w:pPr>
    <w:rPr>
      <w:rFonts w:ascii="Cambria" w:hAnsi="Cambria"/>
      <w:b/>
      <w:bCs/>
      <w:sz w:val="28"/>
      <w:szCs w:val="26"/>
    </w:rPr>
  </w:style>
  <w:style w:type="paragraph" w:styleId="40">
    <w:name w:val="heading 4"/>
    <w:aliases w:val="5级别2,H4,第三层条,bullet,bl,bb,L4,4th level,4,heading 4,PIM 4,4heading,sect 1.2.3.4,Ref Heading 1,rh1,sect 1.2.3.41,Ref Heading 11,rh11,sect 1.2.3.42,Ref Heading 12,rh12,sect 1.2.3.411,Ref Heading 111,rh111,sect 1.2.3.43,Ref Heading 13,rh13,Map Tit,h4"/>
    <w:basedOn w:val="a0"/>
    <w:next w:val="a0"/>
    <w:link w:val="41"/>
    <w:qFormat/>
    <w:pPr>
      <w:keepNext/>
      <w:spacing w:before="240" w:after="60"/>
      <w:outlineLvl w:val="3"/>
    </w:pPr>
    <w:rPr>
      <w:b/>
      <w:bCs/>
      <w:szCs w:val="28"/>
    </w:rPr>
  </w:style>
  <w:style w:type="paragraph" w:styleId="5">
    <w:name w:val="heading 5"/>
    <w:aliases w:val="5级别,H5,dash,ds,dd,PIM 5,h5,Heading5,Roman list,口,口1,口2,heading 5,l5+toc5,Numbered Sub-list,一,正文五级标题,Second Subheading,dash1,ds1,dd1,dash2,ds2,dd2,dash3,ds3,dd3,dash4,ds4,dd4,dash5,ds5,dd5,dash6,ds6,dd6,dash7,ds7,dd7,dash8,ds8,dd8,dash9,ds9,dd9"/>
    <w:basedOn w:val="a0"/>
    <w:next w:val="a0"/>
    <w:link w:val="50"/>
    <w:qFormat/>
    <w:pPr>
      <w:spacing w:before="240" w:after="60"/>
      <w:outlineLvl w:val="4"/>
    </w:pPr>
    <w:rPr>
      <w:b/>
      <w:bCs/>
      <w:i/>
      <w:iCs/>
      <w:sz w:val="26"/>
      <w:szCs w:val="26"/>
    </w:rPr>
  </w:style>
  <w:style w:type="paragraph" w:styleId="6">
    <w:name w:val="heading 6"/>
    <w:aliases w:val="H6,PIM 6,h6,Third Subheading,Bullet list,BOD 4,Legal Level 1.,l6,hsm,submodule heading,L6,ITT t6,PA Appendix,ToolsHeading 6,6,PIM 61,H61,BOD 41,PIM 62,H62,BOD 42,PIM 63,H63,PIM 64,H64,PIM 65,H65,BOD 43,PIM 611,H611,BOD 411,PIM 621,H621,BOD 421,H631"/>
    <w:basedOn w:val="a0"/>
    <w:next w:val="a0"/>
    <w:link w:val="60"/>
    <w:qFormat/>
    <w:pPr>
      <w:spacing w:before="240" w:after="60"/>
      <w:outlineLvl w:val="5"/>
    </w:pPr>
    <w:rPr>
      <w:b/>
      <w:bCs/>
    </w:rPr>
  </w:style>
  <w:style w:type="paragraph" w:styleId="7">
    <w:name w:val="heading 7"/>
    <w:aliases w:val="letter list,PIM 7,不用,cnc,Caption number (column-wide),st,ITT t7,PA Appendix Major,lettered list,letter list1,lettered list1,letter list2,lettered list2,letter list11,lettered list11,letter list3,lettered list3,letter list12,lettered list12,H TIMES1"/>
    <w:basedOn w:val="a0"/>
    <w:next w:val="a0"/>
    <w:link w:val="70"/>
    <w:qFormat/>
    <w:pPr>
      <w:spacing w:before="240" w:after="60"/>
      <w:outlineLvl w:val="6"/>
    </w:pPr>
  </w:style>
  <w:style w:type="paragraph" w:styleId="8">
    <w:name w:val="heading 8"/>
    <w:aliases w:val="Legal Level 1.1.1.,ITT t8,PA Appendix Minor,H8,h8,注意框体,H81,H82,H83,H811,H821,H84,H812,H822,H85,H813,H823,不用8,PIM8"/>
    <w:basedOn w:val="a0"/>
    <w:next w:val="a0"/>
    <w:link w:val="80"/>
    <w:qFormat/>
    <w:pPr>
      <w:spacing w:before="240" w:after="60"/>
      <w:outlineLvl w:val="7"/>
    </w:pPr>
    <w:rPr>
      <w:i/>
      <w:iCs/>
    </w:rPr>
  </w:style>
  <w:style w:type="paragraph" w:styleId="9">
    <w:name w:val="heading 9"/>
    <w:aliases w:val="PIM 9,Legal Level 1.1.1.1.,Appendix,ITT t9,H9,h9,huh,PIM 91,H91,PIM 92,H92,PIM 93,PIM 94,PIM 95,H93,PIM 911,H911,PIM 921,H921,PIM 931,PIM 941,PIM 96,H94,PIM 912,H912,PIM 922,H922,PIM 932,PIM 942,PIM 97,H95,PIM 913,H913,PIM 923,H923,PIM 933,PIM 943"/>
    <w:basedOn w:val="a0"/>
    <w:next w:val="a0"/>
    <w:link w:val="90"/>
    <w:qFormat/>
    <w:pPr>
      <w:spacing w:before="240" w:after="60"/>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1">
    <w:name w:val="标题 4字符"/>
    <w:aliases w:val="5级别2字符,H4字符,第三层条字符,bullet字符,bl字符,bb字符,L4字符,4th level字符,4字符,heading 4字符,PIM 4字符,4heading字符,sect 1.2.3.4字符,Ref Heading 1字符,rh1字符,sect 1.2.3.41字符,Ref Heading 11字符,rh11字符,sect 1.2.3.42字符,Ref Heading 12字符,rh12字符,sect 1.2.3.411字符,Ref Heading 111字符,h4字符"/>
    <w:link w:val="40"/>
    <w:rPr>
      <w:rFonts w:ascii="Calibri" w:eastAsia="宋体" w:hAnsi="Calibri"/>
      <w:b/>
      <w:bCs/>
      <w:sz w:val="24"/>
      <w:szCs w:val="28"/>
    </w:rPr>
  </w:style>
  <w:style w:type="character" w:styleId="a4">
    <w:name w:val="Subtle Reference"/>
    <w:qFormat/>
    <w:rPr>
      <w:sz w:val="24"/>
      <w:szCs w:val="24"/>
      <w:u w:val="single"/>
    </w:rPr>
  </w:style>
  <w:style w:type="character" w:customStyle="1" w:styleId="70">
    <w:name w:val="标题 7字符"/>
    <w:aliases w:val="letter list字符,PIM 7字符,不用字符,cnc字符,Caption number (column-wide)字符,st字符,ITT t7字符,PA Appendix Major字符,lettered list字符,letter list1字符,lettered list1字符,letter list2字符,lettered list2字符,letter list11字符,lettered list11字符,letter list3字符,lettered list3字符"/>
    <w:link w:val="7"/>
    <w:rPr>
      <w:sz w:val="24"/>
      <w:szCs w:val="24"/>
    </w:rPr>
  </w:style>
  <w:style w:type="character" w:customStyle="1" w:styleId="a5">
    <w:name w:val="引用字符"/>
    <w:link w:val="a6"/>
    <w:rPr>
      <w:i/>
      <w:sz w:val="24"/>
      <w:szCs w:val="24"/>
    </w:rPr>
  </w:style>
  <w:style w:type="character" w:styleId="a7">
    <w:name w:val="Subtle Emphasis"/>
    <w:qFormat/>
    <w:rPr>
      <w:i/>
      <w:color w:val="5A5A5A"/>
    </w:rPr>
  </w:style>
  <w:style w:type="character" w:customStyle="1" w:styleId="a8">
    <w:name w:val="文档结构图字符"/>
    <w:link w:val="a9"/>
    <w:rPr>
      <w:rFonts w:ascii="宋体"/>
      <w:sz w:val="18"/>
      <w:szCs w:val="18"/>
      <w:lang w:eastAsia="en-US" w:bidi="en-US"/>
    </w:rPr>
  </w:style>
  <w:style w:type="character" w:customStyle="1" w:styleId="21">
    <w:name w:val="标题 2字符"/>
    <w:aliases w:val="heading 2字符,HeadB字符,h2字符,H2字符,PIM2字符,Heading 2 Hidden字符,2nd level字符,2字符,Header 2字符,l2字符,Titre2字符,Head 2字符,sect 1.2字符,DO NOT USE_h2字符,chn字符,Chapter Number/Appendix Letter字符,Heading 2 CCBS字符,第一章 标题 2字符,ISO1字符,HD2字符,PA Major Section字符,Titre3字符,H21字符"/>
    <w:link w:val="20"/>
    <w:rPr>
      <w:rFonts w:ascii="Cambria" w:eastAsia="宋体" w:hAnsi="Cambria"/>
      <w:b/>
      <w:bCs/>
      <w:i w:val="0"/>
      <w:iCs/>
      <w:sz w:val="32"/>
      <w:szCs w:val="28"/>
    </w:rPr>
  </w:style>
  <w:style w:type="character" w:styleId="aa">
    <w:name w:val="Emphasis"/>
    <w:qFormat/>
    <w:rPr>
      <w:rFonts w:ascii="Calibri" w:hAnsi="Calibri"/>
      <w:b/>
      <w:i/>
      <w:iCs/>
    </w:rPr>
  </w:style>
  <w:style w:type="character" w:customStyle="1" w:styleId="80">
    <w:name w:val="标题 8字符"/>
    <w:aliases w:val="Legal Level 1.1.1.字符,ITT t8字符,PA Appendix Minor字符,H8字符,h8字符,注意框体字符,H81字符,H82字符,H83字符,H811字符,H821字符,H84字符,H812字符,H822字符,H85字符,H813字符,H823字符,不用8字符,PIM8字符"/>
    <w:link w:val="8"/>
    <w:rPr>
      <w:i/>
      <w:iCs/>
      <w:sz w:val="24"/>
      <w:szCs w:val="24"/>
    </w:rPr>
  </w:style>
  <w:style w:type="character" w:customStyle="1" w:styleId="60">
    <w:name w:val="标题 6字符"/>
    <w:aliases w:val="H6字符,PIM 6字符,h6字符,Third Subheading字符,Bullet list字符,BOD 4字符,Legal Level 1.字符,l6字符,hsm字符,submodule heading字符,L6字符,ITT t6字符,PA Appendix字符,ToolsHeading 6字符,6字符,PIM 61字符,H61字符,BOD 41字符,PIM 62字符,H62字符,BOD 42字符,PIM 63字符,H63字符,PIM 64字符,H64字符,PIM 65字符"/>
    <w:link w:val="6"/>
    <w:rPr>
      <w:b/>
      <w:bCs/>
    </w:rPr>
  </w:style>
  <w:style w:type="character" w:customStyle="1" w:styleId="31">
    <w:name w:val="标题 3字符"/>
    <w:aliases w:val="Heading 3 Char字符,Bold Head字符,bh字符,sect1.2.3字符,sect1.2.31字符,sect1.2.32字符,sect1.2.311字符,sect1.2.33字符,sect1.2.312字符,H3字符,Fab-3字符,Heading 3 - old字符,l3字符,CT字符,Level 3 Head字符,h3字符,Map字符,H31字符,HeadC字符,3字符,heading 3字符,- Maj Side字符,sl3字符,Heading 3under字符"/>
    <w:link w:val="30"/>
    <w:rPr>
      <w:rFonts w:ascii="Cambria" w:eastAsia="宋体" w:hAnsi="Cambria"/>
      <w:b/>
      <w:bCs/>
      <w:sz w:val="28"/>
      <w:szCs w:val="26"/>
    </w:rPr>
  </w:style>
  <w:style w:type="character" w:customStyle="1" w:styleId="10">
    <w:name w:val="标题 1字符"/>
    <w:aliases w:val="第一章：标题 1字符,标题1字符,章字符,Char字符,123321字符,H1字符,h1字符,Level 1 Topic Heading字符,PIM 1字符,Heading 0字符,H11字符,H12字符,H13字符,H14字符,H15字符,H16字符,H17字符,H18字符,H19字符,H110字符,H111字符,H112字符,H121字符,H131字符,H141字符,H151字符,H161字符,H171字符,H181字符,H191字符,H1101字符,H1111字符,H113字符"/>
    <w:link w:val="1"/>
    <w:rPr>
      <w:rFonts w:ascii="Cambria" w:eastAsia="宋体" w:hAnsi="Cambria"/>
      <w:b/>
      <w:bCs/>
      <w:kern w:val="32"/>
      <w:sz w:val="44"/>
      <w:szCs w:val="32"/>
    </w:rPr>
  </w:style>
  <w:style w:type="character" w:customStyle="1" w:styleId="ab">
    <w:name w:val="标题字符"/>
    <w:link w:val="ac"/>
    <w:rPr>
      <w:rFonts w:ascii="Cambria" w:eastAsia="宋体" w:hAnsi="Cambria"/>
      <w:b/>
      <w:bCs/>
      <w:kern w:val="28"/>
      <w:sz w:val="32"/>
      <w:szCs w:val="32"/>
    </w:rPr>
  </w:style>
  <w:style w:type="character" w:customStyle="1" w:styleId="ad">
    <w:name w:val="副标题字符"/>
    <w:link w:val="ae"/>
    <w:rPr>
      <w:rFonts w:ascii="Cambria" w:eastAsia="宋体" w:hAnsi="Cambria"/>
      <w:sz w:val="24"/>
      <w:szCs w:val="24"/>
    </w:rPr>
  </w:style>
  <w:style w:type="character" w:styleId="af">
    <w:name w:val="Intense Emphasis"/>
    <w:qFormat/>
    <w:rPr>
      <w:b/>
      <w:i/>
      <w:sz w:val="24"/>
      <w:szCs w:val="24"/>
      <w:u w:val="single"/>
    </w:rPr>
  </w:style>
  <w:style w:type="character" w:customStyle="1" w:styleId="af0">
    <w:name w:val="批注框文本字符"/>
    <w:link w:val="af1"/>
    <w:uiPriority w:val="99"/>
    <w:rPr>
      <w:sz w:val="18"/>
      <w:szCs w:val="18"/>
      <w:lang w:eastAsia="en-US" w:bidi="en-US"/>
    </w:rPr>
  </w:style>
  <w:style w:type="character" w:styleId="af2">
    <w:name w:val="Intense Reference"/>
    <w:qFormat/>
    <w:rPr>
      <w:b/>
      <w:sz w:val="24"/>
      <w:u w:val="single"/>
    </w:rPr>
  </w:style>
  <w:style w:type="character" w:customStyle="1" w:styleId="50">
    <w:name w:val="标题 5字符"/>
    <w:aliases w:val="5级别字符,H5字符,dash字符,ds字符,dd字符,PIM 5字符,h5字符,Heading5字符,Roman list字符,口字符,口1字符,口2字符,heading 5字符,l5+toc5字符,Numbered Sub-list字符,一字符,正文五级标题字符,Second Subheading字符,dash1字符,ds1字符,dd1字符,dash2字符,ds2字符,dd2字符,dash3字符,ds3字符,dd3字符,dash4字符,ds4字符,dd4字符,dash5字符"/>
    <w:link w:val="5"/>
    <w:rPr>
      <w:b/>
      <w:bCs/>
      <w:i/>
      <w:iCs/>
      <w:sz w:val="26"/>
      <w:szCs w:val="26"/>
    </w:rPr>
  </w:style>
  <w:style w:type="character" w:styleId="af3">
    <w:name w:val="Hyperlink"/>
    <w:uiPriority w:val="99"/>
    <w:rPr>
      <w:color w:val="0000FF"/>
      <w:u w:val="single"/>
    </w:rPr>
  </w:style>
  <w:style w:type="character" w:styleId="af4">
    <w:name w:val="annotation reference"/>
    <w:uiPriority w:val="99"/>
    <w:rPr>
      <w:sz w:val="21"/>
      <w:szCs w:val="21"/>
    </w:rPr>
  </w:style>
  <w:style w:type="character" w:styleId="af5">
    <w:name w:val="page number"/>
    <w:basedOn w:val="a1"/>
  </w:style>
  <w:style w:type="character" w:customStyle="1" w:styleId="af6">
    <w:name w:val="明显引用字符"/>
    <w:link w:val="af7"/>
    <w:rPr>
      <w:b/>
      <w:i/>
      <w:sz w:val="24"/>
    </w:rPr>
  </w:style>
  <w:style w:type="character" w:customStyle="1" w:styleId="af8">
    <w:name w:val="批注文字字符"/>
    <w:link w:val="af9"/>
    <w:uiPriority w:val="99"/>
    <w:rPr>
      <w:rFonts w:ascii="Times New Roman" w:hAnsi="Times New Roman"/>
      <w:kern w:val="2"/>
      <w:sz w:val="21"/>
      <w:szCs w:val="24"/>
    </w:rPr>
  </w:style>
  <w:style w:type="character" w:styleId="afa">
    <w:name w:val="Strong"/>
    <w:qFormat/>
    <w:rPr>
      <w:b/>
      <w:bCs/>
    </w:rPr>
  </w:style>
  <w:style w:type="character" w:customStyle="1" w:styleId="15">
    <w:name w:val="15"/>
    <w:rPr>
      <w:rFonts w:ascii="Times New Roman" w:hAnsi="Times New Roman" w:cs="Times New Roman" w:hint="default"/>
      <w:sz w:val="20"/>
      <w:szCs w:val="20"/>
    </w:rPr>
  </w:style>
  <w:style w:type="character" w:styleId="afb">
    <w:name w:val="Book Title"/>
    <w:qFormat/>
    <w:rPr>
      <w:rFonts w:ascii="Cambria" w:eastAsia="宋体" w:hAnsi="Cambria"/>
      <w:b/>
      <w:i/>
      <w:sz w:val="24"/>
      <w:szCs w:val="24"/>
    </w:rPr>
  </w:style>
  <w:style w:type="character" w:customStyle="1" w:styleId="90">
    <w:name w:val="标题 9字符"/>
    <w:aliases w:val="PIM 9字符,Legal Level 1.1.1.1.字符,Appendix字符,ITT t9字符,H9字符,h9字符,huh字符,PIM 91字符,H91字符,PIM 92字符,H92字符,PIM 93字符,PIM 94字符,PIM 95字符,H93字符,PIM 911字符,H911字符,PIM 921字符,H921字符,PIM 931字符,PIM 941字符,PIM 96字符,H94字符,PIM 912字符,H912字符,PIM 922字符,H922字符,PIM 932字符"/>
    <w:link w:val="9"/>
    <w:rPr>
      <w:rFonts w:ascii="Cambria" w:eastAsia="宋体" w:hAnsi="Cambria"/>
    </w:rPr>
  </w:style>
  <w:style w:type="paragraph" w:styleId="22">
    <w:name w:val="toc 2"/>
    <w:basedOn w:val="a0"/>
    <w:next w:val="a0"/>
    <w:uiPriority w:val="39"/>
    <w:qFormat/>
    <w:pPr>
      <w:tabs>
        <w:tab w:val="left" w:pos="1050"/>
        <w:tab w:val="right" w:leader="dot" w:pos="8296"/>
        <w:tab w:val="right" w:leader="dot" w:pos="8630"/>
      </w:tabs>
      <w:ind w:leftChars="236" w:left="566"/>
    </w:pPr>
  </w:style>
  <w:style w:type="paragraph" w:styleId="afc">
    <w:name w:val="Plain Text"/>
    <w:basedOn w:val="a0"/>
    <w:rPr>
      <w:rFonts w:ascii="宋体" w:hAnsi="Courier New" w:cs="Courier New"/>
      <w:szCs w:val="21"/>
    </w:rPr>
  </w:style>
  <w:style w:type="paragraph" w:styleId="af1">
    <w:name w:val="Balloon Text"/>
    <w:basedOn w:val="a0"/>
    <w:link w:val="af0"/>
    <w:uiPriority w:val="99"/>
    <w:rPr>
      <w:sz w:val="18"/>
      <w:szCs w:val="18"/>
    </w:rPr>
  </w:style>
  <w:style w:type="paragraph" w:styleId="a6">
    <w:name w:val="Quote"/>
    <w:basedOn w:val="a0"/>
    <w:next w:val="a0"/>
    <w:link w:val="a5"/>
    <w:qFormat/>
    <w:rPr>
      <w:i/>
    </w:rPr>
  </w:style>
  <w:style w:type="paragraph" w:styleId="afd">
    <w:name w:val="footer"/>
    <w:aliases w:val="Footer-Even"/>
    <w:basedOn w:val="a0"/>
    <w:link w:val="afe"/>
    <w:pPr>
      <w:tabs>
        <w:tab w:val="center" w:pos="4153"/>
        <w:tab w:val="right" w:pos="8306"/>
      </w:tabs>
      <w:snapToGrid w:val="0"/>
    </w:pPr>
    <w:rPr>
      <w:sz w:val="18"/>
      <w:szCs w:val="18"/>
    </w:rPr>
  </w:style>
  <w:style w:type="paragraph" w:customStyle="1" w:styleId="Char">
    <w:name w:val="Char"/>
    <w:basedOn w:val="a0"/>
  </w:style>
  <w:style w:type="paragraph" w:styleId="11">
    <w:name w:val="toc 1"/>
    <w:basedOn w:val="a0"/>
    <w:next w:val="a0"/>
    <w:uiPriority w:val="39"/>
    <w:qFormat/>
  </w:style>
  <w:style w:type="paragraph" w:customStyle="1" w:styleId="23">
    <w:name w:val="样式 标题 2"/>
    <w:basedOn w:val="20"/>
    <w:pPr>
      <w:keepLines/>
      <w:widowControl w:val="0"/>
      <w:spacing w:before="260" w:after="260" w:line="416" w:lineRule="auto"/>
      <w:jc w:val="both"/>
    </w:pPr>
    <w:rPr>
      <w:rFonts w:eastAsia="黑体"/>
      <w:b w:val="0"/>
      <w:i/>
      <w:iCs w:val="0"/>
      <w:kern w:val="2"/>
      <w:szCs w:val="32"/>
      <w:lang w:eastAsia="zh-CN" w:bidi="ar-SA"/>
    </w:rPr>
  </w:style>
  <w:style w:type="paragraph" w:styleId="a9">
    <w:name w:val="Document Map"/>
    <w:basedOn w:val="a0"/>
    <w:link w:val="a8"/>
    <w:rPr>
      <w:rFonts w:ascii="宋体"/>
      <w:sz w:val="18"/>
      <w:szCs w:val="18"/>
    </w:rPr>
  </w:style>
  <w:style w:type="paragraph" w:styleId="aff">
    <w:name w:val="No Spacing"/>
    <w:basedOn w:val="a0"/>
    <w:qFormat/>
    <w:rPr>
      <w:szCs w:val="32"/>
    </w:rPr>
  </w:style>
  <w:style w:type="paragraph" w:styleId="af9">
    <w:name w:val="annotation text"/>
    <w:basedOn w:val="a0"/>
    <w:link w:val="af8"/>
    <w:uiPriority w:val="99"/>
    <w:pPr>
      <w:widowControl w:val="0"/>
    </w:pPr>
    <w:rPr>
      <w:rFonts w:ascii="Times New Roman" w:hAnsi="Times New Roman"/>
      <w:kern w:val="2"/>
      <w:sz w:val="21"/>
    </w:rPr>
  </w:style>
  <w:style w:type="paragraph" w:styleId="aff0">
    <w:name w:val="TOC Heading"/>
    <w:basedOn w:val="1"/>
    <w:next w:val="a0"/>
    <w:uiPriority w:val="39"/>
    <w:qFormat/>
    <w:pPr>
      <w:outlineLvl w:val="9"/>
    </w:pPr>
  </w:style>
  <w:style w:type="paragraph" w:customStyle="1" w:styleId="12">
    <w:name w:val="样式1"/>
    <w:basedOn w:val="a0"/>
    <w:rPr>
      <w:rFonts w:eastAsia="楷体_GB2312"/>
      <w:b/>
      <w:bCs/>
      <w:sz w:val="32"/>
      <w:szCs w:val="32"/>
    </w:rPr>
  </w:style>
  <w:style w:type="paragraph" w:customStyle="1" w:styleId="13">
    <w:name w:val="样式 标题 1"/>
    <w:basedOn w:val="1"/>
    <w:pPr>
      <w:keepLines/>
      <w:widowControl w:val="0"/>
      <w:spacing w:before="340" w:after="330" w:line="578" w:lineRule="auto"/>
      <w:jc w:val="center"/>
    </w:pPr>
    <w:rPr>
      <w:rFonts w:eastAsia="黑体" w:hAnsi="黑体" w:cs="宋体"/>
      <w:b w:val="0"/>
      <w:kern w:val="44"/>
      <w:szCs w:val="20"/>
      <w:lang w:eastAsia="zh-CN" w:bidi="ar-SA"/>
    </w:rPr>
  </w:style>
  <w:style w:type="paragraph" w:styleId="aff1">
    <w:name w:val="Body Text"/>
    <w:basedOn w:val="a0"/>
    <w:rPr>
      <w:i/>
      <w:iCs/>
      <w:sz w:val="18"/>
    </w:rPr>
  </w:style>
  <w:style w:type="paragraph" w:styleId="ae">
    <w:name w:val="Subtitle"/>
    <w:basedOn w:val="a0"/>
    <w:next w:val="a0"/>
    <w:link w:val="ad"/>
    <w:qFormat/>
    <w:pPr>
      <w:spacing w:after="60"/>
      <w:jc w:val="center"/>
      <w:outlineLvl w:val="1"/>
    </w:pPr>
    <w:rPr>
      <w:rFonts w:ascii="Cambria" w:hAnsi="Cambria"/>
    </w:rPr>
  </w:style>
  <w:style w:type="paragraph" w:customStyle="1" w:styleId="p15">
    <w:name w:val="p15"/>
    <w:basedOn w:val="a0"/>
    <w:pPr>
      <w:pBdr>
        <w:bottom w:val="single" w:sz="6" w:space="1" w:color="000000"/>
      </w:pBdr>
      <w:jc w:val="center"/>
    </w:pPr>
    <w:rPr>
      <w:sz w:val="18"/>
      <w:szCs w:val="18"/>
    </w:rPr>
  </w:style>
  <w:style w:type="paragraph" w:customStyle="1" w:styleId="p16">
    <w:name w:val="p16"/>
    <w:basedOn w:val="a0"/>
    <w:rPr>
      <w:sz w:val="18"/>
      <w:szCs w:val="18"/>
    </w:rPr>
  </w:style>
  <w:style w:type="paragraph" w:customStyle="1" w:styleId="CharCharCharCharCharChar1CharCharCharChar">
    <w:name w:val="Char Char Char Char Char Char1 Char Char Char Char"/>
    <w:basedOn w:val="a0"/>
    <w:pPr>
      <w:spacing w:line="360" w:lineRule="auto"/>
      <w:ind w:firstLineChars="200" w:firstLine="200"/>
    </w:pPr>
  </w:style>
  <w:style w:type="paragraph" w:styleId="32">
    <w:name w:val="toc 3"/>
    <w:basedOn w:val="a0"/>
    <w:next w:val="a0"/>
    <w:uiPriority w:val="39"/>
    <w:qFormat/>
    <w:pPr>
      <w:tabs>
        <w:tab w:val="right" w:leader="dot" w:pos="8296"/>
      </w:tabs>
      <w:ind w:leftChars="472" w:left="1133"/>
    </w:pPr>
  </w:style>
  <w:style w:type="paragraph" w:styleId="aff2">
    <w:name w:val="Normal Indent"/>
    <w:aliases w:val="表正文,正文非缩进,特点,正文不缩进,段1,正文（首行缩进两字）,水上软件,正文缩进1,???,?????,??,ALT+Z,四号,no-step,特点 Char1,正文非缩进 + 宋体 Char,两端对齐 Char,左侧:  0 厘米 Char,首行缩进:  2 字符 Char,特点 Char Char,特点标题,正文缩进 Char Char Char,正文非缩进 Char Char Char,正文双线,首行缩进,正文非缩进 + 宋体,缩,正文缩进 Char Cha,缩进,PI,表正"/>
    <w:basedOn w:val="a0"/>
    <w:link w:val="aff3"/>
    <w:uiPriority w:val="99"/>
    <w:qFormat/>
    <w:pPr>
      <w:spacing w:line="300" w:lineRule="auto"/>
      <w:ind w:firstLine="420"/>
    </w:pPr>
    <w:rPr>
      <w:szCs w:val="20"/>
    </w:rPr>
  </w:style>
  <w:style w:type="paragraph" w:styleId="aff4">
    <w:name w:val="header"/>
    <w:aliases w:val="ContentsHeader"/>
    <w:basedOn w:val="a0"/>
    <w:link w:val="aff5"/>
    <w:pPr>
      <w:pBdr>
        <w:bottom w:val="single" w:sz="6" w:space="1" w:color="auto"/>
      </w:pBdr>
      <w:tabs>
        <w:tab w:val="center" w:pos="4153"/>
        <w:tab w:val="right" w:pos="8306"/>
      </w:tabs>
      <w:snapToGrid w:val="0"/>
      <w:jc w:val="center"/>
    </w:pPr>
    <w:rPr>
      <w:sz w:val="18"/>
      <w:szCs w:val="18"/>
    </w:rPr>
  </w:style>
  <w:style w:type="paragraph" w:styleId="aff6">
    <w:name w:val="List Paragraph"/>
    <w:basedOn w:val="a0"/>
    <w:qFormat/>
    <w:pPr>
      <w:ind w:left="720"/>
      <w:contextualSpacing/>
    </w:pPr>
  </w:style>
  <w:style w:type="paragraph" w:customStyle="1" w:styleId="33">
    <w:name w:val="样式 标题 3"/>
    <w:basedOn w:val="30"/>
    <w:pPr>
      <w:keepLines/>
      <w:widowControl w:val="0"/>
      <w:spacing w:before="260" w:after="260" w:line="416" w:lineRule="auto"/>
      <w:jc w:val="both"/>
    </w:pPr>
    <w:rPr>
      <w:rFonts w:eastAsia="黑体"/>
      <w:b w:val="0"/>
      <w:kern w:val="2"/>
      <w:szCs w:val="32"/>
      <w:lang w:eastAsia="zh-CN" w:bidi="ar-SA"/>
    </w:rPr>
  </w:style>
  <w:style w:type="paragraph" w:styleId="aff7">
    <w:name w:val="Body Text Indent"/>
    <w:basedOn w:val="a0"/>
    <w:pPr>
      <w:adjustRightInd w:val="0"/>
      <w:spacing w:line="400" w:lineRule="atLeast"/>
      <w:ind w:left="1050"/>
      <w:textAlignment w:val="baseline"/>
    </w:pPr>
    <w:rPr>
      <w:rFonts w:ascii="宋体"/>
    </w:rPr>
  </w:style>
  <w:style w:type="paragraph" w:styleId="af7">
    <w:name w:val="Intense Quote"/>
    <w:basedOn w:val="a0"/>
    <w:next w:val="a0"/>
    <w:link w:val="af6"/>
    <w:qFormat/>
    <w:pPr>
      <w:ind w:left="720" w:right="720"/>
    </w:pPr>
    <w:rPr>
      <w:b/>
      <w:i/>
    </w:rPr>
  </w:style>
  <w:style w:type="paragraph" w:styleId="ac">
    <w:name w:val="Title"/>
    <w:basedOn w:val="a0"/>
    <w:next w:val="a0"/>
    <w:link w:val="ab"/>
    <w:qFormat/>
    <w:pPr>
      <w:spacing w:before="240" w:after="60"/>
      <w:jc w:val="center"/>
      <w:outlineLvl w:val="0"/>
    </w:pPr>
    <w:rPr>
      <w:rFonts w:ascii="Cambria" w:hAnsi="Cambria"/>
      <w:b/>
      <w:bCs/>
      <w:kern w:val="28"/>
      <w:sz w:val="32"/>
      <w:szCs w:val="32"/>
    </w:rPr>
  </w:style>
  <w:style w:type="paragraph" w:customStyle="1" w:styleId="Cap">
    <w:name w:val="Cap_正文"/>
    <w:link w:val="CapChar"/>
    <w:rsid w:val="008848BD"/>
    <w:pPr>
      <w:spacing w:after="160" w:line="360" w:lineRule="auto"/>
      <w:ind w:firstLineChars="200" w:firstLine="200"/>
    </w:pPr>
    <w:rPr>
      <w:rFonts w:ascii="Times New Roman" w:hAnsi="Times New Roman"/>
      <w:sz w:val="22"/>
      <w:szCs w:val="24"/>
      <w:lang w:eastAsia="en-CA"/>
    </w:rPr>
  </w:style>
  <w:style w:type="character" w:customStyle="1" w:styleId="CapChar">
    <w:name w:val="Cap_正文 Char"/>
    <w:link w:val="Cap"/>
    <w:rsid w:val="008848BD"/>
    <w:rPr>
      <w:rFonts w:ascii="Times New Roman" w:hAnsi="Times New Roman"/>
      <w:sz w:val="22"/>
      <w:szCs w:val="24"/>
      <w:lang w:eastAsia="en-CA"/>
    </w:rPr>
  </w:style>
  <w:style w:type="paragraph" w:customStyle="1" w:styleId="Cap1">
    <w:name w:val="Cap_表格标题 1"/>
    <w:rsid w:val="008848BD"/>
    <w:pPr>
      <w:keepNext/>
      <w:keepLines/>
      <w:overflowPunct w:val="0"/>
      <w:autoSpaceDE w:val="0"/>
      <w:autoSpaceDN w:val="0"/>
      <w:adjustRightInd w:val="0"/>
      <w:jc w:val="center"/>
      <w:textAlignment w:val="baseline"/>
    </w:pPr>
    <w:rPr>
      <w:rFonts w:ascii="Arial Bold" w:hAnsi="Arial Bold" w:cs="Arial"/>
      <w:b/>
      <w:spacing w:val="10"/>
      <w:sz w:val="18"/>
      <w:szCs w:val="24"/>
    </w:rPr>
  </w:style>
  <w:style w:type="paragraph" w:customStyle="1" w:styleId="Cap2">
    <w:name w:val="Cap_表格标题 2"/>
    <w:rsid w:val="008848BD"/>
    <w:pPr>
      <w:jc w:val="both"/>
    </w:pPr>
    <w:rPr>
      <w:rFonts w:ascii="Arial Bold" w:eastAsia="Arial Unicode MS" w:hAnsi="Arial Bold" w:cs="Arial"/>
      <w:b/>
      <w:sz w:val="18"/>
      <w:szCs w:val="18"/>
      <w:lang w:eastAsia="en-US"/>
    </w:rPr>
  </w:style>
  <w:style w:type="paragraph" w:customStyle="1" w:styleId="L-1">
    <w:name w:val="L-标题1"/>
    <w:basedOn w:val="a0"/>
    <w:next w:val="a0"/>
    <w:link w:val="L-1Char"/>
    <w:qFormat/>
    <w:rsid w:val="008848BD"/>
    <w:pPr>
      <w:keepNext/>
      <w:pageBreakBefore/>
      <w:numPr>
        <w:numId w:val="15"/>
      </w:numPr>
      <w:spacing w:before="180" w:after="120"/>
      <w:outlineLvl w:val="0"/>
    </w:pPr>
    <w:rPr>
      <w:rFonts w:ascii="Arial Bold" w:hAnsi="Arial Bold" w:cs="Arial"/>
      <w:b/>
      <w:bCs/>
      <w:smallCaps/>
      <w:color w:val="086A74"/>
      <w:kern w:val="32"/>
      <w:sz w:val="36"/>
      <w:szCs w:val="36"/>
      <w:lang w:eastAsia="en-CA" w:bidi="ar-SA"/>
    </w:rPr>
  </w:style>
  <w:style w:type="paragraph" w:customStyle="1" w:styleId="L-2">
    <w:name w:val="L-标题2"/>
    <w:basedOn w:val="a0"/>
    <w:next w:val="a0"/>
    <w:link w:val="L-2Char"/>
    <w:qFormat/>
    <w:rsid w:val="008848BD"/>
    <w:pPr>
      <w:keepNext/>
      <w:numPr>
        <w:ilvl w:val="1"/>
        <w:numId w:val="15"/>
      </w:numPr>
      <w:spacing w:before="180" w:after="120"/>
      <w:outlineLvl w:val="1"/>
    </w:pPr>
    <w:rPr>
      <w:rFonts w:ascii="Arial Bold" w:hAnsi="Arial Bold"/>
      <w:b/>
      <w:color w:val="7E6D59"/>
      <w:sz w:val="32"/>
      <w:lang w:eastAsia="en-CA" w:bidi="ar-SA"/>
    </w:rPr>
  </w:style>
  <w:style w:type="paragraph" w:customStyle="1" w:styleId="L-3">
    <w:name w:val="L-标题3"/>
    <w:basedOn w:val="a0"/>
    <w:next w:val="a0"/>
    <w:link w:val="L-3Char"/>
    <w:qFormat/>
    <w:rsid w:val="008848BD"/>
    <w:pPr>
      <w:keepNext/>
      <w:numPr>
        <w:ilvl w:val="2"/>
        <w:numId w:val="15"/>
      </w:numPr>
      <w:spacing w:before="180" w:after="120"/>
      <w:outlineLvl w:val="2"/>
    </w:pPr>
    <w:rPr>
      <w:rFonts w:ascii="Arial Bold" w:hAnsi="Arial Bold" w:cs="Arial"/>
      <w:b/>
      <w:bCs/>
      <w:color w:val="81BEC3"/>
      <w:sz w:val="28"/>
      <w:szCs w:val="26"/>
      <w:lang w:eastAsia="en-CA" w:bidi="ar-SA"/>
    </w:rPr>
  </w:style>
  <w:style w:type="paragraph" w:customStyle="1" w:styleId="4">
    <w:name w:val="4级别"/>
    <w:basedOn w:val="a0"/>
    <w:next w:val="a0"/>
    <w:link w:val="4Char"/>
    <w:qFormat/>
    <w:rsid w:val="008848BD"/>
    <w:pPr>
      <w:keepNext/>
      <w:numPr>
        <w:ilvl w:val="3"/>
        <w:numId w:val="15"/>
      </w:numPr>
      <w:spacing w:before="180" w:after="120"/>
      <w:outlineLvl w:val="3"/>
    </w:pPr>
    <w:rPr>
      <w:rFonts w:ascii="Arial Bold" w:hAnsi="Arial Bold"/>
      <w:b/>
      <w:bCs/>
      <w:color w:val="7E6D59"/>
      <w:szCs w:val="22"/>
      <w:lang w:val="fr-CA" w:eastAsia="zh-CN" w:bidi="ar-SA"/>
    </w:rPr>
  </w:style>
  <w:style w:type="character" w:customStyle="1" w:styleId="L-2Char">
    <w:name w:val="L-标题2 Char"/>
    <w:link w:val="L-2"/>
    <w:rsid w:val="008848BD"/>
    <w:rPr>
      <w:rFonts w:ascii="Arial Bold" w:hAnsi="Arial Bold"/>
      <w:b/>
      <w:color w:val="7E6D59"/>
      <w:sz w:val="32"/>
      <w:szCs w:val="24"/>
      <w:lang w:eastAsia="en-CA"/>
    </w:rPr>
  </w:style>
  <w:style w:type="character" w:customStyle="1" w:styleId="L-3Char">
    <w:name w:val="L-标题3 Char"/>
    <w:link w:val="L-3"/>
    <w:rsid w:val="008848BD"/>
    <w:rPr>
      <w:rFonts w:ascii="Arial Bold" w:hAnsi="Arial Bold" w:cs="Arial"/>
      <w:b/>
      <w:bCs/>
      <w:color w:val="81BEC3"/>
      <w:sz w:val="28"/>
      <w:szCs w:val="26"/>
      <w:lang w:eastAsia="en-CA"/>
    </w:rPr>
  </w:style>
  <w:style w:type="character" w:customStyle="1" w:styleId="4Char">
    <w:name w:val="4级别 Char"/>
    <w:link w:val="4"/>
    <w:rsid w:val="008848BD"/>
    <w:rPr>
      <w:rFonts w:ascii="Arial Bold" w:hAnsi="Arial Bold"/>
      <w:b/>
      <w:bCs/>
      <w:color w:val="7E6D59"/>
      <w:sz w:val="24"/>
      <w:szCs w:val="22"/>
      <w:lang w:val="fr-CA"/>
    </w:rPr>
  </w:style>
  <w:style w:type="paragraph" w:customStyle="1" w:styleId="L-">
    <w:name w:val="L-图表标题"/>
    <w:basedOn w:val="a0"/>
    <w:link w:val="Char0"/>
    <w:qFormat/>
    <w:rsid w:val="008848BD"/>
    <w:pPr>
      <w:keepNext/>
      <w:pBdr>
        <w:top w:val="single" w:sz="6" w:space="10" w:color="auto"/>
        <w:bottom w:val="single" w:sz="6" w:space="10" w:color="auto"/>
      </w:pBdr>
    </w:pPr>
    <w:rPr>
      <w:rFonts w:ascii="Arial" w:hAnsi="Arial" w:cs="Arial"/>
      <w:b/>
      <w:sz w:val="20"/>
      <w:szCs w:val="20"/>
      <w:lang w:eastAsia="zh-CN" w:bidi="ar-SA"/>
    </w:rPr>
  </w:style>
  <w:style w:type="character" w:customStyle="1" w:styleId="Char0">
    <w:name w:val="图片标题 Char"/>
    <w:link w:val="L-"/>
    <w:rsid w:val="008848BD"/>
    <w:rPr>
      <w:rFonts w:ascii="Arial" w:hAnsi="Arial" w:cs="Arial"/>
      <w:b/>
    </w:rPr>
  </w:style>
  <w:style w:type="character" w:customStyle="1" w:styleId="aff5">
    <w:name w:val="页眉字符"/>
    <w:aliases w:val="ContentsHeader字符"/>
    <w:link w:val="aff4"/>
    <w:uiPriority w:val="99"/>
    <w:rsid w:val="008848BD"/>
    <w:rPr>
      <w:sz w:val="18"/>
      <w:szCs w:val="18"/>
      <w:lang w:eastAsia="en-US" w:bidi="en-US"/>
    </w:rPr>
  </w:style>
  <w:style w:type="character" w:customStyle="1" w:styleId="afe">
    <w:name w:val="页脚字符"/>
    <w:aliases w:val="Footer-Even字符"/>
    <w:link w:val="afd"/>
    <w:uiPriority w:val="99"/>
    <w:rsid w:val="008848BD"/>
    <w:rPr>
      <w:sz w:val="18"/>
      <w:szCs w:val="18"/>
      <w:lang w:eastAsia="en-US" w:bidi="en-US"/>
    </w:rPr>
  </w:style>
  <w:style w:type="character" w:customStyle="1" w:styleId="aff3">
    <w:name w:val="正文缩进字符"/>
    <w:aliases w:val="表正文字符,正文非缩进字符,特点字符,正文不缩进字符,段1字符,正文（首行缩进两字）字符,水上软件字符,正文缩进1字符,???字符,?????字符,??字符,ALT+Z字符,四号字符,no-step字符,特点 Char1字符,正文非缩进 + 宋体 Char字符,两端对齐 Char字符,左侧:  0 厘米 Char字符,首行缩进:  2 字符 Char字符,特点 Char Char字符,特点标题字符,正文缩进 Char Char Char字符,正文非缩进 Char Char Char字符"/>
    <w:link w:val="aff2"/>
    <w:rsid w:val="008848BD"/>
    <w:rPr>
      <w:sz w:val="24"/>
      <w:lang w:eastAsia="en-US" w:bidi="en-US"/>
    </w:rPr>
  </w:style>
  <w:style w:type="paragraph" w:styleId="24">
    <w:name w:val="Body Text Indent 2"/>
    <w:basedOn w:val="a0"/>
    <w:link w:val="25"/>
    <w:rsid w:val="008848BD"/>
    <w:pPr>
      <w:widowControl w:val="0"/>
      <w:adjustRightInd w:val="0"/>
      <w:spacing w:line="400" w:lineRule="atLeast"/>
      <w:ind w:left="630"/>
      <w:jc w:val="both"/>
      <w:textAlignment w:val="baseline"/>
    </w:pPr>
    <w:rPr>
      <w:rFonts w:ascii="宋体" w:hAnsi="Times New Roman"/>
      <w:sz w:val="21"/>
      <w:szCs w:val="20"/>
      <w:lang w:eastAsia="zh-CN" w:bidi="ar-SA"/>
    </w:rPr>
  </w:style>
  <w:style w:type="character" w:customStyle="1" w:styleId="25">
    <w:name w:val="正文文本缩进 2字符"/>
    <w:link w:val="24"/>
    <w:rsid w:val="008848BD"/>
    <w:rPr>
      <w:rFonts w:ascii="宋体" w:hAnsi="Times New Roman"/>
      <w:sz w:val="21"/>
    </w:rPr>
  </w:style>
  <w:style w:type="paragraph" w:styleId="aff8">
    <w:name w:val="annotation subject"/>
    <w:basedOn w:val="af9"/>
    <w:next w:val="af9"/>
    <w:link w:val="aff9"/>
    <w:uiPriority w:val="99"/>
    <w:unhideWhenUsed/>
    <w:rsid w:val="008848BD"/>
    <w:pPr>
      <w:widowControl/>
      <w:spacing w:line="0" w:lineRule="atLeast"/>
    </w:pPr>
    <w:rPr>
      <w:rFonts w:ascii="Calibri" w:hAnsi="Calibri"/>
      <w:b/>
      <w:bCs/>
      <w:szCs w:val="21"/>
      <w:lang w:eastAsia="zh-CN" w:bidi="ar-SA"/>
    </w:rPr>
  </w:style>
  <w:style w:type="character" w:customStyle="1" w:styleId="aff9">
    <w:name w:val="批注主题字符"/>
    <w:link w:val="aff8"/>
    <w:uiPriority w:val="99"/>
    <w:rsid w:val="008848BD"/>
    <w:rPr>
      <w:rFonts w:ascii="Times New Roman" w:hAnsi="Times New Roman"/>
      <w:b/>
      <w:bCs/>
      <w:kern w:val="2"/>
      <w:sz w:val="21"/>
      <w:szCs w:val="21"/>
    </w:rPr>
  </w:style>
  <w:style w:type="paragraph" w:customStyle="1" w:styleId="affa">
    <w:name w:val="文档类型标题格式"/>
    <w:basedOn w:val="a0"/>
    <w:autoRedefine/>
    <w:rsid w:val="008848BD"/>
    <w:pPr>
      <w:shd w:val="clear" w:color="auto" w:fill="E6E6E6"/>
      <w:spacing w:line="0" w:lineRule="atLeast"/>
      <w:jc w:val="center"/>
      <w:outlineLvl w:val="0"/>
    </w:pPr>
    <w:rPr>
      <w:rFonts w:ascii="Times New Roman" w:hAnsi="Times New Roman"/>
      <w:b/>
      <w:bCs/>
      <w:kern w:val="2"/>
      <w:sz w:val="52"/>
      <w:lang w:eastAsia="zh-CN" w:bidi="ar-SA"/>
    </w:rPr>
  </w:style>
  <w:style w:type="paragraph" w:customStyle="1" w:styleId="affb">
    <w:name w:val="项目名称标题格式"/>
    <w:basedOn w:val="a0"/>
    <w:autoRedefine/>
    <w:rsid w:val="008848BD"/>
    <w:pPr>
      <w:shd w:val="clear" w:color="auto" w:fill="E6E6E6"/>
      <w:spacing w:line="0" w:lineRule="atLeast"/>
      <w:jc w:val="center"/>
    </w:pPr>
    <w:rPr>
      <w:rFonts w:ascii="Times New Roman" w:eastAsia="黑体" w:hAnsi="Times New Roman"/>
      <w:kern w:val="2"/>
      <w:sz w:val="72"/>
      <w:lang w:eastAsia="zh-CN" w:bidi="ar-SA"/>
    </w:rPr>
  </w:style>
  <w:style w:type="character" w:customStyle="1" w:styleId="L-1Char">
    <w:name w:val="L-标题1 Char"/>
    <w:link w:val="L-1"/>
    <w:rsid w:val="008848BD"/>
    <w:rPr>
      <w:rFonts w:ascii="Arial Bold" w:hAnsi="Arial Bold" w:cs="Arial"/>
      <w:b/>
      <w:bCs/>
      <w:smallCaps/>
      <w:color w:val="086A74"/>
      <w:kern w:val="32"/>
      <w:sz w:val="36"/>
      <w:szCs w:val="36"/>
      <w:lang w:eastAsia="en-CA"/>
    </w:rPr>
  </w:style>
  <w:style w:type="paragraph" w:styleId="42">
    <w:name w:val="toc 4"/>
    <w:basedOn w:val="a0"/>
    <w:next w:val="a0"/>
    <w:autoRedefine/>
    <w:uiPriority w:val="39"/>
    <w:unhideWhenUsed/>
    <w:rsid w:val="008848BD"/>
    <w:pPr>
      <w:widowControl w:val="0"/>
      <w:ind w:leftChars="600" w:left="1260"/>
      <w:jc w:val="both"/>
    </w:pPr>
    <w:rPr>
      <w:kern w:val="2"/>
      <w:sz w:val="21"/>
      <w:szCs w:val="22"/>
      <w:lang w:eastAsia="zh-CN" w:bidi="ar-SA"/>
    </w:rPr>
  </w:style>
  <w:style w:type="paragraph" w:styleId="51">
    <w:name w:val="toc 5"/>
    <w:basedOn w:val="a0"/>
    <w:next w:val="a0"/>
    <w:autoRedefine/>
    <w:uiPriority w:val="39"/>
    <w:unhideWhenUsed/>
    <w:rsid w:val="008848BD"/>
    <w:pPr>
      <w:widowControl w:val="0"/>
      <w:ind w:leftChars="800" w:left="1680"/>
      <w:jc w:val="both"/>
    </w:pPr>
    <w:rPr>
      <w:kern w:val="2"/>
      <w:sz w:val="21"/>
      <w:szCs w:val="22"/>
      <w:lang w:eastAsia="zh-CN" w:bidi="ar-SA"/>
    </w:rPr>
  </w:style>
  <w:style w:type="paragraph" w:styleId="61">
    <w:name w:val="toc 6"/>
    <w:basedOn w:val="a0"/>
    <w:next w:val="a0"/>
    <w:autoRedefine/>
    <w:uiPriority w:val="39"/>
    <w:unhideWhenUsed/>
    <w:rsid w:val="008848BD"/>
    <w:pPr>
      <w:widowControl w:val="0"/>
      <w:ind w:leftChars="1000" w:left="2100"/>
      <w:jc w:val="both"/>
    </w:pPr>
    <w:rPr>
      <w:kern w:val="2"/>
      <w:sz w:val="21"/>
      <w:szCs w:val="22"/>
      <w:lang w:eastAsia="zh-CN" w:bidi="ar-SA"/>
    </w:rPr>
  </w:style>
  <w:style w:type="paragraph" w:styleId="71">
    <w:name w:val="toc 7"/>
    <w:basedOn w:val="a0"/>
    <w:next w:val="a0"/>
    <w:autoRedefine/>
    <w:uiPriority w:val="39"/>
    <w:unhideWhenUsed/>
    <w:rsid w:val="008848BD"/>
    <w:pPr>
      <w:widowControl w:val="0"/>
      <w:ind w:leftChars="1200" w:left="2520"/>
      <w:jc w:val="both"/>
    </w:pPr>
    <w:rPr>
      <w:kern w:val="2"/>
      <w:sz w:val="21"/>
      <w:szCs w:val="22"/>
      <w:lang w:eastAsia="zh-CN" w:bidi="ar-SA"/>
    </w:rPr>
  </w:style>
  <w:style w:type="paragraph" w:styleId="81">
    <w:name w:val="toc 8"/>
    <w:basedOn w:val="a0"/>
    <w:next w:val="a0"/>
    <w:autoRedefine/>
    <w:uiPriority w:val="39"/>
    <w:unhideWhenUsed/>
    <w:rsid w:val="008848BD"/>
    <w:pPr>
      <w:widowControl w:val="0"/>
      <w:ind w:leftChars="1400" w:left="2940"/>
      <w:jc w:val="both"/>
    </w:pPr>
    <w:rPr>
      <w:kern w:val="2"/>
      <w:sz w:val="21"/>
      <w:szCs w:val="22"/>
      <w:lang w:eastAsia="zh-CN" w:bidi="ar-SA"/>
    </w:rPr>
  </w:style>
  <w:style w:type="paragraph" w:styleId="91">
    <w:name w:val="toc 9"/>
    <w:basedOn w:val="a0"/>
    <w:next w:val="a0"/>
    <w:autoRedefine/>
    <w:uiPriority w:val="39"/>
    <w:unhideWhenUsed/>
    <w:rsid w:val="008848BD"/>
    <w:pPr>
      <w:widowControl w:val="0"/>
      <w:ind w:leftChars="1600" w:left="3360"/>
      <w:jc w:val="both"/>
    </w:pPr>
    <w:rPr>
      <w:kern w:val="2"/>
      <w:sz w:val="21"/>
      <w:szCs w:val="22"/>
      <w:lang w:eastAsia="zh-CN" w:bidi="ar-SA"/>
    </w:rPr>
  </w:style>
  <w:style w:type="paragraph" w:customStyle="1" w:styleId="TableHeading">
    <w:name w:val="Table Heading"/>
    <w:basedOn w:val="a0"/>
    <w:rsid w:val="008848BD"/>
    <w:pPr>
      <w:keepLines/>
      <w:spacing w:before="120" w:after="120" w:line="360" w:lineRule="auto"/>
    </w:pPr>
    <w:rPr>
      <w:rFonts w:ascii="Book Antiqua" w:eastAsia="Verdana" w:hAnsi="Book Antiqua"/>
      <w:b/>
      <w:sz w:val="16"/>
      <w:szCs w:val="20"/>
      <w:lang w:bidi="ar-SA"/>
    </w:rPr>
  </w:style>
  <w:style w:type="character" w:customStyle="1" w:styleId="Char1">
    <w:name w:val="小序号 Char"/>
    <w:link w:val="a"/>
    <w:qFormat/>
    <w:locked/>
    <w:rsid w:val="008848BD"/>
    <w:rPr>
      <w:rFonts w:ascii="Times New Roman" w:hAnsi="Times New Roman"/>
    </w:rPr>
  </w:style>
  <w:style w:type="paragraph" w:customStyle="1" w:styleId="a">
    <w:name w:val="小序号"/>
    <w:basedOn w:val="a0"/>
    <w:link w:val="Char1"/>
    <w:qFormat/>
    <w:rsid w:val="008848BD"/>
    <w:pPr>
      <w:numPr>
        <w:numId w:val="19"/>
      </w:numPr>
      <w:spacing w:line="360" w:lineRule="auto"/>
    </w:pPr>
    <w:rPr>
      <w:rFonts w:ascii="Times New Roman" w:hAnsi="Times New Roman"/>
      <w:sz w:val="20"/>
      <w:szCs w:val="20"/>
      <w:lang w:eastAsia="zh-CN" w:bidi="ar-SA"/>
    </w:rPr>
  </w:style>
  <w:style w:type="paragraph" w:customStyle="1" w:styleId="L-4">
    <w:name w:val="L-标题4"/>
    <w:basedOn w:val="a0"/>
    <w:next w:val="a0"/>
    <w:link w:val="L-4Char"/>
    <w:qFormat/>
    <w:rsid w:val="008848BD"/>
    <w:pPr>
      <w:keepNext/>
      <w:spacing w:before="180" w:after="120"/>
      <w:ind w:left="851" w:hanging="851"/>
      <w:outlineLvl w:val="3"/>
    </w:pPr>
    <w:rPr>
      <w:rFonts w:ascii="Arial Bold" w:hAnsi="Arial Bold"/>
      <w:b/>
      <w:bCs/>
      <w:color w:val="7E6D59"/>
      <w:szCs w:val="22"/>
      <w:lang w:val="fr-CA" w:eastAsia="zh-CN" w:bidi="ar-SA"/>
    </w:rPr>
  </w:style>
  <w:style w:type="character" w:customStyle="1" w:styleId="L-4Char">
    <w:name w:val="L-标题4 Char"/>
    <w:link w:val="L-4"/>
    <w:rsid w:val="008848BD"/>
    <w:rPr>
      <w:rFonts w:ascii="Arial Bold" w:hAnsi="Arial Bold"/>
      <w:b/>
      <w:bCs/>
      <w:color w:val="7E6D59"/>
      <w:sz w:val="24"/>
      <w:szCs w:val="22"/>
      <w:lang w:val="fr-CA"/>
    </w:rPr>
  </w:style>
  <w:style w:type="table" w:styleId="affc">
    <w:name w:val="Table Grid"/>
    <w:basedOn w:val="a2"/>
    <w:qFormat/>
    <w:rsid w:val="00BF33D2"/>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d">
    <w:name w:val="Revision"/>
    <w:hidden/>
    <w:uiPriority w:val="99"/>
    <w:unhideWhenUsed/>
    <w:rsid w:val="006D004A"/>
    <w:rPr>
      <w:sz w:val="24"/>
      <w:szCs w:val="24"/>
      <w:lang w:eastAsia="en-US" w:bidi="en-US"/>
    </w:rPr>
  </w:style>
  <w:style w:type="character" w:styleId="affe">
    <w:name w:val="line number"/>
    <w:basedOn w:val="a1"/>
    <w:semiHidden/>
    <w:unhideWhenUsed/>
    <w:rsid w:val="00714F45"/>
  </w:style>
  <w:style w:type="paragraph" w:customStyle="1" w:styleId="2">
    <w:name w:val="样式2"/>
    <w:basedOn w:val="40"/>
    <w:link w:val="2Char"/>
    <w:qFormat/>
    <w:rsid w:val="00714F45"/>
    <w:pPr>
      <w:numPr>
        <w:ilvl w:val="3"/>
        <w:numId w:val="2"/>
      </w:numPr>
    </w:pPr>
    <w:rPr>
      <w:lang w:eastAsia="zh-CN"/>
    </w:rPr>
  </w:style>
  <w:style w:type="paragraph" w:customStyle="1" w:styleId="3">
    <w:name w:val="样式3"/>
    <w:basedOn w:val="5"/>
    <w:link w:val="3Char"/>
    <w:qFormat/>
    <w:rsid w:val="00714F45"/>
    <w:pPr>
      <w:numPr>
        <w:ilvl w:val="4"/>
        <w:numId w:val="2"/>
      </w:numPr>
    </w:pPr>
    <w:rPr>
      <w:lang w:eastAsia="zh-CN"/>
    </w:rPr>
  </w:style>
  <w:style w:type="character" w:customStyle="1" w:styleId="2Char">
    <w:name w:val="样式2 Char"/>
    <w:basedOn w:val="41"/>
    <w:link w:val="2"/>
    <w:rsid w:val="00714F45"/>
    <w:rPr>
      <w:rFonts w:ascii="Calibri" w:eastAsia="宋体" w:hAnsi="Calibri"/>
      <w:b/>
      <w:bCs/>
      <w:sz w:val="24"/>
      <w:szCs w:val="28"/>
      <w:lang w:bidi="en-US"/>
    </w:rPr>
  </w:style>
  <w:style w:type="character" w:customStyle="1" w:styleId="3Char">
    <w:name w:val="样式3 Char"/>
    <w:basedOn w:val="50"/>
    <w:link w:val="3"/>
    <w:rsid w:val="00714F45"/>
    <w:rPr>
      <w:b/>
      <w:bCs/>
      <w:i/>
      <w:iCs/>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53424">
      <w:bodyDiv w:val="1"/>
      <w:marLeft w:val="0"/>
      <w:marRight w:val="0"/>
      <w:marTop w:val="0"/>
      <w:marBottom w:val="0"/>
      <w:divBdr>
        <w:top w:val="none" w:sz="0" w:space="0" w:color="auto"/>
        <w:left w:val="none" w:sz="0" w:space="0" w:color="auto"/>
        <w:bottom w:val="none" w:sz="0" w:space="0" w:color="auto"/>
        <w:right w:val="none" w:sz="0" w:space="0" w:color="auto"/>
      </w:divBdr>
    </w:div>
    <w:div w:id="377702757">
      <w:bodyDiv w:val="1"/>
      <w:marLeft w:val="0"/>
      <w:marRight w:val="0"/>
      <w:marTop w:val="0"/>
      <w:marBottom w:val="0"/>
      <w:divBdr>
        <w:top w:val="none" w:sz="0" w:space="0" w:color="auto"/>
        <w:left w:val="none" w:sz="0" w:space="0" w:color="auto"/>
        <w:bottom w:val="none" w:sz="0" w:space="0" w:color="auto"/>
        <w:right w:val="none" w:sz="0" w:space="0" w:color="auto"/>
      </w:divBdr>
    </w:div>
    <w:div w:id="462037260">
      <w:bodyDiv w:val="1"/>
      <w:marLeft w:val="0"/>
      <w:marRight w:val="0"/>
      <w:marTop w:val="0"/>
      <w:marBottom w:val="0"/>
      <w:divBdr>
        <w:top w:val="none" w:sz="0" w:space="0" w:color="auto"/>
        <w:left w:val="none" w:sz="0" w:space="0" w:color="auto"/>
        <w:bottom w:val="none" w:sz="0" w:space="0" w:color="auto"/>
        <w:right w:val="none" w:sz="0" w:space="0" w:color="auto"/>
      </w:divBdr>
    </w:div>
    <w:div w:id="1369377414">
      <w:bodyDiv w:val="1"/>
      <w:marLeft w:val="0"/>
      <w:marRight w:val="0"/>
      <w:marTop w:val="0"/>
      <w:marBottom w:val="0"/>
      <w:divBdr>
        <w:top w:val="none" w:sz="0" w:space="0" w:color="auto"/>
        <w:left w:val="none" w:sz="0" w:space="0" w:color="auto"/>
        <w:bottom w:val="none" w:sz="0" w:space="0" w:color="auto"/>
        <w:right w:val="none" w:sz="0" w:space="0" w:color="auto"/>
      </w:divBdr>
    </w:div>
    <w:div w:id="1609041858">
      <w:bodyDiv w:val="1"/>
      <w:marLeft w:val="0"/>
      <w:marRight w:val="0"/>
      <w:marTop w:val="0"/>
      <w:marBottom w:val="0"/>
      <w:divBdr>
        <w:top w:val="none" w:sz="0" w:space="0" w:color="auto"/>
        <w:left w:val="none" w:sz="0" w:space="0" w:color="auto"/>
        <w:bottom w:val="none" w:sz="0" w:space="0" w:color="auto"/>
        <w:right w:val="none" w:sz="0" w:space="0" w:color="auto"/>
      </w:divBdr>
    </w:div>
    <w:div w:id="1654332166">
      <w:bodyDiv w:val="1"/>
      <w:marLeft w:val="0"/>
      <w:marRight w:val="0"/>
      <w:marTop w:val="0"/>
      <w:marBottom w:val="0"/>
      <w:divBdr>
        <w:top w:val="none" w:sz="0" w:space="0" w:color="auto"/>
        <w:left w:val="none" w:sz="0" w:space="0" w:color="auto"/>
        <w:bottom w:val="none" w:sz="0" w:space="0" w:color="auto"/>
        <w:right w:val="none" w:sz="0" w:space="0" w:color="auto"/>
      </w:divBdr>
    </w:div>
    <w:div w:id="1654866121">
      <w:bodyDiv w:val="1"/>
      <w:marLeft w:val="0"/>
      <w:marRight w:val="0"/>
      <w:marTop w:val="0"/>
      <w:marBottom w:val="0"/>
      <w:divBdr>
        <w:top w:val="none" w:sz="0" w:space="0" w:color="auto"/>
        <w:left w:val="none" w:sz="0" w:space="0" w:color="auto"/>
        <w:bottom w:val="none" w:sz="0" w:space="0" w:color="auto"/>
        <w:right w:val="none" w:sz="0" w:space="0" w:color="auto"/>
      </w:divBdr>
    </w:div>
    <w:div w:id="1703821885">
      <w:bodyDiv w:val="1"/>
      <w:marLeft w:val="0"/>
      <w:marRight w:val="0"/>
      <w:marTop w:val="0"/>
      <w:marBottom w:val="0"/>
      <w:divBdr>
        <w:top w:val="none" w:sz="0" w:space="0" w:color="auto"/>
        <w:left w:val="none" w:sz="0" w:space="0" w:color="auto"/>
        <w:bottom w:val="none" w:sz="0" w:space="0" w:color="auto"/>
        <w:right w:val="none" w:sz="0" w:space="0" w:color="auto"/>
      </w:divBdr>
    </w:div>
    <w:div w:id="1910194664">
      <w:bodyDiv w:val="1"/>
      <w:marLeft w:val="0"/>
      <w:marRight w:val="0"/>
      <w:marTop w:val="0"/>
      <w:marBottom w:val="0"/>
      <w:divBdr>
        <w:top w:val="none" w:sz="0" w:space="0" w:color="auto"/>
        <w:left w:val="none" w:sz="0" w:space="0" w:color="auto"/>
        <w:bottom w:val="none" w:sz="0" w:space="0" w:color="auto"/>
        <w:right w:val="none" w:sz="0" w:space="0" w:color="auto"/>
      </w:divBdr>
    </w:div>
    <w:div w:id="1962804515">
      <w:bodyDiv w:val="1"/>
      <w:marLeft w:val="0"/>
      <w:marRight w:val="0"/>
      <w:marTop w:val="0"/>
      <w:marBottom w:val="0"/>
      <w:divBdr>
        <w:top w:val="none" w:sz="0" w:space="0" w:color="auto"/>
        <w:left w:val="none" w:sz="0" w:space="0" w:color="auto"/>
        <w:bottom w:val="none" w:sz="0" w:space="0" w:color="auto"/>
        <w:right w:val="none" w:sz="0" w:space="0" w:color="auto"/>
      </w:divBdr>
    </w:div>
    <w:div w:id="2071035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oleObject" Target="embeddings/Microsoft_Visio_2003-2010___22.vsd"/><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emf"/><Relationship Id="rId66" Type="http://schemas.openxmlformats.org/officeDocument/2006/relationships/oleObject" Target="embeddings/Microsoft_Visio_2003-2010___33.vsd"/><Relationship Id="rId67" Type="http://schemas.openxmlformats.org/officeDocument/2006/relationships/image" Target="media/image55.emf"/><Relationship Id="rId68" Type="http://schemas.openxmlformats.org/officeDocument/2006/relationships/oleObject" Target="embeddings/Microsoft_Visio_2003-2010___44.vsd"/><Relationship Id="rId69" Type="http://schemas.openxmlformats.org/officeDocument/2006/relationships/image" Target="media/image56.png"/><Relationship Id="rId120" Type="http://schemas.openxmlformats.org/officeDocument/2006/relationships/image" Target="media/image95.png"/><Relationship Id="rId121" Type="http://schemas.openxmlformats.org/officeDocument/2006/relationships/image" Target="media/image96.emf"/><Relationship Id="rId122" Type="http://schemas.openxmlformats.org/officeDocument/2006/relationships/package" Target="embeddings/Microsoft_Visio___22.vsdx"/><Relationship Id="rId123" Type="http://schemas.openxmlformats.org/officeDocument/2006/relationships/image" Target="media/image97.emf"/><Relationship Id="rId124" Type="http://schemas.openxmlformats.org/officeDocument/2006/relationships/package" Target="embeddings/Microsoft_Visio___33.vsdx"/><Relationship Id="rId125" Type="http://schemas.openxmlformats.org/officeDocument/2006/relationships/image" Target="media/image98.emf"/><Relationship Id="rId126" Type="http://schemas.openxmlformats.org/officeDocument/2006/relationships/package" Target="embeddings/Microsoft_Visio___44.vsdx"/><Relationship Id="rId127" Type="http://schemas.openxmlformats.org/officeDocument/2006/relationships/image" Target="media/image99.emf"/><Relationship Id="rId128" Type="http://schemas.openxmlformats.org/officeDocument/2006/relationships/package" Target="embeddings/Microsoft_Visio___55.vsdx"/><Relationship Id="rId129" Type="http://schemas.openxmlformats.org/officeDocument/2006/relationships/image" Target="media/image100.em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74.emf"/><Relationship Id="rId91" Type="http://schemas.openxmlformats.org/officeDocument/2006/relationships/oleObject" Target="embeddings/Microsoft_Excel_97_-_2004____8.xls"/><Relationship Id="rId92" Type="http://schemas.openxmlformats.org/officeDocument/2006/relationships/image" Target="media/image75.emf"/><Relationship Id="rId93" Type="http://schemas.openxmlformats.org/officeDocument/2006/relationships/package" Target="embeddings/Microsoft_Visio___11.vsdx"/><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emf"/><Relationship Id="rId101" Type="http://schemas.openxmlformats.org/officeDocument/2006/relationships/image" Target="media/image81.emf"/><Relationship Id="rId102" Type="http://schemas.openxmlformats.org/officeDocument/2006/relationships/oleObject" Target="embeddings/Microsoft_Visio_2003-2010___1111.vsd"/><Relationship Id="rId103" Type="http://schemas.openxmlformats.org/officeDocument/2006/relationships/image" Target="media/image82.png"/><Relationship Id="rId104" Type="http://schemas.openxmlformats.org/officeDocument/2006/relationships/image" Target="media/image83.emf"/><Relationship Id="rId105" Type="http://schemas.openxmlformats.org/officeDocument/2006/relationships/oleObject" Target="embeddings/Microsoft_Visio_2003-2010___1212.vsd"/><Relationship Id="rId106" Type="http://schemas.openxmlformats.org/officeDocument/2006/relationships/image" Target="media/image84.png"/><Relationship Id="rId107" Type="http://schemas.openxmlformats.org/officeDocument/2006/relationships/image" Target="media/image85.emf"/><Relationship Id="rId108" Type="http://schemas.openxmlformats.org/officeDocument/2006/relationships/oleObject" Target="embeddings/Microsoft_Visio_2003-2010___1313.vsd"/><Relationship Id="rId109" Type="http://schemas.openxmlformats.org/officeDocument/2006/relationships/image" Target="media/image86.png"/><Relationship Id="rId97" Type="http://schemas.openxmlformats.org/officeDocument/2006/relationships/oleObject" Target="embeddings/Microsoft_Visio_2003-2010___99.vsd"/><Relationship Id="rId98" Type="http://schemas.openxmlformats.org/officeDocument/2006/relationships/image" Target="media/image79.emf"/><Relationship Id="rId99" Type="http://schemas.openxmlformats.org/officeDocument/2006/relationships/oleObject" Target="embeddings/Microsoft_Visio_2003-2010___1010.vsd"/><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8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57.png"/><Relationship Id="rId71" Type="http://schemas.openxmlformats.org/officeDocument/2006/relationships/image" Target="media/image58.emf"/><Relationship Id="rId72" Type="http://schemas.openxmlformats.org/officeDocument/2006/relationships/oleObject" Target="embeddings/Microsoft_Visio_2003-2010___55.vsd"/><Relationship Id="rId73" Type="http://schemas.openxmlformats.org/officeDocument/2006/relationships/image" Target="media/image59.emf"/><Relationship Id="rId74" Type="http://schemas.openxmlformats.org/officeDocument/2006/relationships/oleObject" Target="embeddings/Microsoft_Visio_2003-2010___66.vsd"/><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package" Target="embeddings/Microsoft_Visio___66.vsdx"/><Relationship Id="rId131" Type="http://schemas.openxmlformats.org/officeDocument/2006/relationships/image" Target="media/image101.emf"/><Relationship Id="rId132" Type="http://schemas.openxmlformats.org/officeDocument/2006/relationships/package" Target="embeddings/Microsoft_Visio___77.vsdx"/><Relationship Id="rId133" Type="http://schemas.openxmlformats.org/officeDocument/2006/relationships/image" Target="media/image102.png"/><Relationship Id="rId134" Type="http://schemas.openxmlformats.org/officeDocument/2006/relationships/image" Target="media/image103.emf"/><Relationship Id="rId135" Type="http://schemas.openxmlformats.org/officeDocument/2006/relationships/package" Target="embeddings/Microsoft_Word___8.docx"/><Relationship Id="rId136" Type="http://schemas.openxmlformats.org/officeDocument/2006/relationships/image" Target="media/image104.emf"/><Relationship Id="rId137" Type="http://schemas.openxmlformats.org/officeDocument/2006/relationships/package" Target="embeddings/Microsoft_Excel____9.xlsx"/><Relationship Id="rId138" Type="http://schemas.openxmlformats.org/officeDocument/2006/relationships/image" Target="media/image105.emf"/><Relationship Id="rId139" Type="http://schemas.openxmlformats.org/officeDocument/2006/relationships/package" Target="embeddings/Microsoft_Excel____10.xlsx"/><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emf"/><Relationship Id="rId58" Type="http://schemas.openxmlformats.org/officeDocument/2006/relationships/oleObject" Target="embeddings/Microsoft_Excel_97_-_2004____1.xls"/><Relationship Id="rId59" Type="http://schemas.openxmlformats.org/officeDocument/2006/relationships/image" Target="media/image49.emf"/><Relationship Id="rId110" Type="http://schemas.openxmlformats.org/officeDocument/2006/relationships/image" Target="media/image87.png"/><Relationship Id="rId111" Type="http://schemas.openxmlformats.org/officeDocument/2006/relationships/image" Target="media/image88.emf"/><Relationship Id="rId112" Type="http://schemas.openxmlformats.org/officeDocument/2006/relationships/oleObject" Target="embeddings/Microsoft_Visio_2003-2010___1414.vsd"/><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emf"/><Relationship Id="rId117" Type="http://schemas.openxmlformats.org/officeDocument/2006/relationships/oleObject" Target="embeddings/Microsoft_Visio_2003-2010___1515.vsd"/><Relationship Id="rId118" Type="http://schemas.openxmlformats.org/officeDocument/2006/relationships/image" Target="media/image93.png"/><Relationship Id="rId119" Type="http://schemas.openxmlformats.org/officeDocument/2006/relationships/image" Target="media/image94.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65.png"/><Relationship Id="rId81" Type="http://schemas.openxmlformats.org/officeDocument/2006/relationships/image" Target="media/image66.emf"/><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emf"/><Relationship Id="rId87" Type="http://schemas.openxmlformats.org/officeDocument/2006/relationships/oleObject" Target="embeddings/Microsoft_Visio_2003-2010___77.vsd"/><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06.emf"/><Relationship Id="rId141" Type="http://schemas.openxmlformats.org/officeDocument/2006/relationships/oleObject" Target="embeddings/Microsoft_Excel_97_-_2004____16.xls"/><Relationship Id="rId142" Type="http://schemas.openxmlformats.org/officeDocument/2006/relationships/header" Target="header1.xml"/><Relationship Id="rId143" Type="http://schemas.openxmlformats.org/officeDocument/2006/relationships/header" Target="header2.xml"/><Relationship Id="rId144" Type="http://schemas.openxmlformats.org/officeDocument/2006/relationships/fontTable" Target="fontTable.xml"/><Relationship Id="rId145" Type="http://schemas.microsoft.com/office/2011/relationships/people" Target="people.xml"/><Relationship Id="rId146" Type="http://schemas.openxmlformats.org/officeDocument/2006/relationships/theme" Target="theme/theme1.xml"/><Relationship Id="rId147"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1D42A-EFF0-2F44-8FC1-06A3D15A3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8404</Words>
  <Characters>47906</Characters>
  <Application>Microsoft Macintosh Word</Application>
  <DocSecurity>0</DocSecurity>
  <PresentationFormat/>
  <Lines>399</Lines>
  <Paragraphs>112</Paragraphs>
  <Slides>0</Slides>
  <Notes>0</Notes>
  <HiddenSlides>0</HiddenSlides>
  <MMClips>0</MMClips>
  <ScaleCrop>false</ScaleCrop>
  <Company>ERA YinTong</Company>
  <LinksUpToDate>false</LinksUpToDate>
  <CharactersWithSpaces>56198</CharactersWithSpaces>
  <SharedDoc>false</SharedDoc>
  <HLinks>
    <vt:vector size="222" baseType="variant">
      <vt:variant>
        <vt:i4>1048635</vt:i4>
      </vt:variant>
      <vt:variant>
        <vt:i4>218</vt:i4>
      </vt:variant>
      <vt:variant>
        <vt:i4>0</vt:i4>
      </vt:variant>
      <vt:variant>
        <vt:i4>5</vt:i4>
      </vt:variant>
      <vt:variant>
        <vt:lpwstr/>
      </vt:variant>
      <vt:variant>
        <vt:lpwstr>_Toc25921</vt:lpwstr>
      </vt:variant>
      <vt:variant>
        <vt:i4>1114165</vt:i4>
      </vt:variant>
      <vt:variant>
        <vt:i4>212</vt:i4>
      </vt:variant>
      <vt:variant>
        <vt:i4>0</vt:i4>
      </vt:variant>
      <vt:variant>
        <vt:i4>5</vt:i4>
      </vt:variant>
      <vt:variant>
        <vt:lpwstr/>
      </vt:variant>
      <vt:variant>
        <vt:lpwstr>_Toc16404</vt:lpwstr>
      </vt:variant>
      <vt:variant>
        <vt:i4>1638451</vt:i4>
      </vt:variant>
      <vt:variant>
        <vt:i4>206</vt:i4>
      </vt:variant>
      <vt:variant>
        <vt:i4>0</vt:i4>
      </vt:variant>
      <vt:variant>
        <vt:i4>5</vt:i4>
      </vt:variant>
      <vt:variant>
        <vt:lpwstr/>
      </vt:variant>
      <vt:variant>
        <vt:lpwstr>_Toc1826</vt:lpwstr>
      </vt:variant>
      <vt:variant>
        <vt:i4>1376304</vt:i4>
      </vt:variant>
      <vt:variant>
        <vt:i4>200</vt:i4>
      </vt:variant>
      <vt:variant>
        <vt:i4>0</vt:i4>
      </vt:variant>
      <vt:variant>
        <vt:i4>5</vt:i4>
      </vt:variant>
      <vt:variant>
        <vt:lpwstr/>
      </vt:variant>
      <vt:variant>
        <vt:lpwstr>_Toc21237</vt:lpwstr>
      </vt:variant>
      <vt:variant>
        <vt:i4>1376304</vt:i4>
      </vt:variant>
      <vt:variant>
        <vt:i4>194</vt:i4>
      </vt:variant>
      <vt:variant>
        <vt:i4>0</vt:i4>
      </vt:variant>
      <vt:variant>
        <vt:i4>5</vt:i4>
      </vt:variant>
      <vt:variant>
        <vt:lpwstr/>
      </vt:variant>
      <vt:variant>
        <vt:lpwstr>_Toc16140</vt:lpwstr>
      </vt:variant>
      <vt:variant>
        <vt:i4>1114165</vt:i4>
      </vt:variant>
      <vt:variant>
        <vt:i4>188</vt:i4>
      </vt:variant>
      <vt:variant>
        <vt:i4>0</vt:i4>
      </vt:variant>
      <vt:variant>
        <vt:i4>5</vt:i4>
      </vt:variant>
      <vt:variant>
        <vt:lpwstr/>
      </vt:variant>
      <vt:variant>
        <vt:lpwstr>_Toc20768</vt:lpwstr>
      </vt:variant>
      <vt:variant>
        <vt:i4>1572922</vt:i4>
      </vt:variant>
      <vt:variant>
        <vt:i4>182</vt:i4>
      </vt:variant>
      <vt:variant>
        <vt:i4>0</vt:i4>
      </vt:variant>
      <vt:variant>
        <vt:i4>5</vt:i4>
      </vt:variant>
      <vt:variant>
        <vt:lpwstr/>
      </vt:variant>
      <vt:variant>
        <vt:lpwstr>_Toc29863</vt:lpwstr>
      </vt:variant>
      <vt:variant>
        <vt:i4>1900597</vt:i4>
      </vt:variant>
      <vt:variant>
        <vt:i4>176</vt:i4>
      </vt:variant>
      <vt:variant>
        <vt:i4>0</vt:i4>
      </vt:variant>
      <vt:variant>
        <vt:i4>5</vt:i4>
      </vt:variant>
      <vt:variant>
        <vt:lpwstr/>
      </vt:variant>
      <vt:variant>
        <vt:lpwstr>_Toc29730</vt:lpwstr>
      </vt:variant>
      <vt:variant>
        <vt:i4>1441848</vt:i4>
      </vt:variant>
      <vt:variant>
        <vt:i4>170</vt:i4>
      </vt:variant>
      <vt:variant>
        <vt:i4>0</vt:i4>
      </vt:variant>
      <vt:variant>
        <vt:i4>5</vt:i4>
      </vt:variant>
      <vt:variant>
        <vt:lpwstr/>
      </vt:variant>
      <vt:variant>
        <vt:lpwstr>_Toc19985</vt:lpwstr>
      </vt:variant>
      <vt:variant>
        <vt:i4>1703987</vt:i4>
      </vt:variant>
      <vt:variant>
        <vt:i4>164</vt:i4>
      </vt:variant>
      <vt:variant>
        <vt:i4>0</vt:i4>
      </vt:variant>
      <vt:variant>
        <vt:i4>5</vt:i4>
      </vt:variant>
      <vt:variant>
        <vt:lpwstr/>
      </vt:variant>
      <vt:variant>
        <vt:lpwstr>_Toc25189</vt:lpwstr>
      </vt:variant>
      <vt:variant>
        <vt:i4>1507378</vt:i4>
      </vt:variant>
      <vt:variant>
        <vt:i4>158</vt:i4>
      </vt:variant>
      <vt:variant>
        <vt:i4>0</vt:i4>
      </vt:variant>
      <vt:variant>
        <vt:i4>5</vt:i4>
      </vt:variant>
      <vt:variant>
        <vt:lpwstr/>
      </vt:variant>
      <vt:variant>
        <vt:lpwstr>_Toc25058</vt:lpwstr>
      </vt:variant>
      <vt:variant>
        <vt:i4>1638448</vt:i4>
      </vt:variant>
      <vt:variant>
        <vt:i4>152</vt:i4>
      </vt:variant>
      <vt:variant>
        <vt:i4>0</vt:i4>
      </vt:variant>
      <vt:variant>
        <vt:i4>5</vt:i4>
      </vt:variant>
      <vt:variant>
        <vt:lpwstr/>
      </vt:variant>
      <vt:variant>
        <vt:lpwstr>_Toc29277</vt:lpwstr>
      </vt:variant>
      <vt:variant>
        <vt:i4>1048624</vt:i4>
      </vt:variant>
      <vt:variant>
        <vt:i4>146</vt:i4>
      </vt:variant>
      <vt:variant>
        <vt:i4>0</vt:i4>
      </vt:variant>
      <vt:variant>
        <vt:i4>5</vt:i4>
      </vt:variant>
      <vt:variant>
        <vt:lpwstr/>
      </vt:variant>
      <vt:variant>
        <vt:lpwstr>_Toc30371</vt:lpwstr>
      </vt:variant>
      <vt:variant>
        <vt:i4>1376306</vt:i4>
      </vt:variant>
      <vt:variant>
        <vt:i4>140</vt:i4>
      </vt:variant>
      <vt:variant>
        <vt:i4>0</vt:i4>
      </vt:variant>
      <vt:variant>
        <vt:i4>5</vt:i4>
      </vt:variant>
      <vt:variant>
        <vt:lpwstr/>
      </vt:variant>
      <vt:variant>
        <vt:lpwstr>_Toc16346</vt:lpwstr>
      </vt:variant>
      <vt:variant>
        <vt:i4>1900594</vt:i4>
      </vt:variant>
      <vt:variant>
        <vt:i4>134</vt:i4>
      </vt:variant>
      <vt:variant>
        <vt:i4>0</vt:i4>
      </vt:variant>
      <vt:variant>
        <vt:i4>5</vt:i4>
      </vt:variant>
      <vt:variant>
        <vt:lpwstr/>
      </vt:variant>
      <vt:variant>
        <vt:lpwstr>_Toc28029</vt:lpwstr>
      </vt:variant>
      <vt:variant>
        <vt:i4>1966135</vt:i4>
      </vt:variant>
      <vt:variant>
        <vt:i4>128</vt:i4>
      </vt:variant>
      <vt:variant>
        <vt:i4>0</vt:i4>
      </vt:variant>
      <vt:variant>
        <vt:i4>5</vt:i4>
      </vt:variant>
      <vt:variant>
        <vt:lpwstr/>
      </vt:variant>
      <vt:variant>
        <vt:lpwstr>_Toc21587</vt:lpwstr>
      </vt:variant>
      <vt:variant>
        <vt:i4>1376306</vt:i4>
      </vt:variant>
      <vt:variant>
        <vt:i4>122</vt:i4>
      </vt:variant>
      <vt:variant>
        <vt:i4>0</vt:i4>
      </vt:variant>
      <vt:variant>
        <vt:i4>5</vt:i4>
      </vt:variant>
      <vt:variant>
        <vt:lpwstr/>
      </vt:variant>
      <vt:variant>
        <vt:lpwstr>_Toc3416</vt:lpwstr>
      </vt:variant>
      <vt:variant>
        <vt:i4>1441847</vt:i4>
      </vt:variant>
      <vt:variant>
        <vt:i4>116</vt:i4>
      </vt:variant>
      <vt:variant>
        <vt:i4>0</vt:i4>
      </vt:variant>
      <vt:variant>
        <vt:i4>5</vt:i4>
      </vt:variant>
      <vt:variant>
        <vt:lpwstr/>
      </vt:variant>
      <vt:variant>
        <vt:lpwstr>_Toc6918</vt:lpwstr>
      </vt:variant>
      <vt:variant>
        <vt:i4>1376305</vt:i4>
      </vt:variant>
      <vt:variant>
        <vt:i4>110</vt:i4>
      </vt:variant>
      <vt:variant>
        <vt:i4>0</vt:i4>
      </vt:variant>
      <vt:variant>
        <vt:i4>5</vt:i4>
      </vt:variant>
      <vt:variant>
        <vt:lpwstr/>
      </vt:variant>
      <vt:variant>
        <vt:lpwstr>_Toc4250</vt:lpwstr>
      </vt:variant>
      <vt:variant>
        <vt:i4>1114172</vt:i4>
      </vt:variant>
      <vt:variant>
        <vt:i4>104</vt:i4>
      </vt:variant>
      <vt:variant>
        <vt:i4>0</vt:i4>
      </vt:variant>
      <vt:variant>
        <vt:i4>5</vt:i4>
      </vt:variant>
      <vt:variant>
        <vt:lpwstr/>
      </vt:variant>
      <vt:variant>
        <vt:lpwstr>_Toc8244</vt:lpwstr>
      </vt:variant>
      <vt:variant>
        <vt:i4>1441846</vt:i4>
      </vt:variant>
      <vt:variant>
        <vt:i4>98</vt:i4>
      </vt:variant>
      <vt:variant>
        <vt:i4>0</vt:i4>
      </vt:variant>
      <vt:variant>
        <vt:i4>5</vt:i4>
      </vt:variant>
      <vt:variant>
        <vt:lpwstr/>
      </vt:variant>
      <vt:variant>
        <vt:lpwstr>_Toc27462</vt:lpwstr>
      </vt:variant>
      <vt:variant>
        <vt:i4>1048624</vt:i4>
      </vt:variant>
      <vt:variant>
        <vt:i4>92</vt:i4>
      </vt:variant>
      <vt:variant>
        <vt:i4>0</vt:i4>
      </vt:variant>
      <vt:variant>
        <vt:i4>5</vt:i4>
      </vt:variant>
      <vt:variant>
        <vt:lpwstr/>
      </vt:variant>
      <vt:variant>
        <vt:lpwstr>_Toc16114</vt:lpwstr>
      </vt:variant>
      <vt:variant>
        <vt:i4>1048635</vt:i4>
      </vt:variant>
      <vt:variant>
        <vt:i4>86</vt:i4>
      </vt:variant>
      <vt:variant>
        <vt:i4>0</vt:i4>
      </vt:variant>
      <vt:variant>
        <vt:i4>5</vt:i4>
      </vt:variant>
      <vt:variant>
        <vt:lpwstr/>
      </vt:variant>
      <vt:variant>
        <vt:lpwstr>_Toc2097</vt:lpwstr>
      </vt:variant>
      <vt:variant>
        <vt:i4>1966135</vt:i4>
      </vt:variant>
      <vt:variant>
        <vt:i4>80</vt:i4>
      </vt:variant>
      <vt:variant>
        <vt:i4>0</vt:i4>
      </vt:variant>
      <vt:variant>
        <vt:i4>5</vt:i4>
      </vt:variant>
      <vt:variant>
        <vt:lpwstr/>
      </vt:variant>
      <vt:variant>
        <vt:lpwstr>_Toc29501</vt:lpwstr>
      </vt:variant>
      <vt:variant>
        <vt:i4>1835062</vt:i4>
      </vt:variant>
      <vt:variant>
        <vt:i4>74</vt:i4>
      </vt:variant>
      <vt:variant>
        <vt:i4>0</vt:i4>
      </vt:variant>
      <vt:variant>
        <vt:i4>5</vt:i4>
      </vt:variant>
      <vt:variant>
        <vt:lpwstr/>
      </vt:variant>
      <vt:variant>
        <vt:lpwstr>_Toc2942</vt:lpwstr>
      </vt:variant>
      <vt:variant>
        <vt:i4>1376308</vt:i4>
      </vt:variant>
      <vt:variant>
        <vt:i4>68</vt:i4>
      </vt:variant>
      <vt:variant>
        <vt:i4>0</vt:i4>
      </vt:variant>
      <vt:variant>
        <vt:i4>5</vt:i4>
      </vt:variant>
      <vt:variant>
        <vt:lpwstr/>
      </vt:variant>
      <vt:variant>
        <vt:lpwstr>_Toc5715</vt:lpwstr>
      </vt:variant>
      <vt:variant>
        <vt:i4>1441849</vt:i4>
      </vt:variant>
      <vt:variant>
        <vt:i4>62</vt:i4>
      </vt:variant>
      <vt:variant>
        <vt:i4>0</vt:i4>
      </vt:variant>
      <vt:variant>
        <vt:i4>5</vt:i4>
      </vt:variant>
      <vt:variant>
        <vt:lpwstr/>
      </vt:variant>
      <vt:variant>
        <vt:lpwstr>_Toc19882</vt:lpwstr>
      </vt:variant>
      <vt:variant>
        <vt:i4>1114162</vt:i4>
      </vt:variant>
      <vt:variant>
        <vt:i4>56</vt:i4>
      </vt:variant>
      <vt:variant>
        <vt:i4>0</vt:i4>
      </vt:variant>
      <vt:variant>
        <vt:i4>5</vt:i4>
      </vt:variant>
      <vt:variant>
        <vt:lpwstr/>
      </vt:variant>
      <vt:variant>
        <vt:lpwstr>_Toc27013</vt:lpwstr>
      </vt:variant>
      <vt:variant>
        <vt:i4>1376305</vt:i4>
      </vt:variant>
      <vt:variant>
        <vt:i4>50</vt:i4>
      </vt:variant>
      <vt:variant>
        <vt:i4>0</vt:i4>
      </vt:variant>
      <vt:variant>
        <vt:i4>5</vt:i4>
      </vt:variant>
      <vt:variant>
        <vt:lpwstr/>
      </vt:variant>
      <vt:variant>
        <vt:lpwstr>_Toc3527</vt:lpwstr>
      </vt:variant>
      <vt:variant>
        <vt:i4>1114172</vt:i4>
      </vt:variant>
      <vt:variant>
        <vt:i4>44</vt:i4>
      </vt:variant>
      <vt:variant>
        <vt:i4>0</vt:i4>
      </vt:variant>
      <vt:variant>
        <vt:i4>5</vt:i4>
      </vt:variant>
      <vt:variant>
        <vt:lpwstr/>
      </vt:variant>
      <vt:variant>
        <vt:lpwstr>_Toc4086</vt:lpwstr>
      </vt:variant>
      <vt:variant>
        <vt:i4>1769522</vt:i4>
      </vt:variant>
      <vt:variant>
        <vt:i4>38</vt:i4>
      </vt:variant>
      <vt:variant>
        <vt:i4>0</vt:i4>
      </vt:variant>
      <vt:variant>
        <vt:i4>5</vt:i4>
      </vt:variant>
      <vt:variant>
        <vt:lpwstr/>
      </vt:variant>
      <vt:variant>
        <vt:lpwstr>_Toc6844</vt:lpwstr>
      </vt:variant>
      <vt:variant>
        <vt:i4>2424837</vt:i4>
      </vt:variant>
      <vt:variant>
        <vt:i4>32</vt:i4>
      </vt:variant>
      <vt:variant>
        <vt:i4>0</vt:i4>
      </vt:variant>
      <vt:variant>
        <vt:i4>5</vt:i4>
      </vt:variant>
      <vt:variant>
        <vt:lpwstr/>
      </vt:variant>
      <vt:variant>
        <vt:lpwstr>_Toc522</vt:lpwstr>
      </vt:variant>
      <vt:variant>
        <vt:i4>1179697</vt:i4>
      </vt:variant>
      <vt:variant>
        <vt:i4>26</vt:i4>
      </vt:variant>
      <vt:variant>
        <vt:i4>0</vt:i4>
      </vt:variant>
      <vt:variant>
        <vt:i4>5</vt:i4>
      </vt:variant>
      <vt:variant>
        <vt:lpwstr/>
      </vt:variant>
      <vt:variant>
        <vt:lpwstr>_Toc15006</vt:lpwstr>
      </vt:variant>
      <vt:variant>
        <vt:i4>1310775</vt:i4>
      </vt:variant>
      <vt:variant>
        <vt:i4>20</vt:i4>
      </vt:variant>
      <vt:variant>
        <vt:i4>0</vt:i4>
      </vt:variant>
      <vt:variant>
        <vt:i4>5</vt:i4>
      </vt:variant>
      <vt:variant>
        <vt:lpwstr/>
      </vt:variant>
      <vt:variant>
        <vt:lpwstr>_Toc11629</vt:lpwstr>
      </vt:variant>
      <vt:variant>
        <vt:i4>1048629</vt:i4>
      </vt:variant>
      <vt:variant>
        <vt:i4>14</vt:i4>
      </vt:variant>
      <vt:variant>
        <vt:i4>0</vt:i4>
      </vt:variant>
      <vt:variant>
        <vt:i4>5</vt:i4>
      </vt:variant>
      <vt:variant>
        <vt:lpwstr/>
      </vt:variant>
      <vt:variant>
        <vt:lpwstr>_Toc13446</vt:lpwstr>
      </vt:variant>
      <vt:variant>
        <vt:i4>1572913</vt:i4>
      </vt:variant>
      <vt:variant>
        <vt:i4>8</vt:i4>
      </vt:variant>
      <vt:variant>
        <vt:i4>0</vt:i4>
      </vt:variant>
      <vt:variant>
        <vt:i4>5</vt:i4>
      </vt:variant>
      <vt:variant>
        <vt:lpwstr/>
      </vt:variant>
      <vt:variant>
        <vt:lpwstr>_Toc27389</vt:lpwstr>
      </vt:variant>
      <vt:variant>
        <vt:i4>1179701</vt:i4>
      </vt:variant>
      <vt:variant>
        <vt:i4>2</vt:i4>
      </vt:variant>
      <vt:variant>
        <vt:i4>0</vt:i4>
      </vt:variant>
      <vt:variant>
        <vt:i4>5</vt:i4>
      </vt:variant>
      <vt:variant>
        <vt:lpwstr/>
      </vt:variant>
      <vt:variant>
        <vt:lpwstr>_Toc25709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XXX项目需求分析说明书模板</dc:title>
  <dc:creator>steven</dc:creator>
  <cp:lastModifiedBy>Microsoft Office 用户</cp:lastModifiedBy>
  <cp:revision>2</cp:revision>
  <dcterms:created xsi:type="dcterms:W3CDTF">2019-04-12T10:12:00Z</dcterms:created>
  <dcterms:modified xsi:type="dcterms:W3CDTF">2019-04-12T10:12:00Z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