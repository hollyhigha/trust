
<file path=[Content_Types].xml><?xml version="1.0" encoding="utf-8"?>
<Types xmlns="http://schemas.openxmlformats.org/package/2006/content-types">
  <Default Extension="xml" ContentType="application/xml"/>
  <Default Extension="tiff" ContentType="image/tiff"/>
  <Default Extension="emf" ContentType="image/x-emf"/>
  <Default Extension="rels" ContentType="application/vnd.openxmlformats-package.relationships+xml"/>
  <Default Extension="tif" ContentType="image/tif"/>
  <Default Extension="xls" ContentType="application/vnd.ms-exce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6384D1" w14:textId="77777777" w:rsidR="000C1CE3" w:rsidRDefault="000C1CE3">
      <w:pPr>
        <w:ind w:firstLine="560"/>
        <w:jc w:val="center"/>
        <w:rPr>
          <w:sz w:val="100"/>
          <w:szCs w:val="100"/>
          <w:lang w:val="zh-TW" w:eastAsia="zh-TW"/>
        </w:rPr>
      </w:pPr>
    </w:p>
    <w:p w14:paraId="54EAFCB3" w14:textId="77777777" w:rsidR="000C1CE3" w:rsidRDefault="005E40AF" w:rsidP="00094A5A">
      <w:pPr>
        <w:pStyle w:val="af6"/>
        <w:rPr>
          <w:b w:val="0"/>
          <w:bCs w:val="0"/>
          <w:sz w:val="84"/>
          <w:szCs w:val="84"/>
          <w:lang w:val="zh-TW" w:eastAsia="zh-TW"/>
        </w:rPr>
      </w:pPr>
      <w:r w:rsidRPr="00094A5A">
        <w:rPr>
          <w:b w:val="0"/>
          <w:bCs w:val="0"/>
          <w:sz w:val="84"/>
          <w:szCs w:val="84"/>
          <w:lang w:val="zh-TW" w:eastAsia="zh-TW"/>
        </w:rPr>
        <w:t>支付宝签约代扣需求说明书</w:t>
      </w:r>
    </w:p>
    <w:p w14:paraId="738E2F49" w14:textId="77777777" w:rsidR="00094A5A" w:rsidRDefault="00094A5A" w:rsidP="00094A5A">
      <w:bookmarkStart w:id="0" w:name="_GoBack"/>
      <w:bookmarkEnd w:id="0"/>
    </w:p>
    <w:p w14:paraId="30B8F1AA" w14:textId="77777777" w:rsidR="00094A5A" w:rsidRDefault="00094A5A" w:rsidP="00094A5A"/>
    <w:p w14:paraId="421BE132" w14:textId="77777777" w:rsidR="00094A5A" w:rsidRDefault="00094A5A" w:rsidP="00094A5A"/>
    <w:p w14:paraId="429B1E38" w14:textId="77777777" w:rsidR="00094A5A" w:rsidRDefault="00094A5A" w:rsidP="00094A5A"/>
    <w:p w14:paraId="53E32921" w14:textId="77777777" w:rsidR="00094A5A" w:rsidRPr="00094A5A" w:rsidRDefault="00094A5A" w:rsidP="00094A5A"/>
    <w:p w14:paraId="61C9F661" w14:textId="1BFDD2D6" w:rsidR="00094A5A" w:rsidRPr="00094A5A" w:rsidRDefault="00094A5A" w:rsidP="00094A5A">
      <w:pPr>
        <w:pStyle w:val="1"/>
        <w:rPr>
          <w:sz w:val="28"/>
          <w:szCs w:val="28"/>
        </w:rPr>
      </w:pPr>
      <w:r w:rsidRPr="00094A5A">
        <w:rPr>
          <w:sz w:val="28"/>
          <w:szCs w:val="28"/>
          <w:lang w:val="zh-TW" w:eastAsia="zh-TW"/>
        </w:rPr>
        <w:t>【版本日志】</w:t>
      </w:r>
    </w:p>
    <w:p w14:paraId="2A876106" w14:textId="4E991510" w:rsidR="000C1CE3" w:rsidRDefault="000C1CE3" w:rsidP="00094A5A">
      <w:pPr>
        <w:rPr>
          <w:lang w:val="zh-TW" w:eastAsia="zh-TW"/>
        </w:rPr>
      </w:pPr>
    </w:p>
    <w:tbl>
      <w:tblPr>
        <w:tblStyle w:val="TableNormal"/>
        <w:tblW w:w="82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A5A5A5"/>
        <w:tblLayout w:type="fixed"/>
        <w:tblLook w:val="04A0" w:firstRow="1" w:lastRow="0" w:firstColumn="1" w:lastColumn="0" w:noHBand="0" w:noVBand="1"/>
      </w:tblPr>
      <w:tblGrid>
        <w:gridCol w:w="2071"/>
        <w:gridCol w:w="1519"/>
        <w:gridCol w:w="2620"/>
        <w:gridCol w:w="2070"/>
      </w:tblGrid>
      <w:tr w:rsidR="000C1CE3" w14:paraId="066368F7" w14:textId="77777777">
        <w:trPr>
          <w:trHeight w:val="540"/>
          <w:tblHeader/>
        </w:trPr>
        <w:tc>
          <w:tcPr>
            <w:tcW w:w="207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26A1FD3F" w14:textId="77777777" w:rsidR="000C1CE3" w:rsidRDefault="005E40AF">
            <w:pPr>
              <w:tabs>
                <w:tab w:val="left" w:pos="1440"/>
              </w:tabs>
              <w:suppressAutoHyphens/>
              <w:outlineLvl w:val="0"/>
            </w:pPr>
            <w:r>
              <w:rPr>
                <w:rFonts w:ascii="Calibri" w:eastAsia="Calibri" w:hAnsi="Calibri" w:cs="Calibri"/>
                <w:b/>
                <w:bCs/>
                <w:color w:val="020202"/>
                <w:sz w:val="36"/>
                <w:szCs w:val="36"/>
              </w:rPr>
              <w:t>版本</w:t>
            </w:r>
          </w:p>
        </w:tc>
        <w:tc>
          <w:tcPr>
            <w:tcW w:w="1519"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2F7D1A1A" w14:textId="77777777" w:rsidR="000C1CE3" w:rsidRDefault="005E40AF">
            <w:pPr>
              <w:tabs>
                <w:tab w:val="left" w:pos="1440"/>
              </w:tabs>
              <w:suppressAutoHyphens/>
              <w:outlineLvl w:val="0"/>
            </w:pPr>
            <w:r>
              <w:rPr>
                <w:rFonts w:ascii="Calibri" w:eastAsia="Calibri" w:hAnsi="Calibri" w:cs="Calibri"/>
                <w:b/>
                <w:bCs/>
                <w:color w:val="020202"/>
                <w:sz w:val="36"/>
                <w:szCs w:val="36"/>
              </w:rPr>
              <w:t>作者</w:t>
            </w:r>
          </w:p>
        </w:tc>
        <w:tc>
          <w:tcPr>
            <w:tcW w:w="262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6D5F2478" w14:textId="77777777" w:rsidR="000C1CE3" w:rsidRDefault="005E40AF">
            <w:pPr>
              <w:tabs>
                <w:tab w:val="left" w:pos="1440"/>
              </w:tabs>
              <w:suppressAutoHyphens/>
              <w:outlineLvl w:val="0"/>
            </w:pPr>
            <w:r>
              <w:rPr>
                <w:rFonts w:ascii="Calibri" w:eastAsia="Calibri" w:hAnsi="Calibri" w:cs="Calibri"/>
                <w:b/>
                <w:bCs/>
                <w:color w:val="020202"/>
                <w:sz w:val="36"/>
                <w:szCs w:val="36"/>
              </w:rPr>
              <w:t>备注</w:t>
            </w:r>
          </w:p>
        </w:tc>
        <w:tc>
          <w:tcPr>
            <w:tcW w:w="207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7607054E" w14:textId="77777777" w:rsidR="000C1CE3" w:rsidRDefault="005E40AF">
            <w:pPr>
              <w:tabs>
                <w:tab w:val="left" w:pos="1440"/>
              </w:tabs>
              <w:suppressAutoHyphens/>
              <w:outlineLvl w:val="0"/>
            </w:pPr>
            <w:r>
              <w:rPr>
                <w:rFonts w:ascii="Calibri" w:eastAsia="Calibri" w:hAnsi="Calibri" w:cs="Calibri"/>
                <w:b/>
                <w:bCs/>
                <w:color w:val="020202"/>
                <w:sz w:val="36"/>
                <w:szCs w:val="36"/>
              </w:rPr>
              <w:t>修订日期</w:t>
            </w:r>
          </w:p>
        </w:tc>
      </w:tr>
      <w:tr w:rsidR="000C1CE3" w14:paraId="7F4CDEF7" w14:textId="77777777">
        <w:tblPrEx>
          <w:shd w:val="clear" w:color="auto" w:fill="E0E0E0"/>
        </w:tblPrEx>
        <w:trPr>
          <w:trHeight w:val="1720"/>
        </w:trPr>
        <w:tc>
          <w:tcPr>
            <w:tcW w:w="2070" w:type="dxa"/>
            <w:tcBorders>
              <w:top w:val="single" w:sz="24" w:space="0" w:color="FFFFFF"/>
              <w:left w:val="single" w:sz="8" w:space="0" w:color="FFFFFF"/>
              <w:bottom w:val="single" w:sz="8" w:space="0" w:color="FFFFFF"/>
              <w:right w:val="single" w:sz="8" w:space="0" w:color="FFFFFF"/>
            </w:tcBorders>
            <w:shd w:val="clear" w:color="auto" w:fill="A5A5A5"/>
            <w:tcMar>
              <w:top w:w="0" w:type="dxa"/>
              <w:left w:w="0" w:type="dxa"/>
              <w:bottom w:w="0" w:type="dxa"/>
              <w:right w:w="0" w:type="dxa"/>
            </w:tcMar>
          </w:tcPr>
          <w:p w14:paraId="2EBE874D" w14:textId="77777777" w:rsidR="000C1CE3" w:rsidRDefault="005E40AF">
            <w:pPr>
              <w:tabs>
                <w:tab w:val="left" w:pos="1440"/>
              </w:tabs>
              <w:suppressAutoHyphens/>
              <w:outlineLvl w:val="0"/>
            </w:pPr>
            <w:r>
              <w:rPr>
                <w:rFonts w:ascii="Calibri" w:eastAsia="Calibri" w:hAnsi="Calibri" w:cs="Calibri"/>
                <w:b/>
                <w:bCs/>
                <w:sz w:val="20"/>
                <w:szCs w:val="20"/>
              </w:rPr>
              <w:t>V1.0</w:t>
            </w:r>
          </w:p>
        </w:tc>
        <w:tc>
          <w:tcPr>
            <w:tcW w:w="1519"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5E5957F5" w14:textId="77777777" w:rsidR="000C1CE3" w:rsidRDefault="005E40AF">
            <w:pPr>
              <w:tabs>
                <w:tab w:val="left" w:pos="1440"/>
              </w:tabs>
              <w:suppressAutoHyphens/>
              <w:outlineLvl w:val="0"/>
            </w:pPr>
            <w:r>
              <w:rPr>
                <w:rFonts w:ascii="Calibri" w:eastAsia="Calibri" w:hAnsi="Calibri" w:cs="Calibri"/>
                <w:sz w:val="20"/>
                <w:szCs w:val="20"/>
              </w:rPr>
              <w:t>李新影</w:t>
            </w:r>
          </w:p>
        </w:tc>
        <w:tc>
          <w:tcPr>
            <w:tcW w:w="2620"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24903AAE" w14:textId="77777777" w:rsidR="000C1CE3" w:rsidRDefault="005E40AF">
            <w:pPr>
              <w:tabs>
                <w:tab w:val="left" w:pos="1440"/>
              </w:tabs>
              <w:suppressAutoHyphens/>
              <w:outlineLvl w:val="0"/>
            </w:pPr>
            <w:r>
              <w:rPr>
                <w:rFonts w:ascii="Calibri" w:eastAsia="Calibri" w:hAnsi="Calibri" w:cs="Calibri"/>
                <w:sz w:val="20"/>
                <w:szCs w:val="20"/>
              </w:rPr>
              <w:t>1.用户支付宝账户已经签约过不需要再次签约；</w:t>
            </w:r>
          </w:p>
          <w:p w14:paraId="4C27F589" w14:textId="77777777" w:rsidR="000C1CE3" w:rsidRDefault="005E40AF">
            <w:pPr>
              <w:tabs>
                <w:tab w:val="left" w:pos="1440"/>
              </w:tabs>
              <w:suppressAutoHyphens/>
              <w:outlineLvl w:val="0"/>
            </w:pPr>
            <w:r>
              <w:rPr>
                <w:rFonts w:ascii="Calibri" w:eastAsia="Calibri" w:hAnsi="Calibri" w:cs="Calibri"/>
                <w:sz w:val="20"/>
                <w:szCs w:val="20"/>
              </w:rPr>
              <w:t>2. 修改历史用户补签约功能，只能支持一个订单签约修改为可以同时选择多张订单一起补签约</w:t>
            </w:r>
          </w:p>
        </w:tc>
        <w:tc>
          <w:tcPr>
            <w:tcW w:w="2070"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340357D2" w14:textId="77777777" w:rsidR="000C1CE3" w:rsidRDefault="005E40AF">
            <w:pPr>
              <w:tabs>
                <w:tab w:val="left" w:pos="1440"/>
              </w:tabs>
              <w:suppressAutoHyphens/>
              <w:outlineLvl w:val="0"/>
            </w:pPr>
            <w:r>
              <w:rPr>
                <w:rFonts w:ascii="Calibri" w:eastAsia="Calibri" w:hAnsi="Calibri" w:cs="Calibri"/>
                <w:sz w:val="20"/>
                <w:szCs w:val="20"/>
              </w:rPr>
              <w:t>2018-11-20</w:t>
            </w:r>
          </w:p>
        </w:tc>
      </w:tr>
    </w:tbl>
    <w:p w14:paraId="4312951A" w14:textId="77777777" w:rsidR="000C1CE3" w:rsidRDefault="000C1CE3">
      <w:pPr>
        <w:rPr>
          <w:rFonts w:ascii="微软雅黑" w:eastAsia="微软雅黑" w:hAnsi="微软雅黑" w:cs="微软雅黑"/>
          <w:lang w:val="zh-TW" w:eastAsia="zh-TW"/>
        </w:rPr>
      </w:pPr>
    </w:p>
    <w:p w14:paraId="3AEEEB86" w14:textId="77777777" w:rsidR="000C1CE3" w:rsidRDefault="000C1CE3"/>
    <w:p w14:paraId="7ACE4ECA"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57B196CA"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52F2A384"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4177DA84"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2E06D272" w14:textId="77777777" w:rsidR="000C1CE3" w:rsidRDefault="000C1CE3">
      <w:pPr>
        <w:pStyle w:val="a6"/>
      </w:pPr>
    </w:p>
    <w:p w14:paraId="56C426BF" w14:textId="77777777" w:rsidR="000C1CE3" w:rsidRPr="00094A5A" w:rsidRDefault="005E40AF" w:rsidP="00094A5A">
      <w:pPr>
        <w:pStyle w:val="1"/>
        <w:rPr>
          <w:sz w:val="36"/>
          <w:szCs w:val="36"/>
          <w:lang w:val="zh-CN"/>
        </w:rPr>
      </w:pPr>
      <w:r w:rsidRPr="00094A5A">
        <w:rPr>
          <w:sz w:val="36"/>
          <w:szCs w:val="36"/>
        </w:rPr>
        <w:t xml:space="preserve">1. </w:t>
      </w:r>
      <w:r w:rsidRPr="00094A5A">
        <w:rPr>
          <w:rFonts w:ascii="Arial Unicode MS" w:hAnsi="Arial Unicode MS"/>
          <w:sz w:val="36"/>
          <w:szCs w:val="36"/>
        </w:rPr>
        <w:t>产品概述</w:t>
      </w:r>
      <w:r w:rsidRPr="00094A5A">
        <w:rPr>
          <w:sz w:val="36"/>
          <w:szCs w:val="36"/>
          <w:lang w:val="zh-CN"/>
        </w:rPr>
        <w:t xml:space="preserve"> </w:t>
      </w:r>
    </w:p>
    <w:p w14:paraId="3E0F443B" w14:textId="77777777" w:rsidR="000C1CE3" w:rsidRDefault="005E40AF" w:rsidP="00094A5A">
      <w:pPr>
        <w:pStyle w:val="2"/>
      </w:pPr>
      <w:r>
        <w:t xml:space="preserve">1.1. </w:t>
      </w:r>
      <w:r>
        <w:rPr>
          <w:rFonts w:ascii="Arial Unicode MS" w:hAnsi="Arial Unicode MS" w:hint="eastAsia"/>
          <w:lang w:val="zh-CN"/>
        </w:rPr>
        <w:t>产品背景</w:t>
      </w:r>
      <w:r>
        <w:t xml:space="preserve"> </w:t>
      </w:r>
    </w:p>
    <w:p w14:paraId="6AB952EA"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atLeast"/>
        <w:rPr>
          <w:rFonts w:ascii="Times" w:eastAsia="Times" w:hAnsi="Times" w:cs="Times"/>
          <w:sz w:val="24"/>
          <w:szCs w:val="24"/>
        </w:rPr>
      </w:pPr>
    </w:p>
    <w:p w14:paraId="6500679F" w14:textId="342D1078" w:rsidR="000C1CE3" w:rsidRDefault="005E40AF" w:rsidP="00094A5A">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340" w:lineRule="atLeast"/>
        <w:rPr>
          <w:rFonts w:ascii="Times" w:eastAsia="Times" w:hAnsi="Times" w:cs="Times"/>
          <w:sz w:val="24"/>
          <w:szCs w:val="24"/>
        </w:rPr>
      </w:pPr>
      <w:r>
        <w:rPr>
          <w:rFonts w:ascii="Times" w:hAnsi="Times"/>
          <w:sz w:val="30"/>
          <w:szCs w:val="30"/>
        </w:rPr>
        <w:t>1)</w:t>
      </w:r>
      <w:r>
        <w:rPr>
          <w:rFonts w:ascii="Times" w:hAnsi="Times"/>
          <w:sz w:val="30"/>
          <w:szCs w:val="30"/>
          <w:lang w:val="ru-RU"/>
        </w:rPr>
        <w:t xml:space="preserve"> </w:t>
      </w:r>
      <w:r>
        <w:rPr>
          <w:rFonts w:ascii="Arial Unicode MS" w:eastAsia="Arial Unicode MS" w:hAnsi="Arial Unicode MS" w:cs="Arial Unicode MS" w:hint="eastAsia"/>
          <w:color w:val="262626"/>
          <w:sz w:val="26"/>
          <w:szCs w:val="26"/>
          <w:lang w:val="zh-CN"/>
        </w:rPr>
        <w:t>支付宝签约代扣是支付宝的一款支付宝提供产品，此产品实现功能是客户在商家购买产品使用支付宝支付时，客户和商家、支付宝签订的扣款协议，客户在商家</w:t>
      </w:r>
      <w:r w:rsidR="00D352FA">
        <w:rPr>
          <w:rFonts w:ascii="Arial Unicode MS" w:eastAsia="Arial Unicode MS" w:hAnsi="Arial Unicode MS" w:cs="Arial Unicode MS" w:hint="eastAsia"/>
          <w:color w:val="262626"/>
          <w:sz w:val="26"/>
          <w:szCs w:val="26"/>
          <w:lang w:val="zh-CN"/>
        </w:rPr>
        <w:t>再次</w:t>
      </w:r>
      <w:r>
        <w:rPr>
          <w:rFonts w:ascii="Arial Unicode MS" w:eastAsia="Arial Unicode MS" w:hAnsi="Arial Unicode MS" w:cs="Arial Unicode MS" w:hint="eastAsia"/>
          <w:color w:val="262626"/>
          <w:sz w:val="26"/>
          <w:szCs w:val="26"/>
          <w:lang w:val="zh-CN"/>
        </w:rPr>
        <w:t>购买</w:t>
      </w:r>
      <w:r w:rsidR="00D352FA">
        <w:rPr>
          <w:rFonts w:ascii="Arial Unicode MS" w:eastAsia="Arial Unicode MS" w:hAnsi="Arial Unicode MS" w:cs="Arial Unicode MS" w:hint="eastAsia"/>
          <w:color w:val="262626"/>
          <w:sz w:val="26"/>
          <w:szCs w:val="26"/>
          <w:lang w:val="zh-CN"/>
        </w:rPr>
        <w:t>产品时不需要再次签约</w:t>
      </w:r>
      <w:r w:rsidR="00245C11">
        <w:rPr>
          <w:rFonts w:ascii="Arial Unicode MS" w:eastAsia="Arial Unicode MS" w:hAnsi="Arial Unicode MS" w:cs="Arial Unicode MS" w:hint="eastAsia"/>
          <w:color w:val="262626"/>
          <w:sz w:val="26"/>
          <w:szCs w:val="26"/>
          <w:lang w:val="zh-CN"/>
        </w:rPr>
        <w:t>；</w:t>
      </w:r>
    </w:p>
    <w:p w14:paraId="5B94244A" w14:textId="10712091" w:rsidR="000C1CE3" w:rsidRPr="00094A5A"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300" w:lineRule="atLeast"/>
        <w:rPr>
          <w:rFonts w:ascii="Arial Unicode MS" w:eastAsia="Arial Unicode MS" w:hAnsi="Arial Unicode MS" w:cs="Arial Unicode MS"/>
          <w:color w:val="262626"/>
          <w:sz w:val="26"/>
          <w:szCs w:val="26"/>
          <w:lang w:val="zh-CN"/>
        </w:rPr>
      </w:pPr>
      <w:r w:rsidRPr="00094A5A">
        <w:rPr>
          <w:rFonts w:ascii="Arial Unicode MS" w:eastAsia="Arial Unicode MS" w:hAnsi="Arial Unicode MS" w:cs="Arial Unicode MS"/>
          <w:color w:val="262626"/>
          <w:sz w:val="26"/>
          <w:szCs w:val="26"/>
          <w:lang w:val="zh-CN"/>
        </w:rPr>
        <w:t>2)</w:t>
      </w:r>
      <w:r w:rsidR="00D352FA" w:rsidRPr="00094A5A">
        <w:rPr>
          <w:rFonts w:ascii="Arial Unicode MS" w:eastAsia="Arial Unicode MS" w:hAnsi="Arial Unicode MS" w:cs="Arial Unicode MS"/>
          <w:color w:val="262626"/>
          <w:sz w:val="26"/>
          <w:szCs w:val="26"/>
          <w:lang w:val="zh-CN"/>
        </w:rPr>
        <w:t>补签约</w:t>
      </w:r>
      <w:r w:rsidR="00D352FA" w:rsidRPr="00094A5A">
        <w:rPr>
          <w:rFonts w:ascii="Arial Unicode MS" w:eastAsia="Arial Unicode MS" w:hAnsi="Arial Unicode MS" w:cs="Arial Unicode MS" w:hint="eastAsia"/>
          <w:color w:val="262626"/>
          <w:sz w:val="26"/>
          <w:szCs w:val="26"/>
          <w:lang w:val="zh-CN"/>
        </w:rPr>
        <w:t>功能</w:t>
      </w:r>
      <w:r w:rsidR="00AF2A31">
        <w:rPr>
          <w:rFonts w:ascii="Arial Unicode MS" w:eastAsia="Arial Unicode MS" w:hAnsi="Arial Unicode MS" w:cs="Arial Unicode MS" w:hint="eastAsia"/>
          <w:color w:val="262626"/>
          <w:sz w:val="26"/>
          <w:szCs w:val="26"/>
          <w:lang w:val="zh-CN"/>
        </w:rPr>
        <w:t>对客户趸交使用支付宝</w:t>
      </w:r>
      <w:r w:rsidR="00863969">
        <w:rPr>
          <w:rFonts w:ascii="Arial Unicode MS" w:eastAsia="Arial Unicode MS" w:hAnsi="Arial Unicode MS" w:cs="Arial Unicode MS" w:hint="eastAsia"/>
          <w:color w:val="262626"/>
          <w:sz w:val="26"/>
          <w:szCs w:val="26"/>
          <w:lang w:val="zh-CN"/>
        </w:rPr>
        <w:t>，并且选择了续保的未签约订单进行补签约操作；</w:t>
      </w:r>
    </w:p>
    <w:p w14:paraId="5D410971" w14:textId="7891CEDA" w:rsidR="000C1CE3" w:rsidRPr="00094A5A"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300" w:lineRule="atLeast"/>
        <w:rPr>
          <w:rFonts w:ascii="Arial Unicode MS" w:eastAsia="Arial Unicode MS" w:hAnsi="Arial Unicode MS" w:cs="Arial Unicode MS"/>
          <w:strike/>
          <w:color w:val="262626"/>
          <w:sz w:val="26"/>
          <w:szCs w:val="26"/>
          <w:lang w:val="zh-CN"/>
        </w:rPr>
      </w:pPr>
      <w:r w:rsidRPr="00094A5A">
        <w:rPr>
          <w:rFonts w:ascii="Arial Unicode MS" w:eastAsia="Arial Unicode MS" w:hAnsi="Arial Unicode MS" w:cs="Arial Unicode MS"/>
          <w:strike/>
          <w:color w:val="262626"/>
          <w:sz w:val="26"/>
          <w:szCs w:val="26"/>
          <w:lang w:val="zh-CN"/>
        </w:rPr>
        <w:t>3</w:t>
      </w:r>
      <w:r w:rsidRPr="00094A5A">
        <w:rPr>
          <w:rFonts w:ascii="Arial Unicode MS" w:eastAsia="Arial Unicode MS" w:hAnsi="Arial Unicode MS" w:cs="Arial Unicode MS" w:hint="eastAsia"/>
          <w:strike/>
          <w:color w:val="262626"/>
          <w:sz w:val="26"/>
          <w:szCs w:val="26"/>
          <w:lang w:val="zh-CN"/>
        </w:rPr>
        <w:t>）</w:t>
      </w:r>
      <w:r w:rsidR="00D352FA" w:rsidRPr="00094A5A">
        <w:rPr>
          <w:rFonts w:ascii="Arial Unicode MS" w:eastAsia="Arial Unicode MS" w:hAnsi="Arial Unicode MS" w:cs="Arial Unicode MS" w:hint="eastAsia"/>
          <w:strike/>
          <w:color w:val="262626"/>
          <w:sz w:val="26"/>
          <w:szCs w:val="26"/>
          <w:lang w:val="zh-CN"/>
        </w:rPr>
        <w:t>补</w:t>
      </w:r>
      <w:r w:rsidRPr="00094A5A">
        <w:rPr>
          <w:rFonts w:ascii="Arial Unicode MS" w:eastAsia="Arial Unicode MS" w:hAnsi="Arial Unicode MS" w:cs="Arial Unicode MS" w:hint="eastAsia"/>
          <w:strike/>
          <w:color w:val="262626"/>
          <w:sz w:val="26"/>
          <w:szCs w:val="26"/>
          <w:lang w:val="zh-CN"/>
        </w:rPr>
        <w:t>签约代扣</w:t>
      </w:r>
      <w:r w:rsidR="00D352FA" w:rsidRPr="00094A5A">
        <w:rPr>
          <w:rFonts w:ascii="Arial Unicode MS" w:eastAsia="Arial Unicode MS" w:hAnsi="Arial Unicode MS" w:cs="Arial Unicode MS" w:hint="eastAsia"/>
          <w:strike/>
          <w:color w:val="262626"/>
          <w:sz w:val="26"/>
          <w:szCs w:val="26"/>
          <w:lang w:val="zh-CN"/>
        </w:rPr>
        <w:t>存量客户还有</w:t>
      </w:r>
      <w:r w:rsidR="00D352FA" w:rsidRPr="00094A5A">
        <w:rPr>
          <w:rFonts w:ascii="Arial Unicode MS" w:eastAsia="Arial Unicode MS" w:hAnsi="Arial Unicode MS" w:cs="Arial Unicode MS"/>
          <w:strike/>
          <w:color w:val="262626"/>
          <w:sz w:val="26"/>
          <w:szCs w:val="26"/>
          <w:lang w:val="zh-CN"/>
        </w:rPr>
        <w:t>1000多单；同一个交费人3</w:t>
      </w:r>
      <w:r w:rsidR="00D352FA" w:rsidRPr="00094A5A">
        <w:rPr>
          <w:rFonts w:ascii="Arial Unicode MS" w:eastAsia="Arial Unicode MS" w:hAnsi="Arial Unicode MS" w:cs="Arial Unicode MS" w:hint="eastAsia"/>
          <w:strike/>
          <w:color w:val="262626"/>
          <w:sz w:val="26"/>
          <w:szCs w:val="26"/>
          <w:lang w:val="zh-CN"/>
        </w:rPr>
        <w:t>个订单以上续约订单的订单为</w:t>
      </w:r>
      <w:r w:rsidR="00D352FA" w:rsidRPr="00094A5A">
        <w:rPr>
          <w:rFonts w:ascii="Arial Unicode MS" w:eastAsia="Arial Unicode MS" w:hAnsi="Arial Unicode MS" w:cs="Arial Unicode MS"/>
          <w:strike/>
          <w:color w:val="262626"/>
          <w:sz w:val="26"/>
          <w:szCs w:val="26"/>
          <w:lang w:val="zh-CN"/>
        </w:rPr>
        <w:t>100</w:t>
      </w:r>
      <w:r w:rsidR="00D352FA" w:rsidRPr="00094A5A">
        <w:rPr>
          <w:rFonts w:ascii="Arial Unicode MS" w:eastAsia="Arial Unicode MS" w:hAnsi="Arial Unicode MS" w:cs="Arial Unicode MS" w:hint="eastAsia"/>
          <w:strike/>
          <w:color w:val="262626"/>
          <w:sz w:val="26"/>
          <w:szCs w:val="26"/>
          <w:lang w:val="zh-CN"/>
        </w:rPr>
        <w:t>人，</w:t>
      </w:r>
      <w:r w:rsidR="00D352FA" w:rsidRPr="00094A5A">
        <w:rPr>
          <w:rFonts w:ascii="Arial Unicode MS" w:eastAsia="Arial Unicode MS" w:hAnsi="Arial Unicode MS" w:cs="Arial Unicode MS"/>
          <w:strike/>
          <w:color w:val="262626"/>
          <w:sz w:val="26"/>
          <w:szCs w:val="26"/>
          <w:lang w:val="zh-CN"/>
        </w:rPr>
        <w:t>5</w:t>
      </w:r>
      <w:r w:rsidR="00D352FA" w:rsidRPr="00094A5A">
        <w:rPr>
          <w:rFonts w:ascii="Arial Unicode MS" w:eastAsia="Arial Unicode MS" w:hAnsi="Arial Unicode MS" w:cs="Arial Unicode MS" w:hint="eastAsia"/>
          <w:strike/>
          <w:color w:val="262626"/>
          <w:sz w:val="26"/>
          <w:szCs w:val="26"/>
          <w:lang w:val="zh-CN"/>
        </w:rPr>
        <w:t>个订单以上续约订单为</w:t>
      </w:r>
      <w:r w:rsidR="00D352FA" w:rsidRPr="00094A5A">
        <w:rPr>
          <w:rFonts w:ascii="Arial Unicode MS" w:eastAsia="Arial Unicode MS" w:hAnsi="Arial Unicode MS" w:cs="Arial Unicode MS"/>
          <w:strike/>
          <w:color w:val="262626"/>
          <w:sz w:val="26"/>
          <w:szCs w:val="26"/>
          <w:lang w:val="zh-CN"/>
        </w:rPr>
        <w:t>50多人；</w:t>
      </w:r>
      <w:r w:rsidRPr="00094A5A">
        <w:rPr>
          <w:rFonts w:ascii="Arial Unicode MS" w:eastAsia="Arial Unicode MS" w:hAnsi="Arial Unicode MS" w:cs="Arial Unicode MS"/>
          <w:strike/>
          <w:color w:val="262626"/>
          <w:sz w:val="26"/>
          <w:szCs w:val="26"/>
          <w:lang w:val="zh-CN"/>
        </w:rPr>
        <w:t xml:space="preserve"> </w:t>
      </w:r>
    </w:p>
    <w:p w14:paraId="546597FD"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340" w:lineRule="atLeast"/>
        <w:rPr>
          <w:rFonts w:ascii="Times" w:eastAsia="Times" w:hAnsi="Times" w:cs="Times"/>
          <w:sz w:val="30"/>
          <w:szCs w:val="30"/>
        </w:rPr>
      </w:pPr>
    </w:p>
    <w:p w14:paraId="588498FB" w14:textId="77777777" w:rsidR="000C1CE3" w:rsidRDefault="005E40AF" w:rsidP="00094A5A">
      <w:pPr>
        <w:pStyle w:val="2"/>
      </w:pPr>
      <w:r>
        <w:t>1.</w:t>
      </w:r>
      <w:r>
        <w:rPr>
          <w:lang w:val="zh-CN"/>
        </w:rPr>
        <w:t>2</w:t>
      </w:r>
      <w:r>
        <w:t xml:space="preserve">. </w:t>
      </w:r>
      <w:r>
        <w:rPr>
          <w:rFonts w:ascii="Arial Unicode MS" w:hAnsi="Arial Unicode MS" w:hint="eastAsia"/>
          <w:lang w:val="zh-CN"/>
        </w:rPr>
        <w:t>名词解释</w:t>
      </w:r>
    </w:p>
    <w:p w14:paraId="71EDA761"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atLeast"/>
        <w:rPr>
          <w:rFonts w:ascii="Times" w:eastAsia="Times" w:hAnsi="Times" w:cs="Times"/>
          <w:sz w:val="42"/>
          <w:szCs w:val="42"/>
        </w:rPr>
      </w:pPr>
    </w:p>
    <w:tbl>
      <w:tblPr>
        <w:tblStyle w:val="TableNormal"/>
        <w:tblW w:w="82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A5A5A5"/>
        <w:tblLayout w:type="fixed"/>
        <w:tblLook w:val="04A0" w:firstRow="1" w:lastRow="0" w:firstColumn="1" w:lastColumn="0" w:noHBand="0" w:noVBand="1"/>
      </w:tblPr>
      <w:tblGrid>
        <w:gridCol w:w="2070"/>
        <w:gridCol w:w="6210"/>
      </w:tblGrid>
      <w:tr w:rsidR="000C1CE3" w14:paraId="7A186208" w14:textId="77777777">
        <w:trPr>
          <w:trHeight w:val="460"/>
          <w:tblHeader/>
        </w:trPr>
        <w:tc>
          <w:tcPr>
            <w:tcW w:w="207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453B180B" w14:textId="77777777" w:rsidR="000C1CE3" w:rsidRDefault="005E40AF">
            <w:pPr>
              <w:tabs>
                <w:tab w:val="left" w:pos="1440"/>
              </w:tabs>
              <w:suppressAutoHyphens/>
              <w:outlineLvl w:val="0"/>
            </w:pPr>
            <w:r>
              <w:rPr>
                <w:rFonts w:ascii="Calibri" w:eastAsia="Calibri" w:hAnsi="Calibri" w:cs="Calibri"/>
                <w:b/>
                <w:bCs/>
                <w:color w:val="090909"/>
                <w:sz w:val="28"/>
                <w:szCs w:val="28"/>
              </w:rPr>
              <w:t>名词</w:t>
            </w:r>
          </w:p>
        </w:tc>
        <w:tc>
          <w:tcPr>
            <w:tcW w:w="621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071635BE" w14:textId="77777777" w:rsidR="000C1CE3" w:rsidRDefault="005E40AF">
            <w:pPr>
              <w:tabs>
                <w:tab w:val="left" w:pos="1440"/>
                <w:tab w:val="left" w:pos="2880"/>
                <w:tab w:val="left" w:pos="4320"/>
                <w:tab w:val="left" w:pos="5760"/>
              </w:tabs>
              <w:suppressAutoHyphens/>
              <w:outlineLvl w:val="0"/>
            </w:pPr>
            <w:r>
              <w:rPr>
                <w:rFonts w:ascii="Calibri" w:eastAsia="Calibri" w:hAnsi="Calibri" w:cs="Calibri"/>
                <w:b/>
                <w:bCs/>
                <w:color w:val="090909"/>
                <w:sz w:val="28"/>
                <w:szCs w:val="28"/>
              </w:rPr>
              <w:t>解释</w:t>
            </w:r>
          </w:p>
        </w:tc>
      </w:tr>
      <w:tr w:rsidR="000C1CE3" w14:paraId="161A4FF3" w14:textId="77777777">
        <w:tblPrEx>
          <w:shd w:val="clear" w:color="auto" w:fill="E0E0E0"/>
        </w:tblPrEx>
        <w:trPr>
          <w:trHeight w:val="460"/>
        </w:trPr>
        <w:tc>
          <w:tcPr>
            <w:tcW w:w="2070" w:type="dxa"/>
            <w:tcBorders>
              <w:top w:val="single" w:sz="24" w:space="0" w:color="FFFFFF"/>
              <w:left w:val="single" w:sz="8" w:space="0" w:color="FFFFFF"/>
              <w:bottom w:val="single" w:sz="8" w:space="0" w:color="FFFFFF"/>
              <w:right w:val="single" w:sz="8" w:space="0" w:color="FFFFFF"/>
            </w:tcBorders>
            <w:shd w:val="clear" w:color="auto" w:fill="A5A5A5"/>
            <w:tcMar>
              <w:top w:w="0" w:type="dxa"/>
              <w:left w:w="0" w:type="dxa"/>
              <w:bottom w:w="0" w:type="dxa"/>
              <w:right w:w="0" w:type="dxa"/>
            </w:tcMar>
          </w:tcPr>
          <w:p w14:paraId="1475CCF6" w14:textId="77777777" w:rsidR="000C1CE3" w:rsidRDefault="005E40AF">
            <w:pPr>
              <w:tabs>
                <w:tab w:val="left" w:pos="1440"/>
              </w:tabs>
              <w:suppressAutoHyphens/>
              <w:outlineLvl w:val="0"/>
            </w:pPr>
            <w:r>
              <w:rPr>
                <w:rFonts w:ascii="Calibri" w:eastAsia="Calibri" w:hAnsi="Calibri" w:cs="Calibri"/>
                <w:b/>
                <w:bCs/>
                <w:color w:val="040404"/>
              </w:rPr>
              <w:t>授权</w:t>
            </w:r>
          </w:p>
        </w:tc>
        <w:tc>
          <w:tcPr>
            <w:tcW w:w="6210"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0644BD2E" w14:textId="0F3393CC" w:rsidR="000C1CE3" w:rsidRDefault="005E40AF">
            <w:pPr>
              <w:tabs>
                <w:tab w:val="left" w:pos="1440"/>
                <w:tab w:val="left" w:pos="2880"/>
                <w:tab w:val="left" w:pos="4320"/>
                <w:tab w:val="left" w:pos="5760"/>
              </w:tabs>
              <w:suppressAutoHyphens/>
              <w:outlineLvl w:val="0"/>
            </w:pPr>
            <w:r>
              <w:rPr>
                <w:rFonts w:ascii="Calibri" w:eastAsia="Calibri" w:hAnsi="Calibri" w:cs="Calibri"/>
              </w:rPr>
              <w:t>客户同意保险公司从支付宝账户获取个人信息</w:t>
            </w:r>
            <w:r w:rsidR="008976CC">
              <w:rPr>
                <w:rFonts w:ascii="Calibri" w:eastAsia="Calibri" w:hAnsi="Calibri" w:cs="Calibri" w:hint="eastAsia"/>
              </w:rPr>
              <w:t>。</w:t>
            </w:r>
          </w:p>
        </w:tc>
      </w:tr>
      <w:tr w:rsidR="000C1CE3" w14:paraId="4BE7B97B" w14:textId="77777777">
        <w:tblPrEx>
          <w:shd w:val="clear" w:color="auto" w:fill="E0E0E0"/>
        </w:tblPrEx>
        <w:trPr>
          <w:trHeight w:val="980"/>
        </w:trPr>
        <w:tc>
          <w:tcPr>
            <w:tcW w:w="2070" w:type="dxa"/>
            <w:tcBorders>
              <w:top w:val="single" w:sz="8" w:space="0" w:color="FFFFFF"/>
              <w:left w:val="single" w:sz="8" w:space="0" w:color="FFFFFF"/>
              <w:bottom w:val="single" w:sz="8" w:space="0" w:color="FFFFFF"/>
              <w:right w:val="single" w:sz="8" w:space="0" w:color="FFFFFF"/>
            </w:tcBorders>
            <w:shd w:val="clear" w:color="auto" w:fill="A5A5A5"/>
            <w:tcMar>
              <w:top w:w="0" w:type="dxa"/>
              <w:left w:w="0" w:type="dxa"/>
              <w:bottom w:w="0" w:type="dxa"/>
              <w:right w:w="0" w:type="dxa"/>
            </w:tcMar>
          </w:tcPr>
          <w:p w14:paraId="0A79E6A3" w14:textId="77777777" w:rsidR="000C1CE3" w:rsidRDefault="005E40AF">
            <w:pPr>
              <w:tabs>
                <w:tab w:val="left" w:pos="1440"/>
              </w:tabs>
              <w:suppressAutoHyphens/>
              <w:outlineLvl w:val="0"/>
            </w:pPr>
            <w:r>
              <w:rPr>
                <w:rFonts w:ascii="Calibri" w:eastAsia="Calibri" w:hAnsi="Calibri" w:cs="Calibri"/>
                <w:b/>
                <w:bCs/>
                <w:color w:val="040404"/>
              </w:rPr>
              <w:t>签约</w:t>
            </w:r>
          </w:p>
        </w:tc>
        <w:tc>
          <w:tcPr>
            <w:tcW w:w="621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14:paraId="0191A807" w14:textId="12F1A1A4" w:rsidR="000C1CE3" w:rsidRDefault="00AF2A31">
            <w:pPr>
              <w:tabs>
                <w:tab w:val="left" w:pos="1440"/>
                <w:tab w:val="left" w:pos="2880"/>
                <w:tab w:val="left" w:pos="4320"/>
                <w:tab w:val="left" w:pos="5760"/>
              </w:tabs>
              <w:suppressAutoHyphens/>
              <w:outlineLvl w:val="0"/>
            </w:pPr>
            <w:r>
              <w:rPr>
                <w:rFonts w:ascii="Calibri" w:eastAsia="Calibri" w:hAnsi="Calibri" w:cs="Calibri" w:hint="eastAsia"/>
              </w:rPr>
              <w:t>客户和信美、支付宝签订的三方协议，完成签约后，信美可以根据协议约定从用户支付宝账户扣除续期费用</w:t>
            </w:r>
            <w:r w:rsidR="008976CC">
              <w:rPr>
                <w:rFonts w:ascii="Calibri" w:eastAsia="Calibri" w:hAnsi="Calibri" w:cs="Calibri" w:hint="eastAsia"/>
              </w:rPr>
              <w:t>。</w:t>
            </w:r>
          </w:p>
        </w:tc>
      </w:tr>
      <w:tr w:rsidR="000C1CE3" w14:paraId="7FFA1092" w14:textId="77777777">
        <w:tblPrEx>
          <w:shd w:val="clear" w:color="auto" w:fill="E0E0E0"/>
        </w:tblPrEx>
        <w:trPr>
          <w:trHeight w:val="440"/>
        </w:trPr>
        <w:tc>
          <w:tcPr>
            <w:tcW w:w="2070" w:type="dxa"/>
            <w:tcBorders>
              <w:top w:val="single" w:sz="8" w:space="0" w:color="FFFFFF"/>
              <w:left w:val="single" w:sz="8" w:space="0" w:color="FFFFFF"/>
              <w:bottom w:val="single" w:sz="8" w:space="0" w:color="FFFFFF"/>
              <w:right w:val="single" w:sz="8" w:space="0" w:color="FFFFFF"/>
            </w:tcBorders>
            <w:shd w:val="clear" w:color="auto" w:fill="A5A5A5"/>
            <w:tcMar>
              <w:top w:w="0" w:type="dxa"/>
              <w:left w:w="0" w:type="dxa"/>
              <w:bottom w:w="0" w:type="dxa"/>
              <w:right w:w="0" w:type="dxa"/>
            </w:tcMar>
          </w:tcPr>
          <w:p w14:paraId="13C39295" w14:textId="77777777" w:rsidR="000C1CE3" w:rsidRDefault="005E40AF">
            <w:pPr>
              <w:tabs>
                <w:tab w:val="left" w:pos="1440"/>
              </w:tabs>
              <w:suppressAutoHyphens/>
              <w:outlineLvl w:val="0"/>
            </w:pPr>
            <w:r>
              <w:rPr>
                <w:rFonts w:ascii="Calibri" w:eastAsia="Calibri" w:hAnsi="Calibri" w:cs="Calibri"/>
                <w:b/>
                <w:bCs/>
                <w:color w:val="040404"/>
              </w:rPr>
              <w:t>代扣</w:t>
            </w:r>
          </w:p>
        </w:tc>
        <w:tc>
          <w:tcPr>
            <w:tcW w:w="621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50DB1679" w14:textId="39A60996" w:rsidR="000C1CE3" w:rsidRDefault="008E6DDF" w:rsidP="008976CC">
            <w:pPr>
              <w:tabs>
                <w:tab w:val="left" w:pos="1440"/>
                <w:tab w:val="left" w:pos="2880"/>
                <w:tab w:val="left" w:pos="4320"/>
                <w:tab w:val="left" w:pos="5760"/>
              </w:tabs>
              <w:suppressAutoHyphens/>
              <w:outlineLvl w:val="0"/>
            </w:pPr>
            <w:r>
              <w:rPr>
                <w:rFonts w:ascii="Calibri" w:eastAsia="Calibri" w:hAnsi="Calibri" w:cs="Calibri" w:hint="eastAsia"/>
              </w:rPr>
              <w:t>信美</w:t>
            </w:r>
            <w:r w:rsidR="008976CC">
              <w:rPr>
                <w:rFonts w:ascii="Calibri" w:eastAsia="Calibri" w:hAnsi="Calibri" w:cs="Calibri" w:hint="eastAsia"/>
              </w:rPr>
              <w:t>按照协议约定从客户支付宝账户</w:t>
            </w:r>
            <w:r w:rsidR="00863969">
              <w:rPr>
                <w:rFonts w:ascii="Calibri" w:eastAsia="Calibri" w:hAnsi="Calibri" w:cs="Calibri" w:hint="eastAsia"/>
              </w:rPr>
              <w:t>收取保费</w:t>
            </w:r>
            <w:r w:rsidR="008976CC">
              <w:rPr>
                <w:rFonts w:ascii="Calibri" w:eastAsia="Calibri" w:hAnsi="Calibri" w:cs="Calibri" w:hint="eastAsia"/>
              </w:rPr>
              <w:t>。</w:t>
            </w:r>
          </w:p>
        </w:tc>
      </w:tr>
    </w:tbl>
    <w:p w14:paraId="375AB178"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atLeast"/>
        <w:rPr>
          <w:rFonts w:ascii="Times" w:eastAsia="Times" w:hAnsi="Times" w:cs="Times"/>
          <w:sz w:val="42"/>
          <w:szCs w:val="42"/>
        </w:rPr>
      </w:pPr>
    </w:p>
    <w:p w14:paraId="2D5708F5"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p>
    <w:p w14:paraId="7EFF79F7" w14:textId="77777777" w:rsidR="000C1CE3" w:rsidRDefault="005E40AF" w:rsidP="00094A5A">
      <w:pPr>
        <w:pStyle w:val="2"/>
      </w:pPr>
      <w:r>
        <w:lastRenderedPageBreak/>
        <w:t>1.</w:t>
      </w:r>
      <w:r>
        <w:rPr>
          <w:lang w:val="zh-CN"/>
        </w:rPr>
        <w:t>3</w:t>
      </w:r>
      <w:r>
        <w:t xml:space="preserve"> </w:t>
      </w:r>
      <w:r>
        <w:rPr>
          <w:rFonts w:ascii="Arial Unicode MS" w:hAnsi="Arial Unicode MS" w:hint="eastAsia"/>
          <w:lang w:val="zh-CN"/>
        </w:rPr>
        <w:t>需求范围</w:t>
      </w:r>
    </w:p>
    <w:tbl>
      <w:tblPr>
        <w:tblStyle w:val="TableNormal"/>
        <w:tblW w:w="82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A5A5A5"/>
        <w:tblLayout w:type="fixed"/>
        <w:tblLook w:val="04A0" w:firstRow="1" w:lastRow="0" w:firstColumn="1" w:lastColumn="0" w:noHBand="0" w:noVBand="1"/>
      </w:tblPr>
      <w:tblGrid>
        <w:gridCol w:w="1415"/>
        <w:gridCol w:w="2507"/>
        <w:gridCol w:w="4358"/>
      </w:tblGrid>
      <w:tr w:rsidR="000C1CE3" w14:paraId="3137E778" w14:textId="77777777">
        <w:trPr>
          <w:trHeight w:val="661"/>
          <w:tblHeader/>
        </w:trPr>
        <w:tc>
          <w:tcPr>
            <w:tcW w:w="1415"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29F6E634" w14:textId="77777777" w:rsidR="000C1CE3" w:rsidRDefault="005E40AF">
            <w:pPr>
              <w:suppressAutoHyphens/>
              <w:jc w:val="center"/>
              <w:outlineLvl w:val="0"/>
            </w:pPr>
            <w:r>
              <w:rPr>
                <w:rFonts w:ascii="Calibri" w:eastAsia="Calibri" w:hAnsi="Calibri" w:cs="Calibri"/>
                <w:b/>
                <w:bCs/>
                <w:sz w:val="24"/>
                <w:szCs w:val="24"/>
              </w:rPr>
              <w:t>编号</w:t>
            </w:r>
          </w:p>
        </w:tc>
        <w:tc>
          <w:tcPr>
            <w:tcW w:w="2506"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7FEA1AE6" w14:textId="77777777" w:rsidR="000C1CE3" w:rsidRDefault="005E40AF">
            <w:pPr>
              <w:tabs>
                <w:tab w:val="left" w:pos="1440"/>
              </w:tabs>
              <w:suppressAutoHyphens/>
              <w:jc w:val="center"/>
              <w:outlineLvl w:val="0"/>
            </w:pPr>
            <w:r>
              <w:rPr>
                <w:rFonts w:ascii="Calibri" w:eastAsia="Calibri" w:hAnsi="Calibri" w:cs="Calibri"/>
                <w:b/>
                <w:bCs/>
                <w:sz w:val="24"/>
                <w:szCs w:val="24"/>
              </w:rPr>
              <w:t>功能</w:t>
            </w:r>
          </w:p>
        </w:tc>
        <w:tc>
          <w:tcPr>
            <w:tcW w:w="4357"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5316EABB" w14:textId="77777777" w:rsidR="000C1CE3" w:rsidRDefault="005E40AF">
            <w:pPr>
              <w:tabs>
                <w:tab w:val="left" w:pos="1440"/>
                <w:tab w:val="left" w:pos="2880"/>
                <w:tab w:val="left" w:pos="4320"/>
              </w:tabs>
              <w:suppressAutoHyphens/>
              <w:jc w:val="center"/>
              <w:outlineLvl w:val="0"/>
            </w:pPr>
            <w:r>
              <w:rPr>
                <w:rFonts w:ascii="Calibri" w:eastAsia="Calibri" w:hAnsi="Calibri" w:cs="Calibri"/>
                <w:b/>
                <w:bCs/>
                <w:sz w:val="24"/>
                <w:szCs w:val="24"/>
              </w:rPr>
              <w:t>描述</w:t>
            </w:r>
          </w:p>
        </w:tc>
      </w:tr>
      <w:tr w:rsidR="000C1CE3" w14:paraId="7FC00077" w14:textId="77777777" w:rsidTr="00094A5A">
        <w:tblPrEx>
          <w:shd w:val="clear" w:color="auto" w:fill="E0E0E0"/>
        </w:tblPrEx>
        <w:trPr>
          <w:trHeight w:val="835"/>
        </w:trPr>
        <w:tc>
          <w:tcPr>
            <w:tcW w:w="1415" w:type="dxa"/>
            <w:tcBorders>
              <w:top w:val="single" w:sz="24"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48B7B0C6" w14:textId="77777777" w:rsidR="000C1CE3" w:rsidRDefault="005E40AF">
            <w:pPr>
              <w:suppressAutoHyphens/>
              <w:outlineLvl w:val="0"/>
            </w:pPr>
            <w:r>
              <w:rPr>
                <w:rFonts w:ascii="Calibri" w:eastAsia="Calibri" w:hAnsi="Calibri" w:cs="Calibri"/>
              </w:rPr>
              <w:t>1</w:t>
            </w:r>
          </w:p>
        </w:tc>
        <w:tc>
          <w:tcPr>
            <w:tcW w:w="2506" w:type="dxa"/>
            <w:tcBorders>
              <w:top w:val="single" w:sz="24"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4A056F06" w14:textId="77777777" w:rsidR="000C1CE3" w:rsidRDefault="005E40AF">
            <w:pPr>
              <w:tabs>
                <w:tab w:val="left" w:pos="1440"/>
              </w:tabs>
              <w:suppressAutoHyphens/>
              <w:outlineLvl w:val="0"/>
            </w:pPr>
            <w:r>
              <w:rPr>
                <w:rFonts w:ascii="Calibri" w:eastAsia="Calibri" w:hAnsi="Calibri" w:cs="Calibri"/>
              </w:rPr>
              <w:t>新契约支付宝签约代扣</w:t>
            </w:r>
          </w:p>
        </w:tc>
        <w:tc>
          <w:tcPr>
            <w:tcW w:w="4357"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5D49EC4A" w14:textId="4D8C3E69" w:rsidR="00F21FCC" w:rsidRDefault="00F21FCC">
            <w:pPr>
              <w:numPr>
                <w:ilvl w:val="0"/>
                <w:numId w:val="1"/>
              </w:numPr>
              <w:suppressAutoHyphens/>
              <w:outlineLvl w:val="0"/>
              <w:rPr>
                <w:rFonts w:ascii="Calibri" w:eastAsia="Calibri" w:hAnsi="Calibri" w:cs="Calibri"/>
                <w:lang w:val="zh-CN"/>
              </w:rPr>
            </w:pPr>
            <w:r>
              <w:rPr>
                <w:rFonts w:ascii="Calibri" w:eastAsia="Calibri" w:hAnsi="Calibri" w:cs="Calibri" w:hint="eastAsia"/>
                <w:lang w:val="zh-CN"/>
              </w:rPr>
              <w:t>支付宝账户未签约</w:t>
            </w:r>
            <w:r w:rsidR="008976CC">
              <w:rPr>
                <w:rFonts w:ascii="Calibri" w:eastAsia="Calibri" w:hAnsi="Calibri" w:cs="Calibri" w:hint="eastAsia"/>
                <w:lang w:val="zh-CN"/>
              </w:rPr>
              <w:t>需要签约后发起扣费；</w:t>
            </w:r>
          </w:p>
          <w:p w14:paraId="30D53E33" w14:textId="1843147E" w:rsidR="000C1CE3" w:rsidRDefault="005E40AF">
            <w:pPr>
              <w:numPr>
                <w:ilvl w:val="0"/>
                <w:numId w:val="1"/>
              </w:numPr>
              <w:suppressAutoHyphens/>
              <w:outlineLvl w:val="0"/>
              <w:rPr>
                <w:rFonts w:ascii="Calibri" w:eastAsia="Calibri" w:hAnsi="Calibri" w:cs="Calibri"/>
                <w:lang w:val="zh-CN"/>
              </w:rPr>
            </w:pPr>
            <w:r>
              <w:rPr>
                <w:rFonts w:ascii="Calibri" w:eastAsia="Calibri" w:hAnsi="Calibri" w:cs="Calibri"/>
                <w:lang w:val="zh-CN"/>
              </w:rPr>
              <w:t xml:space="preserve"> 支付宝账户</w:t>
            </w:r>
            <w:r w:rsidR="008976CC">
              <w:rPr>
                <w:rFonts w:ascii="Calibri" w:eastAsia="Calibri" w:hAnsi="Calibri" w:cs="Calibri" w:hint="eastAsia"/>
                <w:lang w:val="zh-CN"/>
              </w:rPr>
              <w:t>已</w:t>
            </w:r>
            <w:r>
              <w:rPr>
                <w:rFonts w:ascii="Calibri" w:eastAsia="Calibri" w:hAnsi="Calibri" w:cs="Calibri"/>
                <w:lang w:val="zh-CN"/>
              </w:rPr>
              <w:t>签约</w:t>
            </w:r>
            <w:r w:rsidR="008976CC">
              <w:rPr>
                <w:rFonts w:ascii="Calibri" w:eastAsia="Calibri" w:hAnsi="Calibri" w:cs="Calibri" w:hint="eastAsia"/>
                <w:lang w:val="zh-CN"/>
              </w:rPr>
              <w:t>不需要再次签约，直接发起扣费；</w:t>
            </w:r>
          </w:p>
        </w:tc>
      </w:tr>
      <w:tr w:rsidR="000C1CE3" w14:paraId="3C7AC609" w14:textId="77777777" w:rsidTr="00094A5A">
        <w:tblPrEx>
          <w:shd w:val="clear" w:color="auto" w:fill="E0E0E0"/>
        </w:tblPrEx>
        <w:trPr>
          <w:trHeight w:val="427"/>
        </w:trPr>
        <w:tc>
          <w:tcPr>
            <w:tcW w:w="1415" w:type="dxa"/>
            <w:tcBorders>
              <w:top w:val="single" w:sz="8"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03DEE28D" w14:textId="77777777" w:rsidR="000C1CE3" w:rsidRDefault="005E40AF">
            <w:pPr>
              <w:suppressAutoHyphens/>
              <w:outlineLvl w:val="0"/>
            </w:pPr>
            <w:r>
              <w:rPr>
                <w:rFonts w:ascii="Calibri" w:eastAsia="Calibri" w:hAnsi="Calibri" w:cs="Calibri"/>
              </w:rPr>
              <w:t>2</w:t>
            </w:r>
          </w:p>
        </w:tc>
        <w:tc>
          <w:tcPr>
            <w:tcW w:w="2506" w:type="dxa"/>
            <w:tcBorders>
              <w:top w:val="single" w:sz="8"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18A5DE84" w14:textId="77777777" w:rsidR="000C1CE3" w:rsidRDefault="005E40AF">
            <w:pPr>
              <w:tabs>
                <w:tab w:val="left" w:pos="1440"/>
              </w:tabs>
              <w:suppressAutoHyphens/>
              <w:outlineLvl w:val="0"/>
            </w:pPr>
            <w:r>
              <w:rPr>
                <w:rFonts w:ascii="Calibri" w:eastAsia="Calibri" w:hAnsi="Calibri" w:cs="Calibri"/>
              </w:rPr>
              <w:t>补签约功能</w:t>
            </w:r>
          </w:p>
        </w:tc>
        <w:tc>
          <w:tcPr>
            <w:tcW w:w="4357"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14:paraId="11BBE0BA" w14:textId="6075F126" w:rsidR="00FE4477" w:rsidRPr="00094A5A" w:rsidRDefault="00FE4477" w:rsidP="00094A5A">
            <w:pPr>
              <w:pStyle w:val="af5"/>
              <w:numPr>
                <w:ilvl w:val="0"/>
                <w:numId w:val="6"/>
              </w:numPr>
              <w:tabs>
                <w:tab w:val="left" w:pos="1440"/>
                <w:tab w:val="left" w:pos="2880"/>
                <w:tab w:val="left" w:pos="4320"/>
              </w:tabs>
              <w:suppressAutoHyphens/>
              <w:ind w:firstLineChars="0"/>
              <w:outlineLvl w:val="0"/>
            </w:pPr>
            <w:r>
              <w:rPr>
                <w:rFonts w:ascii="Calibri" w:eastAsia="Calibri" w:hAnsi="Calibri" w:cs="Calibri" w:hint="eastAsia"/>
              </w:rPr>
              <w:t>支付宝账户未签约需要发起签约；</w:t>
            </w:r>
          </w:p>
          <w:p w14:paraId="2E5636A3" w14:textId="27B134AB" w:rsidR="000C1CE3" w:rsidRDefault="00FE4477" w:rsidP="00094A5A">
            <w:pPr>
              <w:pStyle w:val="af5"/>
              <w:numPr>
                <w:ilvl w:val="0"/>
                <w:numId w:val="6"/>
              </w:numPr>
              <w:tabs>
                <w:tab w:val="left" w:pos="1440"/>
                <w:tab w:val="left" w:pos="2880"/>
                <w:tab w:val="left" w:pos="4320"/>
              </w:tabs>
              <w:suppressAutoHyphens/>
              <w:ind w:firstLineChars="0"/>
              <w:outlineLvl w:val="0"/>
            </w:pPr>
            <w:r>
              <w:rPr>
                <w:rFonts w:ascii="Calibri" w:eastAsia="Calibri" w:hAnsi="Calibri" w:cs="Calibri" w:hint="eastAsia"/>
              </w:rPr>
              <w:t>支付宝账户</w:t>
            </w:r>
            <w:r>
              <w:rPr>
                <w:rFonts w:ascii="MS Mincho" w:eastAsia="MS Mincho" w:hAnsi="MS Mincho" w:cs="MS Mincho" w:hint="eastAsia"/>
              </w:rPr>
              <w:t>已</w:t>
            </w:r>
            <w:r>
              <w:rPr>
                <w:rFonts w:ascii="SimSun" w:eastAsia="SimSun" w:hAnsi="SimSun" w:cs="SimSun"/>
              </w:rPr>
              <w:t>签约</w:t>
            </w:r>
            <w:r>
              <w:rPr>
                <w:rFonts w:ascii="MS Mincho" w:eastAsia="MS Mincho" w:hAnsi="MS Mincho" w:cs="MS Mincho" w:hint="eastAsia"/>
              </w:rPr>
              <w:t>不需要再次</w:t>
            </w:r>
            <w:r>
              <w:rPr>
                <w:rFonts w:ascii="SimSun" w:eastAsia="SimSun" w:hAnsi="SimSun" w:cs="SimSun"/>
              </w:rPr>
              <w:t>签约</w:t>
            </w:r>
            <w:r>
              <w:rPr>
                <w:rFonts w:ascii="MS Mincho" w:eastAsia="MS Mincho" w:hAnsi="MS Mincho" w:cs="MS Mincho" w:hint="eastAsia"/>
              </w:rPr>
              <w:t>；</w:t>
            </w:r>
          </w:p>
        </w:tc>
      </w:tr>
      <w:tr w:rsidR="000C1CE3" w14:paraId="3375A65D" w14:textId="77777777">
        <w:tblPrEx>
          <w:shd w:val="clear" w:color="auto" w:fill="E0E0E0"/>
        </w:tblPrEx>
        <w:trPr>
          <w:trHeight w:val="980"/>
        </w:trPr>
        <w:tc>
          <w:tcPr>
            <w:tcW w:w="1415" w:type="dxa"/>
            <w:tcBorders>
              <w:top w:val="single" w:sz="8"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4D0C114C" w14:textId="6FA8F3F1" w:rsidR="000C1CE3" w:rsidRDefault="005E40AF">
            <w:pPr>
              <w:suppressAutoHyphens/>
              <w:outlineLvl w:val="0"/>
            </w:pPr>
            <w:r>
              <w:rPr>
                <w:rFonts w:ascii="Calibri" w:eastAsia="Calibri" w:hAnsi="Calibri" w:cs="Calibri"/>
              </w:rPr>
              <w:t>3</w:t>
            </w:r>
          </w:p>
        </w:tc>
        <w:tc>
          <w:tcPr>
            <w:tcW w:w="2506" w:type="dxa"/>
            <w:tcBorders>
              <w:top w:val="single" w:sz="8" w:space="0" w:color="FFFFFF"/>
              <w:left w:val="single" w:sz="8" w:space="0" w:color="FFFFFF"/>
              <w:bottom w:val="single" w:sz="8" w:space="0" w:color="FFFFFF"/>
              <w:right w:val="single" w:sz="8" w:space="0" w:color="FFFFFF"/>
            </w:tcBorders>
            <w:shd w:val="clear" w:color="auto" w:fill="D2D2D2"/>
            <w:tcMar>
              <w:top w:w="0" w:type="dxa"/>
              <w:left w:w="0" w:type="dxa"/>
              <w:bottom w:w="0" w:type="dxa"/>
              <w:right w:w="0" w:type="dxa"/>
            </w:tcMar>
          </w:tcPr>
          <w:p w14:paraId="63007C21" w14:textId="77777777" w:rsidR="000C1CE3" w:rsidRDefault="005E40AF">
            <w:pPr>
              <w:tabs>
                <w:tab w:val="left" w:pos="1440"/>
              </w:tabs>
              <w:suppressAutoHyphens/>
              <w:outlineLvl w:val="0"/>
            </w:pPr>
            <w:r>
              <w:rPr>
                <w:rFonts w:ascii="Calibri" w:eastAsia="Calibri" w:hAnsi="Calibri" w:cs="Calibri"/>
              </w:rPr>
              <w:t>续期代扣</w:t>
            </w:r>
          </w:p>
        </w:tc>
        <w:tc>
          <w:tcPr>
            <w:tcW w:w="4357"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24A6F0EE" w14:textId="14FA7083" w:rsidR="000C1CE3" w:rsidRDefault="005E40AF" w:rsidP="00FE4477">
            <w:pPr>
              <w:tabs>
                <w:tab w:val="left" w:pos="1440"/>
                <w:tab w:val="left" w:pos="2880"/>
                <w:tab w:val="left" w:pos="4320"/>
              </w:tabs>
              <w:suppressAutoHyphens/>
              <w:outlineLvl w:val="0"/>
            </w:pPr>
            <w:r>
              <w:rPr>
                <w:rFonts w:ascii="Calibri" w:eastAsia="Calibri" w:hAnsi="Calibri" w:cs="Calibri"/>
              </w:rPr>
              <w:t>客户</w:t>
            </w:r>
            <w:r w:rsidR="00FE4477">
              <w:rPr>
                <w:rFonts w:ascii="Calibri" w:eastAsia="Calibri" w:hAnsi="Calibri" w:cs="Calibri" w:hint="eastAsia"/>
              </w:rPr>
              <w:t>续期扣费从客户支付宝账户，由于支付宝账户</w:t>
            </w:r>
            <w:r>
              <w:rPr>
                <w:rFonts w:ascii="Calibri" w:eastAsia="Calibri" w:hAnsi="Calibri" w:cs="Calibri"/>
              </w:rPr>
              <w:t>未签约导致的</w:t>
            </w:r>
            <w:r w:rsidR="00FE4477">
              <w:rPr>
                <w:rFonts w:ascii="Calibri" w:eastAsia="Calibri" w:hAnsi="Calibri" w:cs="Calibri" w:hint="eastAsia"/>
              </w:rPr>
              <w:t>扣除续期保费失败的</w:t>
            </w:r>
            <w:r>
              <w:rPr>
                <w:rFonts w:ascii="Calibri" w:eastAsia="Calibri" w:hAnsi="Calibri" w:cs="Calibri"/>
              </w:rPr>
              <w:t>，发送续期不成功短信添加签约</w:t>
            </w:r>
            <w:r w:rsidR="00FE4477">
              <w:rPr>
                <w:rFonts w:ascii="Calibri" w:eastAsia="Calibri" w:hAnsi="Calibri" w:cs="Calibri" w:hint="eastAsia"/>
              </w:rPr>
              <w:t>话术</w:t>
            </w:r>
            <w:r>
              <w:rPr>
                <w:rFonts w:ascii="Calibri" w:eastAsia="Calibri" w:hAnsi="Calibri" w:cs="Calibri"/>
              </w:rPr>
              <w:t>；</w:t>
            </w:r>
          </w:p>
        </w:tc>
      </w:tr>
    </w:tbl>
    <w:p w14:paraId="697B0A66" w14:textId="77777777" w:rsidR="000C1CE3" w:rsidRDefault="005E40AF" w:rsidP="00094A5A">
      <w:pPr>
        <w:pStyle w:val="2"/>
      </w:pPr>
      <w:r>
        <w:t>1.</w:t>
      </w:r>
      <w:r>
        <w:rPr>
          <w:lang w:val="zh-CN"/>
        </w:rPr>
        <w:t xml:space="preserve">4 </w:t>
      </w:r>
      <w:r>
        <w:rPr>
          <w:rFonts w:ascii="Arial Unicode MS" w:hAnsi="Arial Unicode MS" w:hint="eastAsia"/>
          <w:lang w:val="zh-CN"/>
        </w:rPr>
        <w:t>用例图</w:t>
      </w:r>
    </w:p>
    <w:p w14:paraId="304ACF9C" w14:textId="77777777" w:rsidR="000C1CE3" w:rsidRDefault="000C1CE3"/>
    <w:p w14:paraId="410B645F" w14:textId="150C616E" w:rsidR="000C1CE3"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r>
        <w:rPr>
          <w:rFonts w:ascii="Times" w:hAnsi="Times"/>
          <w:color w:val="262626"/>
          <w:sz w:val="40"/>
          <w:szCs w:val="40"/>
          <w:lang w:val="zh-CN"/>
        </w:rPr>
        <w:t xml:space="preserve"> </w:t>
      </w:r>
    </w:p>
    <w:p w14:paraId="6D165C09" w14:textId="365326C2" w:rsidR="000C1CE3"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r>
        <w:rPr>
          <w:rFonts w:ascii="Times" w:hAnsi="Times"/>
          <w:color w:val="262626"/>
          <w:sz w:val="40"/>
          <w:szCs w:val="40"/>
          <w:lang w:val="zh-CN"/>
        </w:rPr>
        <w:t xml:space="preserve">   </w:t>
      </w:r>
      <w:r w:rsidR="006A34E7" w:rsidRPr="00094A5A">
        <w:rPr>
          <w:rFonts w:ascii="Times" w:hAnsi="Times"/>
          <w:noProof/>
          <w:color w:val="262626"/>
          <w:sz w:val="40"/>
          <w:szCs w:val="40"/>
        </w:rPr>
        <w:drawing>
          <wp:inline distT="0" distB="0" distL="0" distR="0" wp14:anchorId="2F02ABC8" wp14:editId="6F52FA0A">
            <wp:extent cx="3431673" cy="19932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8750" cy="1997376"/>
                    </a:xfrm>
                    <a:prstGeom prst="rect">
                      <a:avLst/>
                    </a:prstGeom>
                  </pic:spPr>
                </pic:pic>
              </a:graphicData>
            </a:graphic>
          </wp:inline>
        </w:drawing>
      </w:r>
    </w:p>
    <w:p w14:paraId="1FF1C3AB" w14:textId="51F0F990" w:rsidR="00A00D94" w:rsidRDefault="00A00D94" w:rsidP="00094A5A">
      <w:pPr>
        <w:rPr>
          <w:rFonts w:ascii="Times" w:hAnsi="Times"/>
          <w:color w:val="262626"/>
          <w:sz w:val="40"/>
          <w:szCs w:val="40"/>
          <w:lang w:val="zh-CN"/>
        </w:rPr>
      </w:pPr>
    </w:p>
    <w:p w14:paraId="165D1003" w14:textId="6D78E30A" w:rsidR="002E53CE" w:rsidRPr="000A0EF4" w:rsidRDefault="002E53CE" w:rsidP="000A0EF4">
      <w:pPr>
        <w:pStyle w:val="1"/>
        <w:rPr>
          <w:sz w:val="36"/>
          <w:szCs w:val="36"/>
        </w:rPr>
      </w:pPr>
      <w:r w:rsidRPr="000A0EF4">
        <w:rPr>
          <w:rFonts w:hint="eastAsia"/>
          <w:sz w:val="36"/>
          <w:szCs w:val="36"/>
        </w:rPr>
        <w:t>2</w:t>
      </w:r>
      <w:r w:rsidR="007457C9">
        <w:rPr>
          <w:rFonts w:hint="eastAsia"/>
          <w:sz w:val="36"/>
          <w:szCs w:val="36"/>
        </w:rPr>
        <w:t>．需求</w:t>
      </w:r>
      <w:r w:rsidRPr="000A0EF4">
        <w:rPr>
          <w:rFonts w:hint="eastAsia"/>
          <w:sz w:val="36"/>
          <w:szCs w:val="36"/>
        </w:rPr>
        <w:t>概述</w:t>
      </w:r>
    </w:p>
    <w:p w14:paraId="199F11DF" w14:textId="352D1238" w:rsidR="001322F0" w:rsidRPr="00094A5A" w:rsidRDefault="001322F0" w:rsidP="000A0EF4">
      <w:pPr>
        <w:pStyle w:val="2"/>
      </w:pPr>
      <w:r w:rsidRPr="00094A5A">
        <w:t xml:space="preserve">2.1 </w:t>
      </w:r>
      <w:r w:rsidRPr="00094A5A">
        <w:rPr>
          <w:rFonts w:hint="eastAsia"/>
        </w:rPr>
        <w:t>新契约－</w:t>
      </w:r>
      <w:r w:rsidR="000A0EF4">
        <w:rPr>
          <w:rFonts w:hint="eastAsia"/>
        </w:rPr>
        <w:t>签约代扣流程图</w:t>
      </w:r>
    </w:p>
    <w:p w14:paraId="067D609F" w14:textId="77777777" w:rsidR="001322F0" w:rsidRPr="00094A5A" w:rsidRDefault="001322F0" w:rsidP="00094A5A"/>
    <w:p w14:paraId="2BC3C030" w14:textId="06A73291" w:rsidR="00524BA2" w:rsidRPr="00094A5A" w:rsidRDefault="004E45BD" w:rsidP="00094A5A">
      <w:r w:rsidRPr="00094A5A">
        <w:rPr>
          <w:rFonts w:ascii="Times" w:eastAsia="Times" w:hAnsi="Times" w:cs="Times"/>
          <w:b/>
          <w:bCs/>
          <w:noProof/>
          <w:color w:val="262626"/>
          <w:sz w:val="40"/>
          <w:szCs w:val="40"/>
        </w:rPr>
        <w:lastRenderedPageBreak/>
        <w:drawing>
          <wp:inline distT="0" distB="0" distL="0" distR="0" wp14:anchorId="4ECB9AB0" wp14:editId="5D922528">
            <wp:extent cx="5270500" cy="8074660"/>
            <wp:effectExtent l="0" t="0" r="1270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8074660"/>
                    </a:xfrm>
                    <a:prstGeom prst="rect">
                      <a:avLst/>
                    </a:prstGeom>
                  </pic:spPr>
                </pic:pic>
              </a:graphicData>
            </a:graphic>
          </wp:inline>
        </w:drawing>
      </w:r>
    </w:p>
    <w:p w14:paraId="0FB0B63A" w14:textId="1D20BCCC" w:rsidR="000C1CE3" w:rsidRDefault="00C54967" w:rsidP="000A0EF4">
      <w:pPr>
        <w:pStyle w:val="2"/>
      </w:pPr>
      <w:r>
        <w:rPr>
          <w:lang w:val="zh-CN"/>
        </w:rPr>
        <w:lastRenderedPageBreak/>
        <w:t xml:space="preserve">2.2 </w:t>
      </w:r>
      <w:r>
        <w:rPr>
          <w:rFonts w:hint="eastAsia"/>
          <w:lang w:val="zh-CN"/>
        </w:rPr>
        <w:t>新契约－签约代扣</w:t>
      </w:r>
      <w:r>
        <w:t>demo</w:t>
      </w:r>
    </w:p>
    <w:p w14:paraId="4362988E" w14:textId="007A8CD5" w:rsidR="000470DA" w:rsidRDefault="00922FD1" w:rsidP="00094A5A">
      <w:r w:rsidRPr="00094A5A">
        <w:rPr>
          <w:noProof/>
        </w:rPr>
        <w:drawing>
          <wp:anchor distT="152400" distB="152400" distL="152400" distR="152400" simplePos="0" relativeHeight="251752448" behindDoc="0" locked="0" layoutInCell="1" allowOverlap="1" wp14:anchorId="3204CA11" wp14:editId="1BA6C6B0">
            <wp:simplePos x="0" y="0"/>
            <wp:positionH relativeFrom="page">
              <wp:posOffset>5308600</wp:posOffset>
            </wp:positionH>
            <wp:positionV relativeFrom="page">
              <wp:posOffset>2059940</wp:posOffset>
            </wp:positionV>
            <wp:extent cx="1829435" cy="3657600"/>
            <wp:effectExtent l="0" t="0" r="0" b="0"/>
            <wp:wrapNone/>
            <wp:docPr id="30"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png"/>
                    <pic:cNvPicPr>
                      <a:picLocks noChangeAspect="1"/>
                    </pic:cNvPicPr>
                  </pic:nvPicPr>
                  <pic:blipFill>
                    <a:blip r:embed="rId10">
                      <a:extLst/>
                    </a:blip>
                    <a:stretch>
                      <a:fillRect/>
                    </a:stretch>
                  </pic:blipFill>
                  <pic:spPr>
                    <a:xfrm>
                      <a:off x="0" y="0"/>
                      <a:ext cx="1829435" cy="365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54967" w:rsidRPr="00C54967">
        <w:t xml:space="preserve"> </w:t>
      </w:r>
    </w:p>
    <w:p w14:paraId="7A80F6CC" w14:textId="3D59C992" w:rsidR="000470DA" w:rsidRDefault="00FD18CB" w:rsidP="00094A5A">
      <w:pPr>
        <w:tabs>
          <w:tab w:val="left" w:pos="6907"/>
        </w:tabs>
      </w:pPr>
      <w:r w:rsidRPr="00094A5A">
        <w:rPr>
          <w:noProof/>
        </w:rPr>
        <w:drawing>
          <wp:inline distT="0" distB="0" distL="0" distR="0" wp14:anchorId="65599A1A" wp14:editId="02A0A4B9">
            <wp:extent cx="1714455" cy="36233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2089" cy="3723980"/>
                    </a:xfrm>
                    <a:prstGeom prst="rect">
                      <a:avLst/>
                    </a:prstGeom>
                  </pic:spPr>
                </pic:pic>
              </a:graphicData>
            </a:graphic>
          </wp:inline>
        </w:drawing>
      </w:r>
      <w:r w:rsidR="006072D0">
        <w:rPr>
          <w:rFonts w:hint="eastAsia"/>
        </w:rPr>
        <w:t xml:space="preserve">            </w:t>
      </w:r>
      <w:r w:rsidR="00922FD1" w:rsidRPr="00094A5A">
        <w:rPr>
          <w:noProof/>
        </w:rPr>
        <w:drawing>
          <wp:inline distT="0" distB="0" distL="0" distR="0" wp14:anchorId="3896BE28" wp14:editId="0A09CF63">
            <wp:extent cx="1791335" cy="3623387"/>
            <wp:effectExtent l="0" t="0" r="1206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5490" cy="3652019"/>
                    </a:xfrm>
                    <a:prstGeom prst="rect">
                      <a:avLst/>
                    </a:prstGeom>
                  </pic:spPr>
                </pic:pic>
              </a:graphicData>
            </a:graphic>
          </wp:inline>
        </w:drawing>
      </w:r>
      <w:r w:rsidR="006072D0">
        <w:rPr>
          <w:rFonts w:hint="eastAsia"/>
        </w:rPr>
        <w:t xml:space="preserve">   </w:t>
      </w:r>
      <w:r w:rsidR="00922FD1">
        <w:tab/>
      </w:r>
    </w:p>
    <w:p w14:paraId="7067323E" w14:textId="1AE7F0B6" w:rsidR="00FD18CB" w:rsidRPr="00FD18CB" w:rsidRDefault="00FD18CB" w:rsidP="00FD18CB">
      <w:pPr>
        <w:rPr>
          <w:sz w:val="18"/>
          <w:szCs w:val="18"/>
        </w:rPr>
      </w:pPr>
      <w:r w:rsidRPr="00213A0F">
        <w:rPr>
          <w:sz w:val="18"/>
          <w:szCs w:val="18"/>
        </w:rPr>
        <w:t xml:space="preserve">2-2-1 </w:t>
      </w:r>
      <w:r w:rsidRPr="00213A0F">
        <w:rPr>
          <w:sz w:val="18"/>
          <w:szCs w:val="18"/>
          <w:lang w:val="zh-CN"/>
        </w:rPr>
        <w:t>待支付界面</w:t>
      </w:r>
      <w:r>
        <w:rPr>
          <w:sz w:val="18"/>
          <w:szCs w:val="18"/>
        </w:rPr>
        <w:t xml:space="preserve">                            </w:t>
      </w:r>
      <w:r w:rsidR="006072D0">
        <w:rPr>
          <w:rFonts w:hint="eastAsia"/>
          <w:sz w:val="18"/>
          <w:szCs w:val="18"/>
        </w:rPr>
        <w:t xml:space="preserve">                 </w:t>
      </w:r>
      <w:r>
        <w:rPr>
          <w:sz w:val="18"/>
          <w:szCs w:val="18"/>
        </w:rPr>
        <w:t xml:space="preserve"> </w:t>
      </w:r>
      <w:r w:rsidRPr="00213A0F">
        <w:rPr>
          <w:sz w:val="18"/>
          <w:szCs w:val="18"/>
        </w:rPr>
        <w:t>2-2-</w:t>
      </w:r>
      <w:r>
        <w:rPr>
          <w:sz w:val="18"/>
          <w:szCs w:val="18"/>
        </w:rPr>
        <w:t>2</w:t>
      </w:r>
      <w:r w:rsidRPr="00213A0F">
        <w:rPr>
          <w:sz w:val="18"/>
          <w:szCs w:val="18"/>
        </w:rPr>
        <w:t xml:space="preserve"> </w:t>
      </w:r>
      <w:r>
        <w:rPr>
          <w:rFonts w:hint="eastAsia"/>
          <w:sz w:val="18"/>
          <w:szCs w:val="18"/>
          <w:lang w:val="zh-CN"/>
        </w:rPr>
        <w:t>开通续期代扣提醒界面</w:t>
      </w:r>
      <w:r w:rsidR="006072D0">
        <w:rPr>
          <w:rFonts w:hint="eastAsia"/>
          <w:sz w:val="18"/>
          <w:szCs w:val="18"/>
          <w:lang w:val="zh-CN"/>
        </w:rPr>
        <w:t xml:space="preserve">          </w:t>
      </w:r>
      <w:r w:rsidR="00922FD1">
        <w:rPr>
          <w:rFonts w:hint="eastAsia"/>
          <w:sz w:val="18"/>
          <w:szCs w:val="18"/>
          <w:lang w:val="zh-CN"/>
        </w:rPr>
        <w:t xml:space="preserve">       </w:t>
      </w:r>
      <w:r w:rsidR="006072D0">
        <w:rPr>
          <w:rFonts w:hint="eastAsia"/>
          <w:sz w:val="18"/>
          <w:szCs w:val="18"/>
          <w:lang w:val="zh-CN"/>
        </w:rPr>
        <w:t xml:space="preserve"> </w:t>
      </w:r>
      <w:r w:rsidRPr="00213A0F">
        <w:rPr>
          <w:sz w:val="18"/>
          <w:szCs w:val="18"/>
        </w:rPr>
        <w:t>2-2-</w:t>
      </w:r>
      <w:r>
        <w:rPr>
          <w:rFonts w:hint="eastAsia"/>
          <w:sz w:val="18"/>
          <w:szCs w:val="18"/>
        </w:rPr>
        <w:t>3</w:t>
      </w:r>
      <w:r>
        <w:rPr>
          <w:rFonts w:hint="eastAsia"/>
          <w:sz w:val="18"/>
          <w:szCs w:val="18"/>
          <w:lang w:val="zh-CN"/>
        </w:rPr>
        <w:t xml:space="preserve"> 支付宝授权</w:t>
      </w:r>
    </w:p>
    <w:p w14:paraId="30EB65A8" w14:textId="5E563581" w:rsidR="00DC3F9F" w:rsidRDefault="00DC3F9F">
      <w:r>
        <w:rPr>
          <w:noProof/>
        </w:rPr>
        <w:drawing>
          <wp:anchor distT="152400" distB="152400" distL="152400" distR="152400" simplePos="0" relativeHeight="251754496" behindDoc="0" locked="0" layoutInCell="1" allowOverlap="1" wp14:anchorId="47811265" wp14:editId="1E64C7E9">
            <wp:simplePos x="0" y="0"/>
            <wp:positionH relativeFrom="page">
              <wp:posOffset>3365500</wp:posOffset>
            </wp:positionH>
            <wp:positionV relativeFrom="page">
              <wp:posOffset>6177915</wp:posOffset>
            </wp:positionV>
            <wp:extent cx="1713865" cy="3083560"/>
            <wp:effectExtent l="0" t="0" r="0" b="0"/>
            <wp:wrapNone/>
            <wp:docPr id="31" name="officeArt object"/>
            <wp:cNvGraphicFramePr/>
            <a:graphic xmlns:a="http://schemas.openxmlformats.org/drawingml/2006/main">
              <a:graphicData uri="http://schemas.openxmlformats.org/drawingml/2006/picture">
                <pic:pic xmlns:pic="http://schemas.openxmlformats.org/drawingml/2006/picture">
                  <pic:nvPicPr>
                    <pic:cNvPr id="1073741886" name="pasted-image.png"/>
                    <pic:cNvPicPr>
                      <a:picLocks noChangeAspect="1"/>
                    </pic:cNvPicPr>
                  </pic:nvPicPr>
                  <pic:blipFill>
                    <a:blip r:embed="rId13">
                      <a:extLst/>
                    </a:blip>
                    <a:stretch>
                      <a:fillRect/>
                    </a:stretch>
                  </pic:blipFill>
                  <pic:spPr>
                    <a:xfrm>
                      <a:off x="0" y="0"/>
                      <a:ext cx="1713865" cy="30835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6072D0">
        <w:rPr>
          <w:noProof/>
        </w:rPr>
        <w:drawing>
          <wp:anchor distT="0" distB="0" distL="114300" distR="114300" simplePos="0" relativeHeight="251755520" behindDoc="0" locked="0" layoutInCell="1" allowOverlap="1" wp14:anchorId="389D33B4" wp14:editId="5666B03A">
            <wp:simplePos x="0" y="0"/>
            <wp:positionH relativeFrom="column">
              <wp:posOffset>-66040</wp:posOffset>
            </wp:positionH>
            <wp:positionV relativeFrom="paragraph">
              <wp:posOffset>260350</wp:posOffset>
            </wp:positionV>
            <wp:extent cx="1785620" cy="3041650"/>
            <wp:effectExtent l="0" t="0" r="0" b="635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85620" cy="3041650"/>
                    </a:xfrm>
                    <a:prstGeom prst="rect">
                      <a:avLst/>
                    </a:prstGeom>
                  </pic:spPr>
                </pic:pic>
              </a:graphicData>
            </a:graphic>
          </wp:anchor>
        </w:drawing>
      </w:r>
      <w:r w:rsidRPr="00DC3F9F">
        <w:rPr>
          <w:noProof/>
        </w:rPr>
        <w:drawing>
          <wp:anchor distT="0" distB="0" distL="114300" distR="114300" simplePos="0" relativeHeight="251756544" behindDoc="0" locked="0" layoutInCell="1" allowOverlap="1" wp14:anchorId="1744EA16" wp14:editId="5819B1BB">
            <wp:simplePos x="0" y="0"/>
            <wp:positionH relativeFrom="column">
              <wp:posOffset>4166235</wp:posOffset>
            </wp:positionH>
            <wp:positionV relativeFrom="paragraph">
              <wp:posOffset>258445</wp:posOffset>
            </wp:positionV>
            <wp:extent cx="1717675" cy="3084195"/>
            <wp:effectExtent l="0" t="0" r="9525" b="0"/>
            <wp:wrapTopAndBottom/>
            <wp:docPr id="1073741916" name="图片 10737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17675" cy="3084195"/>
                    </a:xfrm>
                    <a:prstGeom prst="rect">
                      <a:avLst/>
                    </a:prstGeom>
                  </pic:spPr>
                </pic:pic>
              </a:graphicData>
            </a:graphic>
            <wp14:sizeRelH relativeFrom="margin">
              <wp14:pctWidth>0</wp14:pctWidth>
            </wp14:sizeRelH>
            <wp14:sizeRelV relativeFrom="margin">
              <wp14:pctHeight>0</wp14:pctHeight>
            </wp14:sizeRelV>
          </wp:anchor>
        </w:drawing>
      </w:r>
    </w:p>
    <w:p w14:paraId="71B622CE" w14:textId="1C915007" w:rsidR="00DC3F9F" w:rsidRPr="00DC3F9F" w:rsidRDefault="00DC3F9F"/>
    <w:p w14:paraId="18363D59" w14:textId="57DA2965" w:rsidR="00DC3F9F" w:rsidRPr="00DC3F9F" w:rsidRDefault="00DC3F9F"/>
    <w:p w14:paraId="6B6618DE" w14:textId="03E31975" w:rsidR="000470DA" w:rsidRDefault="00DC3F9F" w:rsidP="00094A5A">
      <w:pPr>
        <w:tabs>
          <w:tab w:val="left" w:pos="3640"/>
        </w:tabs>
      </w:pPr>
      <w:r>
        <w:tab/>
      </w:r>
      <w:r>
        <w:rPr>
          <w:rFonts w:hint="eastAsia"/>
        </w:rPr>
        <w:t xml:space="preserve">                                     </w:t>
      </w:r>
      <w:r w:rsidR="00922FD1">
        <w:br w:type="textWrapping" w:clear="all"/>
      </w:r>
    </w:p>
    <w:p w14:paraId="5D8B5F4C" w14:textId="18C4B988" w:rsidR="00DC3F9F" w:rsidRDefault="006072D0" w:rsidP="00DC3F9F">
      <w:r w:rsidRPr="00213A0F">
        <w:rPr>
          <w:sz w:val="18"/>
          <w:szCs w:val="18"/>
        </w:rPr>
        <w:t>2-2-</w:t>
      </w:r>
      <w:r>
        <w:rPr>
          <w:rFonts w:hint="eastAsia"/>
          <w:sz w:val="18"/>
          <w:szCs w:val="18"/>
        </w:rPr>
        <w:t>4</w:t>
      </w:r>
      <w:r>
        <w:rPr>
          <w:rFonts w:hint="eastAsia"/>
          <w:sz w:val="18"/>
          <w:szCs w:val="18"/>
          <w:lang w:val="zh-CN"/>
        </w:rPr>
        <w:t xml:space="preserve"> </w:t>
      </w:r>
      <w:r w:rsidR="005372DE">
        <w:rPr>
          <w:rFonts w:hint="eastAsia"/>
          <w:sz w:val="18"/>
          <w:szCs w:val="18"/>
          <w:lang w:val="zh-CN"/>
        </w:rPr>
        <w:t>授权完成后加载界面</w:t>
      </w:r>
      <w:r w:rsidR="00922FD1">
        <w:rPr>
          <w:rFonts w:hint="eastAsia"/>
          <w:sz w:val="18"/>
          <w:szCs w:val="18"/>
          <w:lang w:val="zh-CN"/>
        </w:rPr>
        <w:t xml:space="preserve">                             </w:t>
      </w:r>
      <w:r w:rsidR="00922FD1" w:rsidRPr="00213A0F">
        <w:rPr>
          <w:sz w:val="18"/>
          <w:szCs w:val="18"/>
        </w:rPr>
        <w:t>2-2-</w:t>
      </w:r>
      <w:r w:rsidR="00922FD1">
        <w:rPr>
          <w:rFonts w:hint="eastAsia"/>
          <w:sz w:val="18"/>
          <w:szCs w:val="18"/>
        </w:rPr>
        <w:t>5</w:t>
      </w:r>
      <w:r w:rsidR="00922FD1">
        <w:rPr>
          <w:rFonts w:hint="eastAsia"/>
          <w:sz w:val="18"/>
          <w:szCs w:val="18"/>
          <w:lang w:val="zh-CN"/>
        </w:rPr>
        <w:t xml:space="preserve"> 身份验证界面</w:t>
      </w:r>
      <w:r w:rsidR="00DC3F9F">
        <w:rPr>
          <w:sz w:val="18"/>
          <w:szCs w:val="18"/>
          <w:lang w:val="zh-CN"/>
        </w:rPr>
        <w:tab/>
      </w:r>
      <w:r w:rsidR="00DC3F9F">
        <w:rPr>
          <w:rFonts w:hint="eastAsia"/>
          <w:sz w:val="18"/>
          <w:szCs w:val="18"/>
          <w:lang w:val="zh-CN"/>
        </w:rPr>
        <w:t xml:space="preserve">             </w:t>
      </w:r>
      <w:r w:rsidR="00DC3F9F" w:rsidRPr="00213A0F">
        <w:rPr>
          <w:sz w:val="18"/>
          <w:szCs w:val="18"/>
        </w:rPr>
        <w:t>2-2-</w:t>
      </w:r>
      <w:r w:rsidR="00DC3F9F">
        <w:rPr>
          <w:rFonts w:hint="eastAsia"/>
          <w:sz w:val="18"/>
          <w:szCs w:val="18"/>
        </w:rPr>
        <w:t>6</w:t>
      </w:r>
      <w:r w:rsidR="00DC3F9F">
        <w:rPr>
          <w:rFonts w:hint="eastAsia"/>
          <w:sz w:val="18"/>
          <w:szCs w:val="18"/>
          <w:lang w:val="zh-CN"/>
        </w:rPr>
        <w:t xml:space="preserve"> 签约并支付界面</w:t>
      </w:r>
    </w:p>
    <w:p w14:paraId="20FA196A" w14:textId="19D6B931" w:rsidR="00922FD1" w:rsidRDefault="00922FD1" w:rsidP="00094A5A">
      <w:pPr>
        <w:tabs>
          <w:tab w:val="left" w:pos="6693"/>
        </w:tabs>
      </w:pPr>
    </w:p>
    <w:p w14:paraId="51A7ADFB" w14:textId="07FDB949" w:rsidR="000470DA" w:rsidRDefault="000470DA" w:rsidP="00094A5A"/>
    <w:p w14:paraId="40ECF068" w14:textId="2B963B26" w:rsidR="00C54967" w:rsidRPr="00E05254" w:rsidRDefault="00C54967" w:rsidP="00094A5A">
      <w:r>
        <w:br w:type="textWrapping" w:clear="all"/>
      </w:r>
    </w:p>
    <w:p w14:paraId="20EDA276" w14:textId="0BF79868" w:rsidR="004E45BD" w:rsidRPr="000A0EF4" w:rsidRDefault="002E53CE" w:rsidP="000A0EF4">
      <w:pPr>
        <w:pStyle w:val="3"/>
        <w:rPr>
          <w:sz w:val="24"/>
          <w:szCs w:val="24"/>
        </w:rPr>
      </w:pPr>
      <w:r w:rsidRPr="000A0EF4">
        <w:rPr>
          <w:rFonts w:hint="eastAsia"/>
          <w:sz w:val="24"/>
          <w:szCs w:val="24"/>
        </w:rPr>
        <w:t xml:space="preserve">2.2.1 </w:t>
      </w:r>
      <w:r w:rsidR="004E45BD" w:rsidRPr="000A0EF4">
        <w:rPr>
          <w:rFonts w:hint="eastAsia"/>
          <w:sz w:val="24"/>
          <w:szCs w:val="24"/>
        </w:rPr>
        <w:t>新契约－支付宝</w:t>
      </w:r>
      <w:r w:rsidR="004E45BD" w:rsidRPr="000A0EF4">
        <w:rPr>
          <w:sz w:val="24"/>
          <w:szCs w:val="24"/>
        </w:rPr>
        <w:t>UID</w:t>
      </w:r>
      <w:r w:rsidR="004E45BD" w:rsidRPr="000A0EF4">
        <w:rPr>
          <w:rFonts w:hint="eastAsia"/>
          <w:sz w:val="24"/>
          <w:szCs w:val="24"/>
        </w:rPr>
        <w:t>未签约</w:t>
      </w:r>
    </w:p>
    <w:p w14:paraId="20D2A32C" w14:textId="77777777" w:rsidR="00800DC7" w:rsidRPr="00094A5A" w:rsidRDefault="00800DC7" w:rsidP="00094A5A">
      <w:pPr>
        <w:rPr>
          <w:b/>
          <w:bCs/>
        </w:rPr>
      </w:pPr>
    </w:p>
    <w:p w14:paraId="419EE03F" w14:textId="77777777" w:rsidR="004E45BD" w:rsidRPr="000A0EF4" w:rsidRDefault="004E45BD" w:rsidP="000A0EF4">
      <w:pPr>
        <w:spacing w:line="360" w:lineRule="auto"/>
        <w:rPr>
          <w:sz w:val="21"/>
          <w:szCs w:val="21"/>
        </w:rPr>
      </w:pPr>
      <w:r w:rsidRPr="000A0EF4">
        <w:rPr>
          <w:sz w:val="21"/>
          <w:szCs w:val="21"/>
        </w:rPr>
        <w:t>a.</w:t>
      </w:r>
      <w:r w:rsidRPr="000A0EF4">
        <w:rPr>
          <w:sz w:val="21"/>
          <w:szCs w:val="21"/>
          <w:lang w:val="zh-CN"/>
        </w:rPr>
        <w:t>图</w:t>
      </w:r>
      <w:r w:rsidRPr="000A0EF4">
        <w:rPr>
          <w:sz w:val="21"/>
          <w:szCs w:val="21"/>
        </w:rPr>
        <w:t xml:space="preserve">2-2-1 </w:t>
      </w:r>
      <w:r w:rsidRPr="000A0EF4">
        <w:rPr>
          <w:sz w:val="21"/>
          <w:szCs w:val="21"/>
          <w:lang w:val="zh-CN"/>
        </w:rPr>
        <w:t>待支付界面，客户选择支付宝支付方式，点击“确认支付”按钮时，判断订单中是否存在长期险期交或短期险期交或短期险勾选了自动续保任何类型一种险种时，跳转到图</w:t>
      </w:r>
      <w:r w:rsidRPr="000A0EF4">
        <w:rPr>
          <w:sz w:val="21"/>
          <w:szCs w:val="21"/>
        </w:rPr>
        <w:t xml:space="preserve">2-2-2 </w:t>
      </w:r>
      <w:r w:rsidRPr="000A0EF4">
        <w:rPr>
          <w:sz w:val="21"/>
          <w:szCs w:val="21"/>
          <w:lang w:val="zh-CN"/>
        </w:rPr>
        <w:t>开通续期代扣提醒界面；</w:t>
      </w:r>
    </w:p>
    <w:p w14:paraId="070D9D64" w14:textId="77777777" w:rsidR="004E45BD" w:rsidRPr="000A0EF4" w:rsidRDefault="004E45BD" w:rsidP="000A0EF4">
      <w:pPr>
        <w:spacing w:line="360" w:lineRule="auto"/>
        <w:rPr>
          <w:sz w:val="21"/>
          <w:szCs w:val="21"/>
        </w:rPr>
      </w:pPr>
      <w:r w:rsidRPr="000A0EF4">
        <w:rPr>
          <w:sz w:val="21"/>
          <w:szCs w:val="21"/>
        </w:rPr>
        <w:t xml:space="preserve">b. </w:t>
      </w:r>
      <w:r w:rsidRPr="000A0EF4">
        <w:rPr>
          <w:sz w:val="21"/>
          <w:szCs w:val="21"/>
          <w:lang w:val="zh-CN"/>
        </w:rPr>
        <w:t>图</w:t>
      </w:r>
      <w:r w:rsidRPr="000A0EF4">
        <w:rPr>
          <w:sz w:val="21"/>
          <w:szCs w:val="21"/>
        </w:rPr>
        <w:t xml:space="preserve">2-2-2 </w:t>
      </w:r>
      <w:r w:rsidRPr="000A0EF4">
        <w:rPr>
          <w:sz w:val="21"/>
          <w:szCs w:val="21"/>
          <w:lang w:val="zh-CN"/>
        </w:rPr>
        <w:t>开通续期代扣提醒界面，标题为“开通续期代扣服务”，内容为“需缴纳XX期，下期交费时间格式为YYYY年MM月DD日，开通续期代扣服务以后，我社定期以保险合同约定的交费方式，按期从支付宝账户划付各期保险费，可避免因漏交导致的保单失效； 理解并接受《支付宝代扣协议》《信美相互代扣授权书》”；</w:t>
      </w:r>
    </w:p>
    <w:p w14:paraId="305BCA43" w14:textId="643334AD" w:rsidR="004E45BD" w:rsidRPr="000A0EF4" w:rsidRDefault="004E45BD" w:rsidP="000A0EF4">
      <w:pPr>
        <w:spacing w:line="360" w:lineRule="auto"/>
        <w:rPr>
          <w:sz w:val="21"/>
          <w:szCs w:val="21"/>
        </w:rPr>
      </w:pPr>
      <w:r w:rsidRPr="000A0EF4">
        <w:rPr>
          <w:sz w:val="21"/>
          <w:szCs w:val="21"/>
        </w:rPr>
        <w:t>c</w:t>
      </w:r>
      <w:r w:rsidRPr="000A0EF4">
        <w:rPr>
          <w:rFonts w:hint="eastAsia"/>
          <w:sz w:val="21"/>
          <w:szCs w:val="21"/>
        </w:rPr>
        <w:t>．</w:t>
      </w:r>
      <w:r w:rsidRPr="000A0EF4">
        <w:rPr>
          <w:sz w:val="21"/>
          <w:szCs w:val="21"/>
          <w:lang w:val="zh-CN"/>
        </w:rPr>
        <w:t>需缴纳XX期，XX为自然数，年交，直接显示交费年限；月交，等于交费年限*12</w:t>
      </w:r>
      <w:r w:rsidRPr="000A0EF4">
        <w:rPr>
          <w:sz w:val="21"/>
          <w:szCs w:val="21"/>
        </w:rPr>
        <w:t>／12</w:t>
      </w:r>
      <w:r w:rsidRPr="000A0EF4">
        <w:rPr>
          <w:sz w:val="21"/>
          <w:szCs w:val="21"/>
          <w:lang w:val="zh-CN"/>
        </w:rPr>
        <w:t>；季交，显示交费年限＊12</w:t>
      </w:r>
      <w:r w:rsidRPr="000A0EF4">
        <w:rPr>
          <w:sz w:val="21"/>
          <w:szCs w:val="21"/>
        </w:rPr>
        <w:t>／3</w:t>
      </w:r>
      <w:r w:rsidRPr="000A0EF4">
        <w:rPr>
          <w:sz w:val="21"/>
          <w:szCs w:val="21"/>
          <w:lang w:val="zh-CN"/>
        </w:rPr>
        <w:t>；半年交，显示交费年限*12</w:t>
      </w:r>
      <w:r w:rsidRPr="000A0EF4">
        <w:rPr>
          <w:sz w:val="21"/>
          <w:szCs w:val="21"/>
        </w:rPr>
        <w:t>／2，</w:t>
      </w:r>
      <w:r w:rsidRPr="000A0EF4">
        <w:rPr>
          <w:sz w:val="21"/>
          <w:szCs w:val="21"/>
          <w:lang w:val="zh-CN"/>
        </w:rPr>
        <w:t>勾选了自动续保并且交费方式为年交的不显示期数；</w:t>
      </w:r>
    </w:p>
    <w:p w14:paraId="4C6B4A60" w14:textId="12D7A3DF" w:rsidR="004E45BD" w:rsidRPr="000A0EF4" w:rsidRDefault="004E45BD" w:rsidP="000A0EF4">
      <w:pPr>
        <w:spacing w:line="360" w:lineRule="auto"/>
        <w:rPr>
          <w:sz w:val="21"/>
          <w:szCs w:val="21"/>
        </w:rPr>
      </w:pPr>
      <w:r w:rsidRPr="000A0EF4">
        <w:rPr>
          <w:sz w:val="21"/>
          <w:szCs w:val="21"/>
          <w:lang w:val="zh-CN"/>
        </w:rPr>
        <w:t>下期交费时间为生效日</w:t>
      </w:r>
      <w:r w:rsidRPr="000A0EF4">
        <w:rPr>
          <w:sz w:val="21"/>
          <w:szCs w:val="21"/>
        </w:rPr>
        <w:t>+</w:t>
      </w:r>
      <w:r w:rsidRPr="000A0EF4">
        <w:rPr>
          <w:sz w:val="21"/>
          <w:szCs w:val="21"/>
          <w:lang w:val="zh-CN"/>
        </w:rPr>
        <w:t>交费频率对应日期；举例：生效日</w:t>
      </w:r>
      <w:r w:rsidRPr="000A0EF4">
        <w:rPr>
          <w:sz w:val="21"/>
          <w:szCs w:val="21"/>
        </w:rPr>
        <w:t>2017-3-6</w:t>
      </w:r>
      <w:r w:rsidRPr="000A0EF4">
        <w:rPr>
          <w:sz w:val="21"/>
          <w:szCs w:val="21"/>
          <w:lang w:val="zh-CN"/>
        </w:rPr>
        <w:t xml:space="preserve">日，月交，下期交费时间为 </w:t>
      </w:r>
      <w:r w:rsidRPr="000A0EF4">
        <w:rPr>
          <w:sz w:val="21"/>
          <w:szCs w:val="21"/>
        </w:rPr>
        <w:t>2017-4-6，</w:t>
      </w:r>
      <w:r w:rsidRPr="000A0EF4">
        <w:rPr>
          <w:sz w:val="21"/>
          <w:szCs w:val="21"/>
          <w:lang w:val="zh-CN"/>
        </w:rPr>
        <w:t>短期险勾选了自动续保并且不存在续期的计算方式同上；短期</w:t>
      </w:r>
      <w:r w:rsidR="00800DC7" w:rsidRPr="000A0EF4">
        <w:rPr>
          <w:sz w:val="21"/>
          <w:szCs w:val="21"/>
          <w:lang w:val="zh-CN"/>
        </w:rPr>
        <w:t>险勾选了自动续保并且存在续期的，计算方式为生效日＋续期交费频率；</w:t>
      </w:r>
    </w:p>
    <w:p w14:paraId="4B111D24" w14:textId="0F2FF8E7" w:rsidR="004E45BD" w:rsidRPr="000A0EF4" w:rsidRDefault="00365EAC" w:rsidP="000A0EF4">
      <w:pPr>
        <w:spacing w:line="360" w:lineRule="auto"/>
        <w:rPr>
          <w:sz w:val="21"/>
          <w:szCs w:val="21"/>
        </w:rPr>
      </w:pPr>
      <w:r w:rsidRPr="000A0EF4">
        <w:rPr>
          <w:rFonts w:hint="eastAsia"/>
          <w:sz w:val="21"/>
          <w:szCs w:val="21"/>
          <w:lang w:val="zh-CN"/>
        </w:rPr>
        <w:t xml:space="preserve">   </w:t>
      </w:r>
      <w:r w:rsidR="004E45BD" w:rsidRPr="000A0EF4">
        <w:rPr>
          <w:sz w:val="21"/>
          <w:szCs w:val="21"/>
          <w:lang w:val="zh-CN"/>
        </w:rPr>
        <w:t>e. 《支付宝代扣协议》、《信美相互代扣授权书》见附件支付宝代扣协</w:t>
      </w:r>
      <w:r w:rsidRPr="000A0EF4">
        <w:rPr>
          <w:rFonts w:hint="eastAsia"/>
          <w:sz w:val="21"/>
          <w:szCs w:val="21"/>
          <w:lang w:val="zh-CN"/>
        </w:rPr>
        <w:t xml:space="preserve">  </w:t>
      </w:r>
      <w:r w:rsidR="004E45BD" w:rsidRPr="000A0EF4">
        <w:rPr>
          <w:sz w:val="21"/>
          <w:szCs w:val="21"/>
          <w:lang w:val="zh-CN"/>
        </w:rPr>
        <w:t>议、信美相互代扣授权书；</w:t>
      </w:r>
    </w:p>
    <w:p w14:paraId="6A97C6DE" w14:textId="19C9126B" w:rsidR="004E45BD" w:rsidRPr="000A0EF4" w:rsidRDefault="00FD18CB" w:rsidP="000A0EF4">
      <w:pPr>
        <w:spacing w:line="360" w:lineRule="auto"/>
        <w:rPr>
          <w:sz w:val="21"/>
          <w:szCs w:val="21"/>
        </w:rPr>
      </w:pPr>
      <w:r w:rsidRPr="000A0EF4">
        <w:rPr>
          <w:sz w:val="21"/>
          <w:szCs w:val="21"/>
          <w:lang w:val="zh-CN"/>
        </w:rPr>
        <w:t xml:space="preserve">    f.</w:t>
      </w:r>
      <w:r w:rsidR="004E45BD" w:rsidRPr="000A0EF4">
        <w:rPr>
          <w:sz w:val="21"/>
          <w:szCs w:val="21"/>
          <w:lang w:val="zh-CN"/>
        </w:rPr>
        <w:t xml:space="preserve">  点击“确认开通”按钮，唤起支付宝APP，如果未安装支付宝APP，则唤起支付宝网页版，见2-2-3 授权界面点</w:t>
      </w:r>
      <w:r w:rsidR="00904BB4" w:rsidRPr="000A0EF4">
        <w:rPr>
          <w:sz w:val="21"/>
          <w:szCs w:val="21"/>
          <w:lang w:val="zh-CN"/>
        </w:rPr>
        <w:t>，</w:t>
      </w:r>
      <w:r w:rsidR="004E45BD" w:rsidRPr="000A0EF4">
        <w:rPr>
          <w:sz w:val="21"/>
          <w:szCs w:val="21"/>
          <w:lang w:val="zh-CN"/>
        </w:rPr>
        <w:t>击“确认授权”按钮，跳回到2-2-4 加载界面；</w:t>
      </w:r>
    </w:p>
    <w:p w14:paraId="5BB515DA" w14:textId="730E301F" w:rsidR="004E45BD" w:rsidRPr="000A0EF4" w:rsidRDefault="00FD18CB" w:rsidP="000A0EF4">
      <w:pPr>
        <w:spacing w:line="360" w:lineRule="auto"/>
        <w:rPr>
          <w:sz w:val="21"/>
          <w:szCs w:val="21"/>
        </w:rPr>
      </w:pPr>
      <w:r w:rsidRPr="000A0EF4">
        <w:rPr>
          <w:sz w:val="21"/>
          <w:szCs w:val="21"/>
        </w:rPr>
        <w:t>g.</w:t>
      </w:r>
      <w:r w:rsidR="004E45BD" w:rsidRPr="000A0EF4">
        <w:rPr>
          <w:sz w:val="21"/>
          <w:szCs w:val="21"/>
          <w:lang w:val="zh-CN"/>
        </w:rPr>
        <w:t>图2-2-4加载界面，显示内容为“支付宝验证中，请稍后</w:t>
      </w:r>
      <w:r w:rsidR="004E45BD" w:rsidRPr="000A0EF4">
        <w:rPr>
          <w:sz w:val="21"/>
          <w:szCs w:val="21"/>
        </w:rPr>
        <w:t>…</w:t>
      </w:r>
      <w:r w:rsidR="004E45BD" w:rsidRPr="000A0EF4">
        <w:rPr>
          <w:sz w:val="21"/>
          <w:szCs w:val="21"/>
          <w:lang w:val="zh-CN"/>
        </w:rPr>
        <w:t>”，处理完成后跳转到支付宝APP界面（图2-2-5 支付密码界面）；</w:t>
      </w:r>
    </w:p>
    <w:p w14:paraId="4FECB733" w14:textId="01582FA1" w:rsidR="00800DC7" w:rsidRPr="000A0EF4" w:rsidRDefault="00800DC7" w:rsidP="000A0EF4">
      <w:pPr>
        <w:spacing w:line="360" w:lineRule="auto"/>
        <w:rPr>
          <w:sz w:val="21"/>
          <w:szCs w:val="21"/>
        </w:rPr>
      </w:pPr>
      <w:r w:rsidRPr="000A0EF4">
        <w:rPr>
          <w:sz w:val="21"/>
          <w:szCs w:val="21"/>
        </w:rPr>
        <w:t>h.</w:t>
      </w:r>
      <w:r w:rsidRPr="000A0EF4">
        <w:rPr>
          <w:sz w:val="21"/>
          <w:szCs w:val="21"/>
          <w:lang w:val="zh-CN"/>
        </w:rPr>
        <w:t>图</w:t>
      </w:r>
      <w:r w:rsidRPr="000A0EF4">
        <w:rPr>
          <w:sz w:val="21"/>
          <w:szCs w:val="21"/>
        </w:rPr>
        <w:t xml:space="preserve">2-2-5 </w:t>
      </w:r>
      <w:r w:rsidRPr="000A0EF4">
        <w:rPr>
          <w:sz w:val="21"/>
          <w:szCs w:val="21"/>
          <w:lang w:val="zh-CN"/>
        </w:rPr>
        <w:t>支付密码界面</w:t>
      </w:r>
      <w:r w:rsidRPr="000A0EF4">
        <w:rPr>
          <w:sz w:val="21"/>
          <w:szCs w:val="21"/>
        </w:rPr>
        <w:t>,</w:t>
      </w:r>
      <w:r w:rsidRPr="000A0EF4">
        <w:rPr>
          <w:sz w:val="21"/>
          <w:szCs w:val="21"/>
          <w:lang w:val="zh-CN"/>
        </w:rPr>
        <w:t>校验交费人和支付宝账户注册信息是否一致，校验姓名＋证件类型＋证件号码，只校验身份证证件类型，非身份证证件类型不校验，交费人和支付宝账户注册信息不一致，提示</w:t>
      </w:r>
      <w:r w:rsidRPr="000A0EF4">
        <w:rPr>
          <w:sz w:val="21"/>
          <w:szCs w:val="21"/>
          <w:lang w:val="de-DE"/>
        </w:rPr>
        <w:t>“</w:t>
      </w:r>
      <w:r w:rsidRPr="000A0EF4">
        <w:rPr>
          <w:sz w:val="21"/>
          <w:szCs w:val="21"/>
          <w:lang w:val="zh-CN"/>
        </w:rPr>
        <w:t>信息不匹配</w:t>
      </w:r>
      <w:r w:rsidRPr="000A0EF4">
        <w:rPr>
          <w:sz w:val="21"/>
          <w:szCs w:val="21"/>
        </w:rPr>
        <w:t>”</w:t>
      </w:r>
      <w:r w:rsidRPr="000A0EF4">
        <w:rPr>
          <w:sz w:val="21"/>
          <w:szCs w:val="21"/>
          <w:lang w:val="zh-CN"/>
        </w:rPr>
        <w:t>；校验成功，回调签约并支付界面。（图</w:t>
      </w:r>
      <w:r w:rsidRPr="000A0EF4">
        <w:rPr>
          <w:sz w:val="21"/>
          <w:szCs w:val="21"/>
        </w:rPr>
        <w:t xml:space="preserve">2-2-6  </w:t>
      </w:r>
      <w:r w:rsidRPr="000A0EF4">
        <w:rPr>
          <w:sz w:val="21"/>
          <w:szCs w:val="21"/>
          <w:lang w:val="zh-CN"/>
        </w:rPr>
        <w:t>签约并支付界面）；</w:t>
      </w:r>
    </w:p>
    <w:p w14:paraId="473D04E8" w14:textId="25C68695" w:rsidR="00800DC7" w:rsidRPr="000A0EF4" w:rsidRDefault="00800DC7" w:rsidP="000A0EF4">
      <w:pPr>
        <w:spacing w:line="360" w:lineRule="auto"/>
        <w:rPr>
          <w:sz w:val="21"/>
          <w:szCs w:val="21"/>
        </w:rPr>
      </w:pPr>
      <w:r w:rsidRPr="000A0EF4">
        <w:rPr>
          <w:sz w:val="21"/>
          <w:szCs w:val="21"/>
        </w:rPr>
        <w:t>i.</w:t>
      </w:r>
      <w:r w:rsidRPr="000A0EF4">
        <w:rPr>
          <w:sz w:val="21"/>
          <w:szCs w:val="21"/>
          <w:lang w:val="zh-CN"/>
        </w:rPr>
        <w:t>图</w:t>
      </w:r>
      <w:r w:rsidRPr="000A0EF4">
        <w:rPr>
          <w:sz w:val="21"/>
          <w:szCs w:val="21"/>
        </w:rPr>
        <w:t xml:space="preserve">2-2-6  </w:t>
      </w:r>
      <w:r w:rsidRPr="000A0EF4">
        <w:rPr>
          <w:sz w:val="21"/>
          <w:szCs w:val="21"/>
          <w:lang w:val="zh-CN"/>
        </w:rPr>
        <w:t>签约并支付界面</w:t>
      </w:r>
      <w:r w:rsidRPr="000A0EF4">
        <w:rPr>
          <w:sz w:val="21"/>
          <w:szCs w:val="21"/>
        </w:rPr>
        <w:t xml:space="preserve">, </w:t>
      </w:r>
      <w:r w:rsidRPr="000A0EF4">
        <w:rPr>
          <w:sz w:val="21"/>
          <w:szCs w:val="21"/>
          <w:lang w:val="zh-CN"/>
        </w:rPr>
        <w:t>签约返回码见附件，由于用户原因导致签约失败，显示界面见图2-2-7； 点击“关闭”按钮停留在待支付界面，订单状态为“待支付”；</w:t>
      </w:r>
    </w:p>
    <w:p w14:paraId="0AF208E8" w14:textId="5C812040" w:rsidR="00800DC7" w:rsidRPr="000A0EF4" w:rsidRDefault="00800DC7" w:rsidP="000A0EF4">
      <w:pPr>
        <w:spacing w:line="360" w:lineRule="auto"/>
        <w:rPr>
          <w:sz w:val="21"/>
          <w:szCs w:val="21"/>
        </w:rPr>
      </w:pPr>
      <w:r w:rsidRPr="000A0EF4">
        <w:rPr>
          <w:sz w:val="21"/>
          <w:szCs w:val="21"/>
          <w:lang w:val="zh-CN"/>
        </w:rPr>
        <w:t>由于系统原因导致签约失败，提示见图2-2-8  非客户原因签约失败，点击关闭按钮进入到待支付界面，订单状态为“待支付”。签约结果蚂蚁返回</w:t>
      </w:r>
      <w:r w:rsidRPr="000A0EF4">
        <w:rPr>
          <w:sz w:val="21"/>
          <w:szCs w:val="21"/>
          <w:lang w:val="de-DE"/>
        </w:rPr>
        <w:t>““</w:t>
      </w:r>
      <w:r w:rsidRPr="000A0EF4">
        <w:rPr>
          <w:sz w:val="21"/>
          <w:szCs w:val="21"/>
          <w:lang w:val="zh-CN"/>
        </w:rPr>
        <w:t>抱歉，你已经签约该户号</w:t>
      </w:r>
      <w:r w:rsidRPr="000A0EF4">
        <w:rPr>
          <w:sz w:val="21"/>
          <w:szCs w:val="21"/>
        </w:rPr>
        <w:t>””，</w:t>
      </w:r>
      <w:r w:rsidRPr="000A0EF4">
        <w:rPr>
          <w:sz w:val="21"/>
          <w:szCs w:val="21"/>
          <w:lang w:val="zh-CN"/>
        </w:rPr>
        <w:t>不需要提示客户签约失败，获取到协议号调用代扣接口；</w:t>
      </w:r>
    </w:p>
    <w:p w14:paraId="56C81A46" w14:textId="7436A101" w:rsidR="0063162C" w:rsidRPr="000A0EF4" w:rsidRDefault="000A0EF4" w:rsidP="000A0EF4">
      <w:r w:rsidRPr="00FD18CB">
        <w:rPr>
          <w:noProof/>
        </w:rPr>
        <w:lastRenderedPageBreak/>
        <w:drawing>
          <wp:anchor distT="0" distB="0" distL="114300" distR="114300" simplePos="0" relativeHeight="251760640" behindDoc="0" locked="0" layoutInCell="1" allowOverlap="1" wp14:anchorId="45A91E2D" wp14:editId="7C216BE9">
            <wp:simplePos x="0" y="0"/>
            <wp:positionH relativeFrom="column">
              <wp:posOffset>3591560</wp:posOffset>
            </wp:positionH>
            <wp:positionV relativeFrom="paragraph">
              <wp:posOffset>0</wp:posOffset>
            </wp:positionV>
            <wp:extent cx="1602105" cy="3194050"/>
            <wp:effectExtent l="0" t="0" r="0" b="6350"/>
            <wp:wrapTopAndBottom/>
            <wp:docPr id="1073741921" name="图片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2105" cy="3194050"/>
                    </a:xfrm>
                    <a:prstGeom prst="rect">
                      <a:avLst/>
                    </a:prstGeom>
                  </pic:spPr>
                </pic:pic>
              </a:graphicData>
            </a:graphic>
            <wp14:sizeRelH relativeFrom="margin">
              <wp14:pctWidth>0</wp14:pctWidth>
            </wp14:sizeRelH>
            <wp14:sizeRelV relativeFrom="margin">
              <wp14:pctHeight>0</wp14:pctHeight>
            </wp14:sizeRelV>
          </wp:anchor>
        </w:drawing>
      </w:r>
      <w:r w:rsidRPr="00094A5A">
        <w:rPr>
          <w:b/>
          <w:bCs/>
          <w:noProof/>
        </w:rPr>
        <w:drawing>
          <wp:anchor distT="152400" distB="152400" distL="152400" distR="152400" simplePos="0" relativeHeight="251758592" behindDoc="0" locked="0" layoutInCell="1" allowOverlap="1" wp14:anchorId="57AD2E96" wp14:editId="45C5A327">
            <wp:simplePos x="0" y="0"/>
            <wp:positionH relativeFrom="page">
              <wp:posOffset>1299845</wp:posOffset>
            </wp:positionH>
            <wp:positionV relativeFrom="page">
              <wp:posOffset>800100</wp:posOffset>
            </wp:positionV>
            <wp:extent cx="1606550" cy="3194050"/>
            <wp:effectExtent l="0" t="0" r="0" b="6350"/>
            <wp:wrapThrough wrapText="bothSides" distL="152400" distR="152400">
              <wp:wrapPolygon edited="1">
                <wp:start x="0" y="0"/>
                <wp:lineTo x="21600" y="0"/>
                <wp:lineTo x="21600" y="21600"/>
                <wp:lineTo x="0" y="2160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7">
                      <a:extLst/>
                    </a:blip>
                    <a:stretch>
                      <a:fillRect/>
                    </a:stretch>
                  </pic:blipFill>
                  <pic:spPr>
                    <a:xfrm>
                      <a:off x="0" y="0"/>
                      <a:ext cx="1606550" cy="3194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94A5A">
        <w:rPr>
          <w:b/>
          <w:bCs/>
          <w:noProof/>
        </w:rPr>
        <w:drawing>
          <wp:anchor distT="152400" distB="152400" distL="152400" distR="152400" simplePos="0" relativeHeight="251759616" behindDoc="0" locked="0" layoutInCell="1" allowOverlap="1" wp14:anchorId="39700F63" wp14:editId="736D5E40">
            <wp:simplePos x="0" y="0"/>
            <wp:positionH relativeFrom="page">
              <wp:posOffset>3130920</wp:posOffset>
            </wp:positionH>
            <wp:positionV relativeFrom="page">
              <wp:posOffset>800100</wp:posOffset>
            </wp:positionV>
            <wp:extent cx="1487170" cy="3197860"/>
            <wp:effectExtent l="0" t="0" r="11430" b="2540"/>
            <wp:wrapTopAndBottom distT="152400" distB="15240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18">
                      <a:extLst/>
                    </a:blip>
                    <a:stretch>
                      <a:fillRect/>
                    </a:stretch>
                  </pic:blipFill>
                  <pic:spPr>
                    <a:xfrm>
                      <a:off x="0" y="0"/>
                      <a:ext cx="1487170" cy="3197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 xml:space="preserve">            </w:t>
      </w:r>
      <w:r w:rsidR="0063162C" w:rsidRPr="00094A5A">
        <w:rPr>
          <w:sz w:val="18"/>
          <w:szCs w:val="18"/>
          <w:lang w:val="zh-CN"/>
        </w:rPr>
        <w:t>2-2-7 用户原因签约失败</w:t>
      </w:r>
      <w:r>
        <w:rPr>
          <w:sz w:val="18"/>
          <w:szCs w:val="18"/>
        </w:rPr>
        <w:t xml:space="preserve"> </w:t>
      </w:r>
      <w:r w:rsidR="0063162C">
        <w:rPr>
          <w:rFonts w:hint="eastAsia"/>
          <w:sz w:val="18"/>
          <w:szCs w:val="18"/>
          <w:lang w:val="zh-CN"/>
        </w:rPr>
        <w:t xml:space="preserve">       </w:t>
      </w:r>
      <w:r>
        <w:rPr>
          <w:sz w:val="18"/>
          <w:szCs w:val="18"/>
          <w:lang w:val="zh-CN"/>
        </w:rPr>
        <w:t xml:space="preserve"> </w:t>
      </w:r>
      <w:r w:rsidR="0063162C">
        <w:rPr>
          <w:rFonts w:hint="eastAsia"/>
          <w:sz w:val="18"/>
          <w:szCs w:val="18"/>
          <w:lang w:val="zh-CN"/>
        </w:rPr>
        <w:t xml:space="preserve"> </w:t>
      </w:r>
      <w:r w:rsidR="0063162C" w:rsidRPr="00213A0F">
        <w:rPr>
          <w:sz w:val="18"/>
          <w:szCs w:val="18"/>
          <w:lang w:val="zh-CN"/>
        </w:rPr>
        <w:t>2-2-</w:t>
      </w:r>
      <w:r w:rsidR="0063162C">
        <w:rPr>
          <w:rFonts w:hint="eastAsia"/>
          <w:sz w:val="18"/>
          <w:szCs w:val="18"/>
          <w:lang w:val="zh-CN"/>
        </w:rPr>
        <w:t>8 非</w:t>
      </w:r>
      <w:r w:rsidR="0063162C" w:rsidRPr="00213A0F">
        <w:rPr>
          <w:rFonts w:hint="eastAsia"/>
          <w:sz w:val="18"/>
          <w:szCs w:val="18"/>
          <w:lang w:val="zh-CN"/>
        </w:rPr>
        <w:t>用户原因签约失败</w:t>
      </w:r>
      <w:r w:rsidR="0063162C">
        <w:rPr>
          <w:rFonts w:hint="eastAsia"/>
          <w:sz w:val="18"/>
          <w:szCs w:val="18"/>
          <w:lang w:val="zh-CN"/>
        </w:rPr>
        <w:t xml:space="preserve">            </w:t>
      </w:r>
      <w:r w:rsidR="0063162C" w:rsidRPr="00213A0F">
        <w:rPr>
          <w:sz w:val="18"/>
          <w:szCs w:val="18"/>
          <w:lang w:val="zh-CN"/>
        </w:rPr>
        <w:t>2-2-</w:t>
      </w:r>
      <w:r w:rsidR="0063162C">
        <w:rPr>
          <w:rFonts w:hint="eastAsia"/>
          <w:sz w:val="18"/>
          <w:szCs w:val="18"/>
          <w:lang w:val="zh-CN"/>
        </w:rPr>
        <w:t>1 待支付界面</w:t>
      </w:r>
    </w:p>
    <w:p w14:paraId="2FA47867" w14:textId="243D3C3B" w:rsidR="0063162C" w:rsidRPr="0063162C" w:rsidRDefault="0063162C"/>
    <w:p w14:paraId="6A775DCF" w14:textId="77777777" w:rsidR="0063162C" w:rsidRPr="0063162C" w:rsidRDefault="0063162C" w:rsidP="000A0EF4"/>
    <w:p w14:paraId="115980BA" w14:textId="4FDBA6F5" w:rsidR="00CF2811" w:rsidRPr="000A0EF4" w:rsidRDefault="000A0EF4" w:rsidP="000A0EF4">
      <w:pPr>
        <w:spacing w:line="360" w:lineRule="auto"/>
        <w:rPr>
          <w:sz w:val="21"/>
          <w:szCs w:val="21"/>
          <w:lang w:val="zh-CN"/>
        </w:rPr>
      </w:pPr>
      <w:r w:rsidRPr="00CF2811">
        <w:rPr>
          <w:noProof/>
        </w:rPr>
        <w:drawing>
          <wp:anchor distT="0" distB="0" distL="114300" distR="114300" simplePos="0" relativeHeight="251764736" behindDoc="0" locked="0" layoutInCell="1" allowOverlap="1" wp14:anchorId="439C514C" wp14:editId="65670C01">
            <wp:simplePos x="0" y="0"/>
            <wp:positionH relativeFrom="column">
              <wp:posOffset>2572385</wp:posOffset>
            </wp:positionH>
            <wp:positionV relativeFrom="paragraph">
              <wp:posOffset>845185</wp:posOffset>
            </wp:positionV>
            <wp:extent cx="1500505" cy="3156585"/>
            <wp:effectExtent l="0" t="0" r="0" b="0"/>
            <wp:wrapTopAndBottom/>
            <wp:docPr id="1073741923" name="图片 1073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0505" cy="3156585"/>
                    </a:xfrm>
                    <a:prstGeom prst="rect">
                      <a:avLst/>
                    </a:prstGeom>
                  </pic:spPr>
                </pic:pic>
              </a:graphicData>
            </a:graphic>
            <wp14:sizeRelH relativeFrom="margin">
              <wp14:pctWidth>0</wp14:pctWidth>
            </wp14:sizeRelH>
            <wp14:sizeRelV relativeFrom="margin">
              <wp14:pctHeight>0</wp14:pctHeight>
            </wp14:sizeRelV>
          </wp:anchor>
        </w:drawing>
      </w:r>
      <w:r w:rsidRPr="00CF2811">
        <w:rPr>
          <w:noProof/>
        </w:rPr>
        <w:drawing>
          <wp:anchor distT="0" distB="0" distL="114300" distR="114300" simplePos="0" relativeHeight="251761664" behindDoc="0" locked="0" layoutInCell="1" allowOverlap="1" wp14:anchorId="314BF97F" wp14:editId="38A0F3F9">
            <wp:simplePos x="0" y="0"/>
            <wp:positionH relativeFrom="column">
              <wp:posOffset>210820</wp:posOffset>
            </wp:positionH>
            <wp:positionV relativeFrom="paragraph">
              <wp:posOffset>845185</wp:posOffset>
            </wp:positionV>
            <wp:extent cx="1583055" cy="3156585"/>
            <wp:effectExtent l="0" t="0" r="0" b="0"/>
            <wp:wrapSquare wrapText="bothSides"/>
            <wp:docPr id="1073741922" name="图片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83055" cy="3156585"/>
                    </a:xfrm>
                    <a:prstGeom prst="rect">
                      <a:avLst/>
                    </a:prstGeom>
                  </pic:spPr>
                </pic:pic>
              </a:graphicData>
            </a:graphic>
            <wp14:sizeRelH relativeFrom="margin">
              <wp14:pctWidth>0</wp14:pctWidth>
            </wp14:sizeRelH>
            <wp14:sizeRelV relativeFrom="margin">
              <wp14:pctHeight>0</wp14:pctHeight>
            </wp14:sizeRelV>
          </wp:anchor>
        </w:drawing>
      </w:r>
      <w:r w:rsidRPr="000A0EF4">
        <w:rPr>
          <w:rFonts w:hint="eastAsia"/>
          <w:sz w:val="21"/>
          <w:szCs w:val="21"/>
        </w:rPr>
        <w:t>j</w:t>
      </w:r>
      <w:r w:rsidR="00CF2811" w:rsidRPr="000A0EF4">
        <w:rPr>
          <w:sz w:val="21"/>
          <w:szCs w:val="21"/>
        </w:rPr>
        <w:t xml:space="preserve">. </w:t>
      </w:r>
      <w:r w:rsidR="00CF2811" w:rsidRPr="000A0EF4">
        <w:rPr>
          <w:sz w:val="21"/>
          <w:szCs w:val="21"/>
          <w:lang w:val="zh-CN"/>
        </w:rPr>
        <w:t>支付返回码见附件，由于客户原因失败见图2-2-9 客户原因失败提示，由于系统原因导致失败见2</w:t>
      </w:r>
      <w:r w:rsidR="00CF2811" w:rsidRPr="000A0EF4">
        <w:rPr>
          <w:sz w:val="21"/>
          <w:szCs w:val="21"/>
        </w:rPr>
        <w:t>-2-1</w:t>
      </w:r>
      <w:r w:rsidR="00CF2811" w:rsidRPr="000A0EF4">
        <w:rPr>
          <w:sz w:val="21"/>
          <w:szCs w:val="21"/>
          <w:lang w:val="zh-CN"/>
        </w:rPr>
        <w:t>1 系统原因失败 ，</w:t>
      </w:r>
      <w:r w:rsidR="00671E94" w:rsidRPr="000A0EF4">
        <w:rPr>
          <w:rFonts w:hint="eastAsia"/>
          <w:sz w:val="21"/>
          <w:szCs w:val="21"/>
          <w:lang w:val="zh-CN"/>
        </w:rPr>
        <w:t>正在扣费界面</w:t>
      </w:r>
      <w:r w:rsidR="00CF2811" w:rsidRPr="000A0EF4">
        <w:rPr>
          <w:sz w:val="21"/>
          <w:szCs w:val="21"/>
          <w:lang w:val="zh-CN"/>
        </w:rPr>
        <w:t xml:space="preserve">见图2-2-10 </w:t>
      </w:r>
      <w:r w:rsidR="00671E94" w:rsidRPr="000A0EF4">
        <w:rPr>
          <w:rFonts w:hint="eastAsia"/>
          <w:sz w:val="21"/>
          <w:szCs w:val="21"/>
          <w:lang w:val="zh-CN"/>
        </w:rPr>
        <w:t>正在扣费</w:t>
      </w:r>
      <w:r w:rsidR="00CF2811" w:rsidRPr="000A0EF4">
        <w:rPr>
          <w:sz w:val="21"/>
          <w:szCs w:val="21"/>
          <w:lang w:val="zh-CN"/>
        </w:rPr>
        <w:t>，支付成功见2-2-12 支付成功界面；</w:t>
      </w:r>
    </w:p>
    <w:p w14:paraId="60CB25DB" w14:textId="77777777" w:rsidR="000A0EF4" w:rsidRDefault="000A0EF4" w:rsidP="000A0EF4">
      <w:pPr>
        <w:rPr>
          <w:sz w:val="18"/>
          <w:szCs w:val="18"/>
          <w:lang w:val="zh-CN"/>
        </w:rPr>
      </w:pPr>
      <w:r>
        <w:rPr>
          <w:sz w:val="18"/>
          <w:szCs w:val="18"/>
          <w:lang w:val="zh-CN"/>
        </w:rPr>
        <w:t xml:space="preserve">      </w:t>
      </w:r>
    </w:p>
    <w:p w14:paraId="512250F4" w14:textId="5B47544A" w:rsidR="000A0EF4" w:rsidRPr="00094A5A" w:rsidRDefault="000A0EF4" w:rsidP="000A0EF4">
      <w:pPr>
        <w:rPr>
          <w:sz w:val="18"/>
          <w:szCs w:val="18"/>
        </w:rPr>
      </w:pPr>
      <w:r>
        <w:rPr>
          <w:sz w:val="18"/>
          <w:szCs w:val="18"/>
          <w:lang w:val="zh-CN"/>
        </w:rPr>
        <w:t xml:space="preserve">           </w:t>
      </w:r>
      <w:r w:rsidRPr="00094A5A">
        <w:rPr>
          <w:sz w:val="18"/>
          <w:szCs w:val="18"/>
          <w:lang w:val="zh-CN"/>
        </w:rPr>
        <w:t>2-2-9 客户原因失败</w:t>
      </w:r>
      <w:r>
        <w:rPr>
          <w:rFonts w:hint="eastAsia"/>
          <w:sz w:val="18"/>
          <w:szCs w:val="18"/>
          <w:lang w:val="zh-CN"/>
        </w:rPr>
        <w:t xml:space="preserve">                  </w:t>
      </w:r>
      <w:r w:rsidRPr="00671E94">
        <w:rPr>
          <w:sz w:val="18"/>
          <w:szCs w:val="18"/>
          <w:lang w:val="zh-CN"/>
        </w:rPr>
        <w:t xml:space="preserve">    </w:t>
      </w:r>
      <w:r>
        <w:rPr>
          <w:rFonts w:hint="eastAsia"/>
          <w:sz w:val="18"/>
          <w:szCs w:val="18"/>
          <w:lang w:val="zh-CN"/>
        </w:rPr>
        <w:t xml:space="preserve">   </w:t>
      </w:r>
      <w:r w:rsidRPr="00671E94">
        <w:rPr>
          <w:sz w:val="18"/>
          <w:szCs w:val="18"/>
          <w:lang w:val="zh-CN"/>
        </w:rPr>
        <w:t xml:space="preserve"> </w:t>
      </w:r>
      <w:r>
        <w:rPr>
          <w:sz w:val="18"/>
          <w:szCs w:val="18"/>
          <w:lang w:val="zh-CN"/>
        </w:rPr>
        <w:t xml:space="preserve">                          </w:t>
      </w:r>
      <w:r w:rsidRPr="00671E94">
        <w:rPr>
          <w:sz w:val="18"/>
          <w:szCs w:val="18"/>
          <w:lang w:val="zh-CN"/>
        </w:rPr>
        <w:t xml:space="preserve"> </w:t>
      </w:r>
      <w:r w:rsidRPr="00094A5A">
        <w:rPr>
          <w:sz w:val="18"/>
          <w:szCs w:val="18"/>
          <w:lang w:val="zh-CN"/>
        </w:rPr>
        <w:t>2-2-10 正在扣费</w:t>
      </w:r>
      <w:r>
        <w:rPr>
          <w:rFonts w:hint="eastAsia"/>
          <w:sz w:val="18"/>
          <w:szCs w:val="18"/>
          <w:lang w:val="zh-CN"/>
        </w:rPr>
        <w:t xml:space="preserve">                            </w:t>
      </w:r>
    </w:p>
    <w:p w14:paraId="69C76588" w14:textId="7266E15F" w:rsidR="00671E94" w:rsidRDefault="00671E94"/>
    <w:p w14:paraId="218EF2D7" w14:textId="34F62280" w:rsidR="00671E94" w:rsidRDefault="00671E94"/>
    <w:p w14:paraId="0406F32F" w14:textId="07159AE3" w:rsidR="00671E94" w:rsidRDefault="00671E94"/>
    <w:p w14:paraId="28EE6B72" w14:textId="714E821B" w:rsidR="0063162C" w:rsidRPr="0063162C" w:rsidRDefault="0063162C"/>
    <w:p w14:paraId="60292D3F" w14:textId="77777777" w:rsidR="0063162C" w:rsidRPr="0063162C" w:rsidRDefault="0063162C"/>
    <w:p w14:paraId="7100484E" w14:textId="77777777" w:rsidR="00671E94" w:rsidRDefault="00671E94">
      <w:pPr>
        <w:rPr>
          <w:sz w:val="18"/>
          <w:szCs w:val="18"/>
          <w:lang w:val="zh-CN"/>
        </w:rPr>
      </w:pPr>
    </w:p>
    <w:p w14:paraId="32E2D59E" w14:textId="77777777" w:rsidR="00671E94" w:rsidRDefault="00671E94">
      <w:pPr>
        <w:rPr>
          <w:sz w:val="18"/>
          <w:szCs w:val="18"/>
          <w:lang w:val="zh-CN"/>
        </w:rPr>
      </w:pPr>
    </w:p>
    <w:p w14:paraId="7CBDE116" w14:textId="74405E0B" w:rsidR="0063162C" w:rsidRPr="0063162C" w:rsidRDefault="006639AF">
      <w:r w:rsidRPr="003B1785">
        <w:rPr>
          <w:noProof/>
        </w:rPr>
        <w:drawing>
          <wp:anchor distT="0" distB="0" distL="114300" distR="114300" simplePos="0" relativeHeight="251762688" behindDoc="0" locked="0" layoutInCell="1" allowOverlap="1" wp14:anchorId="6B1BCE60" wp14:editId="0E2D6F04">
            <wp:simplePos x="0" y="0"/>
            <wp:positionH relativeFrom="column">
              <wp:posOffset>2335530</wp:posOffset>
            </wp:positionH>
            <wp:positionV relativeFrom="paragraph">
              <wp:posOffset>295910</wp:posOffset>
            </wp:positionV>
            <wp:extent cx="1628775" cy="3282315"/>
            <wp:effectExtent l="0" t="0" r="0" b="0"/>
            <wp:wrapTopAndBottom/>
            <wp:docPr id="1073741929" name="图片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8775" cy="3282315"/>
                    </a:xfrm>
                    <a:prstGeom prst="rect">
                      <a:avLst/>
                    </a:prstGeom>
                  </pic:spPr>
                </pic:pic>
              </a:graphicData>
            </a:graphic>
            <wp14:sizeRelH relativeFrom="margin">
              <wp14:pctWidth>0</wp14:pctWidth>
            </wp14:sizeRelH>
            <wp14:sizeRelV relativeFrom="margin">
              <wp14:pctHeight>0</wp14:pctHeight>
            </wp14:sizeRelV>
          </wp:anchor>
        </w:drawing>
      </w:r>
      <w:r w:rsidR="003B1785" w:rsidRPr="00671E94">
        <w:rPr>
          <w:noProof/>
        </w:rPr>
        <w:drawing>
          <wp:anchor distT="0" distB="0" distL="114300" distR="114300" simplePos="0" relativeHeight="251763712" behindDoc="0" locked="0" layoutInCell="1" allowOverlap="1" wp14:anchorId="031C20B4" wp14:editId="2CB39E6B">
            <wp:simplePos x="0" y="0"/>
            <wp:positionH relativeFrom="column">
              <wp:posOffset>-66675</wp:posOffset>
            </wp:positionH>
            <wp:positionV relativeFrom="paragraph">
              <wp:posOffset>252730</wp:posOffset>
            </wp:positionV>
            <wp:extent cx="1831975" cy="3499485"/>
            <wp:effectExtent l="0" t="0" r="0" b="5715"/>
            <wp:wrapTopAndBottom/>
            <wp:docPr id="1073741927" name="图片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1975" cy="3499485"/>
                    </a:xfrm>
                    <a:prstGeom prst="rect">
                      <a:avLst/>
                    </a:prstGeom>
                  </pic:spPr>
                </pic:pic>
              </a:graphicData>
            </a:graphic>
            <wp14:sizeRelH relativeFrom="margin">
              <wp14:pctWidth>0</wp14:pctWidth>
            </wp14:sizeRelH>
            <wp14:sizeRelV relativeFrom="margin">
              <wp14:pctHeight>0</wp14:pctHeight>
            </wp14:sizeRelV>
          </wp:anchor>
        </w:drawing>
      </w:r>
    </w:p>
    <w:p w14:paraId="5B076E7F" w14:textId="0369286C" w:rsidR="0063162C" w:rsidRPr="0063162C" w:rsidRDefault="0063162C"/>
    <w:p w14:paraId="7ACA72A0" w14:textId="69F212BC" w:rsidR="003B1785" w:rsidRPr="00213A0F" w:rsidRDefault="003B1785" w:rsidP="000A0EF4">
      <w:pPr>
        <w:pStyle w:val="af5"/>
        <w:numPr>
          <w:ilvl w:val="2"/>
          <w:numId w:val="10"/>
        </w:numPr>
        <w:ind w:firstLineChars="0"/>
      </w:pPr>
      <w:r w:rsidRPr="000A0EF4">
        <w:rPr>
          <w:sz w:val="18"/>
          <w:szCs w:val="18"/>
        </w:rPr>
        <w:t xml:space="preserve">支付成功      </w:t>
      </w:r>
      <w:r>
        <w:t xml:space="preserve">                             </w:t>
      </w:r>
      <w:r w:rsidRPr="000A0EF4">
        <w:rPr>
          <w:sz w:val="18"/>
          <w:szCs w:val="18"/>
          <w:lang w:val="zh-CN"/>
        </w:rPr>
        <w:t>2-2-1</w:t>
      </w:r>
      <w:r w:rsidRPr="000A0EF4">
        <w:rPr>
          <w:rFonts w:hint="eastAsia"/>
          <w:sz w:val="18"/>
          <w:szCs w:val="18"/>
          <w:lang w:val="zh-CN"/>
        </w:rPr>
        <w:t>1</w:t>
      </w:r>
      <w:r w:rsidRPr="000A0EF4">
        <w:rPr>
          <w:sz w:val="18"/>
          <w:szCs w:val="18"/>
          <w:lang w:val="zh-CN"/>
        </w:rPr>
        <w:t xml:space="preserve"> 支</w:t>
      </w:r>
      <w:r w:rsidRPr="000A0EF4">
        <w:rPr>
          <w:rFonts w:hint="eastAsia"/>
          <w:sz w:val="18"/>
          <w:szCs w:val="18"/>
          <w:lang w:val="zh-CN"/>
        </w:rPr>
        <w:t>付中</w:t>
      </w:r>
    </w:p>
    <w:p w14:paraId="3C62D383" w14:textId="2A2223F7" w:rsidR="0063162C" w:rsidRPr="0063162C" w:rsidRDefault="0063162C"/>
    <w:p w14:paraId="750C75BD" w14:textId="77777777" w:rsidR="0063162C" w:rsidRPr="0063162C" w:rsidRDefault="0063162C"/>
    <w:p w14:paraId="6E5EA040" w14:textId="01C4FF2E" w:rsidR="003B1785" w:rsidRPr="006639AF" w:rsidRDefault="000A0EF4" w:rsidP="006639AF">
      <w:pPr>
        <w:spacing w:line="360" w:lineRule="auto"/>
        <w:rPr>
          <w:sz w:val="21"/>
          <w:szCs w:val="21"/>
        </w:rPr>
      </w:pPr>
      <w:r w:rsidRPr="006639AF">
        <w:rPr>
          <w:sz w:val="21"/>
          <w:szCs w:val="21"/>
        </w:rPr>
        <w:t>k.</w:t>
      </w:r>
      <w:r w:rsidR="003B1785" w:rsidRPr="006639AF">
        <w:rPr>
          <w:sz w:val="21"/>
          <w:szCs w:val="21"/>
        </w:rPr>
        <w:t>2-2-9 客户原因失败提示,点击“关闭”按钮，停留在支付界面，订单状态为“待支付”；再次选择支付宝支付，不会再次签约，进入到图2-2-10支付中界面；</w:t>
      </w:r>
    </w:p>
    <w:p w14:paraId="3F36AC97" w14:textId="6E9A7325" w:rsidR="003B1785" w:rsidRPr="006639AF" w:rsidRDefault="000A0EF4" w:rsidP="006639AF">
      <w:pPr>
        <w:spacing w:line="360" w:lineRule="auto"/>
        <w:rPr>
          <w:sz w:val="21"/>
          <w:szCs w:val="21"/>
        </w:rPr>
      </w:pPr>
      <w:r w:rsidRPr="006639AF">
        <w:rPr>
          <w:sz w:val="21"/>
          <w:szCs w:val="21"/>
        </w:rPr>
        <w:t>l.</w:t>
      </w:r>
      <w:r w:rsidR="003B1785" w:rsidRPr="006639AF">
        <w:rPr>
          <w:sz w:val="21"/>
          <w:szCs w:val="21"/>
        </w:rPr>
        <w:t>2-2-11 系统原因失败 ，提示“您的订单正在支付中，请稍候…”，停留在界面10S，10S后未有终态跳转到“个人中心－我的订单”页，订单状态为“支付中”，不允许再次发起支付”，后台发起补偿，补偿结果成功时，签单成功，发送承保短信；补偿结果为用户原因失败时，发送短信、站内信，</w:t>
      </w:r>
      <w:r w:rsidR="003B1785" w:rsidRPr="006639AF">
        <w:rPr>
          <w:color w:val="DC0614"/>
          <w:sz w:val="21"/>
          <w:szCs w:val="21"/>
        </w:rPr>
        <w:t>短信内容、站内信内容待提供</w:t>
      </w:r>
      <w:r w:rsidR="003B1785" w:rsidRPr="006639AF">
        <w:rPr>
          <w:sz w:val="21"/>
          <w:szCs w:val="21"/>
        </w:rPr>
        <w:t>；非用户原因失败时，继续补偿，直至拿到终态；</w:t>
      </w:r>
    </w:p>
    <w:p w14:paraId="44EE3693" w14:textId="5984BA28" w:rsidR="003B1785" w:rsidRPr="006639AF" w:rsidRDefault="000A0EF4" w:rsidP="006639AF">
      <w:pPr>
        <w:spacing w:line="360" w:lineRule="auto"/>
        <w:rPr>
          <w:sz w:val="21"/>
          <w:szCs w:val="21"/>
        </w:rPr>
      </w:pPr>
      <w:r w:rsidRPr="006639AF">
        <w:rPr>
          <w:sz w:val="21"/>
          <w:szCs w:val="21"/>
        </w:rPr>
        <w:t>m.</w:t>
      </w:r>
      <w:r w:rsidR="003B1785" w:rsidRPr="006639AF">
        <w:rPr>
          <w:sz w:val="21"/>
          <w:szCs w:val="21"/>
        </w:rPr>
        <w:t>支付成功见2-2-12 支付成功界面；</w:t>
      </w:r>
    </w:p>
    <w:p w14:paraId="064E5282" w14:textId="77777777" w:rsidR="003B1785" w:rsidRDefault="003B1785" w:rsidP="00094A5A">
      <w:pPr>
        <w:pBdr>
          <w:top w:val="none" w:sz="0" w:space="0" w:color="auto"/>
          <w:left w:val="none" w:sz="0" w:space="0" w:color="auto"/>
          <w:bottom w:val="none" w:sz="0" w:space="0" w:color="auto"/>
          <w:right w:val="none" w:sz="0" w:space="0" w:color="auto"/>
          <w:between w:val="none" w:sz="0" w:space="0" w:color="auto"/>
          <w:bar w:val="none" w:sz="0" w:color="auto"/>
        </w:pBdr>
        <w:tabs>
          <w:tab w:val="left" w:pos="20"/>
          <w:tab w:val="left" w:pos="388"/>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rebuchet MS" w:eastAsiaTheme="minorEastAsia" w:hAnsi="Trebuchet MS" w:cs="Trebuchet MS"/>
          <w:sz w:val="28"/>
          <w:szCs w:val="28"/>
        </w:rPr>
      </w:pPr>
    </w:p>
    <w:p w14:paraId="6CF791BE" w14:textId="3C37359D" w:rsidR="000C1CE3" w:rsidRDefault="005E40AF" w:rsidP="00094A5A">
      <w:pPr>
        <w:rPr>
          <w:rFonts w:ascii="Times" w:eastAsia="Times" w:hAnsi="Times" w:cs="Times"/>
          <w:sz w:val="54"/>
          <w:szCs w:val="54"/>
        </w:rPr>
      </w:pPr>
      <w:r>
        <w:commentReference w:id="1"/>
      </w:r>
    </w:p>
    <w:p w14:paraId="709F0541" w14:textId="75457239"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1F9989B9" w14:textId="7A304FDB"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60454277" w14:textId="12D47BD8"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53BC50AE" w14:textId="4124D817" w:rsidR="006639AF" w:rsidRPr="000A0EF4" w:rsidRDefault="006639AF" w:rsidP="006639AF">
      <w:pPr>
        <w:pStyle w:val="3"/>
        <w:rPr>
          <w:sz w:val="24"/>
          <w:szCs w:val="24"/>
        </w:rPr>
      </w:pPr>
      <w:r w:rsidRPr="000A0EF4">
        <w:rPr>
          <w:rFonts w:hint="eastAsia"/>
          <w:sz w:val="24"/>
          <w:szCs w:val="24"/>
        </w:rPr>
        <w:t>2.2.</w:t>
      </w:r>
      <w:r>
        <w:rPr>
          <w:rFonts w:hint="eastAsia"/>
          <w:sz w:val="24"/>
          <w:szCs w:val="24"/>
        </w:rPr>
        <w:t>2</w:t>
      </w:r>
      <w:r w:rsidRPr="000A0EF4">
        <w:rPr>
          <w:rFonts w:hint="eastAsia"/>
          <w:sz w:val="24"/>
          <w:szCs w:val="24"/>
        </w:rPr>
        <w:t xml:space="preserve"> 新契约－支付宝</w:t>
      </w:r>
      <w:r>
        <w:rPr>
          <w:sz w:val="24"/>
          <w:szCs w:val="24"/>
        </w:rPr>
        <w:t>UI</w:t>
      </w:r>
      <w:r>
        <w:rPr>
          <w:rFonts w:hint="eastAsia"/>
          <w:sz w:val="24"/>
          <w:szCs w:val="24"/>
        </w:rPr>
        <w:t>D已</w:t>
      </w:r>
      <w:r w:rsidRPr="000A0EF4">
        <w:rPr>
          <w:rFonts w:hint="eastAsia"/>
          <w:sz w:val="24"/>
          <w:szCs w:val="24"/>
        </w:rPr>
        <w:t>签约</w:t>
      </w:r>
    </w:p>
    <w:p w14:paraId="57520BA4" w14:textId="77777777" w:rsidR="00365CE6" w:rsidRDefault="00365CE6" w:rsidP="006639AF">
      <w:pPr>
        <w:rPr>
          <w:b/>
          <w:bCs/>
          <w:lang w:val="zh-CN"/>
        </w:rPr>
      </w:pPr>
      <w:r>
        <w:rPr>
          <w:lang w:val="zh-CN"/>
        </w:rPr>
        <w:t>与2.2.1新契约－客户支付宝UID未签约区别点是客户在授权完成后不需要跳转到身份验证界面，发起签约，调用代付接口，完成支付；</w:t>
      </w:r>
    </w:p>
    <w:p w14:paraId="01957530" w14:textId="77777777" w:rsidR="00365CE6" w:rsidRDefault="00365CE6" w:rsidP="006639AF">
      <w:r>
        <w:rPr>
          <w:lang w:val="zh-CN"/>
        </w:rPr>
        <w:t>2.   现在签约逻辑如下：</w:t>
      </w:r>
    </w:p>
    <w:tbl>
      <w:tblPr>
        <w:tblStyle w:val="TableNormal"/>
        <w:tblpPr w:leftFromText="180" w:rightFromText="180" w:vertAnchor="text" w:horzAnchor="page" w:tblpX="1882" w:tblpY="697"/>
        <w:tblW w:w="82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0E0E0"/>
        <w:tblLayout w:type="fixed"/>
        <w:tblLook w:val="04A0" w:firstRow="1" w:lastRow="0" w:firstColumn="1" w:lastColumn="0" w:noHBand="0" w:noVBand="1"/>
      </w:tblPr>
      <w:tblGrid>
        <w:gridCol w:w="2052"/>
        <w:gridCol w:w="2441"/>
        <w:gridCol w:w="3787"/>
      </w:tblGrid>
      <w:tr w:rsidR="00365CE6" w14:paraId="204EFDE0" w14:textId="77777777" w:rsidTr="00365CE6">
        <w:trPr>
          <w:trHeight w:val="460"/>
        </w:trPr>
        <w:tc>
          <w:tcPr>
            <w:tcW w:w="2052"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0765014E" w14:textId="77777777" w:rsidR="00365CE6" w:rsidRDefault="00365CE6" w:rsidP="00365CE6">
            <w:pPr>
              <w:tabs>
                <w:tab w:val="left" w:pos="1440"/>
              </w:tabs>
              <w:suppressAutoHyphens/>
              <w:outlineLvl w:val="0"/>
            </w:pPr>
            <w:r>
              <w:rPr>
                <w:rFonts w:ascii="Calibri" w:eastAsia="Calibri" w:hAnsi="Calibri" w:cs="Calibri"/>
                <w:b/>
                <w:bCs/>
                <w:sz w:val="32"/>
                <w:szCs w:val="32"/>
              </w:rPr>
              <w:t>账户</w:t>
            </w:r>
          </w:p>
        </w:tc>
        <w:tc>
          <w:tcPr>
            <w:tcW w:w="24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48EFBCEA" w14:textId="77777777" w:rsidR="00365CE6" w:rsidRDefault="00365CE6" w:rsidP="00365CE6">
            <w:pPr>
              <w:tabs>
                <w:tab w:val="left" w:pos="1440"/>
              </w:tabs>
              <w:suppressAutoHyphens/>
              <w:outlineLvl w:val="0"/>
            </w:pPr>
            <w:r>
              <w:rPr>
                <w:rFonts w:ascii="Calibri" w:eastAsia="Calibri" w:hAnsi="Calibri" w:cs="Calibri"/>
                <w:b/>
                <w:bCs/>
                <w:sz w:val="32"/>
                <w:szCs w:val="32"/>
              </w:rPr>
              <w:t>UID未签约</w:t>
            </w:r>
          </w:p>
        </w:tc>
        <w:tc>
          <w:tcPr>
            <w:tcW w:w="3787"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302F43F6" w14:textId="77777777" w:rsidR="00365CE6" w:rsidRDefault="00365CE6" w:rsidP="00365CE6">
            <w:pPr>
              <w:tabs>
                <w:tab w:val="left" w:pos="1440"/>
                <w:tab w:val="left" w:pos="2880"/>
              </w:tabs>
              <w:suppressAutoHyphens/>
              <w:outlineLvl w:val="0"/>
            </w:pPr>
            <w:r>
              <w:rPr>
                <w:rFonts w:ascii="Calibri" w:eastAsia="Calibri" w:hAnsi="Calibri" w:cs="Calibri"/>
                <w:b/>
                <w:bCs/>
                <w:sz w:val="32"/>
                <w:szCs w:val="32"/>
              </w:rPr>
              <w:t>UID已签约</w:t>
            </w:r>
          </w:p>
        </w:tc>
      </w:tr>
      <w:tr w:rsidR="00365CE6" w14:paraId="03BED488" w14:textId="77777777" w:rsidTr="00365CE6">
        <w:trPr>
          <w:trHeight w:val="440"/>
        </w:trPr>
        <w:tc>
          <w:tcPr>
            <w:tcW w:w="2052"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14:paraId="116E351F" w14:textId="77777777" w:rsidR="00365CE6" w:rsidRDefault="00365CE6" w:rsidP="00365CE6">
            <w:pPr>
              <w:tabs>
                <w:tab w:val="left" w:pos="1440"/>
              </w:tabs>
              <w:suppressAutoHyphens/>
              <w:outlineLvl w:val="0"/>
            </w:pPr>
            <w:r>
              <w:rPr>
                <w:rFonts w:ascii="Calibri" w:eastAsia="Calibri" w:hAnsi="Calibri" w:cs="Calibri"/>
                <w:sz w:val="24"/>
                <w:szCs w:val="24"/>
              </w:rPr>
              <w:t>信美A账户</w:t>
            </w:r>
          </w:p>
        </w:tc>
        <w:tc>
          <w:tcPr>
            <w:tcW w:w="24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14:paraId="4BF8A952" w14:textId="77777777" w:rsidR="00365CE6" w:rsidRDefault="00365CE6" w:rsidP="00365CE6">
            <w:pPr>
              <w:tabs>
                <w:tab w:val="left" w:pos="1440"/>
              </w:tabs>
              <w:suppressAutoHyphens/>
              <w:outlineLvl w:val="0"/>
            </w:pPr>
            <w:r>
              <w:rPr>
                <w:rFonts w:ascii="Calibri" w:eastAsia="Calibri" w:hAnsi="Calibri" w:cs="Calibri"/>
                <w:sz w:val="24"/>
                <w:szCs w:val="24"/>
              </w:rPr>
              <w:t>授权＋签约＋支付</w:t>
            </w:r>
          </w:p>
        </w:tc>
        <w:tc>
          <w:tcPr>
            <w:tcW w:w="3787"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14:paraId="1D849E6F" w14:textId="77777777" w:rsidR="00365CE6" w:rsidRDefault="00365CE6" w:rsidP="00365CE6">
            <w:pPr>
              <w:tabs>
                <w:tab w:val="left" w:pos="1440"/>
                <w:tab w:val="left" w:pos="2880"/>
              </w:tabs>
              <w:suppressAutoHyphens/>
              <w:outlineLvl w:val="0"/>
            </w:pPr>
            <w:r>
              <w:rPr>
                <w:rFonts w:ascii="Calibri" w:eastAsia="Calibri" w:hAnsi="Calibri" w:cs="Calibri"/>
                <w:sz w:val="24"/>
                <w:szCs w:val="24"/>
              </w:rPr>
              <w:t>(A账户下UID已签约)授权＋支付</w:t>
            </w:r>
          </w:p>
        </w:tc>
      </w:tr>
      <w:tr w:rsidR="00365CE6" w14:paraId="1010BBD5" w14:textId="77777777" w:rsidTr="00365CE6">
        <w:trPr>
          <w:trHeight w:val="1040"/>
        </w:trPr>
        <w:tc>
          <w:tcPr>
            <w:tcW w:w="2052"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4AEC0E77" w14:textId="77777777" w:rsidR="00365CE6" w:rsidRDefault="00365CE6" w:rsidP="00365CE6">
            <w:pPr>
              <w:tabs>
                <w:tab w:val="left" w:pos="1440"/>
              </w:tabs>
              <w:suppressAutoHyphens/>
              <w:outlineLvl w:val="0"/>
            </w:pPr>
            <w:r>
              <w:rPr>
                <w:rFonts w:ascii="Calibri" w:eastAsia="Calibri" w:hAnsi="Calibri" w:cs="Calibri"/>
                <w:sz w:val="24"/>
                <w:szCs w:val="24"/>
              </w:rPr>
              <w:t>信美B账户</w:t>
            </w:r>
          </w:p>
        </w:tc>
        <w:tc>
          <w:tcPr>
            <w:tcW w:w="24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5CF3D9C0" w14:textId="77777777" w:rsidR="00365CE6" w:rsidRDefault="00365CE6" w:rsidP="00365CE6">
            <w:pPr>
              <w:tabs>
                <w:tab w:val="left" w:pos="1440"/>
              </w:tabs>
              <w:suppressAutoHyphens/>
              <w:outlineLvl w:val="0"/>
            </w:pPr>
            <w:r>
              <w:rPr>
                <w:rFonts w:ascii="Calibri" w:eastAsia="Calibri" w:hAnsi="Calibri" w:cs="Calibri"/>
                <w:sz w:val="24"/>
                <w:szCs w:val="24"/>
              </w:rPr>
              <w:t>授权＋签约＋支付</w:t>
            </w:r>
          </w:p>
        </w:tc>
        <w:tc>
          <w:tcPr>
            <w:tcW w:w="3787"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11F57185" w14:textId="77777777" w:rsidR="00365CE6" w:rsidRDefault="00365CE6" w:rsidP="00365CE6">
            <w:pPr>
              <w:tabs>
                <w:tab w:val="left" w:pos="1440"/>
                <w:tab w:val="left" w:pos="2880"/>
              </w:tabs>
              <w:suppressAutoHyphens/>
              <w:outlineLvl w:val="0"/>
            </w:pPr>
            <w:r>
              <w:rPr>
                <w:rFonts w:ascii="Calibri" w:eastAsia="Calibri" w:hAnsi="Calibri" w:cs="Calibri"/>
                <w:sz w:val="24"/>
                <w:szCs w:val="24"/>
              </w:rPr>
              <w:t>(B账户下UID未签约，A账户下UID已签约，同一个UID)授权＋签约＋支付</w:t>
            </w:r>
          </w:p>
        </w:tc>
      </w:tr>
    </w:tbl>
    <w:p w14:paraId="0689DCBD"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560" w:lineRule="atLeast"/>
        <w:rPr>
          <w:rFonts w:ascii="Times" w:eastAsia="Times" w:hAnsi="Times" w:cs="Times"/>
          <w:color w:val="262626"/>
          <w:sz w:val="48"/>
          <w:szCs w:val="48"/>
        </w:rPr>
      </w:pPr>
    </w:p>
    <w:p w14:paraId="71E60338"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560" w:lineRule="atLeast"/>
        <w:rPr>
          <w:rFonts w:ascii="Times" w:eastAsia="Times" w:hAnsi="Times" w:cs="Times"/>
          <w:color w:val="262626"/>
          <w:sz w:val="48"/>
          <w:szCs w:val="48"/>
        </w:rPr>
      </w:pPr>
    </w:p>
    <w:p w14:paraId="20165CE7"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560" w:lineRule="atLeast"/>
        <w:rPr>
          <w:rFonts w:ascii="Times" w:eastAsia="Times" w:hAnsi="Times" w:cs="Times"/>
          <w:color w:val="262626"/>
          <w:sz w:val="48"/>
          <w:szCs w:val="48"/>
        </w:rPr>
      </w:pPr>
    </w:p>
    <w:p w14:paraId="7026446E" w14:textId="49B03338" w:rsidR="006639AF" w:rsidRPr="007457C9" w:rsidRDefault="007457C9" w:rsidP="007457C9">
      <w:pPr>
        <w:pStyle w:val="2"/>
      </w:pPr>
      <w:r>
        <w:rPr>
          <w:rFonts w:hint="eastAsia"/>
        </w:rPr>
        <w:lastRenderedPageBreak/>
        <w:t>2.3</w:t>
      </w:r>
      <w:r w:rsidR="00D61A98" w:rsidRPr="007457C9">
        <w:rPr>
          <w:rFonts w:hint="eastAsia"/>
        </w:rPr>
        <w:t>.</w:t>
      </w:r>
      <w:r w:rsidR="006639AF" w:rsidRPr="007457C9">
        <w:rPr>
          <w:rFonts w:hint="eastAsia"/>
        </w:rPr>
        <w:t>补签约</w:t>
      </w:r>
      <w:r w:rsidR="006639AF" w:rsidRPr="007457C9">
        <w:t>-</w:t>
      </w:r>
      <w:r w:rsidR="006639AF" w:rsidRPr="007457C9">
        <w:rPr>
          <w:rFonts w:hint="eastAsia"/>
        </w:rPr>
        <w:t>流程图</w:t>
      </w:r>
    </w:p>
    <w:p w14:paraId="043B378F" w14:textId="656AC669" w:rsidR="006639AF" w:rsidRPr="006639AF" w:rsidRDefault="006639AF" w:rsidP="006639AF">
      <w:pPr>
        <w:pStyle w:val="af5"/>
        <w:ind w:left="379" w:firstLineChars="0" w:firstLine="0"/>
        <w:rPr>
          <w:ins w:id="2" w:author="信美人寿相互保险社" w:date="2018-12-10T21:13:00Z"/>
        </w:rPr>
      </w:pPr>
      <w:r>
        <w:rPr>
          <w:rFonts w:hint="eastAsia"/>
        </w:rPr>
        <w:t xml:space="preserve">   </w:t>
      </w:r>
      <w:r w:rsidRPr="00094A5A">
        <w:rPr>
          <w:noProof/>
        </w:rPr>
        <w:drawing>
          <wp:inline distT="0" distB="0" distL="0" distR="0" wp14:anchorId="4C4A9C1C" wp14:editId="5813583F">
            <wp:extent cx="5270500" cy="7651750"/>
            <wp:effectExtent l="0" t="0" r="12700" b="0"/>
            <wp:docPr id="1073741930" name="图片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7651750"/>
                    </a:xfrm>
                    <a:prstGeom prst="rect">
                      <a:avLst/>
                    </a:prstGeom>
                  </pic:spPr>
                </pic:pic>
              </a:graphicData>
            </a:graphic>
          </wp:inline>
        </w:drawing>
      </w:r>
    </w:p>
    <w:p w14:paraId="5A6AC057" w14:textId="23CD6B19" w:rsidR="00932CDA" w:rsidRPr="00932CDA" w:rsidRDefault="007457C9" w:rsidP="00932CDA">
      <w:pPr>
        <w:pStyle w:val="2"/>
      </w:pPr>
      <w:r w:rsidRPr="00DE4099">
        <w:rPr>
          <w:noProof/>
        </w:rPr>
        <w:lastRenderedPageBreak/>
        <mc:AlternateContent>
          <mc:Choice Requires="wps">
            <w:drawing>
              <wp:anchor distT="152400" distB="152400" distL="152400" distR="152400" simplePos="0" relativeHeight="251693056" behindDoc="0" locked="0" layoutInCell="1" allowOverlap="1" wp14:anchorId="29639024" wp14:editId="6AED1835">
                <wp:simplePos x="0" y="0"/>
                <wp:positionH relativeFrom="page">
                  <wp:posOffset>972273</wp:posOffset>
                </wp:positionH>
                <wp:positionV relativeFrom="page">
                  <wp:posOffset>1713052</wp:posOffset>
                </wp:positionV>
                <wp:extent cx="6008603" cy="8119287"/>
                <wp:effectExtent l="0" t="0" r="0" b="0"/>
                <wp:wrapTopAndBottom distT="152400" distB="152400"/>
                <wp:docPr id="1073741869" name="officeArt object"/>
                <wp:cNvGraphicFramePr/>
                <a:graphic xmlns:a="http://schemas.openxmlformats.org/drawingml/2006/main">
                  <a:graphicData uri="http://schemas.microsoft.com/office/word/2010/wordprocessingShape">
                    <wps:wsp>
                      <wps:cNvSpPr/>
                      <wps:spPr>
                        <a:xfrm>
                          <a:off x="0" y="0"/>
                          <a:ext cx="6008603" cy="8119287"/>
                        </a:xfrm>
                        <a:prstGeom prst="rect">
                          <a:avLst/>
                        </a:prstGeom>
                      </wps:spPr>
                      <wps:txbx>
                        <w:txbxContent>
                          <w:tbl>
                            <w:tblPr>
                              <w:tblStyle w:val="TableNormal"/>
                              <w:tblW w:w="942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277"/>
                              <w:gridCol w:w="7147"/>
                            </w:tblGrid>
                            <w:tr w:rsidR="006A34E7" w14:paraId="74E2689C" w14:textId="77777777" w:rsidTr="007457C9">
                              <w:trPr>
                                <w:trHeight w:val="885"/>
                              </w:trPr>
                              <w:tc>
                                <w:tcPr>
                                  <w:tcW w:w="2277" w:type="dxa"/>
                                  <w:tcBorders>
                                    <w:top w:val="single" w:sz="4" w:space="0" w:color="CACACA"/>
                                    <w:left w:val="single" w:sz="4" w:space="0" w:color="CACACA"/>
                                    <w:bottom w:val="single" w:sz="4" w:space="0" w:color="CACACA"/>
                                    <w:right w:val="single" w:sz="4" w:space="0" w:color="CACACA"/>
                                  </w:tcBorders>
                                  <w:shd w:val="clear" w:color="auto" w:fill="ABCDEA"/>
                                  <w:tcMar>
                                    <w:top w:w="0" w:type="dxa"/>
                                    <w:left w:w="100" w:type="dxa"/>
                                    <w:bottom w:w="0" w:type="dxa"/>
                                    <w:right w:w="820" w:type="dxa"/>
                                  </w:tcMar>
                                </w:tcPr>
                                <w:p w14:paraId="05ED6F80" w14:textId="77777777" w:rsidR="006A34E7" w:rsidRDefault="006A34E7">
                                  <w:pPr>
                                    <w:tabs>
                                      <w:tab w:val="left" w:pos="1440"/>
                                    </w:tabs>
                                    <w:suppressAutoHyphens/>
                                    <w:ind w:right="720"/>
                                    <w:jc w:val="both"/>
                                    <w:outlineLvl w:val="0"/>
                                  </w:pPr>
                                  <w:r>
                                    <w:rPr>
                                      <w:rFonts w:ascii="Calibri" w:eastAsia="Calibri" w:hAnsi="Calibri" w:cs="Calibri"/>
                                      <w:b/>
                                      <w:bCs/>
                                      <w:sz w:val="32"/>
                                      <w:szCs w:val="32"/>
                                    </w:rPr>
                                    <w:t>规则名称</w:t>
                                  </w:r>
                                </w:p>
                              </w:tc>
                              <w:tc>
                                <w:tcPr>
                                  <w:tcW w:w="7146" w:type="dxa"/>
                                  <w:tcBorders>
                                    <w:top w:val="single" w:sz="4" w:space="0" w:color="CACACA"/>
                                    <w:left w:val="single" w:sz="4" w:space="0" w:color="CACACA"/>
                                    <w:bottom w:val="single" w:sz="4" w:space="0" w:color="CACACA"/>
                                    <w:right w:val="single" w:sz="4" w:space="0" w:color="CACACA"/>
                                  </w:tcBorders>
                                  <w:shd w:val="clear" w:color="auto" w:fill="ABCDEA"/>
                                  <w:tcMar>
                                    <w:top w:w="0" w:type="dxa"/>
                                    <w:left w:w="100" w:type="dxa"/>
                                    <w:bottom w:w="0" w:type="dxa"/>
                                    <w:right w:w="820" w:type="dxa"/>
                                  </w:tcMar>
                                </w:tcPr>
                                <w:p w14:paraId="00DB373A" w14:textId="77777777" w:rsidR="006A34E7" w:rsidRDefault="006A34E7">
                                  <w:pPr>
                                    <w:tabs>
                                      <w:tab w:val="left" w:pos="1440"/>
                                      <w:tab w:val="left" w:pos="2880"/>
                                      <w:tab w:val="left" w:pos="4320"/>
                                      <w:tab w:val="left" w:pos="5760"/>
                                    </w:tabs>
                                    <w:suppressAutoHyphens/>
                                    <w:ind w:right="720"/>
                                    <w:jc w:val="both"/>
                                    <w:outlineLvl w:val="0"/>
                                  </w:pPr>
                                  <w:r>
                                    <w:rPr>
                                      <w:rFonts w:ascii="Calibri" w:eastAsia="Calibri" w:hAnsi="Calibri" w:cs="Calibri"/>
                                      <w:b/>
                                      <w:bCs/>
                                      <w:sz w:val="32"/>
                                      <w:szCs w:val="32"/>
                                    </w:rPr>
                                    <w:t>规则内容</w:t>
                                  </w:r>
                                </w:p>
                              </w:tc>
                            </w:tr>
                            <w:tr w:rsidR="006A34E7" w14:paraId="677D55CD" w14:textId="77777777">
                              <w:trPr>
                                <w:trHeight w:val="1410"/>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CD41FE3" w14:textId="77777777" w:rsidR="006A34E7" w:rsidRDefault="006A34E7">
                                  <w:pPr>
                                    <w:tabs>
                                      <w:tab w:val="left" w:pos="1440"/>
                                    </w:tabs>
                                    <w:suppressAutoHyphens/>
                                    <w:ind w:right="720"/>
                                    <w:jc w:val="both"/>
                                    <w:outlineLvl w:val="0"/>
                                  </w:pPr>
                                  <w:r>
                                    <w:rPr>
                                      <w:rFonts w:ascii="Calibri" w:eastAsia="Calibri" w:hAnsi="Calibri" w:cs="Calibri"/>
                                      <w:b/>
                                      <w:bCs/>
                                      <w:sz w:val="20"/>
                                      <w:szCs w:val="20"/>
                                    </w:rPr>
                                    <w:t>数据提取</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60D8062E"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1.</w:t>
                                  </w:r>
                                  <w:r>
                                    <w:rPr>
                                      <w:rFonts w:ascii="Calibri" w:eastAsia="Calibri" w:hAnsi="Calibri" w:cs="Calibri"/>
                                      <w:sz w:val="20"/>
                                      <w:szCs w:val="20"/>
                                    </w:rPr>
                                    <w:tab/>
                                    <w:t>首期使用支付宝付款</w:t>
                                  </w:r>
                                </w:p>
                                <w:p w14:paraId="5A71EDD3"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t>勾选了自动续保</w:t>
                                  </w:r>
                                </w:p>
                                <w:p w14:paraId="5FBD8CB2"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3.</w:t>
                                  </w:r>
                                  <w:r>
                                    <w:rPr>
                                      <w:rFonts w:ascii="Calibri" w:eastAsia="Calibri" w:hAnsi="Calibri" w:cs="Calibri"/>
                                      <w:sz w:val="20"/>
                                      <w:szCs w:val="20"/>
                                    </w:rPr>
                                    <w:tab/>
                                    <w:t>保单状态为有效</w:t>
                                  </w:r>
                                </w:p>
                                <w:p w14:paraId="05CB68BA"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4.</w:t>
                                  </w:r>
                                  <w:r>
                                    <w:rPr>
                                      <w:rFonts w:ascii="Calibri" w:eastAsia="Calibri" w:hAnsi="Calibri" w:cs="Calibri"/>
                                      <w:sz w:val="20"/>
                                      <w:szCs w:val="20"/>
                                    </w:rPr>
                                    <w:tab/>
                                    <w:t>剔除掉支付宝支柱保和支付宝日结业务。 说明：详细清单见附件。</w:t>
                                  </w:r>
                                </w:p>
                              </w:tc>
                            </w:tr>
                            <w:tr w:rsidR="006A34E7" w14:paraId="569D017A" w14:textId="77777777">
                              <w:trPr>
                                <w:trHeight w:val="2750"/>
                              </w:trPr>
                              <w:tc>
                                <w:tcPr>
                                  <w:tcW w:w="2277"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4E517615" w14:textId="77777777" w:rsidR="006A34E7" w:rsidRDefault="006A34E7">
                                  <w:pPr>
                                    <w:tabs>
                                      <w:tab w:val="left" w:pos="1440"/>
                                    </w:tabs>
                                    <w:suppressAutoHyphens/>
                                    <w:ind w:right="720"/>
                                    <w:jc w:val="both"/>
                                    <w:outlineLvl w:val="0"/>
                                  </w:pPr>
                                  <w:r>
                                    <w:rPr>
                                      <w:rFonts w:ascii="Calibri" w:eastAsia="Calibri" w:hAnsi="Calibri" w:cs="Calibri"/>
                                      <w:b/>
                                      <w:bCs/>
                                      <w:sz w:val="20"/>
                                      <w:szCs w:val="20"/>
                                    </w:rPr>
                                    <w:t>UMS短信发送规则</w:t>
                                  </w:r>
                                </w:p>
                              </w:tc>
                              <w:tc>
                                <w:tcPr>
                                  <w:tcW w:w="7146" w:type="dxa"/>
                                  <w:tcBorders>
                                    <w:top w:val="single" w:sz="4" w:space="0" w:color="CACACA"/>
                                    <w:left w:val="single" w:sz="4" w:space="0" w:color="CACACA"/>
                                    <w:bottom w:val="single" w:sz="4" w:space="0" w:color="CACACA"/>
                                    <w:right w:val="single" w:sz="4" w:space="0" w:color="CACACA"/>
                                  </w:tcBorders>
                                  <w:shd w:val="clear" w:color="auto" w:fill="D0DDEF"/>
                                  <w:tcMar>
                                    <w:top w:w="0" w:type="dxa"/>
                                    <w:left w:w="460" w:type="dxa"/>
                                    <w:bottom w:w="0" w:type="dxa"/>
                                    <w:right w:w="820" w:type="dxa"/>
                                  </w:tcMar>
                                </w:tcPr>
                                <w:p w14:paraId="262BF0F4"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发送时间：保单满期日前</w:t>
                                  </w:r>
                                  <w:r>
                                    <w:rPr>
                                      <w:rFonts w:ascii="Calibri" w:eastAsia="Calibri" w:hAnsi="Calibri" w:cs="Calibri"/>
                                      <w:sz w:val="20"/>
                                      <w:szCs w:val="20"/>
                                    </w:rPr>
                                    <w:t>15日、前7</w:t>
                                  </w:r>
                                  <w:r>
                                    <w:rPr>
                                      <w:rFonts w:ascii="Calibri" w:eastAsia="Calibri" w:hAnsi="Calibri" w:cs="Calibri"/>
                                      <w:sz w:val="20"/>
                                      <w:szCs w:val="20"/>
                                      <w:lang w:val="zh-CN"/>
                                    </w:rPr>
                                    <w:t>日、保单宽限期第</w:t>
                                  </w:r>
                                  <w:r>
                                    <w:rPr>
                                      <w:rFonts w:ascii="Calibri" w:eastAsia="Calibri" w:hAnsi="Calibri" w:cs="Calibri"/>
                                      <w:sz w:val="20"/>
                                      <w:szCs w:val="20"/>
                                    </w:rPr>
                                    <w:t>1</w:t>
                                  </w:r>
                                  <w:r>
                                    <w:rPr>
                                      <w:rFonts w:ascii="Calibri" w:eastAsia="Calibri" w:hAnsi="Calibri" w:cs="Calibri"/>
                                      <w:sz w:val="20"/>
                                      <w:szCs w:val="20"/>
                                      <w:lang w:val="zh-CN"/>
                                    </w:rPr>
                                    <w:t>日，上午</w:t>
                                  </w:r>
                                  <w:r>
                                    <w:rPr>
                                      <w:rFonts w:ascii="Calibri" w:eastAsia="Calibri" w:hAnsi="Calibri" w:cs="Calibri"/>
                                      <w:sz w:val="20"/>
                                      <w:szCs w:val="20"/>
                                    </w:rPr>
                                    <w:t>10:00</w:t>
                                  </w:r>
                                </w:p>
                                <w:p w14:paraId="7EC774A3"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r>
                                  <w:r>
                                    <w:rPr>
                                      <w:rFonts w:ascii="Calibri" w:eastAsia="Calibri" w:hAnsi="Calibri" w:cs="Calibri"/>
                                      <w:sz w:val="20"/>
                                      <w:szCs w:val="20"/>
                                      <w:lang w:val="zh-CN"/>
                                    </w:rPr>
                                    <w:t>发送规则：签约成功的不在发送。</w:t>
                                  </w:r>
                                </w:p>
                                <w:p w14:paraId="44D293AA"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ab/>
                                  </w:r>
                                  <w:r>
                                    <w:rPr>
                                      <w:rFonts w:ascii="Calibri" w:eastAsia="Calibri" w:hAnsi="Calibri" w:cs="Calibri"/>
                                      <w:sz w:val="20"/>
                                      <w:szCs w:val="20"/>
                                      <w:lang w:val="zh-CN"/>
                                    </w:rPr>
                                    <w:t>发送模板： （</w:t>
                                  </w:r>
                                  <w:r>
                                    <w:rPr>
                                      <w:rFonts w:ascii="Calibri" w:eastAsia="Calibri" w:hAnsi="Calibri" w:cs="Calibri"/>
                                      <w:sz w:val="20"/>
                                      <w:szCs w:val="20"/>
                                    </w:rPr>
                                    <w:t>1</w:t>
                                  </w:r>
                                  <w:r>
                                    <w:rPr>
                                      <w:rFonts w:ascii="Calibri" w:eastAsia="Calibri" w:hAnsi="Calibri" w:cs="Calibri"/>
                                      <w:sz w:val="20"/>
                                      <w:szCs w:val="20"/>
                                      <w:lang w:val="zh-CN"/>
                                    </w:rPr>
                                    <w:t>）个单、</w:t>
                                  </w:r>
                                  <w:r>
                                    <w:rPr>
                                      <w:rFonts w:ascii="Calibri" w:eastAsia="Calibri" w:hAnsi="Calibri" w:cs="Calibri"/>
                                      <w:sz w:val="20"/>
                                      <w:szCs w:val="20"/>
                                    </w:rPr>
                                    <w:t>CBBC</w:t>
                                  </w:r>
                                  <w:r>
                                    <w:rPr>
                                      <w:rFonts w:ascii="Calibri" w:eastAsia="Calibri" w:hAnsi="Calibri" w:cs="Calibri"/>
                                      <w:sz w:val="20"/>
                                      <w:szCs w:val="20"/>
                                      <w:lang w:val="zh-CN"/>
                                    </w:rPr>
                                    <w:t>、家庭单</w:t>
                                  </w:r>
                                </w:p>
                                <w:p w14:paraId="5D77C3BD" w14:textId="77777777" w:rsidR="006A34E7" w:rsidRDefault="006A34E7">
                                  <w:pPr>
                                    <w:tabs>
                                      <w:tab w:val="left" w:pos="1440"/>
                                      <w:tab w:val="left" w:pos="2880"/>
                                      <w:tab w:val="left" w:pos="4320"/>
                                      <w:tab w:val="left" w:pos="5760"/>
                                    </w:tabs>
                                    <w:suppressAutoHyphens/>
                                    <w:ind w:left="360" w:right="720"/>
                                    <w:jc w:val="both"/>
                                    <w:outlineLvl w:val="0"/>
                                  </w:pPr>
                                  <w:r>
                                    <w:rPr>
                                      <w:rFonts w:ascii="Calibri" w:eastAsia="Calibri" w:hAnsi="Calibri" w:cs="Calibri"/>
                                      <w:sz w:val="20"/>
                                      <w:szCs w:val="20"/>
                                      <w:lang w:val="zh-CN"/>
                                    </w:rPr>
                                    <w:t>【信美相互】尊敬的</w:t>
                                  </w:r>
                                  <w:r>
                                    <w:rPr>
                                      <w:rFonts w:ascii="Calibri" w:eastAsia="Calibri" w:hAnsi="Calibri" w:cs="Calibri"/>
                                      <w:sz w:val="20"/>
                                      <w:szCs w:val="20"/>
                                    </w:rPr>
                                    <w:t>&lt;</w:t>
                                  </w:r>
                                  <w:r>
                                    <w:rPr>
                                      <w:rFonts w:ascii="Calibri" w:eastAsia="Calibri" w:hAnsi="Calibri" w:cs="Calibri"/>
                                      <w:sz w:val="20"/>
                                      <w:szCs w:val="20"/>
                                      <w:lang w:val="zh-CN"/>
                                    </w:rPr>
                                    <w:t>客户姓名</w:t>
                                  </w:r>
                                  <w:r>
                                    <w:rPr>
                                      <w:rFonts w:ascii="Calibri" w:eastAsia="Calibri" w:hAnsi="Calibri" w:cs="Calibri"/>
                                      <w:sz w:val="20"/>
                                      <w:szCs w:val="20"/>
                                    </w:rPr>
                                    <w:t>&gt;&lt;</w:t>
                                  </w:r>
                                  <w:r>
                                    <w:rPr>
                                      <w:rFonts w:ascii="Calibri" w:eastAsia="Calibri" w:hAnsi="Calibri" w:cs="Calibri"/>
                                      <w:sz w:val="20"/>
                                      <w:szCs w:val="20"/>
                                      <w:lang w:val="ja-JP" w:eastAsia="ja-JP"/>
                                    </w:rPr>
                                    <w:t>先生</w:t>
                                  </w:r>
                                  <w:r>
                                    <w:rPr>
                                      <w:rFonts w:ascii="Calibri" w:eastAsia="Calibri" w:hAnsi="Calibri" w:cs="Calibri"/>
                                      <w:sz w:val="20"/>
                                      <w:szCs w:val="20"/>
                                    </w:rPr>
                                    <w:t>/</w:t>
                                  </w:r>
                                  <w:r>
                                    <w:rPr>
                                      <w:rFonts w:ascii="Calibri" w:eastAsia="Calibri" w:hAnsi="Calibri" w:cs="Calibri"/>
                                      <w:sz w:val="20"/>
                                      <w:szCs w:val="20"/>
                                      <w:lang w:val="zh-CN"/>
                                    </w:rPr>
                                    <w:t>女士</w:t>
                                  </w:r>
                                  <w:r>
                                    <w:rPr>
                                      <w:rFonts w:ascii="Calibri" w:eastAsia="Calibri" w:hAnsi="Calibri" w:cs="Calibri"/>
                                      <w:sz w:val="20"/>
                                      <w:szCs w:val="20"/>
                                    </w:rPr>
                                    <w:t>&gt;</w:t>
                                  </w:r>
                                  <w:r>
                                    <w:rPr>
                                      <w:rFonts w:ascii="Calibri" w:eastAsia="Calibri" w:hAnsi="Calibri" w:cs="Calibri"/>
                                      <w:sz w:val="20"/>
                                      <w:szCs w:val="20"/>
                                      <w:lang w:val="zh-CN"/>
                                    </w:rPr>
                                    <w:t>：您为被保人</w:t>
                                  </w:r>
                                  <w:r>
                                    <w:rPr>
                                      <w:rFonts w:ascii="Calibri" w:eastAsia="Calibri" w:hAnsi="Calibri" w:cs="Calibri"/>
                                      <w:sz w:val="20"/>
                                      <w:szCs w:val="20"/>
                                    </w:rPr>
                                    <w:t>&lt;</w:t>
                                  </w:r>
                                  <w:r>
                                    <w:rPr>
                                      <w:rFonts w:ascii="Calibri" w:eastAsia="Calibri" w:hAnsi="Calibri" w:cs="Calibri"/>
                                      <w:sz w:val="20"/>
                                      <w:szCs w:val="20"/>
                                      <w:lang w:val="zh-CN"/>
                                    </w:rPr>
                                    <w:t>被保人姓名</w:t>
                                  </w:r>
                                  <w:r>
                                    <w:rPr>
                                      <w:rFonts w:ascii="Calibri" w:eastAsia="Calibri" w:hAnsi="Calibri" w:cs="Calibri"/>
                                      <w:sz w:val="20"/>
                                      <w:szCs w:val="20"/>
                                    </w:rPr>
                                    <w:t>&gt;、&lt;</w:t>
                                  </w:r>
                                  <w:r>
                                    <w:rPr>
                                      <w:rFonts w:ascii="Calibri" w:eastAsia="Calibri" w:hAnsi="Calibri" w:cs="Calibri"/>
                                      <w:sz w:val="20"/>
                                      <w:szCs w:val="20"/>
                                      <w:lang w:val="zh-CN"/>
                                    </w:rPr>
                                    <w:t>被保人姓名</w:t>
                                  </w:r>
                                  <w:r>
                                    <w:rPr>
                                      <w:rFonts w:ascii="Calibri" w:eastAsia="Calibri" w:hAnsi="Calibri" w:cs="Calibri"/>
                                      <w:sz w:val="20"/>
                                      <w:szCs w:val="20"/>
                                    </w:rPr>
                                    <w:t>&gt;</w:t>
                                  </w:r>
                                  <w:r>
                                    <w:rPr>
                                      <w:rFonts w:ascii="Calibri" w:eastAsia="Calibri" w:hAnsi="Calibri" w:cs="Calibri"/>
                                      <w:sz w:val="20"/>
                                      <w:szCs w:val="20"/>
                                      <w:lang w:val="zh-CN"/>
                                    </w:rPr>
                                    <w:t>购买的尾号为</w:t>
                                  </w:r>
                                  <w:r>
                                    <w:rPr>
                                      <w:rFonts w:ascii="Calibri" w:eastAsia="Calibri" w:hAnsi="Calibri" w:cs="Calibri"/>
                                      <w:sz w:val="20"/>
                                      <w:szCs w:val="20"/>
                                    </w:rPr>
                                    <w:t>&lt;</w:t>
                                  </w:r>
                                  <w:r>
                                    <w:rPr>
                                      <w:rFonts w:ascii="Calibri" w:eastAsia="Calibri" w:hAnsi="Calibri" w:cs="Calibri"/>
                                      <w:sz w:val="20"/>
                                      <w:szCs w:val="20"/>
                                      <w:lang w:val="zh-CN"/>
                                    </w:rPr>
                                    <w:t>订单号码后</w:t>
                                  </w:r>
                                  <w:r>
                                    <w:rPr>
                                      <w:rFonts w:ascii="Calibri" w:eastAsia="Calibri" w:hAnsi="Calibri" w:cs="Calibri"/>
                                      <w:sz w:val="20"/>
                                      <w:szCs w:val="20"/>
                                    </w:rPr>
                                    <w:t>8位&gt;</w:t>
                                  </w:r>
                                  <w:r>
                                    <w:rPr>
                                      <w:rFonts w:ascii="Calibri" w:eastAsia="Calibri" w:hAnsi="Calibri" w:cs="Calibri"/>
                                      <w:sz w:val="20"/>
                                      <w:szCs w:val="20"/>
                                      <w:lang w:val="zh-CN"/>
                                    </w:rPr>
                                    <w:t>的保障计划，将于</w:t>
                                  </w:r>
                                  <w:r>
                                    <w:rPr>
                                      <w:rFonts w:ascii="Calibri" w:eastAsia="Calibri" w:hAnsi="Calibri" w:cs="Calibri"/>
                                      <w:sz w:val="20"/>
                                      <w:szCs w:val="20"/>
                                    </w:rPr>
                                    <w:t>&lt;</w:t>
                                  </w:r>
                                  <w:r>
                                    <w:rPr>
                                      <w:rFonts w:ascii="Calibri" w:eastAsia="Calibri" w:hAnsi="Calibri" w:cs="Calibri"/>
                                      <w:sz w:val="20"/>
                                      <w:szCs w:val="20"/>
                                      <w:lang w:val="zh-CN"/>
                                    </w:rPr>
                                    <w:t>满期日次日</w:t>
                                  </w:r>
                                  <w:r>
                                    <w:rPr>
                                      <w:rFonts w:ascii="Calibri" w:eastAsia="Calibri" w:hAnsi="Calibri" w:cs="Calibri"/>
                                      <w:sz w:val="20"/>
                                      <w:szCs w:val="20"/>
                                    </w:rPr>
                                    <w:t>&gt;</w:t>
                                  </w:r>
                                  <w:r>
                                    <w:rPr>
                                      <w:rFonts w:ascii="Calibri" w:eastAsia="Calibri" w:hAnsi="Calibri" w:cs="Calibri"/>
                                      <w:sz w:val="20"/>
                                      <w:szCs w:val="20"/>
                                      <w:lang w:val="zh-CN"/>
                                    </w:rPr>
                                    <w:t>进入续保扣费，请您点击链接</w:t>
                                  </w:r>
                                  <w:r>
                                    <w:rPr>
                                      <w:rFonts w:ascii="Calibri" w:eastAsia="Calibri" w:hAnsi="Calibri" w:cs="Calibri"/>
                                      <w:sz w:val="20"/>
                                      <w:szCs w:val="20"/>
                                    </w:rPr>
                                    <w:t>:xxxxxxxxxxx</w:t>
                                  </w:r>
                                  <w:r>
                                    <w:rPr>
                                      <w:rFonts w:ascii="Calibri" w:eastAsia="Calibri" w:hAnsi="Calibri" w:cs="Calibri"/>
                                      <w:sz w:val="20"/>
                                      <w:szCs w:val="20"/>
                                      <w:lang w:val="zh-CN"/>
                                    </w:rPr>
                                    <w:t>签约续期代扣协议，如有疑问请咨询在线客服或拨打客服热线</w:t>
                                  </w:r>
                                  <w:r>
                                    <w:rPr>
                                      <w:rFonts w:ascii="Calibri" w:eastAsia="Calibri" w:hAnsi="Calibri" w:cs="Calibri"/>
                                      <w:sz w:val="20"/>
                                      <w:szCs w:val="20"/>
                                    </w:rPr>
                                    <w:t>400-139-9990</w:t>
                                  </w:r>
                                  <w:r>
                                    <w:rPr>
                                      <w:rFonts w:ascii="Calibri" w:eastAsia="Calibri" w:hAnsi="Calibri" w:cs="Calibri"/>
                                      <w:sz w:val="20"/>
                                      <w:szCs w:val="20"/>
                                      <w:lang w:val="zh-CN"/>
                                    </w:rPr>
                                    <w:t>。操作：用户点击短信内连接，打开我社</w:t>
                                  </w:r>
                                  <w:r>
                                    <w:rPr>
                                      <w:rFonts w:ascii="Calibri" w:eastAsia="Calibri" w:hAnsi="Calibri" w:cs="Calibri"/>
                                      <w:sz w:val="20"/>
                                      <w:szCs w:val="20"/>
                                    </w:rPr>
                                    <w:t>app</w:t>
                                  </w:r>
                                  <w:r>
                                    <w:rPr>
                                      <w:rFonts w:ascii="Calibri" w:eastAsia="Calibri" w:hAnsi="Calibri" w:cs="Calibri"/>
                                      <w:sz w:val="20"/>
                                      <w:szCs w:val="20"/>
                                      <w:lang w:val="zh-CN"/>
                                    </w:rPr>
                                    <w:t>订单页面或跳转到我社</w:t>
                                  </w:r>
                                  <w:r>
                                    <w:rPr>
                                      <w:rFonts w:ascii="Calibri" w:eastAsia="Calibri" w:hAnsi="Calibri" w:cs="Calibri"/>
                                      <w:sz w:val="20"/>
                                      <w:szCs w:val="20"/>
                                    </w:rPr>
                                    <w:t>app</w:t>
                                  </w:r>
                                  <w:r>
                                    <w:rPr>
                                      <w:rFonts w:ascii="Calibri" w:eastAsia="Calibri" w:hAnsi="Calibri" w:cs="Calibri"/>
                                      <w:sz w:val="20"/>
                                      <w:szCs w:val="20"/>
                                      <w:lang w:val="zh-CN"/>
                                    </w:rPr>
                                    <w:t>下载页面。</w:t>
                                  </w:r>
                                </w:p>
                              </w:tc>
                            </w:tr>
                            <w:tr w:rsidR="006A34E7" w14:paraId="7FF5F33B" w14:textId="77777777">
                              <w:trPr>
                                <w:trHeight w:val="907"/>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04E7AA9" w14:textId="77777777" w:rsidR="006A34E7" w:rsidRDefault="006A34E7">
                                  <w:pPr>
                                    <w:tabs>
                                      <w:tab w:val="left" w:pos="1440"/>
                                    </w:tabs>
                                    <w:suppressAutoHyphens/>
                                    <w:ind w:right="720"/>
                                    <w:jc w:val="both"/>
                                    <w:outlineLvl w:val="0"/>
                                  </w:pPr>
                                  <w:r>
                                    <w:rPr>
                                      <w:rFonts w:ascii="Calibri" w:eastAsia="Calibri" w:hAnsi="Calibri" w:cs="Calibri"/>
                                      <w:b/>
                                      <w:bCs/>
                                      <w:sz w:val="20"/>
                                      <w:szCs w:val="20"/>
                                    </w:rPr>
                                    <w:t>签约按钮开放/关闭规则</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3DC4A154"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1.</w:t>
                                  </w:r>
                                  <w:r>
                                    <w:rPr>
                                      <w:rFonts w:ascii="Calibri" w:eastAsia="Calibri" w:hAnsi="Calibri" w:cs="Calibri"/>
                                      <w:sz w:val="20"/>
                                      <w:szCs w:val="20"/>
                                    </w:rPr>
                                    <w:tab/>
                                    <w:t>显示签约按钮（按钮名称：立即续约）：订单满期日前15日——订单宽限期第60日</w:t>
                                  </w:r>
                                </w:p>
                                <w:p w14:paraId="3B6DD7A0"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t>隐藏签约按钮：签约成功或订单&gt;宽限期第60日未签约</w:t>
                                  </w:r>
                                </w:p>
                              </w:tc>
                            </w:tr>
                            <w:tr w:rsidR="006A34E7" w14:paraId="75B82545" w14:textId="77777777">
                              <w:trPr>
                                <w:trHeight w:val="1504"/>
                              </w:trPr>
                              <w:tc>
                                <w:tcPr>
                                  <w:tcW w:w="2277"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9812409" w14:textId="77777777" w:rsidR="006A34E7" w:rsidRDefault="006A34E7">
                                  <w:pPr>
                                    <w:tabs>
                                      <w:tab w:val="left" w:pos="1440"/>
                                    </w:tabs>
                                    <w:suppressAutoHyphens/>
                                    <w:ind w:right="720"/>
                                    <w:jc w:val="both"/>
                                    <w:outlineLvl w:val="0"/>
                                  </w:pPr>
                                  <w:r>
                                    <w:rPr>
                                      <w:rFonts w:ascii="Calibri" w:eastAsia="Calibri" w:hAnsi="Calibri" w:cs="Calibri"/>
                                      <w:b/>
                                      <w:bCs/>
                                      <w:sz w:val="20"/>
                                      <w:szCs w:val="20"/>
                                    </w:rPr>
                                    <w:t>用户信息授权规则</w:t>
                                  </w:r>
                                </w:p>
                              </w:tc>
                              <w:tc>
                                <w:tcPr>
                                  <w:tcW w:w="7146"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0A501BA7" w14:textId="77777777" w:rsidR="006A34E7" w:rsidRDefault="006A34E7">
                                  <w:pPr>
                                    <w:tabs>
                                      <w:tab w:val="left" w:pos="1440"/>
                                      <w:tab w:val="left" w:pos="2880"/>
                                      <w:tab w:val="left" w:pos="4320"/>
                                      <w:tab w:val="left" w:pos="5760"/>
                                    </w:tabs>
                                    <w:suppressAutoHyphens/>
                                    <w:ind w:right="720"/>
                                    <w:jc w:val="both"/>
                                    <w:outlineLvl w:val="0"/>
                                    <w:rPr>
                                      <w:rFonts w:ascii="Calibri" w:eastAsia="Calibri" w:hAnsi="Calibri" w:cs="Calibri"/>
                                      <w:sz w:val="20"/>
                                      <w:szCs w:val="20"/>
                                    </w:rPr>
                                  </w:pPr>
                                  <w:r>
                                    <w:rPr>
                                      <w:rFonts w:ascii="Calibri" w:eastAsia="Calibri" w:hAnsi="Calibri" w:cs="Calibri"/>
                                      <w:sz w:val="20"/>
                                      <w:szCs w:val="20"/>
                                      <w:lang w:val="zh-CN"/>
                                    </w:rPr>
                                    <w:t xml:space="preserve">通过支付宝鉴权判断交费人和支付宝账号是否一致。 </w:t>
                                  </w: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一致：进行签约授权</w:t>
                                  </w:r>
                                </w:p>
                                <w:p w14:paraId="3E4199DA"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r>
                                  <w:r>
                                    <w:rPr>
                                      <w:rFonts w:ascii="Calibri" w:eastAsia="Calibri" w:hAnsi="Calibri" w:cs="Calibri"/>
                                      <w:sz w:val="20"/>
                                      <w:szCs w:val="20"/>
                                      <w:lang w:val="zh-CN"/>
                                    </w:rPr>
                                    <w:t>不一致：提示用户</w:t>
                                  </w:r>
                                  <w:r>
                                    <w:rPr>
                                      <w:rFonts w:ascii="Calibri" w:eastAsia="Calibri" w:hAnsi="Calibri" w:cs="Calibri"/>
                                      <w:sz w:val="20"/>
                                      <w:szCs w:val="20"/>
                                      <w:lang w:val="de-DE"/>
                                    </w:rPr>
                                    <w:t>“</w:t>
                                  </w:r>
                                  <w:r>
                                    <w:rPr>
                                      <w:rFonts w:ascii="Calibri" w:eastAsia="Calibri" w:hAnsi="Calibri" w:cs="Calibri"/>
                                      <w:sz w:val="20"/>
                                      <w:szCs w:val="20"/>
                                      <w:lang w:val="zh-CN"/>
                                    </w:rPr>
                                    <w:t>请选择正确的属于您个人的支付宝账号操作，如您需要做交费账号变更，请前往信美官网或</w:t>
                                  </w:r>
                                  <w:r>
                                    <w:rPr>
                                      <w:rFonts w:ascii="Calibri" w:eastAsia="Calibri" w:hAnsi="Calibri" w:cs="Calibri"/>
                                      <w:sz w:val="20"/>
                                      <w:szCs w:val="20"/>
                                      <w:lang w:val="es-ES_tradnl"/>
                                    </w:rPr>
                                    <w:t>APP</w:t>
                                  </w:r>
                                  <w:r>
                                    <w:rPr>
                                      <w:rFonts w:ascii="Calibri" w:eastAsia="Calibri" w:hAnsi="Calibri" w:cs="Calibri"/>
                                      <w:sz w:val="20"/>
                                      <w:szCs w:val="20"/>
                                    </w:rPr>
                                    <w:t>—</w:t>
                                  </w:r>
                                  <w:r>
                                    <w:rPr>
                                      <w:rFonts w:ascii="Calibri" w:eastAsia="Calibri" w:hAnsi="Calibri" w:cs="Calibri"/>
                                      <w:sz w:val="20"/>
                                      <w:szCs w:val="20"/>
                                      <w:lang w:val="zh-CN"/>
                                    </w:rPr>
                                    <w:t>个人中心</w:t>
                                  </w:r>
                                  <w:r>
                                    <w:rPr>
                                      <w:rFonts w:ascii="Calibri" w:eastAsia="Calibri" w:hAnsi="Calibri" w:cs="Calibri"/>
                                      <w:sz w:val="20"/>
                                      <w:szCs w:val="20"/>
                                    </w:rPr>
                                    <w:t>—</w:t>
                                  </w:r>
                                  <w:r>
                                    <w:rPr>
                                      <w:rFonts w:ascii="Calibri" w:eastAsia="Calibri" w:hAnsi="Calibri" w:cs="Calibri"/>
                                      <w:sz w:val="20"/>
                                      <w:szCs w:val="20"/>
                                      <w:lang w:val="zh-CN"/>
                                    </w:rPr>
                                    <w:t>已完成订单界面进行更改。</w:t>
                                  </w:r>
                                  <w:r>
                                    <w:rPr>
                                      <w:rFonts w:ascii="Calibri" w:eastAsia="Calibri" w:hAnsi="Calibri" w:cs="Calibri"/>
                                      <w:sz w:val="20"/>
                                      <w:szCs w:val="20"/>
                                    </w:rPr>
                                    <w:t>”</w:t>
                                  </w:r>
                                </w:p>
                              </w:tc>
                            </w:tr>
                            <w:tr w:rsidR="006A34E7" w14:paraId="36A97DA0" w14:textId="77777777">
                              <w:trPr>
                                <w:trHeight w:val="4490"/>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347AC98B" w14:textId="77777777" w:rsidR="006A34E7" w:rsidRDefault="006A34E7">
                                  <w:pPr>
                                    <w:tabs>
                                      <w:tab w:val="left" w:pos="1440"/>
                                    </w:tabs>
                                    <w:suppressAutoHyphens/>
                                    <w:ind w:right="720"/>
                                    <w:jc w:val="both"/>
                                    <w:outlineLvl w:val="0"/>
                                  </w:pPr>
                                  <w:r>
                                    <w:rPr>
                                      <w:rFonts w:ascii="Calibri" w:eastAsia="Calibri" w:hAnsi="Calibri" w:cs="Calibri"/>
                                      <w:b/>
                                      <w:bCs/>
                                      <w:sz w:val="20"/>
                                      <w:szCs w:val="20"/>
                                    </w:rPr>
                                    <w:t>CRM消息发送</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6592AE8A"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发送时间：当保单进入宽限期第</w:t>
                                  </w:r>
                                  <w:r>
                                    <w:rPr>
                                      <w:rFonts w:ascii="Calibri" w:eastAsia="Calibri" w:hAnsi="Calibri" w:cs="Calibri"/>
                                      <w:sz w:val="20"/>
                                      <w:szCs w:val="20"/>
                                    </w:rPr>
                                    <w:t>8</w:t>
                                  </w:r>
                                  <w:r>
                                    <w:rPr>
                                      <w:rFonts w:ascii="Calibri" w:eastAsia="Calibri" w:hAnsi="Calibri" w:cs="Calibri"/>
                                      <w:sz w:val="20"/>
                                      <w:szCs w:val="20"/>
                                      <w:lang w:val="zh-CN"/>
                                    </w:rPr>
                                    <w:t>天仍未续保成功，电商将该保单信息推送到</w:t>
                                  </w:r>
                                  <w:r>
                                    <w:rPr>
                                      <w:rFonts w:ascii="Calibri" w:eastAsia="Calibri" w:hAnsi="Calibri" w:cs="Calibri"/>
                                      <w:sz w:val="20"/>
                                      <w:szCs w:val="20"/>
                                      <w:lang w:val="de-DE"/>
                                    </w:rPr>
                                    <w:t>CRM</w:t>
                                  </w:r>
                                  <w:r>
                                    <w:rPr>
                                      <w:rFonts w:ascii="Calibri" w:eastAsia="Calibri" w:hAnsi="Calibri" w:cs="Calibri"/>
                                      <w:sz w:val="20"/>
                                      <w:szCs w:val="20"/>
                                      <w:lang w:val="zh-CN"/>
                                    </w:rPr>
                                    <w:t>平台，由</w:t>
                                  </w:r>
                                  <w:r>
                                    <w:rPr>
                                      <w:rFonts w:ascii="Calibri" w:eastAsia="Calibri" w:hAnsi="Calibri" w:cs="Calibri"/>
                                      <w:sz w:val="20"/>
                                      <w:szCs w:val="20"/>
                                      <w:lang w:val="de-DE"/>
                                    </w:rPr>
                                    <w:t>CRM</w:t>
                                  </w:r>
                                  <w:r>
                                    <w:rPr>
                                      <w:rFonts w:ascii="Calibri" w:eastAsia="Calibri" w:hAnsi="Calibri" w:cs="Calibri"/>
                                      <w:sz w:val="20"/>
                                      <w:szCs w:val="20"/>
                                      <w:lang w:val="zh-CN"/>
                                    </w:rPr>
                                    <w:t>做分发。</w:t>
                                  </w:r>
                                  <w:r>
                                    <w:rPr>
                                      <w:rFonts w:ascii="Calibri" w:eastAsia="Calibri" w:hAnsi="Calibri" w:cs="Calibri"/>
                                      <w:sz w:val="20"/>
                                      <w:szCs w:val="20"/>
                                      <w:lang w:val="de-DE"/>
                                    </w:rPr>
                                    <w:t>CRM</w:t>
                                  </w:r>
                                  <w:r>
                                    <w:rPr>
                                      <w:rFonts w:ascii="Calibri" w:eastAsia="Calibri" w:hAnsi="Calibri" w:cs="Calibri"/>
                                      <w:sz w:val="20"/>
                                      <w:szCs w:val="20"/>
                                      <w:lang w:val="zh-CN"/>
                                    </w:rPr>
                                    <w:t>推送消息时间为保单宽限期第</w:t>
                                  </w:r>
                                  <w:r>
                                    <w:rPr>
                                      <w:rFonts w:ascii="Calibri" w:eastAsia="Calibri" w:hAnsi="Calibri" w:cs="Calibri"/>
                                      <w:sz w:val="20"/>
                                      <w:szCs w:val="20"/>
                                    </w:rPr>
                                    <w:t>8</w:t>
                                  </w:r>
                                  <w:r>
                                    <w:rPr>
                                      <w:rFonts w:ascii="Calibri" w:eastAsia="Calibri" w:hAnsi="Calibri" w:cs="Calibri"/>
                                      <w:sz w:val="20"/>
                                      <w:szCs w:val="20"/>
                                      <w:lang w:val="zh-TW" w:eastAsia="zh-TW"/>
                                    </w:rPr>
                                    <w:t>日早上</w:t>
                                  </w:r>
                                  <w:r>
                                    <w:rPr>
                                      <w:rFonts w:ascii="Calibri" w:eastAsia="Calibri" w:hAnsi="Calibri" w:cs="Calibri"/>
                                      <w:sz w:val="20"/>
                                      <w:szCs w:val="20"/>
                                      <w:lang w:val="pt-PT"/>
                                    </w:rPr>
                                    <w:t>9:00.</w:t>
                                  </w:r>
                                </w:p>
                                <w:p w14:paraId="473EC431" w14:textId="7CA23A3E"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r>
                                  <w:r w:rsidR="007457C9">
                                    <w:rPr>
                                      <w:rFonts w:ascii="Calibri" w:eastAsia="Calibri" w:hAnsi="Calibri" w:cs="Calibri"/>
                                      <w:sz w:val="20"/>
                                      <w:szCs w:val="20"/>
                                      <w:lang w:val="zh-CN"/>
                                    </w:rPr>
                                    <w:t>推送人员：根据渠道归属，不同保单推</w:t>
                                  </w:r>
                                  <w:r w:rsidR="007457C9">
                                    <w:rPr>
                                      <w:rFonts w:ascii="Calibri" w:eastAsia="Calibri" w:hAnsi="Calibri" w:cs="Calibri" w:hint="eastAsia"/>
                                      <w:sz w:val="20"/>
                                      <w:szCs w:val="20"/>
                                      <w:lang w:val="zh-CN"/>
                                    </w:rPr>
                                    <w:t>送</w:t>
                                  </w:r>
                                  <w:r>
                                    <w:rPr>
                                      <w:rFonts w:ascii="Calibri" w:eastAsia="Calibri" w:hAnsi="Calibri" w:cs="Calibri"/>
                                      <w:sz w:val="20"/>
                                      <w:szCs w:val="20"/>
                                      <w:lang w:val="zh-CN"/>
                                    </w:rPr>
                                    <w:t>到不同</w:t>
                                  </w:r>
                                  <w:r w:rsidR="007457C9">
                                    <w:rPr>
                                      <w:rFonts w:ascii="Calibri" w:eastAsia="Calibri" w:hAnsi="Calibri" w:cs="Calibri" w:hint="eastAsia"/>
                                      <w:sz w:val="20"/>
                                      <w:szCs w:val="20"/>
                                      <w:lang w:val="zh-CN"/>
                                    </w:rPr>
                                    <w:t>团队</w:t>
                                  </w:r>
                                  <w:r>
                                    <w:rPr>
                                      <w:rFonts w:ascii="Calibri" w:eastAsia="Calibri" w:hAnsi="Calibri" w:cs="Calibri"/>
                                      <w:sz w:val="20"/>
                                      <w:szCs w:val="20"/>
                                      <w:lang w:val="zh-CN"/>
                                    </w:rPr>
                                    <w:t xml:space="preserve"> 风云团队</w:t>
                                  </w:r>
                                </w:p>
                                <w:p w14:paraId="4DF96065" w14:textId="76A1554E"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国金团队</w:t>
                                  </w:r>
                                </w:p>
                                <w:p w14:paraId="72F3DF4D" w14:textId="26528A0C"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杭州蚂蚁团队</w:t>
                                  </w:r>
                                </w:p>
                                <w:p w14:paraId="10CA7A4C" w14:textId="4786B9D0"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深圳团队</w:t>
                                  </w:r>
                                </w:p>
                                <w:p w14:paraId="42C269AF" w14:textId="16933708"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汤臣团队</w:t>
                                  </w:r>
                                </w:p>
                                <w:p w14:paraId="375D41A1" w14:textId="28B2F8E9"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天弘团队</w:t>
                                  </w:r>
                                </w:p>
                                <w:p w14:paraId="0FAB9C47" w14:textId="7503D5AA" w:rsidR="006A34E7" w:rsidRPr="006C6584"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中财团队</w:t>
                                  </w:r>
                                </w:p>
                                <w:p w14:paraId="4596FAA7" w14:textId="77777777"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信美团队：不做推送，由云客服直接处理。</w:t>
                                  </w:r>
                                </w:p>
                                <w:p w14:paraId="4C1AAE9C" w14:textId="0197C772" w:rsidR="006A34E7" w:rsidRDefault="006A34E7" w:rsidP="007457C9">
                                  <w:pPr>
                                    <w:tabs>
                                      <w:tab w:val="left" w:pos="1440"/>
                                      <w:tab w:val="left" w:pos="2880"/>
                                      <w:tab w:val="left" w:pos="4320"/>
                                      <w:tab w:val="left" w:pos="5760"/>
                                    </w:tabs>
                                    <w:suppressAutoHyphens/>
                                    <w:ind w:left="360" w:right="720"/>
                                    <w:jc w:val="both"/>
                                    <w:outlineLvl w:val="0"/>
                                  </w:pPr>
                                  <w:r>
                                    <w:rPr>
                                      <w:rFonts w:ascii="Calibri" w:eastAsia="Calibri" w:hAnsi="Calibri" w:cs="Calibri"/>
                                      <w:sz w:val="20"/>
                                      <w:szCs w:val="20"/>
                                      <w:lang w:val="zh-CN"/>
                                    </w:rPr>
                                    <w:t>归属团队为空：实质为互联网团队</w:t>
                                  </w:r>
                                  <w:r w:rsidR="007457C9">
                                    <w:rPr>
                                      <w:rFonts w:ascii="Calibri" w:eastAsia="Calibri" w:hAnsi="Calibri" w:cs="Calibri"/>
                                      <w:sz w:val="20"/>
                                      <w:szCs w:val="20"/>
                                    </w:rPr>
                                    <w:t>。</w:t>
                                  </w:r>
                                  <w:r>
                                    <w:rPr>
                                      <w:rFonts w:ascii="Calibri" w:eastAsia="Calibri" w:hAnsi="Calibri" w:cs="Calibri"/>
                                      <w:sz w:val="20"/>
                                      <w:szCs w:val="20"/>
                                    </w:rPr>
                                    <w:tab/>
                                  </w:r>
                                  <w:r>
                                    <w:rPr>
                                      <w:rFonts w:ascii="Calibri" w:eastAsia="Calibri" w:hAnsi="Calibri" w:cs="Calibri"/>
                                      <w:sz w:val="20"/>
                                      <w:szCs w:val="20"/>
                                      <w:lang w:val="zh-CN"/>
                                    </w:rPr>
                                    <w:t>推送消息模板： 【信美相互】嗨，主人，您的客户：</w:t>
                                  </w:r>
                                  <w:r>
                                    <w:rPr>
                                      <w:rFonts w:ascii="Calibri" w:eastAsia="Calibri" w:hAnsi="Calibri" w:cs="Calibri"/>
                                      <w:sz w:val="20"/>
                                      <w:szCs w:val="20"/>
                                    </w:rPr>
                                    <w:t>&lt;</w:t>
                                  </w:r>
                                  <w:r>
                                    <w:rPr>
                                      <w:rFonts w:ascii="Calibri" w:eastAsia="Calibri" w:hAnsi="Calibri" w:cs="Calibri"/>
                                      <w:sz w:val="20"/>
                                      <w:szCs w:val="20"/>
                                      <w:lang w:val="zh-CN"/>
                                    </w:rPr>
                                    <w:t>客户姓名</w:t>
                                  </w:r>
                                  <w:r>
                                    <w:rPr>
                                      <w:rFonts w:ascii="Calibri" w:eastAsia="Calibri" w:hAnsi="Calibri" w:cs="Calibri"/>
                                      <w:sz w:val="20"/>
                                      <w:szCs w:val="20"/>
                                    </w:rPr>
                                    <w:t>&gt;、&lt;</w:t>
                                  </w:r>
                                  <w:r>
                                    <w:rPr>
                                      <w:rFonts w:ascii="Calibri" w:eastAsia="Calibri" w:hAnsi="Calibri" w:cs="Calibri"/>
                                      <w:sz w:val="20"/>
                                      <w:szCs w:val="20"/>
                                      <w:lang w:val="zh-CN"/>
                                    </w:rPr>
                                    <w:t>客户姓名</w:t>
                                  </w:r>
                                  <w:r>
                                    <w:rPr>
                                      <w:rFonts w:ascii="Calibri" w:eastAsia="Calibri" w:hAnsi="Calibri" w:cs="Calibri"/>
                                      <w:sz w:val="20"/>
                                      <w:szCs w:val="20"/>
                                    </w:rPr>
                                    <w:t>&gt;…</w:t>
                                  </w:r>
                                  <w:r>
                                    <w:rPr>
                                      <w:rFonts w:ascii="Calibri" w:eastAsia="Calibri" w:hAnsi="Calibri" w:cs="Calibri"/>
                                      <w:sz w:val="20"/>
                                      <w:szCs w:val="20"/>
                                      <w:lang w:val="zh-CN"/>
                                    </w:rPr>
                                    <w:t>已进入续保扣费，请您及时通知客户办理相关操作。辛苦啦</w:t>
                                  </w:r>
                                  <w:r>
                                    <w:rPr>
                                      <w:rFonts w:ascii="Calibri" w:eastAsia="Calibri" w:hAnsi="Calibri" w:cs="Calibri"/>
                                      <w:sz w:val="20"/>
                                      <w:szCs w:val="20"/>
                                    </w:rPr>
                                    <w:t>~ 4.</w:t>
                                  </w:r>
                                  <w:r>
                                    <w:rPr>
                                      <w:rFonts w:ascii="Calibri" w:eastAsia="Calibri" w:hAnsi="Calibri" w:cs="Calibri"/>
                                      <w:sz w:val="20"/>
                                      <w:szCs w:val="20"/>
                                    </w:rPr>
                                    <w:tab/>
                                  </w:r>
                                  <w:r>
                                    <w:rPr>
                                      <w:rFonts w:ascii="Calibri" w:eastAsia="Calibri" w:hAnsi="Calibri" w:cs="Calibri"/>
                                      <w:sz w:val="20"/>
                                      <w:szCs w:val="20"/>
                                      <w:lang w:val="zh-CN"/>
                                    </w:rPr>
                                    <w:t>推送消息类型：文本消息</w:t>
                                  </w:r>
                                </w:p>
                              </w:tc>
                            </w:tr>
                          </w:tbl>
                          <w:p w14:paraId="1F452CA2" w14:textId="77777777" w:rsidR="006A34E7" w:rsidRDefault="006A34E7"/>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9639024" id="officeArt object" o:spid="_x0000_s1026" style="position:absolute;margin-left:76.55pt;margin-top:134.9pt;width:473.1pt;height:639.3pt;z-index:25169305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" filled="f" stroked="f">
                <v:textbox inset="0,0,0,0">
                  <w:txbxContent>
                    <w:tbl>
                      <w:tblPr>
                        <w:tblStyle w:val="TableNormal"/>
                        <w:tblW w:w="942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277"/>
                        <w:gridCol w:w="7147"/>
                      </w:tblGrid>
                      <w:tr w:rsidR="006A34E7" w14:paraId="74E2689C" w14:textId="77777777" w:rsidTr="007457C9">
                        <w:trPr>
                          <w:trHeight w:val="885"/>
                        </w:trPr>
                        <w:tc>
                          <w:tcPr>
                            <w:tcW w:w="2277" w:type="dxa"/>
                            <w:tcBorders>
                              <w:top w:val="single" w:sz="4" w:space="0" w:color="CACACA"/>
                              <w:left w:val="single" w:sz="4" w:space="0" w:color="CACACA"/>
                              <w:bottom w:val="single" w:sz="4" w:space="0" w:color="CACACA"/>
                              <w:right w:val="single" w:sz="4" w:space="0" w:color="CACACA"/>
                            </w:tcBorders>
                            <w:shd w:val="clear" w:color="auto" w:fill="ABCDEA"/>
                            <w:tcMar>
                              <w:top w:w="0" w:type="dxa"/>
                              <w:left w:w="100" w:type="dxa"/>
                              <w:bottom w:w="0" w:type="dxa"/>
                              <w:right w:w="820" w:type="dxa"/>
                            </w:tcMar>
                          </w:tcPr>
                          <w:p w14:paraId="05ED6F80" w14:textId="77777777" w:rsidR="006A34E7" w:rsidRDefault="006A34E7">
                            <w:pPr>
                              <w:tabs>
                                <w:tab w:val="left" w:pos="1440"/>
                              </w:tabs>
                              <w:suppressAutoHyphens/>
                              <w:ind w:right="720"/>
                              <w:jc w:val="both"/>
                              <w:outlineLvl w:val="0"/>
                            </w:pPr>
                            <w:r>
                              <w:rPr>
                                <w:rFonts w:ascii="Calibri" w:eastAsia="Calibri" w:hAnsi="Calibri" w:cs="Calibri"/>
                                <w:b/>
                                <w:bCs/>
                                <w:sz w:val="32"/>
                                <w:szCs w:val="32"/>
                              </w:rPr>
                              <w:t>规则名称</w:t>
                            </w:r>
                          </w:p>
                        </w:tc>
                        <w:tc>
                          <w:tcPr>
                            <w:tcW w:w="7146" w:type="dxa"/>
                            <w:tcBorders>
                              <w:top w:val="single" w:sz="4" w:space="0" w:color="CACACA"/>
                              <w:left w:val="single" w:sz="4" w:space="0" w:color="CACACA"/>
                              <w:bottom w:val="single" w:sz="4" w:space="0" w:color="CACACA"/>
                              <w:right w:val="single" w:sz="4" w:space="0" w:color="CACACA"/>
                            </w:tcBorders>
                            <w:shd w:val="clear" w:color="auto" w:fill="ABCDEA"/>
                            <w:tcMar>
                              <w:top w:w="0" w:type="dxa"/>
                              <w:left w:w="100" w:type="dxa"/>
                              <w:bottom w:w="0" w:type="dxa"/>
                              <w:right w:w="820" w:type="dxa"/>
                            </w:tcMar>
                          </w:tcPr>
                          <w:p w14:paraId="00DB373A" w14:textId="77777777" w:rsidR="006A34E7" w:rsidRDefault="006A34E7">
                            <w:pPr>
                              <w:tabs>
                                <w:tab w:val="left" w:pos="1440"/>
                                <w:tab w:val="left" w:pos="2880"/>
                                <w:tab w:val="left" w:pos="4320"/>
                                <w:tab w:val="left" w:pos="5760"/>
                              </w:tabs>
                              <w:suppressAutoHyphens/>
                              <w:ind w:right="720"/>
                              <w:jc w:val="both"/>
                              <w:outlineLvl w:val="0"/>
                            </w:pPr>
                            <w:r>
                              <w:rPr>
                                <w:rFonts w:ascii="Calibri" w:eastAsia="Calibri" w:hAnsi="Calibri" w:cs="Calibri"/>
                                <w:b/>
                                <w:bCs/>
                                <w:sz w:val="32"/>
                                <w:szCs w:val="32"/>
                              </w:rPr>
                              <w:t>规则内容</w:t>
                            </w:r>
                          </w:p>
                        </w:tc>
                      </w:tr>
                      <w:tr w:rsidR="006A34E7" w14:paraId="677D55CD" w14:textId="77777777">
                        <w:trPr>
                          <w:trHeight w:val="1410"/>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CD41FE3" w14:textId="77777777" w:rsidR="006A34E7" w:rsidRDefault="006A34E7">
                            <w:pPr>
                              <w:tabs>
                                <w:tab w:val="left" w:pos="1440"/>
                              </w:tabs>
                              <w:suppressAutoHyphens/>
                              <w:ind w:right="720"/>
                              <w:jc w:val="both"/>
                              <w:outlineLvl w:val="0"/>
                            </w:pPr>
                            <w:r>
                              <w:rPr>
                                <w:rFonts w:ascii="Calibri" w:eastAsia="Calibri" w:hAnsi="Calibri" w:cs="Calibri"/>
                                <w:b/>
                                <w:bCs/>
                                <w:sz w:val="20"/>
                                <w:szCs w:val="20"/>
                              </w:rPr>
                              <w:t>数据提取</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60D8062E"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1.</w:t>
                            </w:r>
                            <w:r>
                              <w:rPr>
                                <w:rFonts w:ascii="Calibri" w:eastAsia="Calibri" w:hAnsi="Calibri" w:cs="Calibri"/>
                                <w:sz w:val="20"/>
                                <w:szCs w:val="20"/>
                              </w:rPr>
                              <w:tab/>
                              <w:t>首期使用支付宝付款</w:t>
                            </w:r>
                          </w:p>
                          <w:p w14:paraId="5A71EDD3"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t>勾选了自动续保</w:t>
                            </w:r>
                          </w:p>
                          <w:p w14:paraId="5FBD8CB2"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3.</w:t>
                            </w:r>
                            <w:r>
                              <w:rPr>
                                <w:rFonts w:ascii="Calibri" w:eastAsia="Calibri" w:hAnsi="Calibri" w:cs="Calibri"/>
                                <w:sz w:val="20"/>
                                <w:szCs w:val="20"/>
                              </w:rPr>
                              <w:tab/>
                              <w:t>保单状态为有效</w:t>
                            </w:r>
                          </w:p>
                          <w:p w14:paraId="05CB68BA"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4.</w:t>
                            </w:r>
                            <w:r>
                              <w:rPr>
                                <w:rFonts w:ascii="Calibri" w:eastAsia="Calibri" w:hAnsi="Calibri" w:cs="Calibri"/>
                                <w:sz w:val="20"/>
                                <w:szCs w:val="20"/>
                              </w:rPr>
                              <w:tab/>
                              <w:t>剔除掉支付宝支柱保和支付宝日结业务。 说明：详细清单见附件。</w:t>
                            </w:r>
                          </w:p>
                        </w:tc>
                      </w:tr>
                      <w:tr w:rsidR="006A34E7" w14:paraId="569D017A" w14:textId="77777777">
                        <w:trPr>
                          <w:trHeight w:val="2750"/>
                        </w:trPr>
                        <w:tc>
                          <w:tcPr>
                            <w:tcW w:w="2277"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4E517615" w14:textId="77777777" w:rsidR="006A34E7" w:rsidRDefault="006A34E7">
                            <w:pPr>
                              <w:tabs>
                                <w:tab w:val="left" w:pos="1440"/>
                              </w:tabs>
                              <w:suppressAutoHyphens/>
                              <w:ind w:right="720"/>
                              <w:jc w:val="both"/>
                              <w:outlineLvl w:val="0"/>
                            </w:pPr>
                            <w:r>
                              <w:rPr>
                                <w:rFonts w:ascii="Calibri" w:eastAsia="Calibri" w:hAnsi="Calibri" w:cs="Calibri"/>
                                <w:b/>
                                <w:bCs/>
                                <w:sz w:val="20"/>
                                <w:szCs w:val="20"/>
                              </w:rPr>
                              <w:t>UMS短信发送规则</w:t>
                            </w:r>
                          </w:p>
                        </w:tc>
                        <w:tc>
                          <w:tcPr>
                            <w:tcW w:w="7146" w:type="dxa"/>
                            <w:tcBorders>
                              <w:top w:val="single" w:sz="4" w:space="0" w:color="CACACA"/>
                              <w:left w:val="single" w:sz="4" w:space="0" w:color="CACACA"/>
                              <w:bottom w:val="single" w:sz="4" w:space="0" w:color="CACACA"/>
                              <w:right w:val="single" w:sz="4" w:space="0" w:color="CACACA"/>
                            </w:tcBorders>
                            <w:shd w:val="clear" w:color="auto" w:fill="D0DDEF"/>
                            <w:tcMar>
                              <w:top w:w="0" w:type="dxa"/>
                              <w:left w:w="460" w:type="dxa"/>
                              <w:bottom w:w="0" w:type="dxa"/>
                              <w:right w:w="820" w:type="dxa"/>
                            </w:tcMar>
                          </w:tcPr>
                          <w:p w14:paraId="262BF0F4"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发送时间：保单满期日前</w:t>
                            </w:r>
                            <w:r>
                              <w:rPr>
                                <w:rFonts w:ascii="Calibri" w:eastAsia="Calibri" w:hAnsi="Calibri" w:cs="Calibri"/>
                                <w:sz w:val="20"/>
                                <w:szCs w:val="20"/>
                              </w:rPr>
                              <w:t>15日、前7</w:t>
                            </w:r>
                            <w:r>
                              <w:rPr>
                                <w:rFonts w:ascii="Calibri" w:eastAsia="Calibri" w:hAnsi="Calibri" w:cs="Calibri"/>
                                <w:sz w:val="20"/>
                                <w:szCs w:val="20"/>
                                <w:lang w:val="zh-CN"/>
                              </w:rPr>
                              <w:t>日、保单宽限期第</w:t>
                            </w:r>
                            <w:r>
                              <w:rPr>
                                <w:rFonts w:ascii="Calibri" w:eastAsia="Calibri" w:hAnsi="Calibri" w:cs="Calibri"/>
                                <w:sz w:val="20"/>
                                <w:szCs w:val="20"/>
                              </w:rPr>
                              <w:t>1</w:t>
                            </w:r>
                            <w:r>
                              <w:rPr>
                                <w:rFonts w:ascii="Calibri" w:eastAsia="Calibri" w:hAnsi="Calibri" w:cs="Calibri"/>
                                <w:sz w:val="20"/>
                                <w:szCs w:val="20"/>
                                <w:lang w:val="zh-CN"/>
                              </w:rPr>
                              <w:t>日，上午</w:t>
                            </w:r>
                            <w:r>
                              <w:rPr>
                                <w:rFonts w:ascii="Calibri" w:eastAsia="Calibri" w:hAnsi="Calibri" w:cs="Calibri"/>
                                <w:sz w:val="20"/>
                                <w:szCs w:val="20"/>
                              </w:rPr>
                              <w:t>10:00</w:t>
                            </w:r>
                          </w:p>
                          <w:p w14:paraId="7EC774A3"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r>
                            <w:r>
                              <w:rPr>
                                <w:rFonts w:ascii="Calibri" w:eastAsia="Calibri" w:hAnsi="Calibri" w:cs="Calibri"/>
                                <w:sz w:val="20"/>
                                <w:szCs w:val="20"/>
                                <w:lang w:val="zh-CN"/>
                              </w:rPr>
                              <w:t>发送规则：签约成功的不在发送。</w:t>
                            </w:r>
                          </w:p>
                          <w:p w14:paraId="44D293AA"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ab/>
                            </w:r>
                            <w:r>
                              <w:rPr>
                                <w:rFonts w:ascii="Calibri" w:eastAsia="Calibri" w:hAnsi="Calibri" w:cs="Calibri"/>
                                <w:sz w:val="20"/>
                                <w:szCs w:val="20"/>
                                <w:lang w:val="zh-CN"/>
                              </w:rPr>
                              <w:t>发送模板： （</w:t>
                            </w:r>
                            <w:r>
                              <w:rPr>
                                <w:rFonts w:ascii="Calibri" w:eastAsia="Calibri" w:hAnsi="Calibri" w:cs="Calibri"/>
                                <w:sz w:val="20"/>
                                <w:szCs w:val="20"/>
                              </w:rPr>
                              <w:t>1</w:t>
                            </w:r>
                            <w:r>
                              <w:rPr>
                                <w:rFonts w:ascii="Calibri" w:eastAsia="Calibri" w:hAnsi="Calibri" w:cs="Calibri"/>
                                <w:sz w:val="20"/>
                                <w:szCs w:val="20"/>
                                <w:lang w:val="zh-CN"/>
                              </w:rPr>
                              <w:t>）个单、</w:t>
                            </w:r>
                            <w:r>
                              <w:rPr>
                                <w:rFonts w:ascii="Calibri" w:eastAsia="Calibri" w:hAnsi="Calibri" w:cs="Calibri"/>
                                <w:sz w:val="20"/>
                                <w:szCs w:val="20"/>
                              </w:rPr>
                              <w:t>CBBC</w:t>
                            </w:r>
                            <w:r>
                              <w:rPr>
                                <w:rFonts w:ascii="Calibri" w:eastAsia="Calibri" w:hAnsi="Calibri" w:cs="Calibri"/>
                                <w:sz w:val="20"/>
                                <w:szCs w:val="20"/>
                                <w:lang w:val="zh-CN"/>
                              </w:rPr>
                              <w:t>、家庭单</w:t>
                            </w:r>
                          </w:p>
                          <w:p w14:paraId="5D77C3BD" w14:textId="77777777" w:rsidR="006A34E7" w:rsidRDefault="006A34E7">
                            <w:pPr>
                              <w:tabs>
                                <w:tab w:val="left" w:pos="1440"/>
                                <w:tab w:val="left" w:pos="2880"/>
                                <w:tab w:val="left" w:pos="4320"/>
                                <w:tab w:val="left" w:pos="5760"/>
                              </w:tabs>
                              <w:suppressAutoHyphens/>
                              <w:ind w:left="360" w:right="720"/>
                              <w:jc w:val="both"/>
                              <w:outlineLvl w:val="0"/>
                            </w:pPr>
                            <w:r>
                              <w:rPr>
                                <w:rFonts w:ascii="Calibri" w:eastAsia="Calibri" w:hAnsi="Calibri" w:cs="Calibri"/>
                                <w:sz w:val="20"/>
                                <w:szCs w:val="20"/>
                                <w:lang w:val="zh-CN"/>
                              </w:rPr>
                              <w:t>【信美相互】尊敬的</w:t>
                            </w:r>
                            <w:r>
                              <w:rPr>
                                <w:rFonts w:ascii="Calibri" w:eastAsia="Calibri" w:hAnsi="Calibri" w:cs="Calibri"/>
                                <w:sz w:val="20"/>
                                <w:szCs w:val="20"/>
                              </w:rPr>
                              <w:t>&lt;</w:t>
                            </w:r>
                            <w:r>
                              <w:rPr>
                                <w:rFonts w:ascii="Calibri" w:eastAsia="Calibri" w:hAnsi="Calibri" w:cs="Calibri"/>
                                <w:sz w:val="20"/>
                                <w:szCs w:val="20"/>
                                <w:lang w:val="zh-CN"/>
                              </w:rPr>
                              <w:t>客户姓名</w:t>
                            </w:r>
                            <w:r>
                              <w:rPr>
                                <w:rFonts w:ascii="Calibri" w:eastAsia="Calibri" w:hAnsi="Calibri" w:cs="Calibri"/>
                                <w:sz w:val="20"/>
                                <w:szCs w:val="20"/>
                              </w:rPr>
                              <w:t>&gt;&lt;</w:t>
                            </w:r>
                            <w:r>
                              <w:rPr>
                                <w:rFonts w:ascii="Calibri" w:eastAsia="Calibri" w:hAnsi="Calibri" w:cs="Calibri"/>
                                <w:sz w:val="20"/>
                                <w:szCs w:val="20"/>
                                <w:lang w:val="ja-JP" w:eastAsia="ja-JP"/>
                              </w:rPr>
                              <w:t>先生</w:t>
                            </w:r>
                            <w:r>
                              <w:rPr>
                                <w:rFonts w:ascii="Calibri" w:eastAsia="Calibri" w:hAnsi="Calibri" w:cs="Calibri"/>
                                <w:sz w:val="20"/>
                                <w:szCs w:val="20"/>
                              </w:rPr>
                              <w:t>/</w:t>
                            </w:r>
                            <w:r>
                              <w:rPr>
                                <w:rFonts w:ascii="Calibri" w:eastAsia="Calibri" w:hAnsi="Calibri" w:cs="Calibri"/>
                                <w:sz w:val="20"/>
                                <w:szCs w:val="20"/>
                                <w:lang w:val="zh-CN"/>
                              </w:rPr>
                              <w:t>女士</w:t>
                            </w:r>
                            <w:r>
                              <w:rPr>
                                <w:rFonts w:ascii="Calibri" w:eastAsia="Calibri" w:hAnsi="Calibri" w:cs="Calibri"/>
                                <w:sz w:val="20"/>
                                <w:szCs w:val="20"/>
                              </w:rPr>
                              <w:t>&gt;</w:t>
                            </w:r>
                            <w:r>
                              <w:rPr>
                                <w:rFonts w:ascii="Calibri" w:eastAsia="Calibri" w:hAnsi="Calibri" w:cs="Calibri"/>
                                <w:sz w:val="20"/>
                                <w:szCs w:val="20"/>
                                <w:lang w:val="zh-CN"/>
                              </w:rPr>
                              <w:t>：您为被保人</w:t>
                            </w:r>
                            <w:r>
                              <w:rPr>
                                <w:rFonts w:ascii="Calibri" w:eastAsia="Calibri" w:hAnsi="Calibri" w:cs="Calibri"/>
                                <w:sz w:val="20"/>
                                <w:szCs w:val="20"/>
                              </w:rPr>
                              <w:t>&lt;</w:t>
                            </w:r>
                            <w:r>
                              <w:rPr>
                                <w:rFonts w:ascii="Calibri" w:eastAsia="Calibri" w:hAnsi="Calibri" w:cs="Calibri"/>
                                <w:sz w:val="20"/>
                                <w:szCs w:val="20"/>
                                <w:lang w:val="zh-CN"/>
                              </w:rPr>
                              <w:t>被保人姓名</w:t>
                            </w:r>
                            <w:r>
                              <w:rPr>
                                <w:rFonts w:ascii="Calibri" w:eastAsia="Calibri" w:hAnsi="Calibri" w:cs="Calibri"/>
                                <w:sz w:val="20"/>
                                <w:szCs w:val="20"/>
                              </w:rPr>
                              <w:t>&gt;、&lt;</w:t>
                            </w:r>
                            <w:r>
                              <w:rPr>
                                <w:rFonts w:ascii="Calibri" w:eastAsia="Calibri" w:hAnsi="Calibri" w:cs="Calibri"/>
                                <w:sz w:val="20"/>
                                <w:szCs w:val="20"/>
                                <w:lang w:val="zh-CN"/>
                              </w:rPr>
                              <w:t>被保人姓名</w:t>
                            </w:r>
                            <w:r>
                              <w:rPr>
                                <w:rFonts w:ascii="Calibri" w:eastAsia="Calibri" w:hAnsi="Calibri" w:cs="Calibri"/>
                                <w:sz w:val="20"/>
                                <w:szCs w:val="20"/>
                              </w:rPr>
                              <w:t>&gt;</w:t>
                            </w:r>
                            <w:r>
                              <w:rPr>
                                <w:rFonts w:ascii="Calibri" w:eastAsia="Calibri" w:hAnsi="Calibri" w:cs="Calibri"/>
                                <w:sz w:val="20"/>
                                <w:szCs w:val="20"/>
                                <w:lang w:val="zh-CN"/>
                              </w:rPr>
                              <w:t>购买的尾号为</w:t>
                            </w:r>
                            <w:r>
                              <w:rPr>
                                <w:rFonts w:ascii="Calibri" w:eastAsia="Calibri" w:hAnsi="Calibri" w:cs="Calibri"/>
                                <w:sz w:val="20"/>
                                <w:szCs w:val="20"/>
                              </w:rPr>
                              <w:t>&lt;</w:t>
                            </w:r>
                            <w:r>
                              <w:rPr>
                                <w:rFonts w:ascii="Calibri" w:eastAsia="Calibri" w:hAnsi="Calibri" w:cs="Calibri"/>
                                <w:sz w:val="20"/>
                                <w:szCs w:val="20"/>
                                <w:lang w:val="zh-CN"/>
                              </w:rPr>
                              <w:t>订单号码后</w:t>
                            </w:r>
                            <w:r>
                              <w:rPr>
                                <w:rFonts w:ascii="Calibri" w:eastAsia="Calibri" w:hAnsi="Calibri" w:cs="Calibri"/>
                                <w:sz w:val="20"/>
                                <w:szCs w:val="20"/>
                              </w:rPr>
                              <w:t>8位&gt;</w:t>
                            </w:r>
                            <w:r>
                              <w:rPr>
                                <w:rFonts w:ascii="Calibri" w:eastAsia="Calibri" w:hAnsi="Calibri" w:cs="Calibri"/>
                                <w:sz w:val="20"/>
                                <w:szCs w:val="20"/>
                                <w:lang w:val="zh-CN"/>
                              </w:rPr>
                              <w:t>的保障计划，将于</w:t>
                            </w:r>
                            <w:r>
                              <w:rPr>
                                <w:rFonts w:ascii="Calibri" w:eastAsia="Calibri" w:hAnsi="Calibri" w:cs="Calibri"/>
                                <w:sz w:val="20"/>
                                <w:szCs w:val="20"/>
                              </w:rPr>
                              <w:t>&lt;</w:t>
                            </w:r>
                            <w:r>
                              <w:rPr>
                                <w:rFonts w:ascii="Calibri" w:eastAsia="Calibri" w:hAnsi="Calibri" w:cs="Calibri"/>
                                <w:sz w:val="20"/>
                                <w:szCs w:val="20"/>
                                <w:lang w:val="zh-CN"/>
                              </w:rPr>
                              <w:t>满期日次日</w:t>
                            </w:r>
                            <w:r>
                              <w:rPr>
                                <w:rFonts w:ascii="Calibri" w:eastAsia="Calibri" w:hAnsi="Calibri" w:cs="Calibri"/>
                                <w:sz w:val="20"/>
                                <w:szCs w:val="20"/>
                              </w:rPr>
                              <w:t>&gt;</w:t>
                            </w:r>
                            <w:r>
                              <w:rPr>
                                <w:rFonts w:ascii="Calibri" w:eastAsia="Calibri" w:hAnsi="Calibri" w:cs="Calibri"/>
                                <w:sz w:val="20"/>
                                <w:szCs w:val="20"/>
                                <w:lang w:val="zh-CN"/>
                              </w:rPr>
                              <w:t>进入续保扣费，请您点击链接</w:t>
                            </w:r>
                            <w:r>
                              <w:rPr>
                                <w:rFonts w:ascii="Calibri" w:eastAsia="Calibri" w:hAnsi="Calibri" w:cs="Calibri"/>
                                <w:sz w:val="20"/>
                                <w:szCs w:val="20"/>
                              </w:rPr>
                              <w:t>:xxxxxxxxxxx</w:t>
                            </w:r>
                            <w:r>
                              <w:rPr>
                                <w:rFonts w:ascii="Calibri" w:eastAsia="Calibri" w:hAnsi="Calibri" w:cs="Calibri"/>
                                <w:sz w:val="20"/>
                                <w:szCs w:val="20"/>
                                <w:lang w:val="zh-CN"/>
                              </w:rPr>
                              <w:t>签约续期代扣协议，如有疑问请咨询在线客服或拨打客服热线</w:t>
                            </w:r>
                            <w:r>
                              <w:rPr>
                                <w:rFonts w:ascii="Calibri" w:eastAsia="Calibri" w:hAnsi="Calibri" w:cs="Calibri"/>
                                <w:sz w:val="20"/>
                                <w:szCs w:val="20"/>
                              </w:rPr>
                              <w:t>400-139-9990</w:t>
                            </w:r>
                            <w:r>
                              <w:rPr>
                                <w:rFonts w:ascii="Calibri" w:eastAsia="Calibri" w:hAnsi="Calibri" w:cs="Calibri"/>
                                <w:sz w:val="20"/>
                                <w:szCs w:val="20"/>
                                <w:lang w:val="zh-CN"/>
                              </w:rPr>
                              <w:t>。操作：用户点击短信内连接，打开我社</w:t>
                            </w:r>
                            <w:r>
                              <w:rPr>
                                <w:rFonts w:ascii="Calibri" w:eastAsia="Calibri" w:hAnsi="Calibri" w:cs="Calibri"/>
                                <w:sz w:val="20"/>
                                <w:szCs w:val="20"/>
                              </w:rPr>
                              <w:t>app</w:t>
                            </w:r>
                            <w:r>
                              <w:rPr>
                                <w:rFonts w:ascii="Calibri" w:eastAsia="Calibri" w:hAnsi="Calibri" w:cs="Calibri"/>
                                <w:sz w:val="20"/>
                                <w:szCs w:val="20"/>
                                <w:lang w:val="zh-CN"/>
                              </w:rPr>
                              <w:t>订单页面或跳转到我社</w:t>
                            </w:r>
                            <w:r>
                              <w:rPr>
                                <w:rFonts w:ascii="Calibri" w:eastAsia="Calibri" w:hAnsi="Calibri" w:cs="Calibri"/>
                                <w:sz w:val="20"/>
                                <w:szCs w:val="20"/>
                              </w:rPr>
                              <w:t>app</w:t>
                            </w:r>
                            <w:r>
                              <w:rPr>
                                <w:rFonts w:ascii="Calibri" w:eastAsia="Calibri" w:hAnsi="Calibri" w:cs="Calibri"/>
                                <w:sz w:val="20"/>
                                <w:szCs w:val="20"/>
                                <w:lang w:val="zh-CN"/>
                              </w:rPr>
                              <w:t>下载页面。</w:t>
                            </w:r>
                          </w:p>
                        </w:tc>
                      </w:tr>
                      <w:tr w:rsidR="006A34E7" w14:paraId="7FF5F33B" w14:textId="77777777">
                        <w:trPr>
                          <w:trHeight w:val="907"/>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04E7AA9" w14:textId="77777777" w:rsidR="006A34E7" w:rsidRDefault="006A34E7">
                            <w:pPr>
                              <w:tabs>
                                <w:tab w:val="left" w:pos="1440"/>
                              </w:tabs>
                              <w:suppressAutoHyphens/>
                              <w:ind w:right="720"/>
                              <w:jc w:val="both"/>
                              <w:outlineLvl w:val="0"/>
                            </w:pPr>
                            <w:r>
                              <w:rPr>
                                <w:rFonts w:ascii="Calibri" w:eastAsia="Calibri" w:hAnsi="Calibri" w:cs="Calibri"/>
                                <w:b/>
                                <w:bCs/>
                                <w:sz w:val="20"/>
                                <w:szCs w:val="20"/>
                              </w:rPr>
                              <w:t>签约按钮开放/关闭规则</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3DC4A154"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1.</w:t>
                            </w:r>
                            <w:r>
                              <w:rPr>
                                <w:rFonts w:ascii="Calibri" w:eastAsia="Calibri" w:hAnsi="Calibri" w:cs="Calibri"/>
                                <w:sz w:val="20"/>
                                <w:szCs w:val="20"/>
                              </w:rPr>
                              <w:tab/>
                              <w:t>显示签约按钮（按钮名称：立即续约）：订单满期日前15日——订单宽限期第60日</w:t>
                            </w:r>
                          </w:p>
                          <w:p w14:paraId="3B6DD7A0"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t>隐藏签约按钮：签约成功或订单&gt;宽限期第60日未签约</w:t>
                            </w:r>
                          </w:p>
                        </w:tc>
                      </w:tr>
                      <w:tr w:rsidR="006A34E7" w14:paraId="75B82545" w14:textId="77777777">
                        <w:trPr>
                          <w:trHeight w:val="1504"/>
                        </w:trPr>
                        <w:tc>
                          <w:tcPr>
                            <w:tcW w:w="2277"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9812409" w14:textId="77777777" w:rsidR="006A34E7" w:rsidRDefault="006A34E7">
                            <w:pPr>
                              <w:tabs>
                                <w:tab w:val="left" w:pos="1440"/>
                              </w:tabs>
                              <w:suppressAutoHyphens/>
                              <w:ind w:right="720"/>
                              <w:jc w:val="both"/>
                              <w:outlineLvl w:val="0"/>
                            </w:pPr>
                            <w:r>
                              <w:rPr>
                                <w:rFonts w:ascii="Calibri" w:eastAsia="Calibri" w:hAnsi="Calibri" w:cs="Calibri"/>
                                <w:b/>
                                <w:bCs/>
                                <w:sz w:val="20"/>
                                <w:szCs w:val="20"/>
                              </w:rPr>
                              <w:t>用户信息授权规则</w:t>
                            </w:r>
                          </w:p>
                        </w:tc>
                        <w:tc>
                          <w:tcPr>
                            <w:tcW w:w="7146"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0A501BA7" w14:textId="77777777" w:rsidR="006A34E7" w:rsidRDefault="006A34E7">
                            <w:pPr>
                              <w:tabs>
                                <w:tab w:val="left" w:pos="1440"/>
                                <w:tab w:val="left" w:pos="2880"/>
                                <w:tab w:val="left" w:pos="4320"/>
                                <w:tab w:val="left" w:pos="5760"/>
                              </w:tabs>
                              <w:suppressAutoHyphens/>
                              <w:ind w:right="720"/>
                              <w:jc w:val="both"/>
                              <w:outlineLvl w:val="0"/>
                              <w:rPr>
                                <w:rFonts w:ascii="Calibri" w:eastAsia="Calibri" w:hAnsi="Calibri" w:cs="Calibri"/>
                                <w:sz w:val="20"/>
                                <w:szCs w:val="20"/>
                              </w:rPr>
                            </w:pPr>
                            <w:r>
                              <w:rPr>
                                <w:rFonts w:ascii="Calibri" w:eastAsia="Calibri" w:hAnsi="Calibri" w:cs="Calibri"/>
                                <w:sz w:val="20"/>
                                <w:szCs w:val="20"/>
                                <w:lang w:val="zh-CN"/>
                              </w:rPr>
                              <w:t xml:space="preserve">通过支付宝鉴权判断交费人和支付宝账号是否一致。 </w:t>
                            </w: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一致：进行签约授权</w:t>
                            </w:r>
                          </w:p>
                          <w:p w14:paraId="3E4199DA" w14:textId="77777777" w:rsidR="006A34E7" w:rsidRDefault="006A34E7">
                            <w:pPr>
                              <w:tabs>
                                <w:tab w:val="left" w:pos="1440"/>
                                <w:tab w:val="left" w:pos="2880"/>
                                <w:tab w:val="left" w:pos="4320"/>
                                <w:tab w:val="left" w:pos="5760"/>
                              </w:tabs>
                              <w:suppressAutoHyphens/>
                              <w:ind w:left="360" w:right="720" w:hanging="360"/>
                              <w:jc w:val="both"/>
                              <w:outlineLvl w:val="0"/>
                            </w:pPr>
                            <w:r>
                              <w:rPr>
                                <w:rFonts w:ascii="Calibri" w:eastAsia="Calibri" w:hAnsi="Calibri" w:cs="Calibri"/>
                                <w:sz w:val="20"/>
                                <w:szCs w:val="20"/>
                              </w:rPr>
                              <w:t>2.</w:t>
                            </w:r>
                            <w:r>
                              <w:rPr>
                                <w:rFonts w:ascii="Calibri" w:eastAsia="Calibri" w:hAnsi="Calibri" w:cs="Calibri"/>
                                <w:sz w:val="20"/>
                                <w:szCs w:val="20"/>
                              </w:rPr>
                              <w:tab/>
                            </w:r>
                            <w:r>
                              <w:rPr>
                                <w:rFonts w:ascii="Calibri" w:eastAsia="Calibri" w:hAnsi="Calibri" w:cs="Calibri"/>
                                <w:sz w:val="20"/>
                                <w:szCs w:val="20"/>
                                <w:lang w:val="zh-CN"/>
                              </w:rPr>
                              <w:t>不一致：提示用户</w:t>
                            </w:r>
                            <w:r>
                              <w:rPr>
                                <w:rFonts w:ascii="Calibri" w:eastAsia="Calibri" w:hAnsi="Calibri" w:cs="Calibri"/>
                                <w:sz w:val="20"/>
                                <w:szCs w:val="20"/>
                                <w:lang w:val="de-DE"/>
                              </w:rPr>
                              <w:t>“</w:t>
                            </w:r>
                            <w:r>
                              <w:rPr>
                                <w:rFonts w:ascii="Calibri" w:eastAsia="Calibri" w:hAnsi="Calibri" w:cs="Calibri"/>
                                <w:sz w:val="20"/>
                                <w:szCs w:val="20"/>
                                <w:lang w:val="zh-CN"/>
                              </w:rPr>
                              <w:t>请选择正确的属于您个人的支付宝账号操作，如您需要做交费账号变更，请前往信美官网或</w:t>
                            </w:r>
                            <w:r>
                              <w:rPr>
                                <w:rFonts w:ascii="Calibri" w:eastAsia="Calibri" w:hAnsi="Calibri" w:cs="Calibri"/>
                                <w:sz w:val="20"/>
                                <w:szCs w:val="20"/>
                                <w:lang w:val="es-ES_tradnl"/>
                              </w:rPr>
                              <w:t>APP</w:t>
                            </w:r>
                            <w:r>
                              <w:rPr>
                                <w:rFonts w:ascii="Calibri" w:eastAsia="Calibri" w:hAnsi="Calibri" w:cs="Calibri"/>
                                <w:sz w:val="20"/>
                                <w:szCs w:val="20"/>
                              </w:rPr>
                              <w:t>—</w:t>
                            </w:r>
                            <w:r>
                              <w:rPr>
                                <w:rFonts w:ascii="Calibri" w:eastAsia="Calibri" w:hAnsi="Calibri" w:cs="Calibri"/>
                                <w:sz w:val="20"/>
                                <w:szCs w:val="20"/>
                                <w:lang w:val="zh-CN"/>
                              </w:rPr>
                              <w:t>个人中心</w:t>
                            </w:r>
                            <w:r>
                              <w:rPr>
                                <w:rFonts w:ascii="Calibri" w:eastAsia="Calibri" w:hAnsi="Calibri" w:cs="Calibri"/>
                                <w:sz w:val="20"/>
                                <w:szCs w:val="20"/>
                              </w:rPr>
                              <w:t>—</w:t>
                            </w:r>
                            <w:r>
                              <w:rPr>
                                <w:rFonts w:ascii="Calibri" w:eastAsia="Calibri" w:hAnsi="Calibri" w:cs="Calibri"/>
                                <w:sz w:val="20"/>
                                <w:szCs w:val="20"/>
                                <w:lang w:val="zh-CN"/>
                              </w:rPr>
                              <w:t>已完成订单界面进行更改。</w:t>
                            </w:r>
                            <w:r>
                              <w:rPr>
                                <w:rFonts w:ascii="Calibri" w:eastAsia="Calibri" w:hAnsi="Calibri" w:cs="Calibri"/>
                                <w:sz w:val="20"/>
                                <w:szCs w:val="20"/>
                              </w:rPr>
                              <w:t>”</w:t>
                            </w:r>
                          </w:p>
                        </w:tc>
                      </w:tr>
                      <w:tr w:rsidR="006A34E7" w14:paraId="36A97DA0" w14:textId="77777777">
                        <w:trPr>
                          <w:trHeight w:val="4490"/>
                        </w:trPr>
                        <w:tc>
                          <w:tcPr>
                            <w:tcW w:w="2277"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347AC98B" w14:textId="77777777" w:rsidR="006A34E7" w:rsidRDefault="006A34E7">
                            <w:pPr>
                              <w:tabs>
                                <w:tab w:val="left" w:pos="1440"/>
                              </w:tabs>
                              <w:suppressAutoHyphens/>
                              <w:ind w:right="720"/>
                              <w:jc w:val="both"/>
                              <w:outlineLvl w:val="0"/>
                            </w:pPr>
                            <w:r>
                              <w:rPr>
                                <w:rFonts w:ascii="Calibri" w:eastAsia="Calibri" w:hAnsi="Calibri" w:cs="Calibri"/>
                                <w:b/>
                                <w:bCs/>
                                <w:sz w:val="20"/>
                                <w:szCs w:val="20"/>
                              </w:rPr>
                              <w:t>CRM消息发送</w:t>
                            </w:r>
                          </w:p>
                        </w:tc>
                        <w:tc>
                          <w:tcPr>
                            <w:tcW w:w="7146" w:type="dxa"/>
                            <w:tcBorders>
                              <w:top w:val="single" w:sz="4" w:space="0" w:color="CACACA"/>
                              <w:left w:val="single" w:sz="4" w:space="0" w:color="CACACA"/>
                              <w:bottom w:val="single" w:sz="4" w:space="0" w:color="CACACA"/>
                              <w:right w:val="single" w:sz="4" w:space="0" w:color="CACACA"/>
                            </w:tcBorders>
                            <w:shd w:val="clear" w:color="auto" w:fill="E9EEF7"/>
                            <w:tcMar>
                              <w:top w:w="0" w:type="dxa"/>
                              <w:left w:w="460" w:type="dxa"/>
                              <w:bottom w:w="0" w:type="dxa"/>
                              <w:right w:w="820" w:type="dxa"/>
                            </w:tcMar>
                          </w:tcPr>
                          <w:p w14:paraId="6592AE8A" w14:textId="77777777"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r>
                            <w:r>
                              <w:rPr>
                                <w:rFonts w:ascii="Calibri" w:eastAsia="Calibri" w:hAnsi="Calibri" w:cs="Calibri"/>
                                <w:sz w:val="20"/>
                                <w:szCs w:val="20"/>
                                <w:lang w:val="zh-CN"/>
                              </w:rPr>
                              <w:t>发送时间：当保单进入宽限期第</w:t>
                            </w:r>
                            <w:r>
                              <w:rPr>
                                <w:rFonts w:ascii="Calibri" w:eastAsia="Calibri" w:hAnsi="Calibri" w:cs="Calibri"/>
                                <w:sz w:val="20"/>
                                <w:szCs w:val="20"/>
                              </w:rPr>
                              <w:t>8</w:t>
                            </w:r>
                            <w:r>
                              <w:rPr>
                                <w:rFonts w:ascii="Calibri" w:eastAsia="Calibri" w:hAnsi="Calibri" w:cs="Calibri"/>
                                <w:sz w:val="20"/>
                                <w:szCs w:val="20"/>
                                <w:lang w:val="zh-CN"/>
                              </w:rPr>
                              <w:t>天仍未续保成功，电商将该保单信息推送到</w:t>
                            </w:r>
                            <w:r>
                              <w:rPr>
                                <w:rFonts w:ascii="Calibri" w:eastAsia="Calibri" w:hAnsi="Calibri" w:cs="Calibri"/>
                                <w:sz w:val="20"/>
                                <w:szCs w:val="20"/>
                                <w:lang w:val="de-DE"/>
                              </w:rPr>
                              <w:t>CRM</w:t>
                            </w:r>
                            <w:r>
                              <w:rPr>
                                <w:rFonts w:ascii="Calibri" w:eastAsia="Calibri" w:hAnsi="Calibri" w:cs="Calibri"/>
                                <w:sz w:val="20"/>
                                <w:szCs w:val="20"/>
                                <w:lang w:val="zh-CN"/>
                              </w:rPr>
                              <w:t>平台，由</w:t>
                            </w:r>
                            <w:r>
                              <w:rPr>
                                <w:rFonts w:ascii="Calibri" w:eastAsia="Calibri" w:hAnsi="Calibri" w:cs="Calibri"/>
                                <w:sz w:val="20"/>
                                <w:szCs w:val="20"/>
                                <w:lang w:val="de-DE"/>
                              </w:rPr>
                              <w:t>CRM</w:t>
                            </w:r>
                            <w:r>
                              <w:rPr>
                                <w:rFonts w:ascii="Calibri" w:eastAsia="Calibri" w:hAnsi="Calibri" w:cs="Calibri"/>
                                <w:sz w:val="20"/>
                                <w:szCs w:val="20"/>
                                <w:lang w:val="zh-CN"/>
                              </w:rPr>
                              <w:t>做分发。</w:t>
                            </w:r>
                            <w:r>
                              <w:rPr>
                                <w:rFonts w:ascii="Calibri" w:eastAsia="Calibri" w:hAnsi="Calibri" w:cs="Calibri"/>
                                <w:sz w:val="20"/>
                                <w:szCs w:val="20"/>
                                <w:lang w:val="de-DE"/>
                              </w:rPr>
                              <w:t>CRM</w:t>
                            </w:r>
                            <w:r>
                              <w:rPr>
                                <w:rFonts w:ascii="Calibri" w:eastAsia="Calibri" w:hAnsi="Calibri" w:cs="Calibri"/>
                                <w:sz w:val="20"/>
                                <w:szCs w:val="20"/>
                                <w:lang w:val="zh-CN"/>
                              </w:rPr>
                              <w:t>推送消息时间为保单宽限期第</w:t>
                            </w:r>
                            <w:r>
                              <w:rPr>
                                <w:rFonts w:ascii="Calibri" w:eastAsia="Calibri" w:hAnsi="Calibri" w:cs="Calibri"/>
                                <w:sz w:val="20"/>
                                <w:szCs w:val="20"/>
                              </w:rPr>
                              <w:t>8</w:t>
                            </w:r>
                            <w:r>
                              <w:rPr>
                                <w:rFonts w:ascii="Calibri" w:eastAsia="Calibri" w:hAnsi="Calibri" w:cs="Calibri"/>
                                <w:sz w:val="20"/>
                                <w:szCs w:val="20"/>
                                <w:lang w:val="zh-TW" w:eastAsia="zh-TW"/>
                              </w:rPr>
                              <w:t>日早上</w:t>
                            </w:r>
                            <w:r>
                              <w:rPr>
                                <w:rFonts w:ascii="Calibri" w:eastAsia="Calibri" w:hAnsi="Calibri" w:cs="Calibri"/>
                                <w:sz w:val="20"/>
                                <w:szCs w:val="20"/>
                                <w:lang w:val="pt-PT"/>
                              </w:rPr>
                              <w:t>9:00.</w:t>
                            </w:r>
                          </w:p>
                          <w:p w14:paraId="473EC431" w14:textId="7CA23A3E" w:rsidR="006A34E7" w:rsidRDefault="006A34E7">
                            <w:pPr>
                              <w:tabs>
                                <w:tab w:val="left" w:pos="1440"/>
                                <w:tab w:val="left" w:pos="2880"/>
                                <w:tab w:val="left" w:pos="4320"/>
                                <w:tab w:val="left" w:pos="5760"/>
                              </w:tabs>
                              <w:suppressAutoHyphens/>
                              <w:ind w:left="360" w:right="720" w:hanging="360"/>
                              <w:jc w:val="both"/>
                              <w:outlineLvl w:val="0"/>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r>
                            <w:r w:rsidR="007457C9">
                              <w:rPr>
                                <w:rFonts w:ascii="Calibri" w:eastAsia="Calibri" w:hAnsi="Calibri" w:cs="Calibri"/>
                                <w:sz w:val="20"/>
                                <w:szCs w:val="20"/>
                                <w:lang w:val="zh-CN"/>
                              </w:rPr>
                              <w:t>推送人员：根据渠道归属，不同保单推</w:t>
                            </w:r>
                            <w:r w:rsidR="007457C9">
                              <w:rPr>
                                <w:rFonts w:ascii="Calibri" w:eastAsia="Calibri" w:hAnsi="Calibri" w:cs="Calibri" w:hint="eastAsia"/>
                                <w:sz w:val="20"/>
                                <w:szCs w:val="20"/>
                                <w:lang w:val="zh-CN"/>
                              </w:rPr>
                              <w:t>送</w:t>
                            </w:r>
                            <w:r>
                              <w:rPr>
                                <w:rFonts w:ascii="Calibri" w:eastAsia="Calibri" w:hAnsi="Calibri" w:cs="Calibri"/>
                                <w:sz w:val="20"/>
                                <w:szCs w:val="20"/>
                                <w:lang w:val="zh-CN"/>
                              </w:rPr>
                              <w:t>到不同</w:t>
                            </w:r>
                            <w:r w:rsidR="007457C9">
                              <w:rPr>
                                <w:rFonts w:ascii="Calibri" w:eastAsia="Calibri" w:hAnsi="Calibri" w:cs="Calibri" w:hint="eastAsia"/>
                                <w:sz w:val="20"/>
                                <w:szCs w:val="20"/>
                                <w:lang w:val="zh-CN"/>
                              </w:rPr>
                              <w:t>团队</w:t>
                            </w:r>
                            <w:r>
                              <w:rPr>
                                <w:rFonts w:ascii="Calibri" w:eastAsia="Calibri" w:hAnsi="Calibri" w:cs="Calibri"/>
                                <w:sz w:val="20"/>
                                <w:szCs w:val="20"/>
                                <w:lang w:val="zh-CN"/>
                              </w:rPr>
                              <w:t xml:space="preserve"> 风云团队</w:t>
                            </w:r>
                          </w:p>
                          <w:p w14:paraId="4DF96065" w14:textId="76A1554E"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国金团队</w:t>
                            </w:r>
                          </w:p>
                          <w:p w14:paraId="72F3DF4D" w14:textId="26528A0C"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杭州蚂蚁团队</w:t>
                            </w:r>
                          </w:p>
                          <w:p w14:paraId="10CA7A4C" w14:textId="4786B9D0"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深圳团队</w:t>
                            </w:r>
                          </w:p>
                          <w:p w14:paraId="42C269AF" w14:textId="16933708"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汤臣团队</w:t>
                            </w:r>
                          </w:p>
                          <w:p w14:paraId="375D41A1" w14:textId="28B2F8E9"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天弘团队</w:t>
                            </w:r>
                          </w:p>
                          <w:p w14:paraId="0FAB9C47" w14:textId="7503D5AA" w:rsidR="006A34E7" w:rsidRPr="006C6584"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中财团队</w:t>
                            </w:r>
                          </w:p>
                          <w:p w14:paraId="4596FAA7" w14:textId="77777777" w:rsidR="006A34E7" w:rsidRDefault="006A34E7">
                            <w:pPr>
                              <w:tabs>
                                <w:tab w:val="left" w:pos="1440"/>
                                <w:tab w:val="left" w:pos="2880"/>
                                <w:tab w:val="left" w:pos="4320"/>
                                <w:tab w:val="left" w:pos="5760"/>
                              </w:tabs>
                              <w:suppressAutoHyphens/>
                              <w:ind w:left="360" w:right="720"/>
                              <w:jc w:val="both"/>
                              <w:outlineLvl w:val="0"/>
                              <w:rPr>
                                <w:rFonts w:ascii="Calibri" w:eastAsia="Calibri" w:hAnsi="Calibri" w:cs="Calibri"/>
                                <w:sz w:val="20"/>
                                <w:szCs w:val="20"/>
                              </w:rPr>
                            </w:pPr>
                            <w:r>
                              <w:rPr>
                                <w:rFonts w:ascii="Calibri" w:eastAsia="Calibri" w:hAnsi="Calibri" w:cs="Calibri"/>
                                <w:sz w:val="20"/>
                                <w:szCs w:val="20"/>
                                <w:lang w:val="zh-CN"/>
                              </w:rPr>
                              <w:t>信美团队：不做推送，由云客服直接处理。</w:t>
                            </w:r>
                          </w:p>
                          <w:p w14:paraId="4C1AAE9C" w14:textId="0197C772" w:rsidR="006A34E7" w:rsidRDefault="006A34E7" w:rsidP="007457C9">
                            <w:pPr>
                              <w:tabs>
                                <w:tab w:val="left" w:pos="1440"/>
                                <w:tab w:val="left" w:pos="2880"/>
                                <w:tab w:val="left" w:pos="4320"/>
                                <w:tab w:val="left" w:pos="5760"/>
                              </w:tabs>
                              <w:suppressAutoHyphens/>
                              <w:ind w:left="360" w:right="720"/>
                              <w:jc w:val="both"/>
                              <w:outlineLvl w:val="0"/>
                            </w:pPr>
                            <w:r>
                              <w:rPr>
                                <w:rFonts w:ascii="Calibri" w:eastAsia="Calibri" w:hAnsi="Calibri" w:cs="Calibri"/>
                                <w:sz w:val="20"/>
                                <w:szCs w:val="20"/>
                                <w:lang w:val="zh-CN"/>
                              </w:rPr>
                              <w:t>归属团队为空：实质为互联网团队</w:t>
                            </w:r>
                            <w:r w:rsidR="007457C9">
                              <w:rPr>
                                <w:rFonts w:ascii="Calibri" w:eastAsia="Calibri" w:hAnsi="Calibri" w:cs="Calibri"/>
                                <w:sz w:val="20"/>
                                <w:szCs w:val="20"/>
                              </w:rPr>
                              <w:t>。</w:t>
                            </w:r>
                            <w:r>
                              <w:rPr>
                                <w:rFonts w:ascii="Calibri" w:eastAsia="Calibri" w:hAnsi="Calibri" w:cs="Calibri"/>
                                <w:sz w:val="20"/>
                                <w:szCs w:val="20"/>
                              </w:rPr>
                              <w:tab/>
                            </w:r>
                            <w:r>
                              <w:rPr>
                                <w:rFonts w:ascii="Calibri" w:eastAsia="Calibri" w:hAnsi="Calibri" w:cs="Calibri"/>
                                <w:sz w:val="20"/>
                                <w:szCs w:val="20"/>
                                <w:lang w:val="zh-CN"/>
                              </w:rPr>
                              <w:t>推送消息模板： 【信美相互】嗨，主人，您的客户：</w:t>
                            </w:r>
                            <w:r>
                              <w:rPr>
                                <w:rFonts w:ascii="Calibri" w:eastAsia="Calibri" w:hAnsi="Calibri" w:cs="Calibri"/>
                                <w:sz w:val="20"/>
                                <w:szCs w:val="20"/>
                              </w:rPr>
                              <w:t>&lt;</w:t>
                            </w:r>
                            <w:r>
                              <w:rPr>
                                <w:rFonts w:ascii="Calibri" w:eastAsia="Calibri" w:hAnsi="Calibri" w:cs="Calibri"/>
                                <w:sz w:val="20"/>
                                <w:szCs w:val="20"/>
                                <w:lang w:val="zh-CN"/>
                              </w:rPr>
                              <w:t>客户姓名</w:t>
                            </w:r>
                            <w:r>
                              <w:rPr>
                                <w:rFonts w:ascii="Calibri" w:eastAsia="Calibri" w:hAnsi="Calibri" w:cs="Calibri"/>
                                <w:sz w:val="20"/>
                                <w:szCs w:val="20"/>
                              </w:rPr>
                              <w:t>&gt;、&lt;</w:t>
                            </w:r>
                            <w:r>
                              <w:rPr>
                                <w:rFonts w:ascii="Calibri" w:eastAsia="Calibri" w:hAnsi="Calibri" w:cs="Calibri"/>
                                <w:sz w:val="20"/>
                                <w:szCs w:val="20"/>
                                <w:lang w:val="zh-CN"/>
                              </w:rPr>
                              <w:t>客户姓名</w:t>
                            </w:r>
                            <w:r>
                              <w:rPr>
                                <w:rFonts w:ascii="Calibri" w:eastAsia="Calibri" w:hAnsi="Calibri" w:cs="Calibri"/>
                                <w:sz w:val="20"/>
                                <w:szCs w:val="20"/>
                              </w:rPr>
                              <w:t>&gt;…</w:t>
                            </w:r>
                            <w:r>
                              <w:rPr>
                                <w:rFonts w:ascii="Calibri" w:eastAsia="Calibri" w:hAnsi="Calibri" w:cs="Calibri"/>
                                <w:sz w:val="20"/>
                                <w:szCs w:val="20"/>
                                <w:lang w:val="zh-CN"/>
                              </w:rPr>
                              <w:t>已进入续保扣费，请您及时通知客户办理相关操作。辛苦啦</w:t>
                            </w:r>
                            <w:r>
                              <w:rPr>
                                <w:rFonts w:ascii="Calibri" w:eastAsia="Calibri" w:hAnsi="Calibri" w:cs="Calibri"/>
                                <w:sz w:val="20"/>
                                <w:szCs w:val="20"/>
                              </w:rPr>
                              <w:t>~ 4.</w:t>
                            </w:r>
                            <w:r>
                              <w:rPr>
                                <w:rFonts w:ascii="Calibri" w:eastAsia="Calibri" w:hAnsi="Calibri" w:cs="Calibri"/>
                                <w:sz w:val="20"/>
                                <w:szCs w:val="20"/>
                              </w:rPr>
                              <w:tab/>
                            </w:r>
                            <w:r>
                              <w:rPr>
                                <w:rFonts w:ascii="Calibri" w:eastAsia="Calibri" w:hAnsi="Calibri" w:cs="Calibri"/>
                                <w:sz w:val="20"/>
                                <w:szCs w:val="20"/>
                                <w:lang w:val="zh-CN"/>
                              </w:rPr>
                              <w:t>推送消息类型：文本消息</w:t>
                            </w:r>
                          </w:p>
                        </w:tc>
                      </w:tr>
                    </w:tbl>
                    <w:p w14:paraId="1F452CA2" w14:textId="77777777" w:rsidR="006A34E7" w:rsidRDefault="006A34E7"/>
                  </w:txbxContent>
                </v:textbox>
                <w10:wrap type="topAndBottom" anchorx="page" anchory="page"/>
              </v:rect>
            </w:pict>
          </mc:Fallback>
        </mc:AlternateContent>
      </w:r>
      <w:r w:rsidRPr="00DE4099">
        <w:rPr>
          <w:rFonts w:hint="eastAsia"/>
        </w:rPr>
        <w:t>2.</w:t>
      </w:r>
      <w:r w:rsidR="00DE4099" w:rsidRPr="00DE4099">
        <w:rPr>
          <w:rFonts w:hint="eastAsia"/>
        </w:rPr>
        <w:t>4</w:t>
      </w:r>
      <w:r w:rsidRPr="00DE4099">
        <w:rPr>
          <w:rFonts w:hint="eastAsia"/>
        </w:rPr>
        <w:t>补签约规则</w:t>
      </w:r>
    </w:p>
    <w:p w14:paraId="6440AA4F" w14:textId="43BF51AD" w:rsidR="000C1CE3" w:rsidRDefault="00265A5F" w:rsidP="00664578">
      <w:pPr>
        <w:pStyle w:val="2"/>
      </w:pPr>
      <w:r>
        <w:rPr>
          <w:noProof/>
        </w:rPr>
        <w:lastRenderedPageBreak/>
        <w:drawing>
          <wp:anchor distT="152400" distB="152400" distL="152400" distR="152400" simplePos="0" relativeHeight="251716608" behindDoc="0" locked="0" layoutInCell="1" allowOverlap="1" wp14:anchorId="2E415E73" wp14:editId="0D1C7AA1">
            <wp:simplePos x="0" y="0"/>
            <wp:positionH relativeFrom="page">
              <wp:posOffset>-188043129</wp:posOffset>
            </wp:positionH>
            <wp:positionV relativeFrom="page">
              <wp:posOffset>-283062680</wp:posOffset>
            </wp:positionV>
            <wp:extent cx="2170430" cy="3887470"/>
            <wp:effectExtent l="0" t="0" r="0" b="0"/>
            <wp:wrapTopAndBottom/>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pasted-image.png"/>
                    <pic:cNvPicPr>
                      <a:picLocks noChangeAspect="1"/>
                    </pic:cNvPicPr>
                  </pic:nvPicPr>
                  <pic:blipFill>
                    <a:blip r:embed="rId13">
                      <a:extLst/>
                    </a:blip>
                    <a:stretch>
                      <a:fillRect/>
                    </a:stretch>
                  </pic:blipFill>
                  <pic:spPr>
                    <a:xfrm>
                      <a:off x="0" y="0"/>
                      <a:ext cx="2170430" cy="3887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DE4099" w:rsidRPr="00DE4099">
        <w:rPr>
          <w:rFonts w:hint="eastAsia"/>
        </w:rPr>
        <w:t>2.</w:t>
      </w:r>
      <w:r w:rsidR="00DE4099">
        <w:rPr>
          <w:rFonts w:hint="eastAsia"/>
        </w:rPr>
        <w:t>5</w:t>
      </w:r>
      <w:r w:rsidR="00DE4099" w:rsidRPr="00DE4099">
        <w:rPr>
          <w:rFonts w:hint="eastAsia"/>
        </w:rPr>
        <w:t>补签约</w:t>
      </w:r>
      <w:r w:rsidR="00DE4099">
        <w:rPr>
          <w:rFonts w:hint="eastAsia"/>
        </w:rPr>
        <w:t>－签约</w:t>
      </w:r>
      <w:r w:rsidR="00DE4099">
        <w:t>demo</w:t>
      </w:r>
    </w:p>
    <w:p w14:paraId="1FD27D55" w14:textId="14306722" w:rsidR="000C1CE3" w:rsidRDefault="00265A5F" w:rsidP="00265A5F">
      <w:pPr>
        <w:pStyle w:val="3"/>
      </w:pPr>
      <w:r w:rsidRPr="00265A5F">
        <w:rPr>
          <w:noProof/>
          <w:sz w:val="24"/>
          <w:szCs w:val="24"/>
          <w:lang w:val="en-US"/>
        </w:rPr>
        <w:drawing>
          <wp:anchor distT="152400" distB="152400" distL="152400" distR="152400" simplePos="0" relativeHeight="251778048" behindDoc="0" locked="0" layoutInCell="1" allowOverlap="1" wp14:anchorId="378CAAB1" wp14:editId="65EAEB8E">
            <wp:simplePos x="0" y="0"/>
            <wp:positionH relativeFrom="margin">
              <wp:posOffset>3708400</wp:posOffset>
            </wp:positionH>
            <wp:positionV relativeFrom="page">
              <wp:posOffset>2173605</wp:posOffset>
            </wp:positionV>
            <wp:extent cx="1944000" cy="3661200"/>
            <wp:effectExtent l="0" t="0" r="12065" b="0"/>
            <wp:wrapTopAndBottom/>
            <wp:docPr id="21"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26">
                      <a:extLst/>
                    </a:blip>
                    <a:srcRect l="4858" t="1561" r="8603" b="3485"/>
                    <a:stretch>
                      <a:fillRect/>
                    </a:stretch>
                  </pic:blipFill>
                  <pic:spPr>
                    <a:xfrm>
                      <a:off x="0" y="0"/>
                      <a:ext cx="1944000" cy="366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US"/>
        </w:rPr>
        <w:drawing>
          <wp:anchor distT="152400" distB="152400" distL="152400" distR="152400" simplePos="0" relativeHeight="251776000" behindDoc="0" locked="0" layoutInCell="1" allowOverlap="1" wp14:anchorId="2A209016" wp14:editId="79227F02">
            <wp:simplePos x="0" y="0"/>
            <wp:positionH relativeFrom="page">
              <wp:posOffset>4854278</wp:posOffset>
            </wp:positionH>
            <wp:positionV relativeFrom="page">
              <wp:posOffset>6403340</wp:posOffset>
            </wp:positionV>
            <wp:extent cx="2054522" cy="3886821"/>
            <wp:effectExtent l="0" t="0" r="3175"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1073741886" name="pasted-image.png"/>
                    <pic:cNvPicPr>
                      <a:picLocks noChangeAspect="1"/>
                    </pic:cNvPicPr>
                  </pic:nvPicPr>
                  <pic:blipFill>
                    <a:blip r:embed="rId13">
                      <a:extLst/>
                    </a:blip>
                    <a:stretch>
                      <a:fillRect/>
                    </a:stretch>
                  </pic:blipFill>
                  <pic:spPr>
                    <a:xfrm>
                      <a:off x="0" y="0"/>
                      <a:ext cx="2054522" cy="388682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w:eastAsia="Times" w:hAnsi="Times" w:cs="Times"/>
          <w:noProof/>
          <w:color w:val="262626"/>
          <w:sz w:val="40"/>
          <w:szCs w:val="40"/>
          <w:lang w:val="en-US"/>
        </w:rPr>
        <w:drawing>
          <wp:anchor distT="152400" distB="152400" distL="152400" distR="152400" simplePos="0" relativeHeight="251734016" behindDoc="0" locked="0" layoutInCell="1" allowOverlap="1" wp14:anchorId="23B55618" wp14:editId="5667D2D1">
            <wp:simplePos x="0" y="0"/>
            <wp:positionH relativeFrom="margin">
              <wp:posOffset>1422400</wp:posOffset>
            </wp:positionH>
            <wp:positionV relativeFrom="page">
              <wp:posOffset>2174240</wp:posOffset>
            </wp:positionV>
            <wp:extent cx="2052000" cy="3686400"/>
            <wp:effectExtent l="0" t="0" r="5715" b="0"/>
            <wp:wrapTopAndBottom/>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27">
                      <a:extLst/>
                    </a:blip>
                    <a:srcRect l="7220" t="1927" r="3662" b="1927"/>
                    <a:stretch>
                      <a:fillRect/>
                    </a:stretch>
                  </pic:blipFill>
                  <pic:spPr>
                    <a:xfrm>
                      <a:off x="0" y="0"/>
                      <a:ext cx="2052000" cy="3686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US"/>
        </w:rPr>
        <w:drawing>
          <wp:anchor distT="152400" distB="152400" distL="152400" distR="152400" simplePos="0" relativeHeight="251702272" behindDoc="0" locked="0" layoutInCell="1" allowOverlap="1" wp14:anchorId="2C153429" wp14:editId="622A1835">
            <wp:simplePos x="0" y="0"/>
            <wp:positionH relativeFrom="page">
              <wp:posOffset>2558005</wp:posOffset>
            </wp:positionH>
            <wp:positionV relativeFrom="page">
              <wp:posOffset>6403340</wp:posOffset>
            </wp:positionV>
            <wp:extent cx="1950485" cy="3883837"/>
            <wp:effectExtent l="0" t="0" r="5715" b="2540"/>
            <wp:wrapNone/>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sted-image.tiff"/>
                    <pic:cNvPicPr>
                      <a:picLocks noChangeAspect="1"/>
                    </pic:cNvPicPr>
                  </pic:nvPicPr>
                  <pic:blipFill>
                    <a:blip r:embed="rId28">
                      <a:extLst/>
                    </a:blip>
                    <a:stretch>
                      <a:fillRect/>
                    </a:stretch>
                  </pic:blipFill>
                  <pic:spPr>
                    <a:xfrm>
                      <a:off x="0" y="0"/>
                      <a:ext cx="1950885" cy="388463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US"/>
        </w:rPr>
        <w:drawing>
          <wp:anchor distT="152400" distB="152400" distL="152400" distR="152400" simplePos="0" relativeHeight="251701248" behindDoc="0" locked="0" layoutInCell="1" allowOverlap="1" wp14:anchorId="0F3E7ED3" wp14:editId="3DE7328C">
            <wp:simplePos x="0" y="0"/>
            <wp:positionH relativeFrom="page">
              <wp:posOffset>162046</wp:posOffset>
            </wp:positionH>
            <wp:positionV relativeFrom="page">
              <wp:posOffset>6403340</wp:posOffset>
            </wp:positionV>
            <wp:extent cx="2174688" cy="3883837"/>
            <wp:effectExtent l="0" t="0" r="10160" b="2540"/>
            <wp:wrapNone/>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png"/>
                    <pic:cNvPicPr>
                      <a:picLocks noChangeAspect="1"/>
                    </pic:cNvPicPr>
                  </pic:nvPicPr>
                  <pic:blipFill>
                    <a:blip r:embed="rId10">
                      <a:extLst/>
                    </a:blip>
                    <a:stretch>
                      <a:fillRect/>
                    </a:stretch>
                  </pic:blipFill>
                  <pic:spPr>
                    <a:xfrm>
                      <a:off x="0" y="0"/>
                      <a:ext cx="2175136" cy="388463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C7D9A">
        <w:rPr>
          <w:rFonts w:ascii="Times" w:eastAsia="Times" w:hAnsi="Times" w:cs="Times"/>
          <w:noProof/>
          <w:color w:val="262626"/>
          <w:sz w:val="40"/>
          <w:szCs w:val="40"/>
          <w:lang w:val="en-US"/>
        </w:rPr>
        <w:drawing>
          <wp:anchor distT="152400" distB="152400" distL="152400" distR="152400" simplePos="0" relativeHeight="251767808" behindDoc="0" locked="0" layoutInCell="1" allowOverlap="1" wp14:anchorId="344678D4" wp14:editId="6984B078">
            <wp:simplePos x="0" y="0"/>
            <wp:positionH relativeFrom="margin">
              <wp:posOffset>-861695</wp:posOffset>
            </wp:positionH>
            <wp:positionV relativeFrom="line">
              <wp:posOffset>638810</wp:posOffset>
            </wp:positionV>
            <wp:extent cx="2174240" cy="3660775"/>
            <wp:effectExtent l="0" t="0" r="10160" b="0"/>
            <wp:wrapTopAndBottom/>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29">
                      <a:extLst/>
                    </a:blip>
                    <a:srcRect l="9970" t="3317" r="9970" b="3317"/>
                    <a:stretch>
                      <a:fillRect/>
                    </a:stretch>
                  </pic:blipFill>
                  <pic:spPr>
                    <a:xfrm>
                      <a:off x="0" y="0"/>
                      <a:ext cx="2174240" cy="3660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64578" w:rsidRPr="00AC7D9A">
        <w:rPr>
          <w:rFonts w:hint="eastAsia"/>
          <w:sz w:val="24"/>
          <w:szCs w:val="24"/>
        </w:rPr>
        <w:t>2.5.1</w:t>
      </w:r>
      <w:r w:rsidR="00664578" w:rsidRPr="00AC7D9A">
        <w:rPr>
          <w:sz w:val="24"/>
          <w:szCs w:val="24"/>
        </w:rPr>
        <w:t xml:space="preserve"> 补签约且UID未签约demo</w:t>
      </w:r>
    </w:p>
    <w:p w14:paraId="5F31ED7B" w14:textId="454D5E4D"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ind w:right="720" w:firstLine="360"/>
        <w:jc w:val="both"/>
        <w:rPr>
          <w:sz w:val="18"/>
          <w:szCs w:val="18"/>
        </w:rPr>
      </w:pPr>
    </w:p>
    <w:p w14:paraId="1970657F" w14:textId="121529F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p>
    <w:p w14:paraId="07F27C80" w14:textId="44616A25" w:rsidR="000C1CE3"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r>
        <w:rPr>
          <w:noProof/>
        </w:rPr>
        <mc:AlternateContent>
          <mc:Choice Requires="wps">
            <w:drawing>
              <wp:anchor distT="152400" distB="152400" distL="152400" distR="152400" simplePos="0" relativeHeight="251698176" behindDoc="0" locked="0" layoutInCell="1" allowOverlap="1" wp14:anchorId="498726C2" wp14:editId="6E5BC3FC">
                <wp:simplePos x="0" y="0"/>
                <wp:positionH relativeFrom="page">
                  <wp:posOffset>2684091</wp:posOffset>
                </wp:positionH>
                <wp:positionV relativeFrom="page">
                  <wp:posOffset>5941141</wp:posOffset>
                </wp:positionV>
                <wp:extent cx="2070548" cy="332659"/>
                <wp:effectExtent l="0" t="0" r="0" b="0"/>
                <wp:wrapTopAndBottom distT="152400" distB="152400"/>
                <wp:docPr id="1073741875" name="officeArt object"/>
                <wp:cNvGraphicFramePr/>
                <a:graphic xmlns:a="http://schemas.openxmlformats.org/drawingml/2006/main">
                  <a:graphicData uri="http://schemas.microsoft.com/office/word/2010/wordprocessingShape">
                    <wps:wsp>
                      <wps:cNvSpPr/>
                      <wps:spPr>
                        <a:xfrm>
                          <a:off x="0" y="0"/>
                          <a:ext cx="2070548" cy="332659"/>
                        </a:xfrm>
                        <a:prstGeom prst="rect">
                          <a:avLst/>
                        </a:prstGeom>
                        <a:noFill/>
                        <a:ln w="12700" cap="flat">
                          <a:noFill/>
                          <a:miter lim="400000"/>
                        </a:ln>
                        <a:effectLst/>
                      </wps:spPr>
                      <wps:txbx>
                        <w:txbxContent>
                          <w:p w14:paraId="2BC60AB2" w14:textId="77777777" w:rsidR="006A34E7" w:rsidRDefault="006A34E7">
                            <w:pPr>
                              <w:pStyle w:val="a8"/>
                              <w:tabs>
                                <w:tab w:val="left" w:pos="1440"/>
                                <w:tab w:val="left" w:pos="2880"/>
                              </w:tabs>
                            </w:pPr>
                            <w:r>
                              <w:rPr>
                                <w:sz w:val="18"/>
                                <w:szCs w:val="18"/>
                                <w:lang w:val="zh-CN"/>
                              </w:rPr>
                              <w:t>图3-3-2 立即续约解释</w:t>
                            </w:r>
                          </w:p>
                        </w:txbxContent>
                      </wps:txbx>
                      <wps:bodyPr wrap="square" lIns="45719" tIns="45719" rIns="45719" bIns="45719" numCol="1" anchor="t">
                        <a:noAutofit/>
                      </wps:bodyPr>
                    </wps:wsp>
                  </a:graphicData>
                </a:graphic>
              </wp:anchor>
            </w:drawing>
          </mc:Choice>
          <mc:Fallback>
            <w:pict>
              <v:rect w14:anchorId="498726C2" id="_x0000_s1027" style="position:absolute;margin-left:211.35pt;margin-top:467.8pt;width:163.05pt;height:26.2pt;z-index:25169817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" filled="f" stroked="f" strokeweight="1pt">
                <v:stroke miterlimit="4"/>
                <v:textbox inset="45719emu,45719emu,45719emu,45719emu">
                  <w:txbxContent>
                    <w:p w14:paraId="2BC60AB2" w14:textId="77777777" w:rsidR="006A34E7" w:rsidRDefault="006A34E7">
                      <w:pPr>
                        <w:pStyle w:val="a8"/>
                        <w:tabs>
                          <w:tab w:val="left" w:pos="1440"/>
                          <w:tab w:val="left" w:pos="2880"/>
                        </w:tabs>
                      </w:pPr>
                      <w:r>
                        <w:rPr>
                          <w:sz w:val="18"/>
                          <w:szCs w:val="18"/>
                          <w:lang w:val="zh-CN"/>
                        </w:rPr>
                        <w:t>图3-3-2 立即续约解释</w:t>
                      </w:r>
                    </w:p>
                  </w:txbxContent>
                </v:textbox>
                <w10:wrap type="topAndBottom" anchorx="page" anchory="page"/>
              </v:rect>
            </w:pict>
          </mc:Fallback>
        </mc:AlternateContent>
      </w:r>
      <w:r>
        <w:rPr>
          <w:noProof/>
        </w:rPr>
        <mc:AlternateContent>
          <mc:Choice Requires="wps">
            <w:drawing>
              <wp:anchor distT="152400" distB="152400" distL="152400" distR="152400" simplePos="0" relativeHeight="251732992" behindDoc="0" locked="0" layoutInCell="1" allowOverlap="1" wp14:anchorId="5168A801" wp14:editId="66FFCFF6">
                <wp:simplePos x="0" y="0"/>
                <wp:positionH relativeFrom="page">
                  <wp:posOffset>342900</wp:posOffset>
                </wp:positionH>
                <wp:positionV relativeFrom="page">
                  <wp:posOffset>5830930</wp:posOffset>
                </wp:positionV>
                <wp:extent cx="1381675" cy="263503"/>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microsoft.com/office/word/2010/wordprocessingShape">
                    <wps:wsp>
                      <wps:cNvSpPr/>
                      <wps:spPr>
                        <a:xfrm>
                          <a:off x="0" y="0"/>
                          <a:ext cx="1381675" cy="263503"/>
                        </a:xfrm>
                        <a:prstGeom prst="rect">
                          <a:avLst/>
                        </a:prstGeom>
                        <a:noFill/>
                        <a:ln w="12700" cap="flat">
                          <a:noFill/>
                          <a:miter lim="400000"/>
                        </a:ln>
                        <a:effectLst/>
                      </wps:spPr>
                      <wps:txbx>
                        <w:txbxContent>
                          <w:p w14:paraId="5FC9D3D6" w14:textId="77777777" w:rsidR="006A34E7" w:rsidRDefault="006A34E7">
                            <w:pPr>
                              <w:pStyle w:val="a8"/>
                              <w:tabs>
                                <w:tab w:val="left" w:pos="1440"/>
                              </w:tabs>
                            </w:pPr>
                            <w:r>
                              <w:rPr>
                                <w:sz w:val="18"/>
                                <w:szCs w:val="18"/>
                                <w:lang w:val="zh-CN"/>
                              </w:rPr>
                              <w:t>图3-3-1 补签约入口</w:t>
                            </w:r>
                          </w:p>
                        </w:txbxContent>
                      </wps:txbx>
                      <wps:bodyPr wrap="square" lIns="45719" tIns="45719" rIns="45719" bIns="45719" numCol="1" anchor="t">
                        <a:noAutofit/>
                      </wps:bodyPr>
                    </wps:wsp>
                  </a:graphicData>
                </a:graphic>
              </wp:anchor>
            </w:drawing>
          </mc:Choice>
          <mc:Fallback>
            <w:pict>
              <v:rect w14:anchorId="5168A801" id="_x0000_s1028" style="position:absolute;margin-left:27pt;margin-top:459.15pt;width:108.8pt;height:20.75pt;z-index:251732992;visibility:visible;mso-wrap-style:square;mso-wrap-distance-left:12pt;mso-wrap-distance-top:12pt;mso-wrap-distance-right:12pt;mso-wrap-distance-bottom:12pt;mso-position-horizontal:absolute;mso-position-horizontal-relative:page;mso-position-vertical:absolute;mso-position-vertical-relative:page;v-text-anchor:top" wrapcoords="0 -52 21590 -52 21590 21496 0 21496 0 -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" filled="f" stroked="f" strokeweight="1pt">
                <v:stroke miterlimit="4"/>
                <v:textbox inset="45719emu,45719emu,45719emu,45719emu">
                  <w:txbxContent>
                    <w:p w14:paraId="5FC9D3D6" w14:textId="77777777" w:rsidR="006A34E7" w:rsidRDefault="006A34E7">
                      <w:pPr>
                        <w:pStyle w:val="a8"/>
                        <w:tabs>
                          <w:tab w:val="left" w:pos="1440"/>
                        </w:tabs>
                      </w:pPr>
                      <w:r>
                        <w:rPr>
                          <w:sz w:val="18"/>
                          <w:szCs w:val="18"/>
                          <w:lang w:val="zh-CN"/>
                        </w:rPr>
                        <w:t>图3-3-1 补签约入口</w:t>
                      </w:r>
                    </w:p>
                  </w:txbxContent>
                </v:textbox>
                <w10:wrap type="through" anchorx="page" anchory="page"/>
              </v:rect>
            </w:pict>
          </mc:Fallback>
        </mc:AlternateContent>
      </w:r>
      <w:r>
        <w:rPr>
          <w:noProof/>
        </w:rPr>
        <mc:AlternateContent>
          <mc:Choice Requires="wps">
            <w:drawing>
              <wp:anchor distT="152400" distB="152400" distL="152400" distR="152400" simplePos="0" relativeHeight="251736064" behindDoc="0" locked="0" layoutInCell="1" allowOverlap="1" wp14:anchorId="65C7B021" wp14:editId="7ED9FEF5">
                <wp:simplePos x="0" y="0"/>
                <wp:positionH relativeFrom="page">
                  <wp:posOffset>5145221</wp:posOffset>
                </wp:positionH>
                <wp:positionV relativeFrom="page">
                  <wp:posOffset>5962682</wp:posOffset>
                </wp:positionV>
                <wp:extent cx="2070548" cy="332659"/>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microsoft.com/office/word/2010/wordprocessingShape">
                    <wps:wsp>
                      <wps:cNvSpPr/>
                      <wps:spPr>
                        <a:xfrm>
                          <a:off x="0" y="0"/>
                          <a:ext cx="2070548" cy="332659"/>
                        </a:xfrm>
                        <a:prstGeom prst="rect">
                          <a:avLst/>
                        </a:prstGeom>
                        <a:noFill/>
                        <a:ln w="12700" cap="flat">
                          <a:noFill/>
                          <a:miter lim="400000"/>
                        </a:ln>
                        <a:effectLst/>
                      </wps:spPr>
                      <wps:txbx>
                        <w:txbxContent>
                          <w:p w14:paraId="4AD5F5CE" w14:textId="77777777" w:rsidR="006A34E7" w:rsidRDefault="006A34E7">
                            <w:pPr>
                              <w:pStyle w:val="a8"/>
                              <w:tabs>
                                <w:tab w:val="left" w:pos="1440"/>
                                <w:tab w:val="left" w:pos="2880"/>
                              </w:tabs>
                            </w:pPr>
                            <w:r>
                              <w:rPr>
                                <w:sz w:val="18"/>
                                <w:szCs w:val="18"/>
                                <w:lang w:val="zh-CN"/>
                              </w:rPr>
                              <w:t>图3-3-3 选择续期代扣订单</w:t>
                            </w:r>
                          </w:p>
                        </w:txbxContent>
                      </wps:txbx>
                      <wps:bodyPr wrap="square" lIns="45719" tIns="45719" rIns="45719" bIns="45719" numCol="1" anchor="t">
                        <a:noAutofit/>
                      </wps:bodyPr>
                    </wps:wsp>
                  </a:graphicData>
                </a:graphic>
              </wp:anchor>
            </w:drawing>
          </mc:Choice>
          <mc:Fallback>
            <w:pict>
              <v:rect w14:anchorId="65C7B021" id="_x0000_s1029" style="position:absolute;margin-left:405.15pt;margin-top:469.5pt;width:163.05pt;height:26.2pt;z-index:251736064;visibility:visible;mso-wrap-style:square;mso-wrap-distance-left:12pt;mso-wrap-distance-top:12pt;mso-wrap-distance-right:12pt;mso-wrap-distance-bottom:12pt;mso-position-horizontal:absolute;mso-position-horizontal-relative:page;mso-position-vertical:absolute;mso-position-vertical-relative:page;v-text-anchor:top" wrapcoords="-7 0 21587 0 21587 21559 -7 21559 -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" filled="f" stroked="f" strokeweight="1pt">
                <v:stroke miterlimit="4"/>
                <v:textbox inset="45719emu,45719emu,45719emu,45719emu">
                  <w:txbxContent>
                    <w:p w14:paraId="4AD5F5CE" w14:textId="77777777" w:rsidR="006A34E7" w:rsidRDefault="006A34E7">
                      <w:pPr>
                        <w:pStyle w:val="a8"/>
                        <w:tabs>
                          <w:tab w:val="left" w:pos="1440"/>
                          <w:tab w:val="left" w:pos="2880"/>
                        </w:tabs>
                      </w:pPr>
                      <w:r>
                        <w:rPr>
                          <w:sz w:val="18"/>
                          <w:szCs w:val="18"/>
                          <w:lang w:val="zh-CN"/>
                        </w:rPr>
                        <w:t>图3-3-3 选择续期代扣订单</w:t>
                      </w:r>
                    </w:p>
                  </w:txbxContent>
                </v:textbox>
                <w10:wrap type="through" anchorx="page" anchory="page"/>
              </v:rect>
            </w:pict>
          </mc:Fallback>
        </mc:AlternateContent>
      </w:r>
    </w:p>
    <w:p w14:paraId="7C9EF949" w14:textId="6EE09272"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p>
    <w:p w14:paraId="79CE6DF6" w14:textId="6CB9CF30"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p>
    <w:p w14:paraId="7F5D6DB9" w14:textId="3FC45166" w:rsidR="000C1CE3" w:rsidRDefault="00DE4099">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r>
        <w:rPr>
          <w:noProof/>
        </w:rPr>
        <mc:AlternateContent>
          <mc:Choice Requires="wps">
            <w:drawing>
              <wp:anchor distT="152400" distB="152400" distL="152400" distR="152400" simplePos="0" relativeHeight="251703296" behindDoc="0" locked="0" layoutInCell="1" allowOverlap="1" wp14:anchorId="75DF692E" wp14:editId="11E1EBFB">
                <wp:simplePos x="0" y="0"/>
                <wp:positionH relativeFrom="page">
                  <wp:posOffset>2685664</wp:posOffset>
                </wp:positionH>
                <wp:positionV relativeFrom="page">
                  <wp:posOffset>10291871</wp:posOffset>
                </wp:positionV>
                <wp:extent cx="2070548" cy="332659"/>
                <wp:effectExtent l="0" t="0" r="0" b="0"/>
                <wp:wrapTopAndBottom distT="152400" distB="152400"/>
                <wp:docPr id="1073741883" name="officeArt object"/>
                <wp:cNvGraphicFramePr/>
                <a:graphic xmlns:a="http://schemas.openxmlformats.org/drawingml/2006/main">
                  <a:graphicData uri="http://schemas.microsoft.com/office/word/2010/wordprocessingShape">
                    <wps:wsp>
                      <wps:cNvSpPr/>
                      <wps:spPr>
                        <a:xfrm>
                          <a:off x="0" y="0"/>
                          <a:ext cx="2070548" cy="332659"/>
                        </a:xfrm>
                        <a:prstGeom prst="rect">
                          <a:avLst/>
                        </a:prstGeom>
                        <a:noFill/>
                        <a:ln w="12700" cap="flat">
                          <a:noFill/>
                          <a:miter lim="400000"/>
                        </a:ln>
                        <a:effectLst/>
                      </wps:spPr>
                      <wps:txbx>
                        <w:txbxContent>
                          <w:p w14:paraId="0D878238" w14:textId="77777777" w:rsidR="006A34E7" w:rsidRDefault="006A34E7">
                            <w:pPr>
                              <w:pStyle w:val="a8"/>
                              <w:tabs>
                                <w:tab w:val="left" w:pos="1440"/>
                                <w:tab w:val="left" w:pos="2880"/>
                              </w:tabs>
                            </w:pPr>
                            <w:r>
                              <w:rPr>
                                <w:sz w:val="18"/>
                                <w:szCs w:val="18"/>
                                <w:lang w:val="zh-CN"/>
                              </w:rPr>
                              <w:t>图3-3-5 授权后加载界面</w:t>
                            </w:r>
                          </w:p>
                        </w:txbxContent>
                      </wps:txbx>
                      <wps:bodyPr wrap="square" lIns="45719" tIns="45719" rIns="45719" bIns="45719" numCol="1" anchor="t">
                        <a:noAutofit/>
                      </wps:bodyPr>
                    </wps:wsp>
                  </a:graphicData>
                </a:graphic>
              </wp:anchor>
            </w:drawing>
          </mc:Choice>
          <mc:Fallback>
            <w:pict>
              <v:rect w14:anchorId="75DF692E" id="_x0000_s1030" style="position:absolute;margin-left:211.45pt;margin-top:810.4pt;width:163.05pt;height:26.2pt;z-index:25170329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" filled="f" stroked="f" strokeweight="1pt">
                <v:stroke miterlimit="4"/>
                <v:textbox inset="45719emu,45719emu,45719emu,45719emu">
                  <w:txbxContent>
                    <w:p w14:paraId="0D878238" w14:textId="77777777" w:rsidR="006A34E7" w:rsidRDefault="006A34E7">
                      <w:pPr>
                        <w:pStyle w:val="a8"/>
                        <w:tabs>
                          <w:tab w:val="left" w:pos="1440"/>
                          <w:tab w:val="left" w:pos="2880"/>
                        </w:tabs>
                      </w:pPr>
                      <w:r>
                        <w:rPr>
                          <w:sz w:val="18"/>
                          <w:szCs w:val="18"/>
                          <w:lang w:val="zh-CN"/>
                        </w:rPr>
                        <w:t>图3-3-5 授权后加载界面</w:t>
                      </w:r>
                    </w:p>
                  </w:txbxContent>
                </v:textbox>
                <w10:wrap type="topAndBottom" anchorx="page" anchory="page"/>
              </v:rect>
            </w:pict>
          </mc:Fallback>
        </mc:AlternateContent>
      </w:r>
      <w:r>
        <w:rPr>
          <w:noProof/>
        </w:rPr>
        <mc:AlternateContent>
          <mc:Choice Requires="wps">
            <w:drawing>
              <wp:anchor distT="152400" distB="152400" distL="152400" distR="152400" simplePos="0" relativeHeight="251699200" behindDoc="0" locked="0" layoutInCell="1" allowOverlap="1" wp14:anchorId="3F4F9F86" wp14:editId="671B077C">
                <wp:simplePos x="0" y="0"/>
                <wp:positionH relativeFrom="page">
                  <wp:posOffset>394335</wp:posOffset>
                </wp:positionH>
                <wp:positionV relativeFrom="page">
                  <wp:posOffset>10292715</wp:posOffset>
                </wp:positionV>
                <wp:extent cx="2070100" cy="332105"/>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microsoft.com/office/word/2010/wordprocessingShape">
                    <wps:wsp>
                      <wps:cNvSpPr/>
                      <wps:spPr>
                        <a:xfrm>
                          <a:off x="0" y="0"/>
                          <a:ext cx="2070100" cy="332105"/>
                        </a:xfrm>
                        <a:prstGeom prst="rect">
                          <a:avLst/>
                        </a:prstGeom>
                        <a:noFill/>
                        <a:ln w="12700" cap="flat">
                          <a:noFill/>
                          <a:miter lim="400000"/>
                        </a:ln>
                        <a:effectLst/>
                      </wps:spPr>
                      <wps:txbx>
                        <w:txbxContent>
                          <w:p w14:paraId="50FA616B" w14:textId="77777777" w:rsidR="006A34E7" w:rsidRDefault="006A34E7">
                            <w:pPr>
                              <w:pStyle w:val="a8"/>
                              <w:tabs>
                                <w:tab w:val="left" w:pos="1440"/>
                                <w:tab w:val="left" w:pos="2880"/>
                              </w:tabs>
                            </w:pPr>
                            <w:r>
                              <w:rPr>
                                <w:sz w:val="18"/>
                                <w:szCs w:val="18"/>
                                <w:lang w:val="zh-CN"/>
                              </w:rPr>
                              <w:t>图3-3-4  支付宝授权界面</w:t>
                            </w:r>
                          </w:p>
                        </w:txbxContent>
                      </wps:txbx>
                      <wps:bodyPr wrap="square" lIns="45719" tIns="45719" rIns="45719" bIns="45719" numCol="1" anchor="t">
                        <a:noAutofit/>
                      </wps:bodyPr>
                    </wps:wsp>
                  </a:graphicData>
                </a:graphic>
              </wp:anchor>
            </w:drawing>
          </mc:Choice>
          <mc:Fallback>
            <w:pict>
              <v:rect w14:anchorId="3F4F9F86" id="_x0000_s1031" style="position:absolute;margin-left:31.05pt;margin-top:810.45pt;width:163pt;height:26.15pt;z-index:251699200;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" filled="f" stroked="f" strokeweight="1pt">
                <v:stroke miterlimit="4"/>
                <v:textbox inset="45719emu,45719emu,45719emu,45719emu">
                  <w:txbxContent>
                    <w:p w14:paraId="50FA616B" w14:textId="77777777" w:rsidR="006A34E7" w:rsidRDefault="006A34E7">
                      <w:pPr>
                        <w:pStyle w:val="a8"/>
                        <w:tabs>
                          <w:tab w:val="left" w:pos="1440"/>
                          <w:tab w:val="left" w:pos="2880"/>
                        </w:tabs>
                      </w:pPr>
                      <w:r>
                        <w:rPr>
                          <w:sz w:val="18"/>
                          <w:szCs w:val="18"/>
                          <w:lang w:val="zh-CN"/>
                        </w:rPr>
                        <w:t>图3-3-4  支付宝授权界面</w:t>
                      </w:r>
                    </w:p>
                  </w:txbxContent>
                </v:textbox>
                <w10:wrap type="through" anchorx="page" anchory="page"/>
              </v:rect>
            </w:pict>
          </mc:Fallback>
        </mc:AlternateContent>
      </w:r>
    </w:p>
    <w:p w14:paraId="3E47600C" w14:textId="51F1F9D0" w:rsidR="000C1CE3" w:rsidRDefault="00DE4099">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r>
        <w:rPr>
          <w:noProof/>
        </w:rPr>
        <mc:AlternateContent>
          <mc:Choice Requires="wps">
            <w:drawing>
              <wp:anchor distT="152400" distB="152400" distL="152400" distR="152400" simplePos="0" relativeHeight="251704320" behindDoc="0" locked="0" layoutInCell="1" allowOverlap="1" wp14:anchorId="35C64F12" wp14:editId="3631775F">
                <wp:simplePos x="0" y="0"/>
                <wp:positionH relativeFrom="page">
                  <wp:posOffset>5198729</wp:posOffset>
                </wp:positionH>
                <wp:positionV relativeFrom="page">
                  <wp:posOffset>10290279</wp:posOffset>
                </wp:positionV>
                <wp:extent cx="2070548" cy="332659"/>
                <wp:effectExtent l="0" t="0" r="0" b="0"/>
                <wp:wrapThrough wrapText="bothSides" distL="152400" distR="152400">
                  <wp:wrapPolygon edited="1">
                    <wp:start x="0" y="0"/>
                    <wp:lineTo x="21600" y="0"/>
                    <wp:lineTo x="21600" y="21600"/>
                    <wp:lineTo x="0" y="21600"/>
                    <wp:lineTo x="0" y="0"/>
                  </wp:wrapPolygon>
                </wp:wrapThrough>
                <wp:docPr id="1073741884" name="officeArt object"/>
                <wp:cNvGraphicFramePr/>
                <a:graphic xmlns:a="http://schemas.openxmlformats.org/drawingml/2006/main">
                  <a:graphicData uri="http://schemas.microsoft.com/office/word/2010/wordprocessingShape">
                    <wps:wsp>
                      <wps:cNvSpPr/>
                      <wps:spPr>
                        <a:xfrm>
                          <a:off x="0" y="0"/>
                          <a:ext cx="2070548" cy="332659"/>
                        </a:xfrm>
                        <a:prstGeom prst="rect">
                          <a:avLst/>
                        </a:prstGeom>
                        <a:noFill/>
                        <a:ln w="12700" cap="flat">
                          <a:noFill/>
                          <a:miter lim="400000"/>
                        </a:ln>
                        <a:effectLst/>
                      </wps:spPr>
                      <wps:txbx>
                        <w:txbxContent>
                          <w:p w14:paraId="3EF190AE" w14:textId="77777777" w:rsidR="006A34E7" w:rsidRDefault="006A34E7">
                            <w:pPr>
                              <w:pStyle w:val="a8"/>
                              <w:tabs>
                                <w:tab w:val="left" w:pos="1440"/>
                                <w:tab w:val="left" w:pos="2880"/>
                              </w:tabs>
                            </w:pPr>
                            <w:r>
                              <w:rPr>
                                <w:sz w:val="18"/>
                                <w:szCs w:val="18"/>
                                <w:lang w:val="zh-CN"/>
                              </w:rPr>
                              <w:t>图3-3-6 身份验证界面</w:t>
                            </w:r>
                          </w:p>
                        </w:txbxContent>
                      </wps:txbx>
                      <wps:bodyPr wrap="square" lIns="45719" tIns="45719" rIns="45719" bIns="45719" numCol="1" anchor="t">
                        <a:noAutofit/>
                      </wps:bodyPr>
                    </wps:wsp>
                  </a:graphicData>
                </a:graphic>
              </wp:anchor>
            </w:drawing>
          </mc:Choice>
          <mc:Fallback>
            <w:pict>
              <v:rect w14:anchorId="35C64F12" id="_x0000_s1032" style="position:absolute;margin-left:409.35pt;margin-top:810.25pt;width:163.05pt;height:26.2pt;z-index:251704320;visibility:visible;mso-wrap-style:square;mso-wrap-distance-left:12pt;mso-wrap-distance-top:12pt;mso-wrap-distance-right:12pt;mso-wrap-distance-bottom:12pt;mso-position-horizontal:absolute;mso-position-horizontal-relative:page;mso-position-vertical:absolute;mso-position-vertical-relative:page;v-text-anchor:top" wrapcoords="-7 0 21587 0 21587 21559 -7 21559 -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" filled="f" stroked="f" strokeweight="1pt">
                <v:stroke miterlimit="4"/>
                <v:textbox inset="45719emu,45719emu,45719emu,45719emu">
                  <w:txbxContent>
                    <w:p w14:paraId="3EF190AE" w14:textId="77777777" w:rsidR="006A34E7" w:rsidRDefault="006A34E7">
                      <w:pPr>
                        <w:pStyle w:val="a8"/>
                        <w:tabs>
                          <w:tab w:val="left" w:pos="1440"/>
                          <w:tab w:val="left" w:pos="2880"/>
                        </w:tabs>
                      </w:pPr>
                      <w:r>
                        <w:rPr>
                          <w:sz w:val="18"/>
                          <w:szCs w:val="18"/>
                          <w:lang w:val="zh-CN"/>
                        </w:rPr>
                        <w:t>图3-3-6 身份验证界面</w:t>
                      </w:r>
                    </w:p>
                  </w:txbxContent>
                </v:textbox>
                <w10:wrap type="through" anchorx="page" anchory="page"/>
              </v:rect>
            </w:pict>
          </mc:Fallback>
        </mc:AlternateContent>
      </w:r>
    </w:p>
    <w:p w14:paraId="79781BEF" w14:textId="1F346B2C" w:rsidR="00CF7893" w:rsidRPr="00932CDA" w:rsidRDefault="00932CDA" w:rsidP="006C6584">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360" w:lineRule="auto"/>
        <w:rPr>
          <w:rFonts w:ascii="Times" w:eastAsia="Times" w:hAnsi="Times" w:cs="Times"/>
          <w:color w:val="262626"/>
          <w:sz w:val="40"/>
          <w:szCs w:val="40"/>
        </w:rPr>
      </w:pPr>
      <w:r>
        <w:rPr>
          <w:noProof/>
        </w:rPr>
        <w:lastRenderedPageBreak/>
        <w:drawing>
          <wp:anchor distT="152400" distB="152400" distL="152400" distR="152400" simplePos="0" relativeHeight="251695104" behindDoc="0" locked="0" layoutInCell="1" allowOverlap="1" wp14:anchorId="3B9584A7" wp14:editId="18B2D224">
            <wp:simplePos x="0" y="0"/>
            <wp:positionH relativeFrom="page">
              <wp:posOffset>617308</wp:posOffset>
            </wp:positionH>
            <wp:positionV relativeFrom="page">
              <wp:posOffset>1031698</wp:posOffset>
            </wp:positionV>
            <wp:extent cx="1825200" cy="3430800"/>
            <wp:effectExtent l="0" t="0" r="3810" b="0"/>
            <wp:wrapTopAndBottom/>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pasted-image.tiff"/>
                    <pic:cNvPicPr>
                      <a:picLocks noChangeAspect="1"/>
                    </pic:cNvPicPr>
                  </pic:nvPicPr>
                  <pic:blipFill>
                    <a:blip r:embed="rId30">
                      <a:extLst/>
                    </a:blip>
                    <a:srcRect/>
                    <a:stretch>
                      <a:fillRect/>
                    </a:stretch>
                  </pic:blipFill>
                  <pic:spPr>
                    <a:xfrm>
                      <a:off x="0" y="0"/>
                      <a:ext cx="1825200" cy="343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152400" distB="152400" distL="152400" distR="152400" simplePos="0" relativeHeight="251705344" behindDoc="0" locked="0" layoutInCell="1" allowOverlap="1" wp14:anchorId="4F90696B" wp14:editId="6B5A9A3F">
                <wp:simplePos x="0" y="0"/>
                <wp:positionH relativeFrom="page">
                  <wp:posOffset>855506</wp:posOffset>
                </wp:positionH>
                <wp:positionV relativeFrom="page">
                  <wp:posOffset>4573551</wp:posOffset>
                </wp:positionV>
                <wp:extent cx="2070100" cy="409575"/>
                <wp:effectExtent l="0" t="0" r="0" b="0"/>
                <wp:wrapTopAndBottom distT="152400" distB="152400"/>
                <wp:docPr id="1073741885" name="officeArt object"/>
                <wp:cNvGraphicFramePr/>
                <a:graphic xmlns:a="http://schemas.openxmlformats.org/drawingml/2006/main">
                  <a:graphicData uri="http://schemas.microsoft.com/office/word/2010/wordprocessingShape">
                    <wps:wsp>
                      <wps:cNvSpPr/>
                      <wps:spPr>
                        <a:xfrm>
                          <a:off x="0" y="0"/>
                          <a:ext cx="2070100" cy="409575"/>
                        </a:xfrm>
                        <a:prstGeom prst="rect">
                          <a:avLst/>
                        </a:prstGeom>
                        <a:noFill/>
                        <a:ln w="12700" cap="flat">
                          <a:noFill/>
                          <a:miter lim="400000"/>
                        </a:ln>
                        <a:effectLst/>
                      </wps:spPr>
                      <wps:txbx>
                        <w:txbxContent>
                          <w:p w14:paraId="7374A0B8" w14:textId="77777777" w:rsidR="006A34E7" w:rsidRDefault="006A34E7">
                            <w:pPr>
                              <w:pStyle w:val="a8"/>
                              <w:tabs>
                                <w:tab w:val="left" w:pos="1440"/>
                                <w:tab w:val="left" w:pos="2880"/>
                              </w:tabs>
                            </w:pPr>
                            <w:r>
                              <w:rPr>
                                <w:sz w:val="18"/>
                                <w:szCs w:val="18"/>
                                <w:lang w:val="zh-CN"/>
                              </w:rPr>
                              <w:t>图3-3-7 开通成功界面</w:t>
                            </w:r>
                          </w:p>
                        </w:txbxContent>
                      </wps:txbx>
                      <wps:bodyPr wrap="square" lIns="45719" tIns="45719" rIns="45719" bIns="45719" numCol="1" anchor="t">
                        <a:noAutofit/>
                      </wps:bodyPr>
                    </wps:wsp>
                  </a:graphicData>
                </a:graphic>
              </wp:anchor>
            </w:drawing>
          </mc:Choice>
          <mc:Fallback>
            <w:pict>
              <v:rect w14:anchorId="4F90696B" id="_x0000_s1033" style="position:absolute;margin-left:67.35pt;margin-top:360.1pt;width:163pt;height:32.25pt;z-index:2517053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" filled="f" stroked="f" strokeweight="1pt">
                <v:stroke miterlimit="4"/>
                <v:textbox inset="45719emu,45719emu,45719emu,45719emu">
                  <w:txbxContent>
                    <w:p w14:paraId="7374A0B8" w14:textId="77777777" w:rsidR="006A34E7" w:rsidRDefault="006A34E7">
                      <w:pPr>
                        <w:pStyle w:val="a8"/>
                        <w:tabs>
                          <w:tab w:val="left" w:pos="1440"/>
                          <w:tab w:val="left" w:pos="2880"/>
                        </w:tabs>
                      </w:pPr>
                      <w:r>
                        <w:rPr>
                          <w:sz w:val="18"/>
                          <w:szCs w:val="18"/>
                          <w:lang w:val="zh-CN"/>
                        </w:rPr>
                        <w:t>图3-3-7 开通成功界面</w:t>
                      </w:r>
                    </w:p>
                  </w:txbxContent>
                </v:textbox>
                <w10:wrap type="topAndBottom" anchorx="page" anchory="page"/>
              </v:rect>
            </w:pict>
          </mc:Fallback>
        </mc:AlternateContent>
      </w:r>
      <w:r w:rsidR="00CF7893">
        <w:t>a.</w:t>
      </w:r>
      <w:r w:rsidR="00CF7893">
        <w:rPr>
          <w:lang w:val="zh-CN"/>
        </w:rPr>
        <w:t>发送签约短信，短信规则见</w:t>
      </w:r>
      <w:r w:rsidR="00CF7893">
        <w:t xml:space="preserve">3.1 </w:t>
      </w:r>
      <w:r w:rsidR="00CF7893">
        <w:rPr>
          <w:lang w:val="zh-CN"/>
        </w:rPr>
        <w:t>发起补充签约规则，发送短信范围：未签约订单发送短信，短信中提醒客户签约，签约入口为图</w:t>
      </w:r>
      <w:r w:rsidR="00CF7893">
        <w:t xml:space="preserve">3-3-1 </w:t>
      </w:r>
      <w:r w:rsidR="00CF7893">
        <w:rPr>
          <w:lang w:val="zh-CN"/>
        </w:rPr>
        <w:t>补签约入口（个人中心－我的订单列表），已完成－我投保的订单划分两个区域：待续约订单、无须签约订单；</w:t>
      </w:r>
    </w:p>
    <w:p w14:paraId="0FD48A13" w14:textId="77777777" w:rsidR="00CF7893" w:rsidRDefault="00CF7893" w:rsidP="006C6584">
      <w:pPr>
        <w:spacing w:line="360" w:lineRule="auto"/>
      </w:pPr>
      <w:r>
        <w:t xml:space="preserve">b. </w:t>
      </w:r>
      <w:r>
        <w:rPr>
          <w:lang w:val="zh-CN"/>
        </w:rPr>
        <w:t>有待签约订单，高亮显示截止到当前日期投保人／交费人下所有需要签约订单，需要签约订单（当前支付宝支付方式、未签约、勾选了自动续保、保单状态为“有效”）；未有待签约订单时，不显示待签约订单标题和所有需要签约订单；</w:t>
      </w:r>
    </w:p>
    <w:p w14:paraId="67C1C441" w14:textId="24B88F31" w:rsidR="00CF7893" w:rsidRDefault="00CF7893" w:rsidP="006C6584">
      <w:pPr>
        <w:spacing w:line="360" w:lineRule="auto"/>
        <w:rPr>
          <w:lang w:val="zh-CN"/>
        </w:rPr>
      </w:pPr>
      <w:r>
        <w:t>c.</w:t>
      </w:r>
      <w:r>
        <w:rPr>
          <w:lang w:val="zh-CN"/>
        </w:rPr>
        <w:t>点击图</w:t>
      </w:r>
      <w:r>
        <w:t xml:space="preserve">3-3-1 </w:t>
      </w:r>
      <w:r>
        <w:rPr>
          <w:lang w:val="zh-CN"/>
        </w:rPr>
        <w:t>补签约入口中待签约订单旁的红色问号，对立即续约进行解释，文案和格式如下：显示如图3-3-2  立即续约解释；点击“我知道了”关闭本界面；回到图</w:t>
      </w:r>
      <w:r>
        <w:t xml:space="preserve">3-3-1 </w:t>
      </w:r>
      <w:r>
        <w:rPr>
          <w:lang w:val="zh-CN"/>
        </w:rPr>
        <w:t>补签约入口；</w:t>
      </w:r>
    </w:p>
    <w:p w14:paraId="63264774" w14:textId="5A4C55CA" w:rsidR="00CF7893" w:rsidRDefault="00CF7893" w:rsidP="006C6584">
      <w:pPr>
        <w:spacing w:line="360" w:lineRule="auto"/>
        <w:rPr>
          <w:rFonts w:ascii="Times New Roman" w:eastAsia="Times New Roman" w:hAnsi="Times New Roman" w:cs="Times New Roman"/>
          <w:b/>
          <w:bCs/>
        </w:rPr>
      </w:pPr>
      <w:r>
        <w:rPr>
          <w:rFonts w:hint="eastAsia"/>
          <w:lang w:val="zh-CN"/>
        </w:rPr>
        <w:t xml:space="preserve">    </w:t>
      </w:r>
      <w:r w:rsidR="00932CDA">
        <w:rPr>
          <w:rFonts w:hint="eastAsia"/>
          <w:lang w:val="zh-CN"/>
        </w:rPr>
        <w:t xml:space="preserve">                           </w:t>
      </w:r>
      <w:r>
        <w:rPr>
          <w:rFonts w:ascii="Arial Unicode MS" w:eastAsia="Arial Unicode MS" w:hAnsi="Arial Unicode MS" w:cs="Arial Unicode MS" w:hint="eastAsia"/>
          <w:lang w:val="zh-CN"/>
        </w:rPr>
        <w:t>为什么要签约续保协议</w:t>
      </w:r>
    </w:p>
    <w:p w14:paraId="4E902074" w14:textId="39004463" w:rsidR="00CF7893" w:rsidRDefault="00932CDA" w:rsidP="006C6584">
      <w:pPr>
        <w:spacing w:line="360" w:lineRule="auto"/>
        <w:rPr>
          <w:rFonts w:ascii="Times New Roman" w:eastAsia="Times New Roman" w:hAnsi="Times New Roman" w:cs="Times New Roman"/>
        </w:rPr>
      </w:pPr>
      <w:r>
        <w:rPr>
          <w:rFonts w:ascii="Arial Unicode MS" w:eastAsia="Arial Unicode MS" w:hAnsi="Arial Unicode MS" w:cs="Arial Unicode MS" w:hint="eastAsia"/>
          <w:lang w:val="zh-CN"/>
        </w:rPr>
        <w:t xml:space="preserve">     </w:t>
      </w:r>
      <w:r w:rsidR="00CF7893">
        <w:rPr>
          <w:rFonts w:ascii="Arial Unicode MS" w:eastAsia="Arial Unicode MS" w:hAnsi="Arial Unicode MS" w:cs="Arial Unicode MS" w:hint="eastAsia"/>
          <w:lang w:val="zh-CN"/>
        </w:rPr>
        <w:t>只有您签约了续保协议，我社才能在保单期满后的</w:t>
      </w:r>
      <w:r w:rsidR="00CF7893">
        <w:t>60</w:t>
      </w:r>
      <w:r w:rsidR="00CF7893">
        <w:rPr>
          <w:rFonts w:ascii="Arial Unicode MS" w:eastAsia="Arial Unicode MS" w:hAnsi="Arial Unicode MS" w:cs="Arial Unicode MS" w:hint="eastAsia"/>
          <w:lang w:val="zh-CN"/>
        </w:rPr>
        <w:t>日宽限期内，授权支付宝对您在我社预留的账户代收保费。若您未签约续保协议，我社将无法授权支付宝对您代收保费，保单将于宽限期</w:t>
      </w:r>
      <w:r w:rsidR="00CF7893">
        <w:t>6</w:t>
      </w:r>
      <w:r w:rsidR="00CF7893">
        <w:rPr>
          <w:rFonts w:ascii="Times New Roman" w:hAnsi="Times New Roman"/>
        </w:rPr>
        <w:t>0</w:t>
      </w:r>
      <w:r w:rsidR="00CF7893">
        <w:rPr>
          <w:rFonts w:ascii="Arial Unicode MS" w:eastAsia="Arial Unicode MS" w:hAnsi="Arial Unicode MS" w:cs="Arial Unicode MS" w:hint="eastAsia"/>
          <w:lang w:val="zh-CN"/>
        </w:rPr>
        <w:t>日次终止。</w:t>
      </w:r>
    </w:p>
    <w:p w14:paraId="0A39F0E3" w14:textId="6BDAF9C5" w:rsidR="00CF7893" w:rsidRDefault="00CF7893" w:rsidP="006C6584">
      <w:pPr>
        <w:spacing w:line="360" w:lineRule="auto"/>
      </w:pPr>
      <w:r>
        <w:rPr>
          <w:rFonts w:ascii="Arial Unicode MS" w:eastAsia="Arial Unicode MS" w:hAnsi="Arial Unicode MS" w:cs="Arial Unicode MS" w:hint="eastAsia"/>
          <w:lang w:val="zh-CN"/>
        </w:rPr>
        <w:t xml:space="preserve">       签约续保协议，只是签约了代扣协议，并未交费。续期保费到应交日将通过支付宝方式收取。</w:t>
      </w:r>
    </w:p>
    <w:p w14:paraId="3653E9C2" w14:textId="77777777" w:rsidR="00CF7893" w:rsidRDefault="00CF7893" w:rsidP="006C6584">
      <w:pPr>
        <w:spacing w:line="360" w:lineRule="auto"/>
      </w:pPr>
      <w:r>
        <w:lastRenderedPageBreak/>
        <w:t xml:space="preserve">d. </w:t>
      </w:r>
      <w:r>
        <w:rPr>
          <w:lang w:val="zh-CN"/>
        </w:rPr>
        <w:t>点击</w:t>
      </w:r>
      <w:r>
        <w:rPr>
          <w:lang w:val="de-DE"/>
        </w:rPr>
        <w:t>“</w:t>
      </w:r>
      <w:r>
        <w:rPr>
          <w:lang w:val="zh-CN"/>
        </w:rPr>
        <w:t>立即续约</w:t>
      </w:r>
      <w:r>
        <w:t xml:space="preserve">” </w:t>
      </w:r>
      <w:r>
        <w:rPr>
          <w:lang w:val="zh-CN"/>
        </w:rPr>
        <w:t>弹出订单前面添加复选框，如果只有一个订单默认勾选；显示文案和格式如下：</w:t>
      </w:r>
    </w:p>
    <w:p w14:paraId="4C3B828E" w14:textId="77777777" w:rsidR="00CF7893" w:rsidRDefault="00CF7893" w:rsidP="006C6584">
      <w:pPr>
        <w:spacing w:line="360" w:lineRule="auto"/>
        <w:rPr>
          <w:rFonts w:ascii="Times New Roman" w:eastAsia="Times New Roman" w:hAnsi="Times New Roman" w:cs="Times New Roman"/>
        </w:rPr>
      </w:pPr>
      <w:r>
        <w:rPr>
          <w:lang w:val="zh-CN"/>
        </w:rPr>
        <w:t xml:space="preserve">                                签约续保协议</w:t>
      </w:r>
    </w:p>
    <w:p w14:paraId="220C5B94" w14:textId="77777777" w:rsidR="00CF7893" w:rsidRDefault="00CF7893" w:rsidP="006C6584">
      <w:pPr>
        <w:spacing w:line="360" w:lineRule="auto"/>
        <w:rPr>
          <w:rFonts w:ascii="Times New Roman" w:eastAsia="Times New Roman" w:hAnsi="Times New Roman" w:cs="Times New Roman"/>
        </w:rPr>
      </w:pPr>
      <w:r>
        <w:rPr>
          <w:rFonts w:ascii="Arial Unicode MS" w:eastAsia="Arial Unicode MS" w:hAnsi="Arial Unicode MS" w:cs="Arial Unicode MS" w:hint="eastAsia"/>
          <w:lang w:val="zh-CN"/>
        </w:rPr>
        <w:t>本次签约续保协议，是为了开通续期代扣服务。开通后，我社将定期按保险合同约定的交费方式，从您支付宝账户划付各期保险费。本次签约不扣费！</w:t>
      </w:r>
    </w:p>
    <w:p w14:paraId="4F21F603" w14:textId="77777777" w:rsidR="00CF7893" w:rsidRDefault="00CF7893" w:rsidP="006C6584">
      <w:pPr>
        <w:spacing w:line="360" w:lineRule="auto"/>
      </w:pPr>
    </w:p>
    <w:p w14:paraId="64E7A23C" w14:textId="4BA2B397" w:rsidR="00CF7893" w:rsidRDefault="00CF7893" w:rsidP="006C6584">
      <w:pPr>
        <w:spacing w:line="360" w:lineRule="auto"/>
        <w:rPr>
          <w:sz w:val="26"/>
          <w:szCs w:val="26"/>
        </w:rPr>
      </w:pPr>
      <w:r>
        <w:rPr>
          <w:lang w:val="zh-CN"/>
        </w:rPr>
        <w:t>底层显示</w:t>
      </w:r>
      <w:r>
        <w:rPr>
          <w:sz w:val="26"/>
          <w:szCs w:val="26"/>
          <w:lang w:val="zh-CN"/>
        </w:rPr>
        <w:t>理解并接受《支付宝代扣协议》《信美相互代扣授权书》”；</w:t>
      </w:r>
    </w:p>
    <w:p w14:paraId="2547CD23" w14:textId="77777777" w:rsidR="00CF7893" w:rsidRDefault="00CF7893" w:rsidP="006C6584">
      <w:pPr>
        <w:spacing w:line="360" w:lineRule="auto"/>
      </w:pPr>
      <w:r>
        <w:rPr>
          <w:lang w:val="zh-CN"/>
        </w:rPr>
        <w:t>如图</w:t>
      </w:r>
      <w:r>
        <w:t>3-3-</w:t>
      </w:r>
      <w:r>
        <w:rPr>
          <w:lang w:val="zh-CN"/>
        </w:rPr>
        <w:t>3 立即续约弹框要续约的订单；点击取消按钮，停留在图</w:t>
      </w:r>
      <w:r>
        <w:t>3-3-1;</w:t>
      </w:r>
    </w:p>
    <w:p w14:paraId="4E957C6C" w14:textId="3D002F88" w:rsidR="00CF7893" w:rsidRDefault="00CF7893" w:rsidP="006C6584">
      <w:pPr>
        <w:spacing w:line="360" w:lineRule="auto"/>
      </w:pPr>
      <w:r>
        <w:rPr>
          <w:lang w:val="zh-CN"/>
        </w:rPr>
        <w:t>图</w:t>
      </w:r>
      <w:r>
        <w:t>3-3-</w:t>
      </w:r>
      <w:r>
        <w:rPr>
          <w:lang w:val="zh-CN"/>
        </w:rPr>
        <w:t>3立即续约弹框要续约的订单 点击“立即续约”跳转到图</w:t>
      </w:r>
      <w:r>
        <w:t>3-3-</w:t>
      </w:r>
      <w:r>
        <w:rPr>
          <w:lang w:val="zh-CN"/>
        </w:rPr>
        <w:t>4  支付宝授权界面，授权完成后跳转到图</w:t>
      </w:r>
      <w:r>
        <w:rPr>
          <w:lang w:val="de-DE"/>
        </w:rPr>
        <w:t xml:space="preserve">3-3-4  </w:t>
      </w:r>
      <w:r>
        <w:rPr>
          <w:lang w:val="zh-CN"/>
        </w:rPr>
        <w:t>授权后加载界面；</w:t>
      </w:r>
    </w:p>
    <w:p w14:paraId="57D32ABA" w14:textId="1C7B138D" w:rsidR="00CF7893" w:rsidRDefault="00CF7893" w:rsidP="006C6584">
      <w:pPr>
        <w:spacing w:line="360" w:lineRule="auto"/>
      </w:pPr>
      <w:r>
        <w:t>e.</w:t>
      </w:r>
      <w:r>
        <w:rPr>
          <w:lang w:val="zh-CN"/>
        </w:rPr>
        <w:t>授权完成后跳转到加载图</w:t>
      </w:r>
      <w:r>
        <w:t>3-3-4</w:t>
      </w:r>
      <w:r>
        <w:rPr>
          <w:lang w:val="zh-CN"/>
        </w:rPr>
        <w:t xml:space="preserve">  授权后加载界面，处理完成后跳转到图</w:t>
      </w:r>
      <w:r>
        <w:t>3-3-</w:t>
      </w:r>
      <w:r>
        <w:rPr>
          <w:lang w:val="zh-CN"/>
        </w:rPr>
        <w:t>5身份验证界面；</w:t>
      </w:r>
    </w:p>
    <w:p w14:paraId="5B1B0633" w14:textId="2B6330BD" w:rsidR="00CF7893" w:rsidRDefault="00CF7893" w:rsidP="006C6584">
      <w:pPr>
        <w:spacing w:line="360" w:lineRule="auto"/>
      </w:pPr>
      <w:r>
        <w:t>f.</w:t>
      </w:r>
      <w:r>
        <w:rPr>
          <w:lang w:val="zh-CN"/>
        </w:rPr>
        <w:t>图</w:t>
      </w:r>
      <w:r>
        <w:t xml:space="preserve"> 3-3-</w:t>
      </w:r>
      <w:r>
        <w:rPr>
          <w:lang w:val="zh-CN"/>
        </w:rPr>
        <w:t>5身份验证界面，校验客户身份信息，校验客户身份信息见2.2.1 新契约－客户支付宝UID未签约中的</w:t>
      </w:r>
      <w:r>
        <w:t>d</w:t>
      </w:r>
      <w:r>
        <w:rPr>
          <w:lang w:val="zh-CN"/>
        </w:rPr>
        <w:t>节点；签约通过后图</w:t>
      </w:r>
      <w:r>
        <w:t>3-3-</w:t>
      </w:r>
      <w:r>
        <w:rPr>
          <w:lang w:val="zh-CN"/>
        </w:rPr>
        <w:t>6 开通成功界面；</w:t>
      </w:r>
    </w:p>
    <w:p w14:paraId="49DB73BD" w14:textId="584F633E" w:rsidR="00CF7893" w:rsidRDefault="00CF7893" w:rsidP="006C6584">
      <w:pPr>
        <w:spacing w:line="360" w:lineRule="auto"/>
        <w:rPr>
          <w:lang w:val="zh-CN"/>
        </w:rPr>
      </w:pPr>
      <w:r>
        <w:t>g.</w:t>
      </w:r>
      <w:r>
        <w:rPr>
          <w:lang w:val="zh-CN"/>
        </w:rPr>
        <w:t>签约返回码见附件，由于用户原因导致签约失败，显示界面见图2-2-7；由于系统原因导致签约失败，提示见图2-2-8  非客户原因签约失败，点击关闭按钮进入图</w:t>
      </w:r>
      <w:r>
        <w:t xml:space="preserve">3-3-1 </w:t>
      </w:r>
      <w:r>
        <w:rPr>
          <w:lang w:val="zh-CN"/>
        </w:rPr>
        <w:t>补签约入口；后续流程同图</w:t>
      </w:r>
      <w:r>
        <w:t>3-3-</w:t>
      </w:r>
      <w:r>
        <w:rPr>
          <w:lang w:val="zh-CN"/>
        </w:rPr>
        <w:t>1 订单列表页显示开启立即续约；</w:t>
      </w:r>
    </w:p>
    <w:p w14:paraId="3D059D16" w14:textId="418003EA" w:rsidR="00CF7893" w:rsidRDefault="00CF7893" w:rsidP="006C6584">
      <w:pPr>
        <w:spacing w:line="360" w:lineRule="auto"/>
      </w:pPr>
      <w:r>
        <w:t>h.</w:t>
      </w:r>
      <w:r>
        <w:rPr>
          <w:lang w:val="zh-CN"/>
        </w:rPr>
        <w:t>如果客户发起签约时，蚂蚁返回“</w:t>
      </w:r>
      <w:r>
        <w:rPr>
          <w:lang w:val="de-DE"/>
        </w:rPr>
        <w:t>“</w:t>
      </w:r>
      <w:r>
        <w:rPr>
          <w:lang w:val="zh-CN"/>
        </w:rPr>
        <w:t>抱歉，你已经签约该户号</w:t>
      </w:r>
      <w:r>
        <w:t>”</w:t>
      </w:r>
      <w:r>
        <w:rPr>
          <w:lang w:val="zh-CN"/>
        </w:rPr>
        <w:t>”，获取签约协议号，提示客户已经签约成功，跳转到图</w:t>
      </w:r>
      <w:r>
        <w:t xml:space="preserve">3-3-9  </w:t>
      </w:r>
      <w:r>
        <w:rPr>
          <w:lang w:val="zh-CN"/>
        </w:rPr>
        <w:t>开通成功界面；不会提示“抱歉，你已经签约该户号”；</w:t>
      </w:r>
    </w:p>
    <w:p w14:paraId="033A9927" w14:textId="63B19327" w:rsidR="00CF7893" w:rsidRDefault="00CF7893" w:rsidP="006C6584">
      <w:pPr>
        <w:spacing w:line="360" w:lineRule="auto"/>
        <w:rPr>
          <w:lang w:val="zh-CN"/>
        </w:rPr>
      </w:pPr>
      <w:r>
        <w:t xml:space="preserve">i. </w:t>
      </w:r>
      <w:r>
        <w:rPr>
          <w:lang w:val="zh-CN"/>
        </w:rPr>
        <w:t>签约完成后刷新3-3-1补签约入口界面，刷新补签约入口界面，待续约保单栏展示未完成签约的订单；</w:t>
      </w:r>
    </w:p>
    <w:p w14:paraId="1F39CF2E" w14:textId="19AB12B7" w:rsidR="00AC7D9A" w:rsidRPr="00AC7D9A" w:rsidRDefault="00664578" w:rsidP="00AC7D9A">
      <w:pPr>
        <w:spacing w:line="360" w:lineRule="auto"/>
      </w:pPr>
      <w:r w:rsidRPr="00664578">
        <w:rPr>
          <w:noProof/>
        </w:rPr>
        <w:lastRenderedPageBreak/>
        <w:drawing>
          <wp:inline distT="0" distB="0" distL="0" distR="0" wp14:anchorId="000C6660" wp14:editId="14EB33D0">
            <wp:extent cx="5270500" cy="395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955415"/>
                    </a:xfrm>
                    <a:prstGeom prst="rect">
                      <a:avLst/>
                    </a:prstGeom>
                  </pic:spPr>
                </pic:pic>
              </a:graphicData>
            </a:graphic>
          </wp:inline>
        </w:drawing>
      </w:r>
    </w:p>
    <w:p w14:paraId="52F9B711" w14:textId="77777777" w:rsidR="00FC07AC" w:rsidRDefault="00FC07AC" w:rsidP="00AC7D9A"/>
    <w:p w14:paraId="51E5E8DC" w14:textId="77777777" w:rsidR="00265A5F" w:rsidRDefault="00265A5F" w:rsidP="00AC7D9A"/>
    <w:p w14:paraId="7C232A3E" w14:textId="77777777" w:rsidR="00265A5F" w:rsidRDefault="00265A5F" w:rsidP="00AC7D9A"/>
    <w:p w14:paraId="283C67BB" w14:textId="09B7700C" w:rsidR="00AC7D9A" w:rsidRPr="00886D16" w:rsidRDefault="00841C30" w:rsidP="00841C30">
      <w:pPr>
        <w:pStyle w:val="2"/>
        <w:rPr>
          <w:color w:val="FF3B24"/>
          <w:lang w:val="zh-CN"/>
        </w:rPr>
      </w:pPr>
      <w:r>
        <w:rPr>
          <w:noProof/>
        </w:rPr>
        <w:lastRenderedPageBreak/>
        <w:drawing>
          <wp:anchor distT="152400" distB="152400" distL="152400" distR="152400" simplePos="0" relativeHeight="251722752" behindDoc="0" locked="0" layoutInCell="1" allowOverlap="1" wp14:anchorId="06BEF2CB" wp14:editId="10A498A0">
            <wp:simplePos x="0" y="0"/>
            <wp:positionH relativeFrom="page">
              <wp:posOffset>5425496</wp:posOffset>
            </wp:positionH>
            <wp:positionV relativeFrom="page">
              <wp:posOffset>1031063</wp:posOffset>
            </wp:positionV>
            <wp:extent cx="1947545" cy="3999230"/>
            <wp:effectExtent l="0" t="0" r="8255" b="0"/>
            <wp:wrapTopAndBottom/>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asted-image.tiff"/>
                    <pic:cNvPicPr>
                      <a:picLocks noChangeAspect="1"/>
                    </pic:cNvPicPr>
                  </pic:nvPicPr>
                  <pic:blipFill>
                    <a:blip r:embed="rId30">
                      <a:extLst/>
                    </a:blip>
                    <a:srcRect/>
                    <a:stretch>
                      <a:fillRect/>
                    </a:stretch>
                  </pic:blipFill>
                  <pic:spPr>
                    <a:xfrm>
                      <a:off x="0" y="0"/>
                      <a:ext cx="1947545" cy="39992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C7D9A" w:rsidRPr="00AC7D9A">
        <w:rPr>
          <w:noProof/>
        </w:rPr>
        <w:drawing>
          <wp:anchor distT="152400" distB="152400" distL="152400" distR="152400" simplePos="0" relativeHeight="251770880" behindDoc="0" locked="0" layoutInCell="1" allowOverlap="1" wp14:anchorId="6D2B76FA" wp14:editId="5CAF64D3">
            <wp:simplePos x="0" y="0"/>
            <wp:positionH relativeFrom="page">
              <wp:posOffset>3253057</wp:posOffset>
            </wp:positionH>
            <wp:positionV relativeFrom="page">
              <wp:posOffset>1031063</wp:posOffset>
            </wp:positionV>
            <wp:extent cx="1950720" cy="3999230"/>
            <wp:effectExtent l="0" t="0" r="5080" b="0"/>
            <wp:wrapTopAndBottom/>
            <wp:docPr id="8" name="officeArt object"/>
            <wp:cNvGraphicFramePr/>
            <a:graphic xmlns:a="http://schemas.openxmlformats.org/drawingml/2006/main">
              <a:graphicData uri="http://schemas.openxmlformats.org/drawingml/2006/picture">
                <pic:pic xmlns:pic="http://schemas.openxmlformats.org/drawingml/2006/picture">
                  <pic:nvPicPr>
                    <pic:cNvPr id="1073741877" name="pasted-image.tiff"/>
                    <pic:cNvPicPr>
                      <a:picLocks noChangeAspect="1"/>
                    </pic:cNvPicPr>
                  </pic:nvPicPr>
                  <pic:blipFill>
                    <a:blip r:embed="rId28">
                      <a:extLst/>
                    </a:blip>
                    <a:stretch>
                      <a:fillRect/>
                    </a:stretch>
                  </pic:blipFill>
                  <pic:spPr>
                    <a:xfrm>
                      <a:off x="0" y="0"/>
                      <a:ext cx="1950720" cy="39992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C7D9A" w:rsidRPr="00AC7D9A">
        <w:rPr>
          <w:noProof/>
        </w:rPr>
        <w:drawing>
          <wp:anchor distT="152400" distB="152400" distL="152400" distR="152400" simplePos="0" relativeHeight="251769856" behindDoc="0" locked="0" layoutInCell="1" allowOverlap="1" wp14:anchorId="5D329B97" wp14:editId="0EC13CAE">
            <wp:simplePos x="0" y="0"/>
            <wp:positionH relativeFrom="page">
              <wp:posOffset>960699</wp:posOffset>
            </wp:positionH>
            <wp:positionV relativeFrom="page">
              <wp:posOffset>1041722</wp:posOffset>
            </wp:positionV>
            <wp:extent cx="2062536" cy="4002905"/>
            <wp:effectExtent l="0" t="0" r="0" b="10795"/>
            <wp:wrapTopAndBottom/>
            <wp:docPr id="6"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png"/>
                    <pic:cNvPicPr>
                      <a:picLocks noChangeAspect="1"/>
                    </pic:cNvPicPr>
                  </pic:nvPicPr>
                  <pic:blipFill>
                    <a:blip r:embed="rId10">
                      <a:extLst/>
                    </a:blip>
                    <a:stretch>
                      <a:fillRect/>
                    </a:stretch>
                  </pic:blipFill>
                  <pic:spPr>
                    <a:xfrm>
                      <a:off x="0" y="0"/>
                      <a:ext cx="2063824" cy="40054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265A5F">
        <w:rPr>
          <w:noProof/>
          <w:sz w:val="24"/>
          <w:szCs w:val="24"/>
        </w:rPr>
        <w:drawing>
          <wp:anchor distT="152400" distB="152400" distL="152400" distR="152400" simplePos="0" relativeHeight="251772928" behindDoc="0" locked="0" layoutInCell="1" allowOverlap="1" wp14:anchorId="53C2C5CC" wp14:editId="673857CA">
            <wp:simplePos x="0" y="0"/>
            <wp:positionH relativeFrom="margin">
              <wp:posOffset>4278260</wp:posOffset>
            </wp:positionH>
            <wp:positionV relativeFrom="page">
              <wp:posOffset>6052820</wp:posOffset>
            </wp:positionV>
            <wp:extent cx="2170430" cy="3660775"/>
            <wp:effectExtent l="0" t="0" r="0" b="0"/>
            <wp:wrapTopAndBottom/>
            <wp:docPr id="11"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26">
                      <a:extLst/>
                    </a:blip>
                    <a:srcRect l="4858" t="1561" r="8603" b="3485"/>
                    <a:stretch>
                      <a:fillRect/>
                    </a:stretch>
                  </pic:blipFill>
                  <pic:spPr>
                    <a:xfrm>
                      <a:off x="0" y="0"/>
                      <a:ext cx="2170430" cy="3660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265A5F">
        <w:rPr>
          <w:noProof/>
          <w:sz w:val="24"/>
          <w:szCs w:val="24"/>
        </w:rPr>
        <w:drawing>
          <wp:anchor distT="152400" distB="152400" distL="152400" distR="152400" simplePos="0" relativeHeight="251771904" behindDoc="0" locked="0" layoutInCell="1" allowOverlap="1" wp14:anchorId="4C5F9192" wp14:editId="5F61BCD4">
            <wp:simplePos x="0" y="0"/>
            <wp:positionH relativeFrom="margin">
              <wp:posOffset>2106930</wp:posOffset>
            </wp:positionH>
            <wp:positionV relativeFrom="page">
              <wp:posOffset>6054725</wp:posOffset>
            </wp:positionV>
            <wp:extent cx="2051685" cy="3686175"/>
            <wp:effectExtent l="0" t="0" r="5715" b="0"/>
            <wp:wrapTopAndBottom/>
            <wp:docPr id="10"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27">
                      <a:extLst/>
                    </a:blip>
                    <a:srcRect l="7220" t="1927" r="3662" b="1927"/>
                    <a:stretch>
                      <a:fillRect/>
                    </a:stretch>
                  </pic:blipFill>
                  <pic:spPr>
                    <a:xfrm>
                      <a:off x="0" y="0"/>
                      <a:ext cx="2051685" cy="36861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265A5F">
        <w:rPr>
          <w:rFonts w:hint="eastAsia"/>
          <w:sz w:val="24"/>
          <w:szCs w:val="24"/>
        </w:rPr>
        <w:t xml:space="preserve">    </w:t>
      </w:r>
      <w:r w:rsidR="006C0D60">
        <w:rPr>
          <w:rFonts w:hint="eastAsia"/>
          <w:sz w:val="24"/>
          <w:szCs w:val="24"/>
        </w:rPr>
        <w:t xml:space="preserve"> </w:t>
      </w:r>
      <w:r w:rsidR="00265A5F" w:rsidRPr="00265A5F">
        <w:rPr>
          <w:rFonts w:hint="eastAsia"/>
          <w:sz w:val="24"/>
          <w:szCs w:val="24"/>
        </w:rPr>
        <w:t>2.5.2</w:t>
      </w:r>
      <w:r w:rsidR="00265A5F" w:rsidRPr="00265A5F">
        <w:rPr>
          <w:sz w:val="24"/>
          <w:szCs w:val="24"/>
        </w:rPr>
        <w:t>补签约且</w:t>
      </w:r>
      <w:r w:rsidR="00265A5F" w:rsidRPr="00265A5F">
        <w:rPr>
          <w:sz w:val="24"/>
          <w:szCs w:val="24"/>
        </w:rPr>
        <w:t>UID</w:t>
      </w:r>
      <w:r w:rsidR="00265A5F" w:rsidRPr="00265A5F">
        <w:rPr>
          <w:rFonts w:hint="eastAsia"/>
          <w:sz w:val="24"/>
          <w:szCs w:val="24"/>
        </w:rPr>
        <w:t>已</w:t>
      </w:r>
      <w:r w:rsidR="00265A5F" w:rsidRPr="00265A5F">
        <w:rPr>
          <w:sz w:val="24"/>
          <w:szCs w:val="24"/>
        </w:rPr>
        <w:t>签约</w:t>
      </w:r>
      <w:r w:rsidR="00265A5F" w:rsidRPr="00265A5F">
        <w:rPr>
          <w:sz w:val="24"/>
          <w:szCs w:val="24"/>
        </w:rPr>
        <w:t xml:space="preserve">demo </w:t>
      </w:r>
      <w:r w:rsidR="00FC07AC" w:rsidRPr="00265A5F">
        <w:rPr>
          <w:noProof/>
          <w:sz w:val="24"/>
          <w:szCs w:val="24"/>
        </w:rPr>
        <w:drawing>
          <wp:anchor distT="152400" distB="152400" distL="152400" distR="152400" simplePos="0" relativeHeight="251773952" behindDoc="0" locked="0" layoutInCell="1" allowOverlap="1" wp14:anchorId="755971E8" wp14:editId="22CC09CA">
            <wp:simplePos x="0" y="0"/>
            <wp:positionH relativeFrom="margin">
              <wp:posOffset>-168910</wp:posOffset>
            </wp:positionH>
            <wp:positionV relativeFrom="line">
              <wp:posOffset>942975</wp:posOffset>
            </wp:positionV>
            <wp:extent cx="2174400" cy="3711600"/>
            <wp:effectExtent l="0" t="0" r="10160" b="0"/>
            <wp:wrapTopAndBottom/>
            <wp:docPr id="13"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29">
                      <a:extLst/>
                    </a:blip>
                    <a:srcRect l="9970" t="3317" r="9970" b="3317"/>
                    <a:stretch>
                      <a:fillRect/>
                    </a:stretch>
                  </pic:blipFill>
                  <pic:spPr>
                    <a:xfrm>
                      <a:off x="0" y="0"/>
                      <a:ext cx="2174400" cy="3711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F7893">
        <w:rPr>
          <w:noProof/>
        </w:rPr>
        <w:drawing>
          <wp:anchor distT="152400" distB="152400" distL="152400" distR="152400" simplePos="0" relativeHeight="251727872" behindDoc="0" locked="0" layoutInCell="1" allowOverlap="1" wp14:anchorId="324FDB9E" wp14:editId="134C157A">
            <wp:simplePos x="0" y="0"/>
            <wp:positionH relativeFrom="page">
              <wp:posOffset>393700</wp:posOffset>
            </wp:positionH>
            <wp:positionV relativeFrom="page">
              <wp:posOffset>12243435</wp:posOffset>
            </wp:positionV>
            <wp:extent cx="2130425" cy="2254250"/>
            <wp:effectExtent l="0" t="0" r="3175" b="6350"/>
            <wp:wrapNone/>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pasted-image.tiff"/>
                    <pic:cNvPicPr>
                      <a:picLocks noChangeAspect="1"/>
                    </pic:cNvPicPr>
                  </pic:nvPicPr>
                  <pic:blipFill>
                    <a:blip r:embed="rId32">
                      <a:extLst/>
                    </a:blip>
                    <a:srcRect l="8231" t="2123" r="5523" b="4232"/>
                    <a:stretch>
                      <a:fillRect/>
                    </a:stretch>
                  </pic:blipFill>
                  <pic:spPr>
                    <a:xfrm>
                      <a:off x="0" y="0"/>
                      <a:ext cx="2130425" cy="2254250"/>
                    </a:xfrm>
                    <a:prstGeom prst="rect">
                      <a:avLst/>
                    </a:prstGeom>
                    <a:ln w="12700" cap="flat">
                      <a:noFill/>
                      <a:miter lim="400000"/>
                    </a:ln>
                    <a:effectLst/>
                  </pic:spPr>
                </pic:pic>
              </a:graphicData>
            </a:graphic>
            <wp14:sizeRelV relativeFrom="margin">
              <wp14:pctHeight>0</wp14:pctHeight>
            </wp14:sizeRelV>
          </wp:anchor>
        </w:drawing>
      </w:r>
      <w:r w:rsidR="00CF7893">
        <w:rPr>
          <w:noProof/>
        </w:rPr>
        <w:drawing>
          <wp:anchor distT="152400" distB="152400" distL="152400" distR="152400" simplePos="0" relativeHeight="251723776" behindDoc="0" locked="0" layoutInCell="1" allowOverlap="1" wp14:anchorId="30D059D3" wp14:editId="1E5A8FD1">
            <wp:simplePos x="0" y="0"/>
            <wp:positionH relativeFrom="page">
              <wp:posOffset>5266055</wp:posOffset>
            </wp:positionH>
            <wp:positionV relativeFrom="page">
              <wp:posOffset>11786870</wp:posOffset>
            </wp:positionV>
            <wp:extent cx="2259965" cy="2735580"/>
            <wp:effectExtent l="0" t="0" r="635" b="7620"/>
            <wp:wrapThrough wrapText="bothSides" distL="152400" distR="152400">
              <wp:wrapPolygon edited="1">
                <wp:start x="0" y="0"/>
                <wp:lineTo x="21604" y="0"/>
                <wp:lineTo x="21604" y="21621"/>
                <wp:lineTo x="0" y="21621"/>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asted-image.png"/>
                    <pic:cNvPicPr>
                      <a:picLocks noChangeAspect="1"/>
                    </pic:cNvPicPr>
                  </pic:nvPicPr>
                  <pic:blipFill>
                    <a:blip r:embed="rId10">
                      <a:extLst/>
                    </a:blip>
                    <a:stretch>
                      <a:fillRect/>
                    </a:stretch>
                  </pic:blipFill>
                  <pic:spPr>
                    <a:xfrm>
                      <a:off x="0" y="0"/>
                      <a:ext cx="2259965" cy="27355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DAC0029" w14:textId="0C91EB4C" w:rsidR="00886D16" w:rsidRPr="00AC7D9A" w:rsidRDefault="00886D16" w:rsidP="00886D16">
      <w:pPr>
        <w:rPr>
          <w:lang w:val="zh-CN"/>
        </w:rPr>
      </w:pPr>
      <w:r>
        <w:rPr>
          <w:rFonts w:ascii="Trebuchet MS" w:eastAsiaTheme="minorEastAsia" w:hAnsi="Trebuchet MS" w:cs="Trebuchet MS"/>
          <w:color w:val="FB453B"/>
          <w:sz w:val="28"/>
          <w:szCs w:val="28"/>
        </w:rPr>
        <w:lastRenderedPageBreak/>
        <w:t>和</w:t>
      </w:r>
      <w:r>
        <w:rPr>
          <w:rFonts w:ascii="Trebuchet MS" w:eastAsiaTheme="minorEastAsia" w:hAnsi="Trebuchet MS" w:cs="Trebuchet MS"/>
          <w:color w:val="FB453B"/>
          <w:sz w:val="28"/>
          <w:szCs w:val="28"/>
        </w:rPr>
        <w:t xml:space="preserve">2.5.1 </w:t>
      </w:r>
      <w:r>
        <w:rPr>
          <w:rFonts w:ascii="Trebuchet MS" w:eastAsiaTheme="minorEastAsia" w:hAnsi="Trebuchet MS" w:cs="Trebuchet MS"/>
          <w:color w:val="FB453B"/>
          <w:sz w:val="28"/>
          <w:szCs w:val="28"/>
        </w:rPr>
        <w:t>补签约且</w:t>
      </w:r>
      <w:r>
        <w:rPr>
          <w:rFonts w:ascii="Trebuchet MS" w:eastAsiaTheme="minorEastAsia" w:hAnsi="Trebuchet MS" w:cs="Trebuchet MS"/>
          <w:color w:val="FB453B"/>
          <w:sz w:val="28"/>
          <w:szCs w:val="28"/>
        </w:rPr>
        <w:t>UID</w:t>
      </w:r>
      <w:r>
        <w:rPr>
          <w:rFonts w:ascii="Trebuchet MS" w:eastAsiaTheme="minorEastAsia" w:hAnsi="Trebuchet MS" w:cs="Trebuchet MS"/>
          <w:color w:val="FB453B"/>
          <w:sz w:val="28"/>
          <w:szCs w:val="28"/>
        </w:rPr>
        <w:t>未签约</w:t>
      </w:r>
      <w:r>
        <w:rPr>
          <w:rFonts w:ascii="Trebuchet MS" w:eastAsiaTheme="minorEastAsia" w:hAnsi="Trebuchet MS" w:cs="Trebuchet MS"/>
          <w:color w:val="FB453B"/>
          <w:sz w:val="28"/>
          <w:szCs w:val="28"/>
        </w:rPr>
        <w:t>demo</w:t>
      </w:r>
      <w:r>
        <w:rPr>
          <w:rFonts w:ascii="Trebuchet MS" w:eastAsiaTheme="minorEastAsia" w:hAnsi="Trebuchet MS" w:cs="Trebuchet MS"/>
          <w:color w:val="FB453B"/>
          <w:sz w:val="28"/>
          <w:szCs w:val="28"/>
        </w:rPr>
        <w:t>区别点在于授权完成后，不需要再作身份信息验证，跳转到开通成功或签约失败界面；</w:t>
      </w:r>
    </w:p>
    <w:p w14:paraId="260628AD" w14:textId="77777777" w:rsidR="00AC7D9A" w:rsidRPr="00AC7D9A" w:rsidRDefault="00AC7D9A" w:rsidP="00AC7D9A">
      <w:pPr>
        <w:rPr>
          <w:lang w:val="zh-CN"/>
        </w:rPr>
      </w:pPr>
    </w:p>
    <w:p w14:paraId="2F8C82D7" w14:textId="723D8851" w:rsidR="00CF7893" w:rsidRDefault="00AC7D9A" w:rsidP="00AC7D9A">
      <w:pPr>
        <w:pStyle w:val="2"/>
        <w:rPr>
          <w:rFonts w:ascii="Arial Unicode MS" w:hAnsi="Arial Unicode MS"/>
          <w:lang w:val="zh-CN"/>
        </w:rPr>
      </w:pPr>
      <w:r>
        <w:rPr>
          <w:lang w:val="zh-CN"/>
        </w:rPr>
        <w:t>2.6</w:t>
      </w:r>
      <w:r w:rsidR="00CF7893" w:rsidRPr="00AC7D9A">
        <w:rPr>
          <w:lang w:val="zh-CN"/>
        </w:rPr>
        <w:t>.</w:t>
      </w:r>
      <w:r w:rsidR="00CF7893" w:rsidRPr="00AC7D9A">
        <w:t xml:space="preserve"> </w:t>
      </w:r>
      <w:r w:rsidR="00CF7893" w:rsidRPr="00AC7D9A">
        <w:rPr>
          <w:rFonts w:ascii="Arial Unicode MS" w:hAnsi="Arial Unicode MS" w:hint="eastAsia"/>
          <w:lang w:val="zh-CN"/>
        </w:rPr>
        <w:t>代扣</w:t>
      </w:r>
      <w:r w:rsidR="00CF7893" w:rsidRPr="00AC7D9A">
        <w:t>-</w:t>
      </w:r>
      <w:r w:rsidR="00CF7893" w:rsidRPr="00AC7D9A">
        <w:rPr>
          <w:rFonts w:ascii="Arial Unicode MS" w:hAnsi="Arial Unicode MS" w:hint="eastAsia"/>
          <w:lang w:val="zh-CN"/>
        </w:rPr>
        <w:t>流程图</w:t>
      </w:r>
    </w:p>
    <w:p w14:paraId="7611E729" w14:textId="12F4FA43" w:rsidR="00A24369" w:rsidRPr="00A24369" w:rsidRDefault="00A24369" w:rsidP="00A24369">
      <w:r w:rsidRPr="00A24369">
        <w:rPr>
          <w:noProof/>
        </w:rPr>
        <w:drawing>
          <wp:inline distT="0" distB="0" distL="0" distR="0" wp14:anchorId="5B319EBA" wp14:editId="264F39C2">
            <wp:extent cx="5270500" cy="549592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5495925"/>
                    </a:xfrm>
                    <a:prstGeom prst="rect">
                      <a:avLst/>
                    </a:prstGeom>
                  </pic:spPr>
                </pic:pic>
              </a:graphicData>
            </a:graphic>
          </wp:inline>
        </w:drawing>
      </w:r>
    </w:p>
    <w:p w14:paraId="3F30F645" w14:textId="7A343561" w:rsidR="006C0D60" w:rsidRDefault="006C0D60" w:rsidP="006C0D60">
      <w:pPr>
        <w:rPr>
          <w:lang w:val="zh-CN"/>
        </w:rPr>
      </w:pPr>
      <w:r>
        <w:rPr>
          <w:rFonts w:hint="eastAsia"/>
        </w:rPr>
        <w:t xml:space="preserve">    </w:t>
      </w:r>
    </w:p>
    <w:p w14:paraId="4644029D" w14:textId="3A252CB5" w:rsidR="006C0D60" w:rsidRPr="006C0D60" w:rsidRDefault="006C0D60" w:rsidP="006C0D60"/>
    <w:p w14:paraId="1B2AE2C2" w14:textId="075AD23B" w:rsidR="006839DF" w:rsidRDefault="004F3128" w:rsidP="004F3128">
      <w:pPr>
        <w:rPr>
          <w:lang w:val="zh-CN"/>
        </w:rPr>
      </w:pPr>
      <w:r>
        <w:rPr>
          <w:rFonts w:hint="eastAsia"/>
          <w:lang w:val="zh-CN"/>
        </w:rPr>
        <w:t>续期添加未签约短信提醒，见以下附件序号18；</w:t>
      </w:r>
      <w:r w:rsidRPr="00813501">
        <w:rPr>
          <w:color w:val="FF3B24"/>
          <w:lang w:val="zh-CN"/>
        </w:rPr>
        <w:t xml:space="preserve"> </w:t>
      </w:r>
    </w:p>
    <w:p w14:paraId="4B09E3D1" w14:textId="522F281C" w:rsidR="006839DF" w:rsidRDefault="006839DF" w:rsidP="006C0D60"/>
    <w:p w14:paraId="7622A94A" w14:textId="719B7353" w:rsidR="00AC08BE" w:rsidRPr="001E34B4" w:rsidRDefault="00AC08BE" w:rsidP="006C0D60">
      <w:r>
        <w:object w:dxaOrig="1520" w:dyaOrig="960" w14:anchorId="73A430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7.7pt" o:ole="">
            <v:imagedata r:id="rId34" o:title=""/>
          </v:shape>
          <o:OLEObject Type="Embed" ProgID="Excel.Sheet.8" ShapeID="_x0000_i1025" DrawAspect="Icon" ObjectID="_1626510575" r:id="rId35"/>
        </w:object>
      </w:r>
      <w:r>
        <w:object w:dxaOrig="1520" w:dyaOrig="960" w14:anchorId="7CF81ADF">
          <v:shape id="_x0000_i1026" type="#_x0000_t75" style="width:76.2pt;height:47.7pt" o:ole="">
            <v:imagedata r:id="rId36" o:title=""/>
          </v:shape>
          <o:OLEObject Type="Embed" ProgID="Excel.Sheet.8" ShapeID="_x0000_i1026" DrawAspect="Icon" ObjectID="_1626510576" r:id="rId37"/>
        </w:object>
      </w:r>
    </w:p>
    <w:p w14:paraId="4473C01B" w14:textId="49243852" w:rsidR="00C911A3" w:rsidRPr="006C0D60" w:rsidRDefault="006C0D60" w:rsidP="006C0D60">
      <w:pPr>
        <w:pStyle w:val="a8"/>
        <w:tabs>
          <w:tab w:val="left" w:pos="1440"/>
          <w:tab w:val="left" w:pos="2880"/>
          <w:tab w:val="left" w:pos="4320"/>
          <w:tab w:val="left" w:pos="5760"/>
          <w:tab w:val="left" w:pos="7200"/>
          <w:tab w:val="left" w:pos="8640"/>
          <w:tab w:val="left" w:pos="10080"/>
        </w:tabs>
        <w:rPr>
          <w:lang w:val="zh-CN"/>
        </w:rPr>
      </w:pPr>
      <w:r>
        <w:rPr>
          <w:rFonts w:hint="eastAsia"/>
          <w:lang w:val="zh-CN"/>
        </w:rPr>
        <w:t xml:space="preserve"> </w:t>
      </w:r>
      <w:r w:rsidR="004F3128">
        <w:rPr>
          <w:rFonts w:hint="eastAsia"/>
          <w:lang w:val="zh-CN"/>
        </w:rPr>
        <w:t xml:space="preserve">  </w:t>
      </w:r>
      <w:r>
        <w:rPr>
          <w:rFonts w:hint="eastAsia"/>
          <w:lang w:val="zh-CN"/>
        </w:rPr>
        <w:t xml:space="preserve"> </w:t>
      </w:r>
      <w:r w:rsidRPr="006C0D60">
        <w:rPr>
          <w:rStyle w:val="20"/>
          <w:rFonts w:hint="eastAsia"/>
        </w:rPr>
        <w:t>2</w:t>
      </w:r>
      <w:r w:rsidR="00AC7D9A" w:rsidRPr="006C0D60">
        <w:rPr>
          <w:rStyle w:val="20"/>
          <w:rFonts w:hint="eastAsia"/>
        </w:rPr>
        <w:t>.</w:t>
      </w:r>
      <w:r w:rsidR="00F27E5D">
        <w:rPr>
          <w:rStyle w:val="20"/>
          <w:rFonts w:hint="eastAsia"/>
        </w:rPr>
        <w:t>6</w:t>
      </w:r>
      <w:r w:rsidR="00AC7D9A" w:rsidRPr="006C0D60">
        <w:rPr>
          <w:rStyle w:val="20"/>
          <w:rFonts w:hint="eastAsia"/>
        </w:rPr>
        <w:t xml:space="preserve"> </w:t>
      </w:r>
      <w:r w:rsidR="00AC7D9A" w:rsidRPr="006C0D60">
        <w:rPr>
          <w:rStyle w:val="20"/>
          <w:rFonts w:hint="eastAsia"/>
        </w:rPr>
        <w:t>保全</w:t>
      </w:r>
      <w:r w:rsidR="00AC7D9A" w:rsidRPr="006C0D60">
        <w:rPr>
          <w:rStyle w:val="20"/>
        </w:rPr>
        <w:t>-</w:t>
      </w:r>
      <w:r w:rsidR="00AC7D9A" w:rsidRPr="006C0D60">
        <w:rPr>
          <w:rStyle w:val="20"/>
          <w:rFonts w:hint="eastAsia"/>
        </w:rPr>
        <w:t>续保变更</w:t>
      </w:r>
    </w:p>
    <w:p w14:paraId="688664D7" w14:textId="77777777" w:rsidR="00C911A3" w:rsidRDefault="00C911A3" w:rsidP="00C911A3">
      <w:pPr>
        <w:spacing w:line="360" w:lineRule="auto"/>
        <w:rPr>
          <w:lang w:val="zh-CN"/>
        </w:rPr>
      </w:pPr>
      <w:r>
        <w:rPr>
          <w:lang w:val="zh-CN"/>
        </w:rPr>
        <w:lastRenderedPageBreak/>
        <w:t>续保变更从续保变更为非续保后，不会再次发送续保签约短信，也不显示“立即签约”按钮；</w:t>
      </w:r>
    </w:p>
    <w:p w14:paraId="06D78ABD" w14:textId="77777777" w:rsidR="00C911A3" w:rsidRDefault="00C911A3" w:rsidP="00C911A3">
      <w:pPr>
        <w:spacing w:line="360" w:lineRule="auto"/>
        <w:rPr>
          <w:lang w:val="zh-CN"/>
        </w:rPr>
      </w:pPr>
      <w:r>
        <w:rPr>
          <w:lang w:val="zh-CN"/>
        </w:rPr>
        <w:t>续保变更从非续保变更为续保后，如果支付方式为支付宝，在变更保全时，需要客户签约，见保全 续保变更需求；</w:t>
      </w:r>
    </w:p>
    <w:p w14:paraId="5D27F203" w14:textId="4AAC40DA" w:rsidR="00F27E5D" w:rsidRDefault="00F27E5D" w:rsidP="00F27E5D">
      <w:pPr>
        <w:pStyle w:val="2"/>
        <w:rPr>
          <w:lang w:val="zh-CN"/>
        </w:rPr>
      </w:pPr>
      <w:r>
        <w:rPr>
          <w:lang w:val="zh-CN"/>
        </w:rPr>
        <w:t xml:space="preserve">2.7 </w:t>
      </w:r>
      <w:r w:rsidRPr="00F27E5D">
        <w:rPr>
          <w:lang w:val="zh-CN"/>
        </w:rPr>
        <w:t>保全</w:t>
      </w:r>
      <w:r w:rsidRPr="00F27E5D">
        <w:rPr>
          <w:lang w:val="zh-CN"/>
        </w:rPr>
        <w:t>-</w:t>
      </w:r>
      <w:r w:rsidRPr="00F27E5D">
        <w:rPr>
          <w:lang w:val="zh-CN"/>
        </w:rPr>
        <w:t>交费账户变更</w:t>
      </w:r>
    </w:p>
    <w:p w14:paraId="13524BB8" w14:textId="77777777" w:rsidR="00F27E5D" w:rsidRPr="00F27E5D" w:rsidRDefault="00F27E5D" w:rsidP="00F27E5D">
      <w:pPr>
        <w:spacing w:line="360" w:lineRule="auto"/>
        <w:rPr>
          <w:lang w:val="zh-CN"/>
        </w:rPr>
      </w:pPr>
      <w:r w:rsidRPr="00F27E5D">
        <w:rPr>
          <w:lang w:val="zh-CN"/>
        </w:rPr>
        <w:t>短期险自动续保保单在保全交费账户变更后从支付宝变更为银行卡后，不会再次发送续保签约短信，也不显示“立即签约”按钮；</w:t>
      </w:r>
    </w:p>
    <w:p w14:paraId="0D917AE2" w14:textId="3B5E414B" w:rsidR="00F27E5D" w:rsidRPr="00F27E5D" w:rsidRDefault="00F27E5D" w:rsidP="00F27E5D">
      <w:pPr>
        <w:spacing w:line="360" w:lineRule="auto"/>
        <w:rPr>
          <w:lang w:val="zh-CN"/>
        </w:rPr>
      </w:pPr>
      <w:r w:rsidRPr="00F27E5D">
        <w:rPr>
          <w:lang w:val="zh-CN"/>
        </w:rPr>
        <w:t>短期险自动续保保单在保全交费账户变更后从银行卡变更为支付宝，在变更保全时，需要客户签约，见保全交费账户变更；</w:t>
      </w:r>
    </w:p>
    <w:p w14:paraId="4FD8BDAD" w14:textId="1A67CBFB" w:rsidR="006C0D60" w:rsidRDefault="006C0D60" w:rsidP="006C0D60">
      <w:pPr>
        <w:pStyle w:val="1"/>
        <w:numPr>
          <w:ilvl w:val="0"/>
          <w:numId w:val="6"/>
        </w:numPr>
        <w:rPr>
          <w:sz w:val="36"/>
          <w:szCs w:val="36"/>
          <w:lang w:val="zh-CN"/>
        </w:rPr>
      </w:pPr>
      <w:r w:rsidRPr="006C0D60">
        <w:rPr>
          <w:rFonts w:hint="eastAsia"/>
          <w:sz w:val="36"/>
          <w:szCs w:val="36"/>
          <w:lang w:val="zh-CN"/>
        </w:rPr>
        <w:t>对账和记账</w:t>
      </w:r>
    </w:p>
    <w:p w14:paraId="7C76FEB0" w14:textId="77777777" w:rsidR="006839DF" w:rsidRPr="006839DF" w:rsidRDefault="006839DF" w:rsidP="006839DF">
      <w:pPr>
        <w:pStyle w:val="2"/>
        <w:rPr>
          <w:rFonts w:ascii="Times New Roman" w:eastAsia="Times New Roman" w:hAnsi="Times New Roman" w:cs="Times New Roman"/>
          <w:sz w:val="28"/>
          <w:szCs w:val="28"/>
        </w:rPr>
      </w:pPr>
      <w:r w:rsidRPr="006839DF">
        <w:rPr>
          <w:rFonts w:hint="eastAsia"/>
          <w:sz w:val="28"/>
          <w:szCs w:val="28"/>
        </w:rPr>
        <w:t>3.1</w:t>
      </w:r>
      <w:r w:rsidRPr="006839DF">
        <w:rPr>
          <w:rFonts w:ascii="Arial Unicode MS" w:hAnsi="Arial Unicode MS" w:hint="eastAsia"/>
          <w:sz w:val="28"/>
          <w:szCs w:val="28"/>
          <w:lang w:val="zh-CN"/>
        </w:rPr>
        <w:t>对账</w:t>
      </w:r>
    </w:p>
    <w:p w14:paraId="28D8F689" w14:textId="016E386A" w:rsidR="006839DF" w:rsidRPr="006839DF" w:rsidRDefault="006839DF" w:rsidP="006839DF"/>
    <w:p w14:paraId="6615F032" w14:textId="77777777" w:rsidR="006C0D60" w:rsidRDefault="006C0D60" w:rsidP="006C0D60">
      <w:pPr>
        <w:pStyle w:val="af5"/>
        <w:ind w:left="360" w:firstLineChars="0" w:firstLine="0"/>
        <w:rPr>
          <w:lang w:val="ru-RU"/>
        </w:rPr>
      </w:pPr>
    </w:p>
    <w:p w14:paraId="161C5C3A" w14:textId="188A01A8" w:rsidR="006C0D60" w:rsidRPr="006C0D60" w:rsidRDefault="006C0D60" w:rsidP="006839DF">
      <w:pPr>
        <w:spacing w:line="360" w:lineRule="auto"/>
        <w:rPr>
          <w:rFonts w:ascii="Times New Roman" w:eastAsia="Times New Roman" w:hAnsi="Times New Roman" w:cs="Times New Roman"/>
        </w:rPr>
      </w:pPr>
      <w:r w:rsidRPr="006C0D60">
        <w:rPr>
          <w:rFonts w:hint="eastAsia"/>
          <w:lang w:val="zh-CN"/>
        </w:rPr>
        <w:t>蚂蚁扣费成功后扣款到中间账户，后续将中间账户费用汇总打到银行卡（卡号：</w:t>
      </w:r>
      <w:r w:rsidRPr="006C0D60">
        <w:t xml:space="preserve">11050161520000000220 </w:t>
      </w:r>
      <w:r w:rsidRPr="006C0D60">
        <w:rPr>
          <w:rFonts w:hint="eastAsia"/>
          <w:lang w:val="zh-CN"/>
        </w:rPr>
        <w:t>联航号：</w:t>
      </w:r>
      <w:r w:rsidRPr="006C0D60">
        <w:t>105100003040</w:t>
      </w:r>
      <w:r w:rsidRPr="006C0D60">
        <w:rPr>
          <w:rFonts w:hint="eastAsia"/>
          <w:lang w:val="zh-CN"/>
        </w:rPr>
        <w:t>），暂定每天打款一次，约定清算时间，对账文件放到蚂蚁的</w:t>
      </w:r>
      <w:r w:rsidRPr="006C0D60">
        <w:rPr>
          <w:lang w:val="fr-FR"/>
        </w:rPr>
        <w:t>SFTP</w:t>
      </w:r>
      <w:r w:rsidRPr="006C0D60">
        <w:rPr>
          <w:rFonts w:hint="eastAsia"/>
          <w:lang w:val="zh-CN"/>
        </w:rPr>
        <w:t>服务器上，通过</w:t>
      </w:r>
      <w:r w:rsidRPr="006C0D60">
        <w:t>IP</w:t>
      </w:r>
      <w:r w:rsidRPr="006C0D60">
        <w:rPr>
          <w:rFonts w:hint="eastAsia"/>
          <w:lang w:val="zh-CN"/>
        </w:rPr>
        <w:t>白名单的方式获取，提供</w:t>
      </w:r>
      <w:r w:rsidRPr="006C0D60">
        <w:t>IP</w:t>
      </w:r>
      <w:r w:rsidRPr="006C0D60">
        <w:rPr>
          <w:rFonts w:hint="eastAsia"/>
          <w:lang w:val="zh-CN"/>
        </w:rPr>
        <w:t>白名单（线上、线下）此部分放到资金平台；</w:t>
      </w:r>
    </w:p>
    <w:p w14:paraId="590ACB30" w14:textId="77777777" w:rsidR="006C0D60" w:rsidRDefault="006C0D60" w:rsidP="006839DF">
      <w:pPr>
        <w:spacing w:line="360" w:lineRule="auto"/>
        <w:rPr>
          <w:lang w:val="zh-CN"/>
        </w:rPr>
      </w:pPr>
      <w:r w:rsidRPr="006C0D60">
        <w:rPr>
          <w:rFonts w:hint="eastAsia"/>
          <w:lang w:val="zh-CN"/>
        </w:rPr>
        <w:t>对账文件如下：</w:t>
      </w:r>
    </w:p>
    <w:p w14:paraId="355CA98F" w14:textId="77777777" w:rsidR="006839DF" w:rsidRDefault="006839DF" w:rsidP="006839DF">
      <w:pPr>
        <w:spacing w:line="360" w:lineRule="auto"/>
        <w:rPr>
          <w:rFonts w:ascii="Times New Roman" w:eastAsia="Times New Roman" w:hAnsi="Times New Roman" w:cs="Times New Roman"/>
        </w:rPr>
      </w:pPr>
    </w:p>
    <w:p w14:paraId="3EE1A645" w14:textId="77777777" w:rsidR="006839DF" w:rsidRDefault="006839DF" w:rsidP="006839DF">
      <w:pPr>
        <w:spacing w:line="360" w:lineRule="auto"/>
        <w:rPr>
          <w:rFonts w:ascii="Times New Roman" w:eastAsia="Times New Roman" w:hAnsi="Times New Roman" w:cs="Times New Roman"/>
        </w:rPr>
      </w:pPr>
      <w:r>
        <w:rPr>
          <w:rFonts w:hint="eastAsia"/>
          <w:lang w:val="zh-TW" w:eastAsia="zh-TW"/>
        </w:rPr>
        <w:t>格式如下</w:t>
      </w:r>
      <w:r>
        <w:t>:</w:t>
      </w:r>
    </w:p>
    <w:p w14:paraId="71B47E4E" w14:textId="77777777" w:rsidR="006839DF" w:rsidRDefault="006839DF" w:rsidP="006839DF">
      <w:pPr>
        <w:spacing w:line="360" w:lineRule="auto"/>
        <w:rPr>
          <w:rFonts w:ascii="Times New Roman" w:eastAsia="Times New Roman" w:hAnsi="Times New Roman" w:cs="Times New Roman"/>
        </w:rPr>
      </w:pPr>
      <w:r>
        <w:rPr>
          <w:rFonts w:hint="eastAsia"/>
        </w:rPr>
        <w:t>（</w:t>
      </w:r>
      <w:r>
        <w:t>1</w:t>
      </w:r>
      <w:r>
        <w:rPr>
          <w:rFonts w:hint="eastAsia"/>
          <w:lang w:val="zh-CN"/>
        </w:rPr>
        <w:t>）文件名</w:t>
      </w:r>
      <w:r>
        <w:t>:</w:t>
      </w:r>
      <w:r>
        <w:rPr>
          <w:rFonts w:hint="eastAsia"/>
          <w:lang w:val="zh-CN"/>
        </w:rPr>
        <w:t>机构简称</w:t>
      </w:r>
      <w:r>
        <w:t>_</w:t>
      </w:r>
      <w:r>
        <w:rPr>
          <w:rFonts w:hint="eastAsia"/>
          <w:lang w:val="zh-TW" w:eastAsia="zh-TW"/>
        </w:rPr>
        <w:t>日期</w:t>
      </w:r>
      <w:r>
        <w:t>(</w:t>
      </w:r>
      <w:r>
        <w:rPr>
          <w:rFonts w:hint="eastAsia"/>
          <w:lang w:val="zh-CN"/>
        </w:rPr>
        <w:t>可选</w:t>
      </w:r>
      <w:r>
        <w:t>)_</w:t>
      </w:r>
      <w:r>
        <w:rPr>
          <w:rFonts w:hint="eastAsia"/>
          <w:lang w:val="ja-JP" w:eastAsia="ja-JP"/>
        </w:rPr>
        <w:t>序列号</w:t>
      </w:r>
      <w:r>
        <w:t>(</w:t>
      </w:r>
      <w:r>
        <w:rPr>
          <w:rFonts w:hint="eastAsia"/>
          <w:lang w:val="zh-CN"/>
        </w:rPr>
        <w:t>可选</w:t>
      </w:r>
      <w:r>
        <w:rPr>
          <w:lang w:val="es-ES_tradnl"/>
        </w:rPr>
        <w:t xml:space="preserve">).txt, </w:t>
      </w:r>
      <w:r>
        <w:rPr>
          <w:rFonts w:hint="eastAsia"/>
          <w:lang w:val="zh-CN"/>
        </w:rPr>
        <w:t>样例</w:t>
      </w:r>
      <w:r>
        <w:rPr>
          <w:lang w:val="pt-PT"/>
        </w:rPr>
        <w:t>: XMRS_20171221.txt</w:t>
      </w:r>
    </w:p>
    <w:p w14:paraId="345E5CFD" w14:textId="77777777" w:rsidR="006839DF" w:rsidRDefault="006839DF" w:rsidP="006839DF">
      <w:pPr>
        <w:spacing w:line="360" w:lineRule="auto"/>
        <w:rPr>
          <w:rFonts w:ascii="Times New Roman" w:eastAsia="Times New Roman" w:hAnsi="Times New Roman" w:cs="Times New Roman"/>
        </w:rPr>
      </w:pPr>
      <w:r>
        <w:t xml:space="preserve">  (2)  </w:t>
      </w:r>
      <w:r>
        <w:rPr>
          <w:rFonts w:hint="eastAsia"/>
          <w:lang w:val="zh-CN"/>
        </w:rPr>
        <w:t>文件头</w:t>
      </w:r>
      <w:r>
        <w:t xml:space="preserve">: </w:t>
      </w:r>
      <w:r>
        <w:rPr>
          <w:rFonts w:hint="eastAsia"/>
          <w:lang w:val="zh-CN"/>
        </w:rPr>
        <w:t>共计一行</w:t>
      </w:r>
    </w:p>
    <w:p w14:paraId="23222A0F" w14:textId="77777777" w:rsidR="006839DF" w:rsidRDefault="006839DF" w:rsidP="006839DF">
      <w:pPr>
        <w:spacing w:line="360" w:lineRule="auto"/>
        <w:rPr>
          <w:rFonts w:ascii="Times New Roman" w:eastAsia="Times New Roman" w:hAnsi="Times New Roman" w:cs="Times New Roman"/>
        </w:rPr>
      </w:pPr>
      <w:r>
        <w:rPr>
          <w:lang w:val="de-DE"/>
        </w:rPr>
        <w:t xml:space="preserve">        </w:t>
      </w:r>
      <w:r>
        <w:rPr>
          <w:rFonts w:hint="eastAsia"/>
          <w:lang w:val="zh-CN"/>
        </w:rPr>
        <w:t>总计金额</w:t>
      </w:r>
      <w:r>
        <w:t>|</w:t>
      </w:r>
      <w:r>
        <w:rPr>
          <w:rFonts w:hint="eastAsia"/>
          <w:lang w:val="zh-CN"/>
        </w:rPr>
        <w:t>总计笔数</w:t>
      </w:r>
    </w:p>
    <w:p w14:paraId="70B4343F" w14:textId="77777777" w:rsidR="006839DF" w:rsidRDefault="006839DF" w:rsidP="006839DF">
      <w:pPr>
        <w:spacing w:line="360" w:lineRule="auto"/>
      </w:pPr>
      <w:r>
        <w:t xml:space="preserve">  (3)  </w:t>
      </w:r>
      <w:r>
        <w:rPr>
          <w:rFonts w:hint="eastAsia"/>
        </w:rPr>
        <w:t>正文</w:t>
      </w:r>
      <w:r>
        <w:t>(</w:t>
      </w:r>
      <w:r>
        <w:rPr>
          <w:rFonts w:hint="eastAsia"/>
          <w:lang w:val="zh-CN"/>
        </w:rPr>
        <w:t>单笔明细</w:t>
      </w:r>
      <w:r>
        <w:t xml:space="preserve">): </w:t>
      </w:r>
      <w:r>
        <w:rPr>
          <w:rFonts w:hint="eastAsia"/>
          <w:lang w:val="zh-CN"/>
        </w:rPr>
        <w:t>每一笔流水为一行，每行格式：户号</w:t>
      </w:r>
      <w:r>
        <w:t>|</w:t>
      </w:r>
      <w:r>
        <w:rPr>
          <w:rFonts w:hint="eastAsia"/>
          <w:lang w:val="zh-CN"/>
        </w:rPr>
        <w:t>户主名</w:t>
      </w:r>
      <w:r>
        <w:t>|</w:t>
      </w:r>
      <w:r>
        <w:rPr>
          <w:rFonts w:hint="eastAsia"/>
          <w:lang w:val="zh-CN"/>
        </w:rPr>
        <w:t>支付宝流水号</w:t>
      </w:r>
      <w:r>
        <w:t>|</w:t>
      </w:r>
      <w:r>
        <w:rPr>
          <w:rFonts w:hint="eastAsia"/>
          <w:lang w:val="zh-CN"/>
        </w:rPr>
        <w:t>外部机构流水号</w:t>
      </w:r>
      <w:r>
        <w:t>(</w:t>
      </w:r>
      <w:r>
        <w:rPr>
          <w:rFonts w:hint="eastAsia"/>
          <w:lang w:val="zh-CN"/>
        </w:rPr>
        <w:t>可选</w:t>
      </w:r>
      <w:r>
        <w:t>)|</w:t>
      </w:r>
      <w:r>
        <w:rPr>
          <w:rFonts w:hint="eastAsia"/>
          <w:lang w:val="zh-CN"/>
        </w:rPr>
        <w:t>文件日期</w:t>
      </w:r>
      <w:r>
        <w:t>|</w:t>
      </w:r>
      <w:r>
        <w:rPr>
          <w:rFonts w:hint="eastAsia"/>
          <w:lang w:val="zh-CN"/>
        </w:rPr>
        <w:t>支付时间</w:t>
      </w:r>
      <w:r>
        <w:t>|</w:t>
      </w:r>
      <w:r>
        <w:rPr>
          <w:rFonts w:hint="eastAsia"/>
          <w:lang w:val="zh-CN"/>
        </w:rPr>
        <w:t>金额</w:t>
      </w:r>
      <w:r>
        <w:t>(</w:t>
      </w:r>
      <w:r>
        <w:rPr>
          <w:rFonts w:hint="eastAsia"/>
          <w:lang w:val="zh-CN"/>
        </w:rPr>
        <w:t>分为单位</w:t>
      </w:r>
      <w:r>
        <w:t>)|</w:t>
      </w:r>
      <w:r>
        <w:rPr>
          <w:rFonts w:hint="eastAsia"/>
          <w:lang w:val="zh-CN"/>
        </w:rPr>
        <w:t>货币单位</w:t>
      </w:r>
      <w:r>
        <w:t>(RMB)|</w:t>
      </w:r>
      <w:r>
        <w:rPr>
          <w:rFonts w:hint="eastAsia"/>
          <w:lang w:val="ja-JP" w:eastAsia="ja-JP"/>
        </w:rPr>
        <w:t>合同号</w:t>
      </w:r>
      <w:r>
        <w:t>(</w:t>
      </w:r>
      <w:r>
        <w:rPr>
          <w:rFonts w:hint="eastAsia"/>
          <w:lang w:val="zh-CN"/>
        </w:rPr>
        <w:t>可选</w:t>
      </w:r>
      <w:r>
        <w:t>)|</w:t>
      </w:r>
      <w:r>
        <w:rPr>
          <w:rFonts w:hint="eastAsia"/>
          <w:lang w:val="zh-TW" w:eastAsia="zh-TW"/>
        </w:rPr>
        <w:t>示例如下：</w:t>
      </w:r>
    </w:p>
    <w:p w14:paraId="530657A1" w14:textId="77777777" w:rsidR="006839DF" w:rsidRPr="006C0D60" w:rsidRDefault="006839DF" w:rsidP="006C0D60">
      <w:pPr>
        <w:pStyle w:val="af5"/>
        <w:ind w:left="360" w:firstLineChars="0" w:firstLine="0"/>
        <w:rPr>
          <w:sz w:val="28"/>
          <w:szCs w:val="28"/>
        </w:rPr>
      </w:pPr>
    </w:p>
    <w:p w14:paraId="0D810D20" w14:textId="63218E83" w:rsidR="006839DF" w:rsidRPr="006839DF" w:rsidRDefault="006839DF" w:rsidP="006839DF">
      <w:pPr>
        <w:pStyle w:val="2"/>
        <w:rPr>
          <w:rFonts w:ascii="Times New Roman" w:eastAsia="Times New Roman" w:hAnsi="Times New Roman" w:cs="Times New Roman"/>
          <w:sz w:val="28"/>
          <w:szCs w:val="28"/>
        </w:rPr>
      </w:pPr>
      <w:r w:rsidRPr="006839DF">
        <w:rPr>
          <w:rFonts w:hint="eastAsia"/>
          <w:sz w:val="28"/>
          <w:szCs w:val="28"/>
        </w:rPr>
        <w:lastRenderedPageBreak/>
        <w:t>3.</w:t>
      </w:r>
      <w:r>
        <w:rPr>
          <w:rFonts w:hint="eastAsia"/>
          <w:sz w:val="28"/>
          <w:szCs w:val="28"/>
        </w:rPr>
        <w:t>2</w:t>
      </w:r>
      <w:r>
        <w:rPr>
          <w:rFonts w:ascii="Arial Unicode MS" w:hAnsi="Arial Unicode MS" w:hint="eastAsia"/>
          <w:sz w:val="28"/>
          <w:szCs w:val="28"/>
          <w:lang w:val="zh-CN"/>
        </w:rPr>
        <w:t xml:space="preserve"> </w:t>
      </w:r>
      <w:r>
        <w:rPr>
          <w:rFonts w:ascii="Arial Unicode MS" w:hAnsi="Arial Unicode MS" w:hint="eastAsia"/>
          <w:sz w:val="28"/>
          <w:szCs w:val="28"/>
          <w:lang w:val="zh-CN"/>
        </w:rPr>
        <w:t>记账</w:t>
      </w:r>
    </w:p>
    <w:p w14:paraId="2476DC37" w14:textId="4C12D615" w:rsidR="006839DF" w:rsidRDefault="006839DF" w:rsidP="006839DF">
      <w:pPr>
        <w:rPr>
          <w:rFonts w:ascii="Times New Roman" w:eastAsia="Times New Roman" w:hAnsi="Times New Roman" w:cs="Times New Roman"/>
          <w:sz w:val="18"/>
          <w:szCs w:val="18"/>
        </w:rPr>
      </w:pPr>
      <w:r>
        <w:rPr>
          <w:noProof/>
        </w:rPr>
        <mc:AlternateContent>
          <mc:Choice Requires="wps">
            <w:drawing>
              <wp:anchor distT="152400" distB="152400" distL="152400" distR="152400" simplePos="0" relativeHeight="251745280" behindDoc="0" locked="0" layoutInCell="1" allowOverlap="1" wp14:anchorId="3E38E29D" wp14:editId="09ABB455">
                <wp:simplePos x="0" y="0"/>
                <wp:positionH relativeFrom="page">
                  <wp:posOffset>506095</wp:posOffset>
                </wp:positionH>
                <wp:positionV relativeFrom="page">
                  <wp:posOffset>6398260</wp:posOffset>
                </wp:positionV>
                <wp:extent cx="6757670" cy="10742295"/>
                <wp:effectExtent l="0" t="0" r="0" b="1905"/>
                <wp:wrapTopAndBottom distT="152400" distB="152400"/>
                <wp:docPr id="1073741912" name="officeArt object"/>
                <wp:cNvGraphicFramePr/>
                <a:graphic xmlns:a="http://schemas.openxmlformats.org/drawingml/2006/main">
                  <a:graphicData uri="http://schemas.microsoft.com/office/word/2010/wordprocessingShape">
                    <wps:wsp>
                      <wps:cNvSpPr/>
                      <wps:spPr>
                        <a:xfrm>
                          <a:off x="0" y="0"/>
                          <a:ext cx="6757670" cy="10742295"/>
                        </a:xfrm>
                        <a:prstGeom prst="rect">
                          <a:avLst/>
                        </a:prstGeom>
                        <a:noFill/>
                        <a:ln w="12700" cap="flat">
                          <a:noFill/>
                          <a:miter lim="400000"/>
                        </a:ln>
                        <a:effectLst/>
                      </wps:spPr>
                      <wps:txbx>
                        <w:txbxContent>
                          <w:p w14:paraId="5689E451" w14:textId="77777777" w:rsidR="006A34E7" w:rsidRDefault="006A34E7" w:rsidP="006C0D60">
                            <w:pPr>
                              <w:rPr>
                                <w:rFonts w:ascii="Times New Roman" w:eastAsia="Times New Roman" w:hAnsi="Times New Roman" w:cs="Times New Roman"/>
                                <w:sz w:val="18"/>
                                <w:szCs w:val="18"/>
                              </w:rPr>
                            </w:pPr>
                          </w:p>
                        </w:txbxContent>
                      </wps:txbx>
                      <wps:bodyPr wrap="square" lIns="45719" tIns="45719" rIns="45719" bIns="45719" numCol="1" anchor="t">
                        <a:noAutofit/>
                      </wps:bodyPr>
                    </wps:wsp>
                  </a:graphicData>
                </a:graphic>
                <wp14:sizeRelV relativeFrom="margin">
                  <wp14:pctHeight>0</wp14:pctHeight>
                </wp14:sizeRelV>
              </wp:anchor>
            </w:drawing>
          </mc:Choice>
          <mc:Fallback>
            <w:pict>
              <v:rect w14:anchorId="3E38E29D" id="_x0000_s1034" style="position:absolute;margin-left:39.85pt;margin-top:503.8pt;width:532.1pt;height:845.85pt;z-index:251745280;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" filled="f" stroked="f" strokeweight="1pt">
                <v:stroke miterlimit="4"/>
                <v:textbox inset="45719emu,45719emu,45719emu,45719emu">
                  <w:txbxContent>
                    <w:p w14:paraId="5689E451" w14:textId="77777777" w:rsidR="006A34E7" w:rsidRDefault="006A34E7" w:rsidP="006C0D60">
                      <w:pPr>
                        <w:rPr>
                          <w:rFonts w:ascii="Times New Roman" w:eastAsia="Times New Roman" w:hAnsi="Times New Roman" w:cs="Times New Roman"/>
                          <w:sz w:val="18"/>
                          <w:szCs w:val="18"/>
                        </w:rPr>
                      </w:pPr>
                    </w:p>
                  </w:txbxContent>
                </v:textbox>
                <w10:wrap type="topAndBottom" anchorx="page" anchory="page"/>
              </v:rect>
            </w:pict>
          </mc:Fallback>
        </mc:AlternateContent>
      </w:r>
    </w:p>
    <w:p w14:paraId="7EEAE9D1" w14:textId="18D8B134" w:rsidR="006839DF" w:rsidRDefault="006839DF" w:rsidP="006839DF">
      <w:pPr>
        <w:spacing w:line="360" w:lineRule="auto"/>
        <w:rPr>
          <w:rFonts w:ascii="Times New Roman" w:eastAsia="Times New Roman" w:hAnsi="Times New Roman" w:cs="Times New Roman"/>
        </w:rPr>
      </w:pPr>
      <w:r>
        <w:rPr>
          <w:rFonts w:hint="eastAsia"/>
          <w:lang w:val="zh-CN"/>
        </w:rPr>
        <w:t>支付宝扣费到建行户，银行科目为</w:t>
      </w:r>
      <w:r>
        <w:t>1002010401</w:t>
      </w:r>
      <w:r>
        <w:rPr>
          <w:rFonts w:hint="eastAsia"/>
          <w:lang w:val="zh-CN"/>
        </w:rPr>
        <w:t>；银行信息：户名：信美人寿相互保险社，账号：</w:t>
      </w:r>
      <w:r>
        <w:t>11050161520000000220</w:t>
      </w:r>
      <w:r>
        <w:rPr>
          <w:rFonts w:hint="eastAsia"/>
          <w:lang w:val="zh-CN"/>
        </w:rPr>
        <w:t>，开户行：建行北京展览路支行，联行号：</w:t>
      </w:r>
      <w:r>
        <w:t>105100003040</w:t>
      </w:r>
    </w:p>
    <w:p w14:paraId="1518EDD7" w14:textId="77777777" w:rsidR="006839DF" w:rsidRDefault="006839DF" w:rsidP="006839DF">
      <w:pPr>
        <w:spacing w:line="360" w:lineRule="auto"/>
        <w:rPr>
          <w:rFonts w:ascii="Times New Roman" w:eastAsia="Times New Roman" w:hAnsi="Times New Roman" w:cs="Times New Roman"/>
        </w:rPr>
      </w:pPr>
    </w:p>
    <w:p w14:paraId="78690EC5" w14:textId="77777777" w:rsidR="006839DF" w:rsidRDefault="006839DF" w:rsidP="006839DF">
      <w:pPr>
        <w:spacing w:line="360" w:lineRule="auto"/>
        <w:rPr>
          <w:rFonts w:ascii="Times New Roman" w:eastAsia="Times New Roman" w:hAnsi="Times New Roman" w:cs="Times New Roman"/>
        </w:rPr>
      </w:pPr>
      <w:r>
        <w:rPr>
          <w:rFonts w:hint="eastAsia"/>
          <w:lang w:val="zh-CN"/>
        </w:rPr>
        <w:t>同现有建行卡扣费记账；</w:t>
      </w:r>
    </w:p>
    <w:p w14:paraId="30752DB8" w14:textId="77777777" w:rsidR="006C0D60" w:rsidRPr="006C0D60" w:rsidRDefault="006C0D60" w:rsidP="006C0D60"/>
    <w:p w14:paraId="742A570E" w14:textId="5817DB13" w:rsidR="000C1CE3" w:rsidRPr="006839DF" w:rsidRDefault="006839DF" w:rsidP="006839DF">
      <w:pPr>
        <w:pStyle w:val="1"/>
        <w:rPr>
          <w:sz w:val="32"/>
          <w:szCs w:val="32"/>
        </w:rPr>
      </w:pPr>
      <w:r w:rsidRPr="006839DF">
        <w:rPr>
          <w:rFonts w:hint="eastAsia"/>
          <w:sz w:val="32"/>
          <w:szCs w:val="32"/>
          <w:lang w:val="zh-CN"/>
        </w:rPr>
        <w:t>4</w:t>
      </w:r>
      <w:r w:rsidR="005E40AF" w:rsidRPr="006839DF">
        <w:rPr>
          <w:sz w:val="32"/>
          <w:szCs w:val="32"/>
        </w:rPr>
        <w:t xml:space="preserve">. </w:t>
      </w:r>
      <w:r w:rsidR="005E40AF" w:rsidRPr="006839DF">
        <w:rPr>
          <w:rFonts w:ascii="Arial Unicode MS" w:hAnsi="Arial Unicode MS" w:hint="eastAsia"/>
          <w:sz w:val="32"/>
          <w:szCs w:val="32"/>
          <w:lang w:val="zh-CN"/>
        </w:rPr>
        <w:t>附件</w:t>
      </w:r>
    </w:p>
    <w:p w14:paraId="175AA681" w14:textId="4ACB218C" w:rsidR="000C1CE3" w:rsidRPr="006839DF" w:rsidRDefault="006839DF" w:rsidP="006839DF">
      <w:pPr>
        <w:pStyle w:val="2"/>
        <w:rPr>
          <w:sz w:val="28"/>
          <w:szCs w:val="28"/>
        </w:rPr>
      </w:pPr>
      <w:r w:rsidRPr="006839DF">
        <w:rPr>
          <w:rFonts w:hint="eastAsia"/>
          <w:sz w:val="28"/>
          <w:szCs w:val="28"/>
          <w:lang w:val="zh-CN"/>
        </w:rPr>
        <w:t xml:space="preserve">4.1 </w:t>
      </w:r>
      <w:r w:rsidR="005E40AF" w:rsidRPr="006839DF">
        <w:rPr>
          <w:rFonts w:hint="eastAsia"/>
          <w:sz w:val="28"/>
          <w:szCs w:val="28"/>
          <w:lang w:val="zh-CN"/>
        </w:rPr>
        <w:t>签约返回码：</w:t>
      </w:r>
    </w:p>
    <w:tbl>
      <w:tblPr>
        <w:tblStyle w:val="TableNormal"/>
        <w:tblW w:w="82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2070"/>
        <w:gridCol w:w="2070"/>
        <w:gridCol w:w="2070"/>
        <w:gridCol w:w="2070"/>
      </w:tblGrid>
      <w:tr w:rsidR="000C1CE3" w14:paraId="6A27F618" w14:textId="77777777">
        <w:trPr>
          <w:trHeight w:val="440"/>
          <w:tblHeader/>
        </w:trPr>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0BB2646E" w14:textId="77777777" w:rsidR="000C1CE3" w:rsidRDefault="005E40AF">
            <w:pPr>
              <w:tabs>
                <w:tab w:val="left" w:pos="1440"/>
              </w:tabs>
              <w:suppressAutoHyphens/>
              <w:outlineLvl w:val="0"/>
            </w:pPr>
            <w:r>
              <w:rPr>
                <w:rFonts w:ascii="Calibri" w:eastAsia="Calibri" w:hAnsi="Calibri" w:cs="Calibri"/>
                <w:b/>
                <w:bCs/>
                <w:sz w:val="24"/>
                <w:szCs w:val="24"/>
              </w:rPr>
              <w:t>错误码名称</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55C380F7" w14:textId="77777777" w:rsidR="000C1CE3" w:rsidRDefault="005E40AF">
            <w:pPr>
              <w:tabs>
                <w:tab w:val="left" w:pos="1440"/>
              </w:tabs>
              <w:suppressAutoHyphens/>
              <w:outlineLvl w:val="0"/>
            </w:pPr>
            <w:r>
              <w:rPr>
                <w:rFonts w:ascii="Calibri" w:eastAsia="Calibri" w:hAnsi="Calibri" w:cs="Calibri"/>
                <w:b/>
                <w:bCs/>
                <w:sz w:val="24"/>
                <w:szCs w:val="24"/>
              </w:rPr>
              <w:t>错误码描述</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483755A0" w14:textId="77777777" w:rsidR="000C1CE3" w:rsidRDefault="005E40AF">
            <w:pPr>
              <w:tabs>
                <w:tab w:val="left" w:pos="1440"/>
              </w:tabs>
              <w:suppressAutoHyphens/>
              <w:outlineLvl w:val="0"/>
            </w:pPr>
            <w:r>
              <w:rPr>
                <w:rFonts w:ascii="Calibri" w:eastAsia="Calibri" w:hAnsi="Calibri" w:cs="Calibri"/>
                <w:b/>
                <w:bCs/>
                <w:sz w:val="24"/>
                <w:szCs w:val="24"/>
              </w:rPr>
              <w:t>解决方案</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0DDCC96C" w14:textId="77777777" w:rsidR="000C1CE3" w:rsidRDefault="005E40AF">
            <w:pPr>
              <w:tabs>
                <w:tab w:val="left" w:pos="1440"/>
              </w:tabs>
              <w:suppressAutoHyphens/>
              <w:outlineLvl w:val="0"/>
            </w:pPr>
            <w:r>
              <w:rPr>
                <w:rFonts w:ascii="Calibri" w:eastAsia="Calibri" w:hAnsi="Calibri" w:cs="Calibri"/>
                <w:b/>
                <w:bCs/>
                <w:sz w:val="24"/>
                <w:szCs w:val="24"/>
              </w:rPr>
              <w:t>提示信息</w:t>
            </w:r>
          </w:p>
        </w:tc>
      </w:tr>
      <w:tr w:rsidR="000C1CE3" w14:paraId="72DD4E88" w14:textId="77777777">
        <w:tblPrEx>
          <w:shd w:val="clear" w:color="auto" w:fill="D0DDEF"/>
        </w:tblPrEx>
        <w:trPr>
          <w:trHeight w:val="1730"/>
        </w:trPr>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1A18E9F6" w14:textId="77777777" w:rsidR="000C1CE3" w:rsidRDefault="005E40AF">
            <w:pPr>
              <w:tabs>
                <w:tab w:val="left" w:pos="1440"/>
              </w:tabs>
              <w:suppressAutoHyphens/>
              <w:outlineLvl w:val="0"/>
            </w:pPr>
            <w:r>
              <w:rPr>
                <w:rFonts w:ascii="Calibri" w:eastAsia="Calibri" w:hAnsi="Calibri" w:cs="Calibri"/>
                <w:sz w:val="24"/>
                <w:szCs w:val="24"/>
              </w:rPr>
              <w:t>isv.arguments-error</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48D443C8" w14:textId="77777777" w:rsidR="000C1CE3" w:rsidRDefault="005E40AF">
            <w:pPr>
              <w:tabs>
                <w:tab w:val="left" w:pos="1440"/>
              </w:tabs>
              <w:suppressAutoHyphens/>
              <w:outlineLvl w:val="0"/>
            </w:pPr>
            <w:r>
              <w:rPr>
                <w:rFonts w:ascii="Calibri" w:eastAsia="Calibri" w:hAnsi="Calibri" w:cs="Calibri"/>
                <w:sz w:val="24"/>
                <w:szCs w:val="24"/>
              </w:rPr>
              <w:t>参数不合法</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12391917" w14:textId="77777777" w:rsidR="000C1CE3" w:rsidRDefault="005E40AF">
            <w:pPr>
              <w:tabs>
                <w:tab w:val="left" w:pos="1440"/>
              </w:tabs>
              <w:suppressAutoHyphens/>
              <w:outlineLvl w:val="0"/>
            </w:pPr>
            <w:r>
              <w:rPr>
                <w:rFonts w:ascii="Calibri" w:eastAsia="Calibri" w:hAnsi="Calibri" w:cs="Calibri"/>
                <w:sz w:val="24"/>
                <w:szCs w:val="24"/>
              </w:rPr>
              <w:t>参数不合法,一般只在联调时出现，调用方需要检查传入参数是否和约定的一致</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33843B22" w14:textId="77777777" w:rsidR="000C1CE3" w:rsidRDefault="005E40AF">
            <w:pPr>
              <w:tabs>
                <w:tab w:val="left" w:pos="1440"/>
              </w:tabs>
              <w:suppressAutoHyphens/>
              <w:outlineLvl w:val="0"/>
            </w:pPr>
            <w:r>
              <w:rPr>
                <w:rFonts w:ascii="Calibri" w:eastAsia="Calibri" w:hAnsi="Calibri" w:cs="Calibri"/>
                <w:sz w:val="24"/>
                <w:szCs w:val="24"/>
              </w:rPr>
              <w:t>非客户原因</w:t>
            </w:r>
          </w:p>
        </w:tc>
      </w:tr>
      <w:tr w:rsidR="000C1CE3" w14:paraId="5FD227DE" w14:textId="77777777">
        <w:tblPrEx>
          <w:shd w:val="clear" w:color="auto" w:fill="D0DDEF"/>
        </w:tblPrEx>
        <w:trPr>
          <w:trHeight w:val="2010"/>
        </w:trPr>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2F1AA6AD" w14:textId="77777777" w:rsidR="000C1CE3" w:rsidRDefault="005E40AF">
            <w:pPr>
              <w:tabs>
                <w:tab w:val="left" w:pos="1440"/>
              </w:tabs>
              <w:suppressAutoHyphens/>
              <w:outlineLvl w:val="0"/>
            </w:pPr>
            <w:r>
              <w:rPr>
                <w:rFonts w:ascii="Calibri" w:eastAsia="Calibri" w:hAnsi="Calibri" w:cs="Calibri"/>
                <w:color w:val="424242"/>
                <w:sz w:val="24"/>
                <w:szCs w:val="24"/>
              </w:rPr>
              <w:lastRenderedPageBreak/>
              <w:t>isp.unknow-error</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2C790AA6" w14:textId="77777777" w:rsidR="000C1CE3" w:rsidRDefault="005E40AF">
            <w:pPr>
              <w:tabs>
                <w:tab w:val="left" w:pos="1440"/>
              </w:tabs>
              <w:suppressAutoHyphens/>
              <w:outlineLvl w:val="0"/>
            </w:pPr>
            <w:r>
              <w:rPr>
                <w:rFonts w:ascii="Calibri" w:eastAsia="Calibri" w:hAnsi="Calibri" w:cs="Calibri"/>
                <w:color w:val="424242"/>
                <w:sz w:val="24"/>
                <w:szCs w:val="24"/>
              </w:rPr>
              <w:t>支付宝系统未知异常</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3A9A46F1" w14:textId="77777777" w:rsidR="000C1CE3" w:rsidRDefault="005E40AF">
            <w:pPr>
              <w:tabs>
                <w:tab w:val="left" w:pos="1440"/>
              </w:tabs>
              <w:suppressAutoHyphens/>
              <w:outlineLvl w:val="0"/>
            </w:pPr>
            <w:r>
              <w:rPr>
                <w:rFonts w:ascii="Calibri" w:eastAsia="Calibri" w:hAnsi="Calibri" w:cs="Calibri"/>
                <w:color w:val="424242"/>
                <w:sz w:val="24"/>
                <w:szCs w:val="24"/>
              </w:rPr>
              <w:t>支付宝系统未知异常。调用方可以重试，或调用alipay.ebpp.pdeduct.sign.query接口查询签约状态</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4BA04DB6" w14:textId="77777777" w:rsidR="000C1CE3" w:rsidRDefault="005E40AF">
            <w:pPr>
              <w:tabs>
                <w:tab w:val="left" w:pos="1440"/>
              </w:tabs>
              <w:suppressAutoHyphens/>
              <w:outlineLvl w:val="0"/>
            </w:pPr>
            <w:r>
              <w:rPr>
                <w:rFonts w:ascii="Calibri" w:eastAsia="Calibri" w:hAnsi="Calibri" w:cs="Calibri"/>
                <w:sz w:val="24"/>
                <w:szCs w:val="24"/>
              </w:rPr>
              <w:t>非客户原因</w:t>
            </w:r>
          </w:p>
        </w:tc>
      </w:tr>
      <w:tr w:rsidR="000C1CE3" w14:paraId="5034FE5A" w14:textId="77777777">
        <w:tblPrEx>
          <w:shd w:val="clear" w:color="auto" w:fill="D0DDEF"/>
        </w:tblPrEx>
        <w:trPr>
          <w:trHeight w:val="3090"/>
        </w:trPr>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1C5046F1" w14:textId="77777777" w:rsidR="000C1CE3" w:rsidRDefault="005E40AF">
            <w:pPr>
              <w:tabs>
                <w:tab w:val="left" w:pos="1440"/>
              </w:tabs>
              <w:suppressAutoHyphens/>
              <w:outlineLvl w:val="0"/>
            </w:pPr>
            <w:r>
              <w:rPr>
                <w:rFonts w:ascii="Calibri" w:eastAsia="Calibri" w:hAnsi="Calibri" w:cs="Calibri"/>
                <w:color w:val="424242"/>
                <w:sz w:val="24"/>
                <w:szCs w:val="24"/>
              </w:rPr>
              <w:t>isv.charge-no-direct-deduct</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4EBE567A" w14:textId="77777777" w:rsidR="000C1CE3" w:rsidRDefault="005E40AF">
            <w:pPr>
              <w:tabs>
                <w:tab w:val="left" w:pos="1440"/>
              </w:tabs>
              <w:suppressAutoHyphens/>
              <w:outlineLvl w:val="0"/>
            </w:pPr>
            <w:r>
              <w:rPr>
                <w:rFonts w:ascii="Calibri" w:eastAsia="Calibri" w:hAnsi="Calibri" w:cs="Calibri"/>
                <w:color w:val="424242"/>
                <w:sz w:val="24"/>
                <w:szCs w:val="24"/>
              </w:rPr>
              <w:t>机构不支持代扣</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770878BC" w14:textId="77777777" w:rsidR="000C1CE3" w:rsidRDefault="005E40AF">
            <w:pPr>
              <w:tabs>
                <w:tab w:val="left" w:pos="1440"/>
              </w:tabs>
              <w:suppressAutoHyphens/>
              <w:outlineLvl w:val="0"/>
            </w:pPr>
            <w:r>
              <w:rPr>
                <w:rFonts w:ascii="Calibri" w:eastAsia="Calibri" w:hAnsi="Calibri" w:cs="Calibri"/>
                <w:color w:val="424242"/>
                <w:sz w:val="24"/>
                <w:szCs w:val="24"/>
              </w:rPr>
              <w:t>机构不支持代扣。一般出现在机构代码chargeInst传输错误或新增了chargeInst,新增场景下需要联系业务同学进行机构的签约</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1B0CAC26" w14:textId="77777777" w:rsidR="000C1CE3" w:rsidRDefault="005E40AF">
            <w:pPr>
              <w:tabs>
                <w:tab w:val="left" w:pos="1440"/>
              </w:tabs>
              <w:suppressAutoHyphens/>
              <w:outlineLvl w:val="0"/>
            </w:pPr>
            <w:r>
              <w:rPr>
                <w:rFonts w:ascii="Calibri" w:eastAsia="Calibri" w:hAnsi="Calibri" w:cs="Calibri"/>
                <w:sz w:val="24"/>
                <w:szCs w:val="24"/>
              </w:rPr>
              <w:t>非客户原因</w:t>
            </w:r>
          </w:p>
        </w:tc>
      </w:tr>
      <w:tr w:rsidR="000C1CE3" w14:paraId="15AECC5D" w14:textId="77777777">
        <w:tblPrEx>
          <w:shd w:val="clear" w:color="auto" w:fill="D0DDEF"/>
        </w:tblPrEx>
        <w:trPr>
          <w:trHeight w:val="2750"/>
        </w:trPr>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1C0EA6A7" w14:textId="77777777" w:rsidR="000C1CE3" w:rsidRDefault="005E40AF">
            <w:pPr>
              <w:tabs>
                <w:tab w:val="left" w:pos="1440"/>
              </w:tabs>
              <w:suppressAutoHyphens/>
              <w:outlineLvl w:val="0"/>
            </w:pPr>
            <w:r>
              <w:rPr>
                <w:rFonts w:ascii="Calibri" w:eastAsia="Calibri" w:hAnsi="Calibri" w:cs="Calibri"/>
                <w:color w:val="424242"/>
                <w:sz w:val="24"/>
                <w:szCs w:val="24"/>
              </w:rPr>
              <w:t>isv.deduct-user-no-auth</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791C13FB" w14:textId="77777777" w:rsidR="000C1CE3" w:rsidRDefault="005E40AF">
            <w:pPr>
              <w:tabs>
                <w:tab w:val="left" w:pos="1440"/>
              </w:tabs>
              <w:suppressAutoHyphens/>
              <w:outlineLvl w:val="0"/>
            </w:pPr>
            <w:r>
              <w:rPr>
                <w:rFonts w:ascii="Calibri" w:eastAsia="Calibri" w:hAnsi="Calibri" w:cs="Calibri"/>
                <w:color w:val="424242"/>
                <w:sz w:val="24"/>
                <w:szCs w:val="24"/>
              </w:rPr>
              <w:t>用户不支持签约</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453770AE" w14:textId="77777777" w:rsidR="000C1CE3" w:rsidRDefault="005E40AF">
            <w:pPr>
              <w:tabs>
                <w:tab w:val="left" w:pos="1440"/>
              </w:tabs>
              <w:suppressAutoHyphens/>
              <w:outlineLvl w:val="0"/>
            </w:pPr>
            <w:r>
              <w:rPr>
                <w:rFonts w:ascii="Calibri" w:eastAsia="Calibri" w:hAnsi="Calibri" w:cs="Calibri"/>
                <w:color w:val="424242"/>
                <w:sz w:val="24"/>
                <w:szCs w:val="24"/>
              </w:rPr>
              <w:t>用户不支持签约,因用户的个人原因(如被支付宝冻结等)不可以签约代扣</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7AEA9DA5" w14:textId="77777777" w:rsidR="000C1CE3" w:rsidRDefault="005E40AF">
            <w:pPr>
              <w:tabs>
                <w:tab w:val="left" w:pos="1440"/>
              </w:tabs>
              <w:suppressAutoHyphens/>
              <w:outlineLvl w:val="0"/>
            </w:pPr>
            <w:r>
              <w:rPr>
                <w:rFonts w:ascii="Calibri" w:eastAsia="Calibri" w:hAnsi="Calibri" w:cs="Calibri"/>
                <w:sz w:val="24"/>
                <w:szCs w:val="24"/>
              </w:rPr>
              <w:t>提示用户：“由于您的个人原因（如被支付宝冻结等）不可以签约代扣，请您解冻后或是更换其它支付方式进行付款”</w:t>
            </w:r>
          </w:p>
        </w:tc>
      </w:tr>
      <w:tr w:rsidR="000C1CE3" w14:paraId="028C7246" w14:textId="77777777">
        <w:tblPrEx>
          <w:shd w:val="clear" w:color="auto" w:fill="D0DDEF"/>
        </w:tblPrEx>
        <w:trPr>
          <w:trHeight w:val="2070"/>
        </w:trPr>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6DE2C45B" w14:textId="77777777" w:rsidR="000C1CE3" w:rsidRDefault="005E40AF">
            <w:pPr>
              <w:tabs>
                <w:tab w:val="left" w:pos="1440"/>
              </w:tabs>
              <w:suppressAutoHyphens/>
              <w:outlineLvl w:val="0"/>
            </w:pPr>
            <w:r>
              <w:rPr>
                <w:rFonts w:ascii="Calibri" w:eastAsia="Calibri" w:hAnsi="Calibri" w:cs="Calibri"/>
                <w:color w:val="424242"/>
                <w:sz w:val="24"/>
                <w:szCs w:val="24"/>
              </w:rPr>
              <w:t>isv.deduct-paypassword-error</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2F93B638" w14:textId="77777777" w:rsidR="000C1CE3" w:rsidRDefault="005E40AF">
            <w:pPr>
              <w:tabs>
                <w:tab w:val="left" w:pos="1440"/>
              </w:tabs>
              <w:suppressAutoHyphens/>
              <w:outlineLvl w:val="0"/>
            </w:pPr>
            <w:r>
              <w:rPr>
                <w:rFonts w:ascii="Calibri" w:eastAsia="Calibri" w:hAnsi="Calibri" w:cs="Calibri"/>
                <w:color w:val="424242"/>
                <w:sz w:val="24"/>
                <w:szCs w:val="24"/>
              </w:rPr>
              <w:t>独立密码校验失败</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50C25032" w14:textId="77777777" w:rsidR="000C1CE3" w:rsidRDefault="005E40AF">
            <w:pPr>
              <w:tabs>
                <w:tab w:val="left" w:pos="1440"/>
              </w:tabs>
              <w:suppressAutoHyphens/>
              <w:outlineLvl w:val="0"/>
            </w:pPr>
            <w:r>
              <w:rPr>
                <w:rFonts w:ascii="Calibri" w:eastAsia="Calibri" w:hAnsi="Calibri" w:cs="Calibri"/>
                <w:color w:val="424242"/>
                <w:sz w:val="24"/>
                <w:szCs w:val="24"/>
              </w:rPr>
              <w:t>独立密码校验失败，检查传入的token是否正确，或因为token过期，需要重新发起核身校验。</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498B5D70" w14:textId="77777777" w:rsidR="000C1CE3" w:rsidRDefault="005E40AF">
            <w:pPr>
              <w:tabs>
                <w:tab w:val="left" w:pos="1440"/>
              </w:tabs>
              <w:suppressAutoHyphens/>
              <w:outlineLvl w:val="0"/>
            </w:pPr>
            <w:r>
              <w:rPr>
                <w:rFonts w:ascii="Calibri" w:eastAsia="Calibri" w:hAnsi="Calibri" w:cs="Calibri"/>
                <w:sz w:val="24"/>
                <w:szCs w:val="24"/>
              </w:rPr>
              <w:t>非客户原因</w:t>
            </w:r>
          </w:p>
        </w:tc>
      </w:tr>
      <w:tr w:rsidR="000C1CE3" w14:paraId="677926FF" w14:textId="77777777">
        <w:tblPrEx>
          <w:shd w:val="clear" w:color="auto" w:fill="D0DDEF"/>
        </w:tblPrEx>
        <w:trPr>
          <w:trHeight w:val="3090"/>
        </w:trPr>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6108A013" w14:textId="77777777" w:rsidR="000C1CE3" w:rsidRDefault="005E40AF">
            <w:pPr>
              <w:tabs>
                <w:tab w:val="left" w:pos="1440"/>
              </w:tabs>
              <w:suppressAutoHyphens/>
              <w:outlineLvl w:val="0"/>
            </w:pPr>
            <w:r>
              <w:rPr>
                <w:rFonts w:ascii="Calibri" w:eastAsia="Calibri" w:hAnsi="Calibri" w:cs="Calibri"/>
                <w:color w:val="424242"/>
                <w:sz w:val="24"/>
                <w:szCs w:val="24"/>
              </w:rPr>
              <w:t>isv.deduct-balance-is-not-payment</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22F1DF09" w14:textId="77777777" w:rsidR="000C1CE3" w:rsidRDefault="005E40AF">
            <w:pPr>
              <w:tabs>
                <w:tab w:val="left" w:pos="1440"/>
              </w:tabs>
              <w:suppressAutoHyphens/>
              <w:outlineLvl w:val="0"/>
            </w:pPr>
            <w:r>
              <w:rPr>
                <w:rFonts w:ascii="Calibri" w:eastAsia="Calibri" w:hAnsi="Calibri" w:cs="Calibri"/>
                <w:color w:val="424242"/>
                <w:sz w:val="24"/>
                <w:szCs w:val="24"/>
              </w:rPr>
              <w:t>用户余额支付功能已关闭</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3406167D" w14:textId="77777777" w:rsidR="000C1CE3" w:rsidRDefault="005E40AF">
            <w:pPr>
              <w:tabs>
                <w:tab w:val="left" w:pos="1440"/>
              </w:tabs>
              <w:suppressAutoHyphens/>
              <w:outlineLvl w:val="0"/>
            </w:pPr>
            <w:r>
              <w:rPr>
                <w:rFonts w:ascii="Calibri" w:eastAsia="Calibri" w:hAnsi="Calibri" w:cs="Calibri"/>
                <w:color w:val="424242"/>
                <w:sz w:val="24"/>
                <w:szCs w:val="24"/>
              </w:rPr>
              <w:t>用户余额支付功能已关闭,因用户个人关闭了余额支付功能，无法进行代扣签约。需要告知用户打开支付宝余额支付功能后才能签约。</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6899986B" w14:textId="77777777" w:rsidR="000C1CE3" w:rsidRDefault="005E40AF">
            <w:pPr>
              <w:tabs>
                <w:tab w:val="left" w:pos="1440"/>
              </w:tabs>
              <w:suppressAutoHyphens/>
              <w:outlineLvl w:val="0"/>
            </w:pPr>
            <w:r>
              <w:rPr>
                <w:rFonts w:ascii="Calibri" w:eastAsia="Calibri" w:hAnsi="Calibri" w:cs="Calibri"/>
                <w:sz w:val="24"/>
                <w:szCs w:val="24"/>
              </w:rPr>
              <w:t>提示用户：“由于您关闭了余额支付功能，无法进行代扣签约。请打开支付宝余额支付功能后进行签约或是更换其它支付方式进行付款”</w:t>
            </w:r>
          </w:p>
        </w:tc>
      </w:tr>
      <w:tr w:rsidR="000C1CE3" w14:paraId="574E3427" w14:textId="77777777">
        <w:tblPrEx>
          <w:shd w:val="clear" w:color="auto" w:fill="D0DDEF"/>
        </w:tblPrEx>
        <w:trPr>
          <w:trHeight w:val="1730"/>
        </w:trPr>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2DD9F495" w14:textId="77777777" w:rsidR="000C1CE3" w:rsidRDefault="005E40AF">
            <w:pPr>
              <w:tabs>
                <w:tab w:val="left" w:pos="1440"/>
              </w:tabs>
              <w:suppressAutoHyphens/>
              <w:outlineLvl w:val="0"/>
            </w:pPr>
            <w:r>
              <w:rPr>
                <w:rFonts w:ascii="Calibri" w:eastAsia="Calibri" w:hAnsi="Calibri" w:cs="Calibri"/>
                <w:color w:val="424242"/>
                <w:sz w:val="24"/>
                <w:szCs w:val="24"/>
              </w:rPr>
              <w:lastRenderedPageBreak/>
              <w:t>isv.deduct-deplicated-self</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1D88B9D8" w14:textId="77777777" w:rsidR="000C1CE3" w:rsidRDefault="005E40AF">
            <w:pPr>
              <w:tabs>
                <w:tab w:val="left" w:pos="1440"/>
              </w:tabs>
              <w:suppressAutoHyphens/>
              <w:outlineLvl w:val="0"/>
            </w:pPr>
            <w:r>
              <w:rPr>
                <w:rFonts w:ascii="Calibri" w:eastAsia="Calibri" w:hAnsi="Calibri" w:cs="Calibri"/>
                <w:color w:val="424242"/>
                <w:sz w:val="24"/>
                <w:szCs w:val="24"/>
              </w:rPr>
              <w:t>抱歉，你已经签约该户号</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214E5269" w14:textId="77777777" w:rsidR="000C1CE3" w:rsidRDefault="005E40AF">
            <w:pPr>
              <w:tabs>
                <w:tab w:val="left" w:pos="1440"/>
              </w:tabs>
              <w:suppressAutoHyphens/>
              <w:outlineLvl w:val="0"/>
            </w:pPr>
            <w:r>
              <w:rPr>
                <w:rFonts w:ascii="Calibri" w:eastAsia="Calibri" w:hAnsi="Calibri" w:cs="Calibri"/>
                <w:color w:val="424242"/>
                <w:sz w:val="24"/>
                <w:szCs w:val="24"/>
              </w:rPr>
              <w:t>抱歉，你已经签约该户号。户号已经被该用户签约</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54BC4FCC" w14:textId="77777777" w:rsidR="000C1CE3" w:rsidRDefault="005E40AF">
            <w:pPr>
              <w:tabs>
                <w:tab w:val="left" w:pos="1440"/>
              </w:tabs>
              <w:suppressAutoHyphens/>
              <w:outlineLvl w:val="0"/>
            </w:pPr>
            <w:r>
              <w:rPr>
                <w:rFonts w:ascii="Calibri" w:eastAsia="Calibri" w:hAnsi="Calibri" w:cs="Calibri"/>
                <w:sz w:val="24"/>
                <w:szCs w:val="24"/>
              </w:rPr>
              <w:t>非客户原因，需要避免客户签约后再进行签约，签约维度是到人层级</w:t>
            </w:r>
          </w:p>
        </w:tc>
      </w:tr>
      <w:tr w:rsidR="000C1CE3" w14:paraId="549F067E" w14:textId="77777777">
        <w:tblPrEx>
          <w:shd w:val="clear" w:color="auto" w:fill="D0DDEF"/>
        </w:tblPrEx>
        <w:trPr>
          <w:trHeight w:val="1385"/>
        </w:trPr>
        <w:tc>
          <w:tcPr>
            <w:tcW w:w="2070" w:type="dxa"/>
            <w:tcBorders>
              <w:top w:val="single" w:sz="12" w:space="0" w:color="000000"/>
              <w:left w:val="single" w:sz="12" w:space="0" w:color="000000"/>
              <w:bottom w:val="single" w:sz="8" w:space="0" w:color="CACACA"/>
              <w:right w:val="single" w:sz="12" w:space="0" w:color="000000"/>
            </w:tcBorders>
            <w:shd w:val="clear" w:color="auto" w:fill="E9EEF7"/>
            <w:tcMar>
              <w:top w:w="0" w:type="dxa"/>
              <w:left w:w="100" w:type="dxa"/>
              <w:bottom w:w="0" w:type="dxa"/>
              <w:right w:w="100" w:type="dxa"/>
            </w:tcMar>
            <w:vAlign w:val="center"/>
          </w:tcPr>
          <w:p w14:paraId="6E339D59" w14:textId="77777777" w:rsidR="000C1CE3" w:rsidRDefault="005E40AF">
            <w:pPr>
              <w:tabs>
                <w:tab w:val="left" w:pos="1440"/>
              </w:tabs>
              <w:suppressAutoHyphens/>
              <w:outlineLvl w:val="0"/>
            </w:pPr>
            <w:r>
              <w:rPr>
                <w:rFonts w:ascii="Calibri" w:eastAsia="Calibri" w:hAnsi="Calibri" w:cs="Calibri"/>
                <w:color w:val="424242"/>
                <w:sz w:val="24"/>
                <w:szCs w:val="24"/>
              </w:rPr>
              <w:t>isv.deduct-billkey-sign-exit</w:t>
            </w:r>
          </w:p>
        </w:tc>
        <w:tc>
          <w:tcPr>
            <w:tcW w:w="2070" w:type="dxa"/>
            <w:tcBorders>
              <w:top w:val="single" w:sz="12" w:space="0" w:color="000000"/>
              <w:left w:val="single" w:sz="12" w:space="0" w:color="000000"/>
              <w:bottom w:val="single" w:sz="8" w:space="0" w:color="CACACA"/>
              <w:right w:val="single" w:sz="12" w:space="0" w:color="000000"/>
            </w:tcBorders>
            <w:shd w:val="clear" w:color="auto" w:fill="E9EEF7"/>
            <w:tcMar>
              <w:top w:w="0" w:type="dxa"/>
              <w:left w:w="100" w:type="dxa"/>
              <w:bottom w:w="0" w:type="dxa"/>
              <w:right w:w="100" w:type="dxa"/>
            </w:tcMar>
            <w:vAlign w:val="center"/>
          </w:tcPr>
          <w:p w14:paraId="4D284FB9" w14:textId="77777777" w:rsidR="000C1CE3" w:rsidRDefault="005E40AF">
            <w:pPr>
              <w:tabs>
                <w:tab w:val="left" w:pos="1440"/>
              </w:tabs>
              <w:suppressAutoHyphens/>
              <w:outlineLvl w:val="0"/>
            </w:pPr>
            <w:r>
              <w:rPr>
                <w:rFonts w:ascii="Calibri" w:eastAsia="Calibri" w:hAnsi="Calibri" w:cs="Calibri"/>
                <w:color w:val="424242"/>
                <w:sz w:val="24"/>
                <w:szCs w:val="24"/>
              </w:rPr>
              <w:t>此户号已经被签约</w:t>
            </w:r>
          </w:p>
        </w:tc>
        <w:tc>
          <w:tcPr>
            <w:tcW w:w="2070" w:type="dxa"/>
            <w:tcBorders>
              <w:top w:val="single" w:sz="12" w:space="0" w:color="000000"/>
              <w:left w:val="single" w:sz="12" w:space="0" w:color="000000"/>
              <w:bottom w:val="single" w:sz="8" w:space="0" w:color="CACACA"/>
              <w:right w:val="single" w:sz="12" w:space="0" w:color="000000"/>
            </w:tcBorders>
            <w:shd w:val="clear" w:color="auto" w:fill="E9EEF7"/>
            <w:tcMar>
              <w:top w:w="0" w:type="dxa"/>
              <w:left w:w="100" w:type="dxa"/>
              <w:bottom w:w="0" w:type="dxa"/>
              <w:right w:w="100" w:type="dxa"/>
            </w:tcMar>
            <w:vAlign w:val="center"/>
          </w:tcPr>
          <w:p w14:paraId="1E8757BB" w14:textId="77777777" w:rsidR="000C1CE3" w:rsidRDefault="005E40AF">
            <w:pPr>
              <w:tabs>
                <w:tab w:val="left" w:pos="1440"/>
              </w:tabs>
              <w:suppressAutoHyphens/>
              <w:outlineLvl w:val="0"/>
            </w:pPr>
            <w:r>
              <w:rPr>
                <w:rFonts w:ascii="Calibri" w:eastAsia="Calibri" w:hAnsi="Calibri" w:cs="Calibri"/>
                <w:color w:val="424242"/>
                <w:sz w:val="24"/>
                <w:szCs w:val="24"/>
              </w:rPr>
              <w:t>此户号已经被签约。户号已经被他人签约。</w:t>
            </w:r>
          </w:p>
        </w:tc>
        <w:tc>
          <w:tcPr>
            <w:tcW w:w="2070" w:type="dxa"/>
            <w:tcBorders>
              <w:top w:val="single" w:sz="12" w:space="0" w:color="000000"/>
              <w:left w:val="single" w:sz="12" w:space="0" w:color="000000"/>
              <w:bottom w:val="single" w:sz="8" w:space="0" w:color="CACACA"/>
              <w:right w:val="single" w:sz="12" w:space="0" w:color="000000"/>
            </w:tcBorders>
            <w:shd w:val="clear" w:color="auto" w:fill="E9EEF7"/>
            <w:tcMar>
              <w:top w:w="0" w:type="dxa"/>
              <w:left w:w="100" w:type="dxa"/>
              <w:bottom w:w="0" w:type="dxa"/>
              <w:right w:w="100" w:type="dxa"/>
            </w:tcMar>
            <w:vAlign w:val="center"/>
          </w:tcPr>
          <w:p w14:paraId="493D6D83" w14:textId="77777777" w:rsidR="000C1CE3" w:rsidRDefault="005E40AF">
            <w:pPr>
              <w:tabs>
                <w:tab w:val="left" w:pos="1440"/>
              </w:tabs>
              <w:suppressAutoHyphens/>
              <w:outlineLvl w:val="0"/>
            </w:pPr>
            <w:r>
              <w:rPr>
                <w:rFonts w:ascii="Calibri" w:eastAsia="Calibri" w:hAnsi="Calibri" w:cs="Calibri"/>
                <w:sz w:val="24"/>
                <w:szCs w:val="24"/>
              </w:rPr>
              <w:t>提示用户：“该户号/号码已经被他人签约，请勿重复签约”</w:t>
            </w:r>
          </w:p>
        </w:tc>
      </w:tr>
      <w:tr w:rsidR="000C1CE3" w14:paraId="7B52A3D0" w14:textId="77777777">
        <w:tblPrEx>
          <w:shd w:val="clear" w:color="auto" w:fill="D0DDEF"/>
        </w:tblPrEx>
        <w:trPr>
          <w:trHeight w:val="700"/>
        </w:trPr>
        <w:tc>
          <w:tcPr>
            <w:tcW w:w="2070" w:type="dxa"/>
            <w:tcBorders>
              <w:top w:val="single" w:sz="8" w:space="0" w:color="CACACA"/>
              <w:left w:val="single" w:sz="12" w:space="0" w:color="000000"/>
              <w:bottom w:val="single" w:sz="8" w:space="0" w:color="CACACA"/>
              <w:right w:val="single" w:sz="12" w:space="0" w:color="000000"/>
            </w:tcBorders>
            <w:shd w:val="clear" w:color="auto" w:fill="D0DDEF"/>
            <w:tcMar>
              <w:top w:w="0" w:type="dxa"/>
              <w:left w:w="100" w:type="dxa"/>
              <w:bottom w:w="0" w:type="dxa"/>
              <w:right w:w="100" w:type="dxa"/>
            </w:tcMar>
            <w:vAlign w:val="center"/>
          </w:tcPr>
          <w:p w14:paraId="73C8E9AF" w14:textId="77777777" w:rsidR="000C1CE3" w:rsidRDefault="000C1CE3"/>
        </w:tc>
        <w:tc>
          <w:tcPr>
            <w:tcW w:w="2070" w:type="dxa"/>
            <w:tcBorders>
              <w:top w:val="single" w:sz="8" w:space="0" w:color="CACACA"/>
              <w:left w:val="single" w:sz="12" w:space="0" w:color="000000"/>
              <w:bottom w:val="single" w:sz="8" w:space="0" w:color="CACACA"/>
              <w:right w:val="single" w:sz="12" w:space="0" w:color="000000"/>
            </w:tcBorders>
            <w:shd w:val="clear" w:color="auto" w:fill="D0DDEF"/>
            <w:tcMar>
              <w:top w:w="0" w:type="dxa"/>
              <w:left w:w="100" w:type="dxa"/>
              <w:bottom w:w="0" w:type="dxa"/>
              <w:right w:w="100" w:type="dxa"/>
            </w:tcMar>
            <w:vAlign w:val="center"/>
          </w:tcPr>
          <w:p w14:paraId="7DB9DD93" w14:textId="77777777" w:rsidR="000C1CE3" w:rsidRDefault="000C1CE3"/>
        </w:tc>
        <w:tc>
          <w:tcPr>
            <w:tcW w:w="4140" w:type="dxa"/>
            <w:gridSpan w:val="2"/>
            <w:tcBorders>
              <w:top w:val="single" w:sz="8" w:space="0" w:color="CACACA"/>
              <w:left w:val="single" w:sz="12" w:space="0" w:color="000000"/>
              <w:bottom w:val="single" w:sz="8" w:space="0" w:color="CACACA"/>
              <w:right w:val="single" w:sz="12" w:space="0" w:color="000000"/>
            </w:tcBorders>
            <w:shd w:val="clear" w:color="auto" w:fill="D0DDEF"/>
            <w:tcMar>
              <w:top w:w="0" w:type="dxa"/>
              <w:left w:w="100" w:type="dxa"/>
              <w:bottom w:w="0" w:type="dxa"/>
              <w:right w:w="100" w:type="dxa"/>
            </w:tcMar>
            <w:vAlign w:val="center"/>
          </w:tcPr>
          <w:p w14:paraId="5E764C1C" w14:textId="77777777" w:rsidR="000C1CE3" w:rsidRDefault="005E40AF">
            <w:pPr>
              <w:tabs>
                <w:tab w:val="left" w:pos="1440"/>
                <w:tab w:val="left" w:pos="2880"/>
              </w:tabs>
              <w:suppressAutoHyphens/>
              <w:outlineLvl w:val="0"/>
            </w:pPr>
            <w:r>
              <w:rPr>
                <w:rFonts w:ascii="Calibri" w:eastAsia="Calibri" w:hAnsi="Calibri" w:cs="Calibri"/>
                <w:sz w:val="24"/>
                <w:szCs w:val="24"/>
              </w:rPr>
              <w:t>这种情况就是有两个用户要对同一个 户号签约，这种情况是不允许的。</w:t>
            </w:r>
          </w:p>
        </w:tc>
      </w:tr>
      <w:tr w:rsidR="000C1CE3" w14:paraId="43A6656A" w14:textId="77777777">
        <w:tblPrEx>
          <w:shd w:val="clear" w:color="auto" w:fill="D0DDEF"/>
        </w:tblPrEx>
        <w:trPr>
          <w:trHeight w:val="705"/>
        </w:trPr>
        <w:tc>
          <w:tcPr>
            <w:tcW w:w="2070" w:type="dxa"/>
            <w:tcBorders>
              <w:top w:val="single" w:sz="8" w:space="0" w:color="CACACA"/>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2C635401" w14:textId="77777777" w:rsidR="000C1CE3" w:rsidRDefault="000C1CE3"/>
        </w:tc>
        <w:tc>
          <w:tcPr>
            <w:tcW w:w="2070" w:type="dxa"/>
            <w:tcBorders>
              <w:top w:val="single" w:sz="8" w:space="0" w:color="CACACA"/>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799A8480" w14:textId="77777777" w:rsidR="000C1CE3" w:rsidRDefault="000C1CE3"/>
        </w:tc>
        <w:tc>
          <w:tcPr>
            <w:tcW w:w="4140" w:type="dxa"/>
            <w:gridSpan w:val="2"/>
            <w:tcBorders>
              <w:top w:val="single" w:sz="8" w:space="0" w:color="CACACA"/>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37DA100C" w14:textId="77777777" w:rsidR="000C1CE3" w:rsidRDefault="005E40AF">
            <w:pPr>
              <w:tabs>
                <w:tab w:val="left" w:pos="1440"/>
                <w:tab w:val="left" w:pos="2880"/>
              </w:tabs>
              <w:suppressAutoHyphens/>
              <w:outlineLvl w:val="0"/>
            </w:pPr>
            <w:r>
              <w:rPr>
                <w:rFonts w:ascii="Calibri" w:eastAsia="Calibri" w:hAnsi="Calibri" w:cs="Calibri"/>
                <w:sz w:val="24"/>
                <w:szCs w:val="24"/>
              </w:rPr>
              <w:t>建议提示给用户。(该户号/号码已经被他人签约，请勿重复签约)</w:t>
            </w:r>
          </w:p>
        </w:tc>
      </w:tr>
      <w:tr w:rsidR="000C1CE3" w14:paraId="2D744B2E" w14:textId="77777777">
        <w:tblPrEx>
          <w:shd w:val="clear" w:color="auto" w:fill="D0DDEF"/>
        </w:tblPrEx>
        <w:trPr>
          <w:trHeight w:val="2070"/>
        </w:trPr>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618D712B" w14:textId="77777777" w:rsidR="000C1CE3" w:rsidRDefault="005E40AF">
            <w:pPr>
              <w:tabs>
                <w:tab w:val="left" w:pos="1440"/>
              </w:tabs>
              <w:suppressAutoHyphens/>
              <w:outlineLvl w:val="0"/>
            </w:pPr>
            <w:r>
              <w:rPr>
                <w:rFonts w:ascii="Calibri" w:eastAsia="Calibri" w:hAnsi="Calibri" w:cs="Calibri"/>
                <w:color w:val="424242"/>
                <w:sz w:val="24"/>
                <w:szCs w:val="24"/>
              </w:rPr>
              <w:t>isv.deduct-no-autherity-by-realnamed</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0A3B5A69" w14:textId="77777777" w:rsidR="000C1CE3" w:rsidRDefault="005E40AF">
            <w:pPr>
              <w:tabs>
                <w:tab w:val="left" w:pos="1440"/>
              </w:tabs>
              <w:suppressAutoHyphens/>
              <w:outlineLvl w:val="0"/>
            </w:pPr>
            <w:r>
              <w:rPr>
                <w:rFonts w:ascii="Calibri" w:eastAsia="Calibri" w:hAnsi="Calibri" w:cs="Calibri"/>
                <w:color w:val="424242"/>
                <w:sz w:val="24"/>
                <w:szCs w:val="24"/>
              </w:rPr>
              <w:t>用户未实名认证，不可以使用</w:t>
            </w:r>
          </w:p>
        </w:tc>
        <w:tc>
          <w:tcPr>
            <w:tcW w:w="2070" w:type="dxa"/>
            <w:tcBorders>
              <w:top w:val="single" w:sz="12" w:space="0" w:color="000000"/>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2208352E" w14:textId="77777777" w:rsidR="000C1CE3" w:rsidRDefault="005E40AF">
            <w:pPr>
              <w:tabs>
                <w:tab w:val="left" w:pos="1440"/>
              </w:tabs>
              <w:suppressAutoHyphens/>
              <w:outlineLvl w:val="0"/>
            </w:pPr>
            <w:r>
              <w:rPr>
                <w:rFonts w:ascii="Calibri" w:eastAsia="Calibri" w:hAnsi="Calibri" w:cs="Calibri"/>
                <w:color w:val="424242"/>
                <w:sz w:val="24"/>
                <w:szCs w:val="24"/>
              </w:rPr>
              <w:t>用户未实名认证，不可以使用。告知用户支付宝实名认证后使用。</w:t>
            </w:r>
          </w:p>
        </w:tc>
        <w:tc>
          <w:tcPr>
            <w:tcW w:w="2070" w:type="dxa"/>
            <w:tcBorders>
              <w:top w:val="single" w:sz="8" w:space="0" w:color="CACACA"/>
              <w:left w:val="single" w:sz="12" w:space="0" w:color="000000"/>
              <w:bottom w:val="single" w:sz="12" w:space="0" w:color="000000"/>
              <w:right w:val="single" w:sz="12" w:space="0" w:color="000000"/>
            </w:tcBorders>
            <w:shd w:val="clear" w:color="auto" w:fill="D0DDEF"/>
            <w:tcMar>
              <w:top w:w="0" w:type="dxa"/>
              <w:left w:w="100" w:type="dxa"/>
              <w:bottom w:w="0" w:type="dxa"/>
              <w:right w:w="100" w:type="dxa"/>
            </w:tcMar>
            <w:vAlign w:val="center"/>
          </w:tcPr>
          <w:p w14:paraId="2FECE0AE" w14:textId="77777777" w:rsidR="000C1CE3" w:rsidRDefault="005E40AF">
            <w:pPr>
              <w:tabs>
                <w:tab w:val="left" w:pos="1440"/>
              </w:tabs>
              <w:suppressAutoHyphens/>
              <w:outlineLvl w:val="0"/>
            </w:pPr>
            <w:r>
              <w:rPr>
                <w:rFonts w:ascii="Calibri" w:eastAsia="Calibri" w:hAnsi="Calibri" w:cs="Calibri"/>
                <w:sz w:val="24"/>
                <w:szCs w:val="24"/>
              </w:rPr>
              <w:t>提示用户：“由于您是支付宝未实名用户，请实名后再用支付宝支付或是更换其它支付方式”</w:t>
            </w:r>
          </w:p>
        </w:tc>
      </w:tr>
      <w:tr w:rsidR="000C1CE3" w14:paraId="74764D60" w14:textId="77777777">
        <w:tblPrEx>
          <w:shd w:val="clear" w:color="auto" w:fill="D0DDEF"/>
        </w:tblPrEx>
        <w:trPr>
          <w:trHeight w:val="2070"/>
        </w:trPr>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6174E0A0" w14:textId="77777777" w:rsidR="000C1CE3" w:rsidRDefault="005E40AF">
            <w:pPr>
              <w:tabs>
                <w:tab w:val="left" w:pos="1440"/>
              </w:tabs>
              <w:suppressAutoHyphens/>
              <w:outlineLvl w:val="0"/>
            </w:pPr>
            <w:r>
              <w:rPr>
                <w:rFonts w:ascii="Calibri" w:eastAsia="Calibri" w:hAnsi="Calibri" w:cs="Calibri"/>
                <w:color w:val="424242"/>
                <w:sz w:val="24"/>
                <w:szCs w:val="24"/>
              </w:rPr>
              <w:t>isv.deduct-no-autherity-by-q</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5BDA4DD0" w14:textId="77777777" w:rsidR="000C1CE3" w:rsidRDefault="005E40AF">
            <w:pPr>
              <w:tabs>
                <w:tab w:val="left" w:pos="1440"/>
              </w:tabs>
              <w:suppressAutoHyphens/>
              <w:outlineLvl w:val="0"/>
            </w:pPr>
            <w:r>
              <w:rPr>
                <w:rFonts w:ascii="Courier New" w:eastAsia="Calibri" w:hAnsi="Courier New" w:cs="Calibri"/>
                <w:color w:val="424242"/>
                <w:sz w:val="24"/>
                <w:szCs w:val="24"/>
                <w:lang w:val="fr-FR"/>
              </w:rPr>
              <w:t>Q</w:t>
            </w:r>
            <w:r>
              <w:rPr>
                <w:rFonts w:ascii="Calibri" w:eastAsia="Calibri" w:hAnsi="Calibri" w:cs="Calibri"/>
                <w:color w:val="424242"/>
                <w:sz w:val="24"/>
                <w:szCs w:val="24"/>
                <w:lang w:val="zh-CN"/>
              </w:rPr>
              <w:t>用户不可以使用</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60E80FC8" w14:textId="77777777" w:rsidR="000C1CE3" w:rsidRDefault="005E40AF">
            <w:pPr>
              <w:tabs>
                <w:tab w:val="left" w:pos="1440"/>
              </w:tabs>
              <w:suppressAutoHyphens/>
              <w:outlineLvl w:val="0"/>
            </w:pPr>
            <w:r>
              <w:rPr>
                <w:rFonts w:ascii="Courier New" w:eastAsia="Calibri" w:hAnsi="Courier New" w:cs="Calibri"/>
                <w:color w:val="424242"/>
                <w:sz w:val="24"/>
                <w:szCs w:val="24"/>
                <w:lang w:val="fr-FR"/>
              </w:rPr>
              <w:t>Q</w:t>
            </w:r>
            <w:r>
              <w:rPr>
                <w:rFonts w:ascii="Calibri" w:eastAsia="Calibri" w:hAnsi="Calibri" w:cs="Calibri"/>
                <w:color w:val="424242"/>
                <w:sz w:val="24"/>
                <w:szCs w:val="24"/>
                <w:lang w:val="zh-CN"/>
              </w:rPr>
              <w:t>用户不可以使用。告知用户其为</w:t>
            </w:r>
            <w:r>
              <w:rPr>
                <w:rFonts w:ascii="Calibri" w:eastAsia="Calibri" w:hAnsi="Calibri" w:cs="Calibri"/>
                <w:color w:val="424242"/>
                <w:sz w:val="24"/>
                <w:szCs w:val="24"/>
                <w:lang w:val="fr-FR"/>
              </w:rPr>
              <w:t>Q</w:t>
            </w:r>
            <w:r>
              <w:rPr>
                <w:rFonts w:ascii="Calibri" w:eastAsia="Calibri" w:hAnsi="Calibri" w:cs="Calibri"/>
                <w:color w:val="424242"/>
                <w:sz w:val="24"/>
                <w:szCs w:val="24"/>
                <w:lang w:val="zh-CN"/>
              </w:rPr>
              <w:t>用户</w:t>
            </w:r>
            <w:r>
              <w:rPr>
                <w:rFonts w:ascii="Calibri" w:eastAsia="Calibri" w:hAnsi="Calibri" w:cs="Calibri"/>
                <w:color w:val="424242"/>
                <w:sz w:val="24"/>
                <w:szCs w:val="24"/>
              </w:rPr>
              <w:t>,</w:t>
            </w:r>
            <w:r>
              <w:rPr>
                <w:rFonts w:ascii="Calibri" w:eastAsia="Calibri" w:hAnsi="Calibri" w:cs="Calibri"/>
                <w:color w:val="424242"/>
                <w:sz w:val="24"/>
                <w:szCs w:val="24"/>
                <w:lang w:val="zh-CN"/>
              </w:rPr>
              <w:t>需要在支付宝内补全信息后再签约。</w:t>
            </w:r>
          </w:p>
        </w:tc>
        <w:tc>
          <w:tcPr>
            <w:tcW w:w="2070" w:type="dxa"/>
            <w:tcBorders>
              <w:top w:val="single" w:sz="12" w:space="0" w:color="000000"/>
              <w:left w:val="single" w:sz="12" w:space="0" w:color="000000"/>
              <w:bottom w:val="single" w:sz="12" w:space="0" w:color="000000"/>
              <w:right w:val="single" w:sz="12" w:space="0" w:color="000000"/>
            </w:tcBorders>
            <w:shd w:val="clear" w:color="auto" w:fill="E9EEF7"/>
            <w:tcMar>
              <w:top w:w="0" w:type="dxa"/>
              <w:left w:w="100" w:type="dxa"/>
              <w:bottom w:w="0" w:type="dxa"/>
              <w:right w:w="100" w:type="dxa"/>
            </w:tcMar>
            <w:vAlign w:val="center"/>
          </w:tcPr>
          <w:p w14:paraId="41B26916" w14:textId="77777777" w:rsidR="000C1CE3" w:rsidRDefault="005E40AF">
            <w:pPr>
              <w:tabs>
                <w:tab w:val="left" w:pos="1440"/>
              </w:tabs>
              <w:suppressAutoHyphens/>
              <w:outlineLvl w:val="0"/>
            </w:pPr>
            <w:r>
              <w:rPr>
                <w:rFonts w:ascii="Calibri" w:eastAsia="Calibri" w:hAnsi="Calibri" w:cs="Calibri"/>
                <w:sz w:val="24"/>
                <w:szCs w:val="24"/>
              </w:rPr>
              <w:t>提示用户：“由于您是Q用户，需要在支付宝内补全信息后再签约或是更换其它支付方式”</w:t>
            </w:r>
          </w:p>
        </w:tc>
      </w:tr>
      <w:tr w:rsidR="000C1CE3" w14:paraId="0B74F4E9" w14:textId="77777777">
        <w:tblPrEx>
          <w:shd w:val="clear" w:color="auto" w:fill="D0DDEF"/>
        </w:tblPrEx>
        <w:trPr>
          <w:trHeight w:val="877"/>
        </w:trPr>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79835AA7" w14:textId="77777777" w:rsidR="000C1CE3" w:rsidRDefault="005E40AF">
            <w:pPr>
              <w:tabs>
                <w:tab w:val="left" w:pos="1440"/>
              </w:tabs>
              <w:suppressAutoHyphens/>
              <w:outlineLvl w:val="0"/>
            </w:pPr>
            <w:r>
              <w:rPr>
                <w:rFonts w:ascii="Calibri" w:eastAsia="Calibri" w:hAnsi="Calibri" w:cs="Calibri"/>
                <w:sz w:val="20"/>
                <w:szCs w:val="20"/>
              </w:rPr>
              <w:t>isv.deduct_user_identity_illegal</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3F399F65" w14:textId="77777777" w:rsidR="000C1CE3" w:rsidRDefault="005E40AF">
            <w:pPr>
              <w:tabs>
                <w:tab w:val="left" w:pos="1440"/>
              </w:tabs>
              <w:suppressAutoHyphens/>
              <w:outlineLvl w:val="0"/>
            </w:pPr>
            <w:r>
              <w:rPr>
                <w:rFonts w:ascii="Calibri" w:eastAsia="Calibri" w:hAnsi="Calibri" w:cs="Calibri"/>
                <w:sz w:val="20"/>
                <w:szCs w:val="20"/>
              </w:rPr>
              <w:t xml:space="preserve">　</w:t>
            </w:r>
            <w:r>
              <w:rPr>
                <w:rFonts w:ascii="Arial" w:eastAsia="Calibri" w:hAnsi="Arial" w:cs="Calibri"/>
                <w:sz w:val="20"/>
                <w:szCs w:val="20"/>
                <w:lang w:val="ru-RU"/>
              </w:rPr>
              <w:t>"</w:t>
            </w:r>
            <w:r>
              <w:rPr>
                <w:rFonts w:ascii="Calibri" w:eastAsia="Calibri" w:hAnsi="Calibri" w:cs="Calibri"/>
                <w:sz w:val="20"/>
                <w:szCs w:val="20"/>
                <w:lang w:val="zh-CN"/>
              </w:rPr>
              <w:t>用户身份不合法</w:t>
            </w:r>
            <w:r>
              <w:rPr>
                <w:rFonts w:ascii="Arial" w:eastAsia="Calibri" w:hAnsi="Arial" w:cs="Calibri"/>
                <w:sz w:val="20"/>
                <w:szCs w:val="20"/>
                <w:lang w:val="ru-RU"/>
              </w:rPr>
              <w:t>"</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20A4C0BB" w14:textId="77777777" w:rsidR="000C1CE3" w:rsidRDefault="005E40AF">
            <w:pPr>
              <w:tabs>
                <w:tab w:val="left" w:pos="1440"/>
              </w:tabs>
              <w:suppressAutoHyphens/>
              <w:outlineLvl w:val="0"/>
            </w:pPr>
            <w:r>
              <w:rPr>
                <w:rFonts w:ascii="Calibri" w:eastAsia="Calibri" w:hAnsi="Calibri" w:cs="Calibri"/>
                <w:sz w:val="20"/>
                <w:szCs w:val="20"/>
              </w:rPr>
              <w:t>用户实名认证失败，身份不合法</w:t>
            </w:r>
          </w:p>
        </w:tc>
        <w:tc>
          <w:tcPr>
            <w:tcW w:w="2070" w:type="dxa"/>
            <w:tcBorders>
              <w:top w:val="single" w:sz="12" w:space="0" w:color="000000"/>
              <w:left w:val="single" w:sz="12" w:space="0" w:color="000000"/>
              <w:bottom w:val="single" w:sz="12" w:space="0" w:color="000000"/>
              <w:right w:val="single" w:sz="12" w:space="0" w:color="000000"/>
            </w:tcBorders>
            <w:shd w:val="clear" w:color="auto" w:fill="000000"/>
            <w:tcMar>
              <w:top w:w="0" w:type="dxa"/>
              <w:left w:w="100" w:type="dxa"/>
              <w:bottom w:w="0" w:type="dxa"/>
              <w:right w:w="100" w:type="dxa"/>
            </w:tcMar>
            <w:vAlign w:val="center"/>
          </w:tcPr>
          <w:p w14:paraId="6B829402" w14:textId="77777777" w:rsidR="000C1CE3" w:rsidRDefault="005E40AF">
            <w:pPr>
              <w:tabs>
                <w:tab w:val="left" w:pos="1440"/>
              </w:tabs>
              <w:suppressAutoHyphens/>
              <w:outlineLvl w:val="0"/>
            </w:pPr>
            <w:r>
              <w:rPr>
                <w:rFonts w:ascii="Calibri" w:eastAsia="Calibri" w:hAnsi="Calibri" w:cs="Calibri"/>
                <w:sz w:val="20"/>
                <w:szCs w:val="20"/>
              </w:rPr>
              <w:t xml:space="preserve">提示用户"实名验证失败，请更换其他支付方式" </w:t>
            </w:r>
          </w:p>
        </w:tc>
      </w:tr>
    </w:tbl>
    <w:p w14:paraId="20E43C94" w14:textId="77777777" w:rsidR="000C1CE3" w:rsidRDefault="000C1CE3"/>
    <w:p w14:paraId="6EF4BA80" w14:textId="77777777" w:rsidR="000C1CE3" w:rsidRDefault="000C1CE3"/>
    <w:p w14:paraId="3DA3BE4E" w14:textId="77777777" w:rsidR="000C1CE3" w:rsidRDefault="000C1CE3"/>
    <w:p w14:paraId="4DC88F46" w14:textId="77777777" w:rsidR="000C1CE3" w:rsidRDefault="000C1CE3"/>
    <w:p w14:paraId="222D6193" w14:textId="77777777" w:rsidR="000C1CE3" w:rsidRDefault="000C1CE3"/>
    <w:p w14:paraId="42050285" w14:textId="77777777" w:rsidR="000C1CE3" w:rsidRDefault="000C1CE3"/>
    <w:p w14:paraId="553E720B" w14:textId="77777777" w:rsidR="000C1CE3" w:rsidRDefault="000C1CE3"/>
    <w:p w14:paraId="57AA0602" w14:textId="6DD2C88E" w:rsidR="000C1CE3" w:rsidRPr="006839DF" w:rsidRDefault="006839DF" w:rsidP="006839DF">
      <w:pPr>
        <w:pStyle w:val="2"/>
        <w:rPr>
          <w:sz w:val="28"/>
          <w:szCs w:val="28"/>
        </w:rPr>
      </w:pPr>
      <w:r w:rsidRPr="006839DF">
        <w:rPr>
          <w:rFonts w:hint="eastAsia"/>
          <w:sz w:val="28"/>
          <w:szCs w:val="28"/>
          <w:lang w:val="zh-CN"/>
        </w:rPr>
        <w:lastRenderedPageBreak/>
        <w:t>4.2</w:t>
      </w:r>
      <w:r w:rsidR="005E40AF" w:rsidRPr="006839DF">
        <w:rPr>
          <w:rFonts w:hint="eastAsia"/>
          <w:sz w:val="28"/>
          <w:szCs w:val="28"/>
          <w:lang w:val="zh-CN"/>
        </w:rPr>
        <w:t>支付返回码：</w:t>
      </w:r>
      <w:r w:rsidR="005E40AF" w:rsidRPr="006839DF">
        <w:rPr>
          <w:noProof/>
          <w:sz w:val="28"/>
          <w:szCs w:val="28"/>
        </w:rPr>
        <w:drawing>
          <wp:anchor distT="152400" distB="152400" distL="152400" distR="152400" simplePos="0" relativeHeight="251728896" behindDoc="0" locked="0" layoutInCell="1" allowOverlap="1" wp14:anchorId="52ECAEC8" wp14:editId="5CFA1681">
            <wp:simplePos x="0" y="0"/>
            <wp:positionH relativeFrom="margin">
              <wp:posOffset>-6350</wp:posOffset>
            </wp:positionH>
            <wp:positionV relativeFrom="line">
              <wp:posOffset>281595</wp:posOffset>
            </wp:positionV>
            <wp:extent cx="5270500" cy="3080044"/>
            <wp:effectExtent l="0" t="0" r="0" b="0"/>
            <wp:wrapThrough wrapText="bothSides" distL="152400" distR="152400">
              <wp:wrapPolygon edited="1">
                <wp:start x="0" y="0"/>
                <wp:lineTo x="21600" y="0"/>
                <wp:lineTo x="21600" y="21621"/>
                <wp:lineTo x="0" y="21621"/>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pasted-image.png"/>
                    <pic:cNvPicPr>
                      <a:picLocks noChangeAspect="1"/>
                    </pic:cNvPicPr>
                  </pic:nvPicPr>
                  <pic:blipFill>
                    <a:blip r:embed="rId38">
                      <a:extLst/>
                    </a:blip>
                    <a:stretch>
                      <a:fillRect/>
                    </a:stretch>
                  </pic:blipFill>
                  <pic:spPr>
                    <a:xfrm>
                      <a:off x="0" y="0"/>
                      <a:ext cx="5270500" cy="3080044"/>
                    </a:xfrm>
                    <a:prstGeom prst="rect">
                      <a:avLst/>
                    </a:prstGeom>
                    <a:ln w="12700" cap="flat">
                      <a:noFill/>
                      <a:miter lim="400000"/>
                    </a:ln>
                    <a:effectLst/>
                  </pic:spPr>
                </pic:pic>
              </a:graphicData>
            </a:graphic>
          </wp:anchor>
        </w:drawing>
      </w:r>
    </w:p>
    <w:p w14:paraId="30B557CA" w14:textId="77777777" w:rsidR="000C1CE3"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ind w:right="720" w:firstLine="360"/>
        <w:jc w:val="both"/>
        <w:rPr>
          <w:rFonts w:ascii="Times New Roman" w:eastAsia="Times New Roman" w:hAnsi="Times New Roman" w:cs="Times New Roman"/>
          <w:sz w:val="18"/>
          <w:szCs w:val="18"/>
        </w:rPr>
      </w:pPr>
      <w:r>
        <w:rPr>
          <w:sz w:val="18"/>
          <w:szCs w:val="18"/>
        </w:rPr>
        <w:t xml:space="preserve"> </w:t>
      </w:r>
      <w:r>
        <w:rPr>
          <w:rFonts w:ascii="Arial Unicode MS" w:eastAsia="Arial Unicode MS" w:hAnsi="Arial Unicode MS" w:cs="Arial Unicode MS" w:hint="eastAsia"/>
          <w:sz w:val="18"/>
          <w:szCs w:val="18"/>
          <w:lang w:val="zh-CN"/>
        </w:rPr>
        <w:t>支付抛出的错误码为</w:t>
      </w:r>
      <w:r>
        <w:rPr>
          <w:rFonts w:ascii="Tahoma" w:hAnsi="Tahoma"/>
          <w:color w:val="222222"/>
          <w:sz w:val="18"/>
          <w:szCs w:val="18"/>
        </w:rPr>
        <w:t>INVOKE_PAYACCEPTANCE_EXCEPTION,</w:t>
      </w:r>
      <w:r>
        <w:rPr>
          <w:rFonts w:ascii="Arial Unicode MS" w:eastAsia="Arial Unicode MS" w:hAnsi="Arial Unicode MS" w:cs="Arial Unicode MS" w:hint="eastAsia"/>
          <w:color w:val="222222"/>
          <w:sz w:val="18"/>
          <w:szCs w:val="18"/>
          <w:lang w:val="zh-CN"/>
        </w:rPr>
        <w:t>需要判断结果模型中的</w:t>
      </w:r>
      <w:r>
        <w:rPr>
          <w:rFonts w:ascii="Tahoma" w:hAnsi="Tahoma"/>
          <w:color w:val="222222"/>
          <w:sz w:val="18"/>
          <w:szCs w:val="18"/>
        </w:rPr>
        <w:t>result_code</w:t>
      </w:r>
      <w:r>
        <w:rPr>
          <w:rFonts w:ascii="Arial Unicode MS" w:eastAsia="Arial Unicode MS" w:hAnsi="Arial Unicode MS" w:cs="Arial Unicode MS" w:hint="eastAsia"/>
          <w:color w:val="222222"/>
          <w:sz w:val="18"/>
          <w:szCs w:val="18"/>
          <w:lang w:val="zh-CN"/>
        </w:rPr>
        <w:t>和</w:t>
      </w:r>
      <w:r>
        <w:rPr>
          <w:rFonts w:ascii="Tahoma" w:hAnsi="Tahoma"/>
          <w:color w:val="222222"/>
          <w:sz w:val="18"/>
          <w:szCs w:val="18"/>
        </w:rPr>
        <w:t>result_msg</w:t>
      </w:r>
      <w:r>
        <w:rPr>
          <w:rFonts w:ascii="Arial Unicode MS" w:eastAsia="Arial Unicode MS" w:hAnsi="Arial Unicode MS" w:cs="Arial Unicode MS" w:hint="eastAsia"/>
          <w:color w:val="222222"/>
          <w:sz w:val="18"/>
          <w:szCs w:val="18"/>
          <w:lang w:val="zh-TW" w:eastAsia="zh-TW"/>
        </w:rPr>
        <w:t>，下面是</w:t>
      </w:r>
      <w:r>
        <w:rPr>
          <w:rFonts w:ascii="Tahoma" w:hAnsi="Tahoma"/>
          <w:color w:val="222222"/>
          <w:sz w:val="18"/>
          <w:szCs w:val="18"/>
        </w:rPr>
        <w:t>result_code</w:t>
      </w:r>
      <w:r>
        <w:rPr>
          <w:rFonts w:ascii="Arial Unicode MS" w:eastAsia="Arial Unicode MS" w:hAnsi="Arial Unicode MS" w:cs="Arial Unicode MS" w:hint="eastAsia"/>
          <w:color w:val="222222"/>
          <w:sz w:val="18"/>
          <w:szCs w:val="18"/>
          <w:lang w:val="zh-CN"/>
        </w:rPr>
        <w:t>和</w:t>
      </w:r>
      <w:r>
        <w:rPr>
          <w:rFonts w:ascii="Tahoma" w:hAnsi="Tahoma"/>
          <w:color w:val="222222"/>
          <w:sz w:val="18"/>
          <w:szCs w:val="18"/>
        </w:rPr>
        <w:t>result_msg</w:t>
      </w:r>
      <w:r>
        <w:rPr>
          <w:rFonts w:ascii="Arial Unicode MS" w:eastAsia="Arial Unicode MS" w:hAnsi="Arial Unicode MS" w:cs="Arial Unicode MS" w:hint="eastAsia"/>
          <w:color w:val="222222"/>
          <w:sz w:val="18"/>
          <w:szCs w:val="18"/>
          <w:lang w:val="zh-CN"/>
        </w:rPr>
        <w:t>及对应的描述</w:t>
      </w:r>
    </w:p>
    <w:tbl>
      <w:tblPr>
        <w:tblStyle w:val="TableNormal"/>
        <w:tblW w:w="756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521"/>
        <w:gridCol w:w="2520"/>
        <w:gridCol w:w="2520"/>
      </w:tblGrid>
      <w:tr w:rsidR="000C1CE3" w14:paraId="6908DCF1" w14:textId="77777777">
        <w:trPr>
          <w:trHeight w:val="44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37F5AACA" w14:textId="77777777" w:rsidR="000C1CE3" w:rsidRDefault="005E40AF">
            <w:pPr>
              <w:tabs>
                <w:tab w:val="left" w:pos="1440"/>
              </w:tabs>
              <w:suppressAutoHyphens/>
              <w:ind w:right="720" w:firstLine="360"/>
              <w:jc w:val="both"/>
              <w:outlineLvl w:val="0"/>
            </w:pPr>
            <w:r>
              <w:rPr>
                <w:rFonts w:ascii="Calibri" w:eastAsia="Calibri" w:hAnsi="Calibri" w:cs="Calibri"/>
                <w:b/>
                <w:bCs/>
                <w:sz w:val="18"/>
                <w:szCs w:val="18"/>
              </w:rPr>
              <w:t>result_code</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66A5C905" w14:textId="77777777" w:rsidR="000C1CE3" w:rsidRDefault="005E40AF">
            <w:pPr>
              <w:tabs>
                <w:tab w:val="left" w:pos="1440"/>
              </w:tabs>
              <w:suppressAutoHyphens/>
              <w:ind w:right="720" w:firstLine="360"/>
              <w:jc w:val="both"/>
              <w:outlineLvl w:val="0"/>
            </w:pPr>
            <w:r>
              <w:rPr>
                <w:rFonts w:ascii="Calibri" w:eastAsia="Calibri" w:hAnsi="Calibri" w:cs="Calibri"/>
                <w:b/>
                <w:bCs/>
                <w:sz w:val="18"/>
                <w:szCs w:val="18"/>
              </w:rPr>
              <w:t>result_msg</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011DA328" w14:textId="77777777" w:rsidR="000C1CE3" w:rsidRDefault="005E40AF">
            <w:pPr>
              <w:tabs>
                <w:tab w:val="left" w:pos="1440"/>
              </w:tabs>
              <w:suppressAutoHyphens/>
              <w:ind w:right="720" w:firstLine="360"/>
              <w:jc w:val="both"/>
              <w:outlineLvl w:val="0"/>
            </w:pPr>
            <w:r>
              <w:rPr>
                <w:rFonts w:ascii="Calibri" w:eastAsia="Calibri" w:hAnsi="Calibri" w:cs="Calibri"/>
                <w:b/>
                <w:bCs/>
                <w:sz w:val="18"/>
                <w:szCs w:val="18"/>
              </w:rPr>
              <w:t>描述</w:t>
            </w:r>
          </w:p>
        </w:tc>
      </w:tr>
      <w:tr w:rsidR="000C1CE3" w14:paraId="04882E33" w14:textId="77777777">
        <w:trPr>
          <w:trHeight w:val="13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1410F839"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AE0310272003</w:t>
            </w:r>
            <w:r>
              <w:rPr>
                <w:rFonts w:ascii="Calibri" w:eastAsia="Calibri" w:hAnsi="Calibri" w:cs="Calibri"/>
                <w:sz w:val="18"/>
                <w:szCs w:val="18"/>
              </w:rPr>
              <w:t xml:space="preserve"> </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A0F6C82"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协议查询异常</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CC2B434"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查询代扣协议时超时，或是协议状态不正确，可隔一段时间再次重试两次</w:t>
            </w:r>
          </w:p>
        </w:tc>
      </w:tr>
      <w:tr w:rsidR="000C1CE3" w14:paraId="013D60D0" w14:textId="77777777">
        <w:trPr>
          <w:trHeight w:val="105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760FF04"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AE0110270002</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5F2427E6"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渠道查询失败</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091B8EAE"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咨询可用支付工具时出现异常，可隔一段时间重试两次</w:t>
            </w:r>
          </w:p>
        </w:tc>
      </w:tr>
      <w:tr w:rsidR="000C1CE3" w14:paraId="2FFF4BDE" w14:textId="77777777">
        <w:trPr>
          <w:trHeight w:val="79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AB7B67F"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 xml:space="preserve">AE0110271009 </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4E1030C"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授权方用户类型错误</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73ED1B1"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用户类型有错，账户异常，无需要重试</w:t>
            </w:r>
          </w:p>
        </w:tc>
      </w:tr>
      <w:tr w:rsidR="000C1CE3" w14:paraId="2D9D77E4" w14:textId="77777777">
        <w:trPr>
          <w:trHeight w:val="53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00E51F2"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AE0110271012</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06AA9FF"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授权方用户状态错误</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470889DB"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同上</w:t>
            </w:r>
          </w:p>
        </w:tc>
      </w:tr>
      <w:tr w:rsidR="000C1CE3" w14:paraId="1CAA3CE0" w14:textId="77777777">
        <w:trPr>
          <w:trHeight w:val="53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0D0D3DCC"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lastRenderedPageBreak/>
              <w:t>AE0110271015</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50087807"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授权方账户不存在</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FF171DE"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同上</w:t>
            </w:r>
          </w:p>
        </w:tc>
      </w:tr>
      <w:tr w:rsidR="000C1CE3" w14:paraId="69F0988E" w14:textId="77777777">
        <w:trPr>
          <w:trHeight w:val="44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100" w:type="dxa"/>
            </w:tcMar>
          </w:tcPr>
          <w:p w14:paraId="49EE0E27" w14:textId="77777777" w:rsidR="000C1CE3" w:rsidRDefault="000C1CE3"/>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100" w:type="dxa"/>
            </w:tcMar>
          </w:tcPr>
          <w:p w14:paraId="4CA1D186" w14:textId="77777777" w:rsidR="000C1CE3" w:rsidRDefault="000C1CE3"/>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100" w:type="dxa"/>
            </w:tcMar>
          </w:tcPr>
          <w:p w14:paraId="76EFD5F9" w14:textId="77777777" w:rsidR="000C1CE3" w:rsidRDefault="000C1CE3"/>
        </w:tc>
      </w:tr>
      <w:tr w:rsidR="000C1CE3" w14:paraId="2A76840F" w14:textId="77777777">
        <w:trPr>
          <w:trHeight w:val="13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4E197D64"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AE0310272005</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42EC3E31"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支付工具咨询错误</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7C1AC7F9"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轮询支付工具时出现异常，一般是轮询请求银行超时，可隔一段时间重试两次</w:t>
            </w:r>
          </w:p>
        </w:tc>
      </w:tr>
      <w:tr w:rsidR="000C1CE3" w14:paraId="7D816182" w14:textId="77777777">
        <w:trPr>
          <w:trHeight w:val="53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FB4FCCE"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AE0110271003</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D533E01"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授权方不存在</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D7E9E07"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业务异常，无需重试</w:t>
            </w:r>
          </w:p>
        </w:tc>
      </w:tr>
      <w:tr w:rsidR="000C1CE3" w14:paraId="489F10DB" w14:textId="77777777">
        <w:trPr>
          <w:trHeight w:val="105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786B8E0"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AE0500270999</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366F64EF"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系统异常</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A7FEC74"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不可预知的，网络抖动，DB抖动系统异常，可以隔一段重试两次。</w:t>
            </w:r>
          </w:p>
        </w:tc>
      </w:tr>
      <w:tr w:rsidR="000C1CE3" w14:paraId="7D5A0E1E" w14:textId="77777777">
        <w:trPr>
          <w:trHeight w:val="79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9567EEC"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 xml:space="preserve">AE0511000102 </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264FE3A6"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订单更新失败</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61DD2ED2"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更新订单状态时出现异常，可以隔一段重试两次。</w:t>
            </w:r>
          </w:p>
        </w:tc>
      </w:tr>
      <w:tr w:rsidR="000C1CE3" w14:paraId="4B8A70F1" w14:textId="77777777">
        <w:trPr>
          <w:trHeight w:val="13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02DCA151"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AE0110271002</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525632F"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授权方余额支付功能状态不合法</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665AFC35"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rPr>
              <w:t>提示用户“您的余额被冻结或是余额支付没有开通，请更换其他支付方式“</w:t>
            </w:r>
          </w:p>
        </w:tc>
      </w:tr>
      <w:tr w:rsidR="000C1CE3" w14:paraId="408460F2" w14:textId="77777777">
        <w:trPr>
          <w:trHeight w:val="183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91BB8C7"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AE0310270507</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578C5AFF"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银行卡余额不足</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3E8BC506"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用户支付工具银行卡余额不足，需要提示用户</w:t>
            </w:r>
          </w:p>
          <w:p w14:paraId="13124F99"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您的银行卡余额不足，请更换其他支付方式</w:t>
            </w:r>
            <w:r>
              <w:rPr>
                <w:rFonts w:ascii="Calibri" w:eastAsia="Calibri" w:hAnsi="Calibri" w:cs="Calibri"/>
                <w:color w:val="FF2600"/>
                <w:sz w:val="18"/>
                <w:szCs w:val="18"/>
                <w:lang w:val="de-DE"/>
              </w:rPr>
              <w:t>“</w:t>
            </w:r>
          </w:p>
        </w:tc>
      </w:tr>
      <w:tr w:rsidR="000C1CE3" w14:paraId="6F9FAB69" w14:textId="77777777">
        <w:trPr>
          <w:trHeight w:val="105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3187FEE1"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AE0310270508</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4949C4D8"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咨询支付工具核心有异常</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E117AC5"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一般是咨询支付工具是否可用时出现了异常，可以</w:t>
            </w:r>
            <w:r>
              <w:rPr>
                <w:rFonts w:ascii="Calibri" w:eastAsia="Calibri" w:hAnsi="Calibri" w:cs="Calibri"/>
                <w:sz w:val="18"/>
                <w:szCs w:val="18"/>
              </w:rPr>
              <w:lastRenderedPageBreak/>
              <w:t>隔一段重试两次</w:t>
            </w:r>
          </w:p>
        </w:tc>
      </w:tr>
      <w:tr w:rsidR="000C1CE3" w14:paraId="6D5E82DD" w14:textId="77777777">
        <w:trPr>
          <w:trHeight w:val="79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5B7FBECC"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lastRenderedPageBreak/>
              <w:t>AE0511000101</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4EC7886D"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订单创建失败</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57C9A226" w14:textId="77777777" w:rsidR="000C1CE3" w:rsidRDefault="005E40AF">
            <w:pPr>
              <w:tabs>
                <w:tab w:val="left" w:pos="1440"/>
              </w:tabs>
              <w:suppressAutoHyphens/>
              <w:ind w:right="720" w:firstLine="360"/>
              <w:jc w:val="both"/>
              <w:outlineLvl w:val="0"/>
            </w:pPr>
            <w:r>
              <w:rPr>
                <w:rFonts w:ascii="Calibri" w:eastAsia="Calibri" w:hAnsi="Calibri" w:cs="Calibri"/>
                <w:sz w:val="18"/>
                <w:szCs w:val="18"/>
              </w:rPr>
              <w:t>创建订单时超时或系统异常，可以隔一段重试两次</w:t>
            </w:r>
          </w:p>
        </w:tc>
      </w:tr>
      <w:tr w:rsidR="000C1CE3" w14:paraId="375AE803" w14:textId="77777777">
        <w:trPr>
          <w:trHeight w:val="15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5DCF4A2D"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AE0310270027</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745D7DC8"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付款方人行认证检查失败</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41AF4EE7" w14:textId="77777777" w:rsidR="000C1CE3" w:rsidRDefault="000C1CE3">
            <w:pPr>
              <w:tabs>
                <w:tab w:val="left" w:pos="1440"/>
              </w:tabs>
              <w:suppressAutoHyphens/>
              <w:ind w:right="720" w:firstLine="360"/>
              <w:jc w:val="both"/>
              <w:outlineLvl w:val="0"/>
              <w:rPr>
                <w:rFonts w:ascii="Calibri" w:eastAsia="Calibri" w:hAnsi="Calibri" w:cs="Calibri"/>
                <w:sz w:val="18"/>
                <w:szCs w:val="18"/>
              </w:rPr>
            </w:pPr>
          </w:p>
          <w:p w14:paraId="7D72C776"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您的账户等级不够，不满足央行要求的认证条件，请更换其他支付方式</w:t>
            </w:r>
            <w:r>
              <w:rPr>
                <w:rFonts w:ascii="Calibri" w:eastAsia="Calibri" w:hAnsi="Calibri" w:cs="Calibri"/>
                <w:color w:val="FF2600"/>
                <w:sz w:val="18"/>
                <w:szCs w:val="18"/>
                <w:lang w:val="de-DE"/>
              </w:rPr>
              <w:t>“</w:t>
            </w:r>
          </w:p>
        </w:tc>
      </w:tr>
      <w:tr w:rsidR="000C1CE3" w14:paraId="5B7361F4" w14:textId="77777777">
        <w:trPr>
          <w:trHeight w:val="183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35839587"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AE0310270045</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40C3F1A"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限权校验错误</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34DD80DE"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您的余额或银行卡额度校验不通过，请更换其他支付方式</w:t>
            </w:r>
            <w:r>
              <w:rPr>
                <w:rFonts w:ascii="Calibri" w:eastAsia="Calibri" w:hAnsi="Calibri" w:cs="Calibri"/>
                <w:color w:val="FF2600"/>
                <w:sz w:val="18"/>
                <w:szCs w:val="18"/>
                <w:lang w:val="de-DE"/>
              </w:rPr>
              <w:t>“</w:t>
            </w:r>
          </w:p>
          <w:p w14:paraId="30A595DF" w14:textId="77777777" w:rsidR="000C1CE3" w:rsidRDefault="005E40AF">
            <w:pPr>
              <w:tabs>
                <w:tab w:val="left" w:pos="1440"/>
              </w:tabs>
              <w:suppressAutoHyphens/>
              <w:ind w:right="720" w:firstLine="360"/>
              <w:jc w:val="both"/>
              <w:outlineLvl w:val="0"/>
            </w:pPr>
            <w:r>
              <w:rPr>
                <w:rFonts w:ascii="Calibri" w:eastAsia="Calibri" w:hAnsi="Calibri" w:cs="Calibri"/>
                <w:sz w:val="18"/>
                <w:szCs w:val="18"/>
                <w:lang w:val="zh-CN"/>
              </w:rPr>
              <w:t>一般是额度校验不通过，限权有问题 ，无需重试</w:t>
            </w:r>
          </w:p>
        </w:tc>
      </w:tr>
      <w:tr w:rsidR="000C1CE3" w14:paraId="13AA2A95" w14:textId="77777777">
        <w:trPr>
          <w:trHeight w:val="1502"/>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7481B497"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AE0110270014</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EF9F4BA"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单笔限额超限</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462E3E64"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付款额度超限，无需重试</w:t>
            </w:r>
          </w:p>
          <w:p w14:paraId="771C4C5B"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您的单笔限额超限，请更换其他支付方式</w:t>
            </w:r>
            <w:r>
              <w:rPr>
                <w:rFonts w:ascii="Calibri" w:eastAsia="Calibri" w:hAnsi="Calibri" w:cs="Calibri"/>
                <w:color w:val="FF2600"/>
                <w:sz w:val="18"/>
                <w:szCs w:val="18"/>
                <w:lang w:val="de-DE"/>
              </w:rPr>
              <w:t>“</w:t>
            </w:r>
          </w:p>
        </w:tc>
      </w:tr>
      <w:tr w:rsidR="000C1CE3" w14:paraId="16CAE786" w14:textId="77777777">
        <w:trPr>
          <w:trHeight w:val="1762"/>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023062C9"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AE0310270005</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54A6588"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产品额度校验未通过</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6225C1D6"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额度超限，无需要重试</w:t>
            </w:r>
          </w:p>
          <w:p w14:paraId="5D8A1EC2"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您的余额或银行卡额度超限，请更换其他支付方式</w:t>
            </w:r>
            <w:r>
              <w:rPr>
                <w:rFonts w:ascii="Calibri" w:eastAsia="Calibri" w:hAnsi="Calibri" w:cs="Calibri"/>
                <w:color w:val="FF2600"/>
                <w:sz w:val="18"/>
                <w:szCs w:val="18"/>
                <w:lang w:val="de-DE"/>
              </w:rPr>
              <w:t>“</w:t>
            </w:r>
          </w:p>
        </w:tc>
      </w:tr>
      <w:tr w:rsidR="000C1CE3" w14:paraId="7865E8BA" w14:textId="77777777">
        <w:trPr>
          <w:trHeight w:val="15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0120BA81"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lastRenderedPageBreak/>
              <w:t>AE0110270001</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5F9F8A87"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支付金额不足</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06924892"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支付金额不足</w:t>
            </w:r>
            <w:r>
              <w:rPr>
                <w:rFonts w:ascii="Times New Roman" w:eastAsia="Calibri" w:hAnsi="Times New Roman" w:cs="Calibri"/>
                <w:sz w:val="18"/>
                <w:szCs w:val="18"/>
              </w:rPr>
              <w:t>,</w:t>
            </w:r>
            <w:r>
              <w:rPr>
                <w:rFonts w:ascii="Calibri" w:eastAsia="Calibri" w:hAnsi="Calibri" w:cs="Calibri"/>
                <w:sz w:val="18"/>
                <w:szCs w:val="18"/>
                <w:lang w:val="zh-CN"/>
              </w:rPr>
              <w:t>需要提示用户</w:t>
            </w:r>
          </w:p>
          <w:p w14:paraId="34F6BAB8"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您的支付余额不足，请更换其他支付方式</w:t>
            </w:r>
            <w:r>
              <w:rPr>
                <w:rFonts w:ascii="Calibri" w:eastAsia="Calibri" w:hAnsi="Calibri" w:cs="Calibri"/>
                <w:color w:val="FF2600"/>
                <w:sz w:val="18"/>
                <w:szCs w:val="18"/>
                <w:lang w:val="de-DE"/>
              </w:rPr>
              <w:t>“</w:t>
            </w:r>
          </w:p>
        </w:tc>
      </w:tr>
      <w:tr w:rsidR="000C1CE3" w14:paraId="594B6785" w14:textId="77777777">
        <w:trPr>
          <w:trHeight w:val="2282"/>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789E1723"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AE0110270004</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63EA8563"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支付请求有风险</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370C018E"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被安全校验风险控制拦截住，一般认为此用户有风险，无需重试</w:t>
            </w:r>
          </w:p>
          <w:p w14:paraId="62A46F36"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您被安全校验风险控制拦截住，请更换其他支付方式</w:t>
            </w:r>
            <w:r>
              <w:rPr>
                <w:rFonts w:ascii="Calibri" w:eastAsia="Calibri" w:hAnsi="Calibri" w:cs="Calibri"/>
                <w:color w:val="FF2600"/>
                <w:sz w:val="18"/>
                <w:szCs w:val="18"/>
                <w:lang w:val="de-DE"/>
              </w:rPr>
              <w:t>“</w:t>
            </w:r>
          </w:p>
        </w:tc>
      </w:tr>
      <w:tr w:rsidR="000C1CE3" w14:paraId="5A840FF5" w14:textId="77777777">
        <w:trPr>
          <w:trHeight w:val="2482"/>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3CCF51A7"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AE0310270013</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787C4290"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没有可用的支付工具</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521298C7"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sz w:val="18"/>
                <w:szCs w:val="18"/>
                <w:lang w:val="zh-CN"/>
              </w:rPr>
              <w:t>一般是用户的支付工具均被限制或冻结，用户状态异常，无需重试</w:t>
            </w:r>
          </w:p>
          <w:p w14:paraId="2E7BFDE9" w14:textId="77777777" w:rsidR="000C1CE3" w:rsidRDefault="000C1CE3">
            <w:pPr>
              <w:tabs>
                <w:tab w:val="left" w:pos="1440"/>
              </w:tabs>
              <w:suppressAutoHyphens/>
              <w:ind w:right="720" w:firstLine="360"/>
              <w:jc w:val="both"/>
              <w:outlineLvl w:val="0"/>
              <w:rPr>
                <w:rFonts w:ascii="Calibri" w:eastAsia="Calibri" w:hAnsi="Calibri" w:cs="Calibri"/>
                <w:sz w:val="18"/>
                <w:szCs w:val="18"/>
              </w:rPr>
            </w:pPr>
          </w:p>
          <w:p w14:paraId="65C89189" w14:textId="77777777" w:rsidR="000C1CE3" w:rsidRDefault="005E40AF">
            <w:pPr>
              <w:tabs>
                <w:tab w:val="left" w:pos="1440"/>
              </w:tabs>
              <w:suppressAutoHyphens/>
              <w:ind w:right="720" w:firstLine="360"/>
              <w:jc w:val="both"/>
              <w:outlineLvl w:val="0"/>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您的支付宝状态异常，请更换其他支付方式</w:t>
            </w:r>
            <w:r>
              <w:rPr>
                <w:rFonts w:ascii="Calibri" w:eastAsia="Calibri" w:hAnsi="Calibri" w:cs="Calibri"/>
                <w:color w:val="FF2600"/>
                <w:sz w:val="18"/>
                <w:szCs w:val="18"/>
                <w:lang w:val="de-DE"/>
              </w:rPr>
              <w:t>“</w:t>
            </w:r>
          </w:p>
        </w:tc>
      </w:tr>
      <w:tr w:rsidR="000C1CE3" w14:paraId="5D18B842" w14:textId="77777777">
        <w:trPr>
          <w:trHeight w:val="1510"/>
        </w:trPr>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7650605"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AE0110270015</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19A4A365"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日限额超限</w:t>
            </w:r>
          </w:p>
        </w:tc>
        <w:tc>
          <w:tcPr>
            <w:tcW w:w="2520" w:type="dxa"/>
            <w:tcBorders>
              <w:top w:val="single" w:sz="4" w:space="0" w:color="CACACA"/>
              <w:left w:val="single" w:sz="4" w:space="0" w:color="CACACA"/>
              <w:bottom w:val="single" w:sz="4" w:space="0" w:color="CACACA"/>
              <w:right w:val="single" w:sz="4" w:space="0" w:color="CACACA"/>
            </w:tcBorders>
            <w:shd w:val="clear" w:color="auto" w:fill="D0DDEF"/>
            <w:tcMar>
              <w:top w:w="0" w:type="dxa"/>
              <w:left w:w="100" w:type="dxa"/>
              <w:bottom w:w="0" w:type="dxa"/>
              <w:right w:w="820" w:type="dxa"/>
            </w:tcMar>
          </w:tcPr>
          <w:p w14:paraId="5C1D084C"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您已超过日限额，请更换其他支付方式</w:t>
            </w:r>
            <w:r>
              <w:rPr>
                <w:rFonts w:ascii="Calibri" w:eastAsia="Calibri" w:hAnsi="Calibri" w:cs="Calibri"/>
                <w:color w:val="FF2600"/>
                <w:sz w:val="18"/>
                <w:szCs w:val="18"/>
                <w:lang w:val="de-DE"/>
              </w:rPr>
              <w:t>“</w:t>
            </w:r>
          </w:p>
          <w:p w14:paraId="60D424B3" w14:textId="77777777" w:rsidR="000C1CE3" w:rsidRDefault="000C1CE3">
            <w:pPr>
              <w:tabs>
                <w:tab w:val="left" w:pos="1440"/>
              </w:tabs>
              <w:suppressAutoHyphens/>
              <w:ind w:right="720" w:firstLine="360"/>
              <w:jc w:val="both"/>
              <w:outlineLvl w:val="0"/>
              <w:rPr>
                <w:rFonts w:ascii="Calibri" w:eastAsia="Calibri" w:hAnsi="Calibri" w:cs="Calibri"/>
                <w:sz w:val="18"/>
                <w:szCs w:val="18"/>
              </w:rPr>
            </w:pPr>
          </w:p>
          <w:p w14:paraId="4590BFBE" w14:textId="77777777" w:rsidR="000C1CE3" w:rsidRDefault="005E40AF">
            <w:pPr>
              <w:tabs>
                <w:tab w:val="left" w:pos="1440"/>
              </w:tabs>
              <w:suppressAutoHyphens/>
              <w:ind w:right="720" w:firstLine="360"/>
              <w:jc w:val="both"/>
              <w:outlineLvl w:val="0"/>
            </w:pPr>
            <w:r>
              <w:rPr>
                <w:rFonts w:ascii="Calibri" w:eastAsia="Calibri" w:hAnsi="Calibri" w:cs="Calibri"/>
                <w:sz w:val="18"/>
                <w:szCs w:val="18"/>
                <w:lang w:val="zh-CN"/>
              </w:rPr>
              <w:t>超过额度，不需要重试</w:t>
            </w:r>
          </w:p>
        </w:tc>
      </w:tr>
      <w:tr w:rsidR="000C1CE3" w14:paraId="51695FC5" w14:textId="77777777">
        <w:trPr>
          <w:trHeight w:val="1510"/>
        </w:trPr>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1861ACD2" w14:textId="77777777" w:rsidR="000C1CE3" w:rsidRDefault="005E40AF">
            <w:pPr>
              <w:tabs>
                <w:tab w:val="left" w:pos="1440"/>
              </w:tabs>
              <w:suppressAutoHyphens/>
              <w:spacing w:line="360" w:lineRule="atLeast"/>
              <w:ind w:right="720" w:firstLine="360"/>
              <w:outlineLvl w:val="0"/>
            </w:pPr>
            <w:r>
              <w:rPr>
                <w:rFonts w:ascii="Calibri" w:eastAsia="Calibri" w:hAnsi="Calibri" w:cs="Calibri"/>
                <w:color w:val="424242"/>
                <w:sz w:val="18"/>
                <w:szCs w:val="18"/>
              </w:rPr>
              <w:t>AE0110270016</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762FBCE4" w14:textId="77777777" w:rsidR="000C1CE3" w:rsidRDefault="005E40AF">
            <w:pPr>
              <w:tabs>
                <w:tab w:val="left" w:pos="1440"/>
              </w:tabs>
              <w:suppressAutoHyphens/>
              <w:ind w:right="720" w:firstLine="360"/>
              <w:jc w:val="both"/>
              <w:outlineLvl w:val="0"/>
            </w:pPr>
            <w:r>
              <w:rPr>
                <w:rFonts w:ascii="Calibri" w:eastAsia="Calibri" w:hAnsi="Calibri" w:cs="Calibri"/>
                <w:color w:val="424242"/>
                <w:sz w:val="18"/>
                <w:szCs w:val="18"/>
              </w:rPr>
              <w:t>月限额超限</w:t>
            </w:r>
          </w:p>
        </w:tc>
        <w:tc>
          <w:tcPr>
            <w:tcW w:w="2520" w:type="dxa"/>
            <w:tcBorders>
              <w:top w:val="single" w:sz="4" w:space="0" w:color="CACACA"/>
              <w:left w:val="single" w:sz="4" w:space="0" w:color="CACACA"/>
              <w:bottom w:val="single" w:sz="4" w:space="0" w:color="CACACA"/>
              <w:right w:val="single" w:sz="4" w:space="0" w:color="CACACA"/>
            </w:tcBorders>
            <w:shd w:val="clear" w:color="auto" w:fill="E9EEF7"/>
            <w:tcMar>
              <w:top w:w="0" w:type="dxa"/>
              <w:left w:w="100" w:type="dxa"/>
              <w:bottom w:w="0" w:type="dxa"/>
              <w:right w:w="820" w:type="dxa"/>
            </w:tcMar>
          </w:tcPr>
          <w:p w14:paraId="206E7768" w14:textId="77777777" w:rsidR="000C1CE3" w:rsidRDefault="005E40AF">
            <w:pPr>
              <w:tabs>
                <w:tab w:val="left" w:pos="1440"/>
              </w:tabs>
              <w:suppressAutoHyphens/>
              <w:ind w:right="720" w:firstLine="360"/>
              <w:jc w:val="both"/>
              <w:outlineLvl w:val="0"/>
              <w:rPr>
                <w:rFonts w:ascii="Times New Roman" w:eastAsia="Times New Roman" w:hAnsi="Times New Roman" w:cs="Times New Roman"/>
                <w:sz w:val="18"/>
                <w:szCs w:val="18"/>
              </w:rPr>
            </w:pPr>
            <w:r>
              <w:rPr>
                <w:rFonts w:ascii="Calibri" w:eastAsia="Calibri" w:hAnsi="Calibri" w:cs="Calibri"/>
                <w:color w:val="FF2600"/>
                <w:sz w:val="18"/>
                <w:szCs w:val="18"/>
                <w:lang w:val="zh-CN"/>
              </w:rPr>
              <w:t>提示用户</w:t>
            </w:r>
            <w:r>
              <w:rPr>
                <w:rFonts w:ascii="Calibri" w:eastAsia="Calibri" w:hAnsi="Calibri" w:cs="Calibri"/>
                <w:color w:val="FF2600"/>
                <w:sz w:val="18"/>
                <w:szCs w:val="18"/>
                <w:lang w:val="de-DE"/>
              </w:rPr>
              <w:t>“</w:t>
            </w:r>
            <w:r>
              <w:rPr>
                <w:rFonts w:ascii="Calibri" w:eastAsia="Calibri" w:hAnsi="Calibri" w:cs="Calibri"/>
                <w:color w:val="FF2600"/>
                <w:sz w:val="18"/>
                <w:szCs w:val="18"/>
                <w:lang w:val="zh-CN"/>
              </w:rPr>
              <w:t>您已超过月限额，请更换其他支付方式</w:t>
            </w:r>
            <w:r>
              <w:rPr>
                <w:rFonts w:ascii="Calibri" w:eastAsia="Calibri" w:hAnsi="Calibri" w:cs="Calibri"/>
                <w:color w:val="FF2600"/>
                <w:sz w:val="18"/>
                <w:szCs w:val="18"/>
                <w:lang w:val="de-DE"/>
              </w:rPr>
              <w:t>“</w:t>
            </w:r>
          </w:p>
          <w:p w14:paraId="48E79EEE" w14:textId="77777777" w:rsidR="000C1CE3" w:rsidRDefault="000C1CE3">
            <w:pPr>
              <w:tabs>
                <w:tab w:val="left" w:pos="1440"/>
              </w:tabs>
              <w:suppressAutoHyphens/>
              <w:ind w:right="720" w:firstLine="360"/>
              <w:jc w:val="both"/>
              <w:outlineLvl w:val="0"/>
              <w:rPr>
                <w:rFonts w:ascii="Calibri" w:eastAsia="Calibri" w:hAnsi="Calibri" w:cs="Calibri"/>
                <w:sz w:val="18"/>
                <w:szCs w:val="18"/>
              </w:rPr>
            </w:pPr>
          </w:p>
          <w:p w14:paraId="78C8FB9B" w14:textId="77777777" w:rsidR="000C1CE3" w:rsidRDefault="005E40AF">
            <w:pPr>
              <w:tabs>
                <w:tab w:val="left" w:pos="1440"/>
              </w:tabs>
              <w:suppressAutoHyphens/>
              <w:ind w:right="720" w:firstLine="360"/>
              <w:jc w:val="both"/>
              <w:outlineLvl w:val="0"/>
            </w:pPr>
            <w:r>
              <w:rPr>
                <w:rFonts w:ascii="Calibri" w:eastAsia="Calibri" w:hAnsi="Calibri" w:cs="Calibri"/>
                <w:sz w:val="18"/>
                <w:szCs w:val="18"/>
                <w:lang w:val="zh-CN"/>
              </w:rPr>
              <w:lastRenderedPageBreak/>
              <w:t>超过额度，无需要重试</w:t>
            </w:r>
          </w:p>
        </w:tc>
      </w:tr>
    </w:tbl>
    <w:p w14:paraId="528BE926" w14:textId="77777777" w:rsidR="000C1CE3" w:rsidRDefault="005E40A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ind w:right="720" w:firstLine="360"/>
        <w:jc w:val="both"/>
      </w:pPr>
      <w:ins w:id="3" w:author="李新影" w:date="2018-12-06T23:04:00Z">
        <w:r>
          <w:rPr>
            <w:rFonts w:ascii="Arial Unicode MS" w:eastAsia="Arial Unicode MS" w:hAnsi="Arial Unicode MS" w:cs="Arial Unicode MS"/>
            <w:sz w:val="18"/>
            <w:szCs w:val="18"/>
          </w:rPr>
          <w:lastRenderedPageBreak/>
          <w:br w:type="page"/>
        </w:r>
      </w:ins>
    </w:p>
    <w:sectPr w:rsidR="000C1CE3">
      <w:pgSz w:w="11900" w:h="16840"/>
      <w:pgMar w:top="1440" w:right="1800" w:bottom="1440" w:left="1800" w:header="851" w:footer="992"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李新影" w:date="2018-11-26T14:49:00Z" w:initials="">
    <w:p w14:paraId="52C33FD4" w14:textId="77777777" w:rsidR="006A34E7" w:rsidRDefault="006A34E7">
      <w:pPr>
        <w:pStyle w:val="a5"/>
      </w:pPr>
    </w:p>
    <w:p w14:paraId="27749796" w14:textId="77777777" w:rsidR="006A34E7" w:rsidRDefault="006A34E7">
      <w:pPr>
        <w:pStyle w:val="a5"/>
      </w:pPr>
      <w:r>
        <w:rPr>
          <w:rFonts w:ascii="Arial Unicode MS" w:hAnsi="Arial Unicode MS" w:cs="Arial Unicode MS" w:hint="eastAsia"/>
        </w:rPr>
        <w:t>信美账户＋</w:t>
      </w:r>
      <w:r>
        <w:rPr>
          <w:rFonts w:eastAsia="Arial Unicode MS" w:cs="Arial Unicode MS"/>
        </w:rPr>
        <w:t xml:space="preserve">UID </w:t>
      </w:r>
      <w:r>
        <w:rPr>
          <w:rFonts w:ascii="Arial Unicode MS" w:hAnsi="Arial Unicode MS" w:cs="Arial Unicode MS" w:hint="eastAsia"/>
        </w:rPr>
        <w:t>下</w:t>
      </w:r>
    </w:p>
    <w:p w14:paraId="3EE81ABA" w14:textId="77777777" w:rsidR="006A34E7" w:rsidRDefault="006A34E7">
      <w:pPr>
        <w:pStyle w:val="a5"/>
      </w:pPr>
      <w:r>
        <w:rPr>
          <w:rFonts w:ascii="Arial Unicode MS" w:hAnsi="Arial Unicode MS" w:cs="Arial Unicode MS" w:hint="eastAsia"/>
        </w:rPr>
        <w:t>不是只在</w:t>
      </w:r>
      <w:r>
        <w:rPr>
          <w:rFonts w:eastAsia="Arial Unicode MS" w:cs="Arial Unicode MS"/>
        </w:rPr>
        <w:t>UID</w:t>
      </w:r>
      <w:r>
        <w:rPr>
          <w:rFonts w:ascii="Arial Unicode MS" w:hAnsi="Arial Unicode MS" w:cs="Arial Unicode MS" w:hint="eastAsia"/>
        </w:rPr>
        <w:t>下面</w:t>
      </w:r>
    </w:p>
    <w:p w14:paraId="6956251D" w14:textId="77777777" w:rsidR="006A34E7" w:rsidRDefault="006A34E7">
      <w:pPr>
        <w:pStyle w:val="a5"/>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56251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B3C50" w14:textId="77777777" w:rsidR="00FB451A" w:rsidRDefault="00FB451A">
      <w:r>
        <w:separator/>
      </w:r>
    </w:p>
  </w:endnote>
  <w:endnote w:type="continuationSeparator" w:id="0">
    <w:p w14:paraId="2A899220" w14:textId="77777777" w:rsidR="00FB451A" w:rsidRDefault="00FB4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宋体">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Trebuchet MS">
    <w:panose1 w:val="020B0603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56D6C" w14:textId="77777777" w:rsidR="00FB451A" w:rsidRDefault="00FB451A">
      <w:r>
        <w:separator/>
      </w:r>
    </w:p>
  </w:footnote>
  <w:footnote w:type="continuationSeparator" w:id="0">
    <w:p w14:paraId="62C05A0A" w14:textId="77777777" w:rsidR="00FB451A" w:rsidRDefault="00FB45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C56897"/>
    <w:multiLevelType w:val="multilevel"/>
    <w:tmpl w:val="757C8F7E"/>
    <w:lvl w:ilvl="0">
      <w:start w:val="2"/>
      <w:numFmt w:val="decimal"/>
      <w:lvlText w:val="%1"/>
      <w:lvlJc w:val="left"/>
      <w:pPr>
        <w:ind w:left="520" w:hanging="520"/>
      </w:pPr>
      <w:rPr>
        <w:rFonts w:hint="default"/>
        <w:sz w:val="18"/>
      </w:rPr>
    </w:lvl>
    <w:lvl w:ilvl="1">
      <w:start w:val="2"/>
      <w:numFmt w:val="decimal"/>
      <w:lvlText w:val="%1-%2"/>
      <w:lvlJc w:val="left"/>
      <w:pPr>
        <w:ind w:left="1300" w:hanging="720"/>
      </w:pPr>
      <w:rPr>
        <w:rFonts w:hint="default"/>
        <w:sz w:val="18"/>
      </w:rPr>
    </w:lvl>
    <w:lvl w:ilvl="2">
      <w:start w:val="12"/>
      <w:numFmt w:val="decimal"/>
      <w:lvlText w:val="%1-%2-%3"/>
      <w:lvlJc w:val="left"/>
      <w:pPr>
        <w:ind w:left="1880" w:hanging="720"/>
      </w:pPr>
      <w:rPr>
        <w:rFonts w:hint="default"/>
        <w:sz w:val="18"/>
      </w:rPr>
    </w:lvl>
    <w:lvl w:ilvl="3">
      <w:start w:val="1"/>
      <w:numFmt w:val="decimal"/>
      <w:lvlText w:val="%1-%2-%3.%4"/>
      <w:lvlJc w:val="left"/>
      <w:pPr>
        <w:ind w:left="2820" w:hanging="1080"/>
      </w:pPr>
      <w:rPr>
        <w:rFonts w:hint="default"/>
        <w:sz w:val="18"/>
      </w:rPr>
    </w:lvl>
    <w:lvl w:ilvl="4">
      <w:start w:val="1"/>
      <w:numFmt w:val="decimal"/>
      <w:lvlText w:val="%1-%2-%3.%4.%5"/>
      <w:lvlJc w:val="left"/>
      <w:pPr>
        <w:ind w:left="3760" w:hanging="1440"/>
      </w:pPr>
      <w:rPr>
        <w:rFonts w:hint="default"/>
        <w:sz w:val="18"/>
      </w:rPr>
    </w:lvl>
    <w:lvl w:ilvl="5">
      <w:start w:val="1"/>
      <w:numFmt w:val="decimal"/>
      <w:lvlText w:val="%1-%2-%3.%4.%5.%6"/>
      <w:lvlJc w:val="left"/>
      <w:pPr>
        <w:ind w:left="4340" w:hanging="1440"/>
      </w:pPr>
      <w:rPr>
        <w:rFonts w:hint="default"/>
        <w:sz w:val="18"/>
      </w:rPr>
    </w:lvl>
    <w:lvl w:ilvl="6">
      <w:start w:val="1"/>
      <w:numFmt w:val="decimal"/>
      <w:lvlText w:val="%1-%2-%3.%4.%5.%6.%7"/>
      <w:lvlJc w:val="left"/>
      <w:pPr>
        <w:ind w:left="5280" w:hanging="1800"/>
      </w:pPr>
      <w:rPr>
        <w:rFonts w:hint="default"/>
        <w:sz w:val="18"/>
      </w:rPr>
    </w:lvl>
    <w:lvl w:ilvl="7">
      <w:start w:val="1"/>
      <w:numFmt w:val="decimal"/>
      <w:lvlText w:val="%1-%2-%3.%4.%5.%6.%7.%8"/>
      <w:lvlJc w:val="left"/>
      <w:pPr>
        <w:ind w:left="6220" w:hanging="2160"/>
      </w:pPr>
      <w:rPr>
        <w:rFonts w:hint="default"/>
        <w:sz w:val="18"/>
      </w:rPr>
    </w:lvl>
    <w:lvl w:ilvl="8">
      <w:start w:val="1"/>
      <w:numFmt w:val="decimal"/>
      <w:lvlText w:val="%1-%2-%3.%4.%5.%6.%7.%8.%9"/>
      <w:lvlJc w:val="left"/>
      <w:pPr>
        <w:ind w:left="6800" w:hanging="2160"/>
      </w:pPr>
      <w:rPr>
        <w:rFonts w:hint="default"/>
        <w:sz w:val="18"/>
      </w:rPr>
    </w:lvl>
  </w:abstractNum>
  <w:abstractNum w:abstractNumId="2">
    <w:nsid w:val="07F6156C"/>
    <w:multiLevelType w:val="hybridMultilevel"/>
    <w:tmpl w:val="1C729864"/>
    <w:lvl w:ilvl="0" w:tplc="9FD63E7C">
      <w:start w:val="1"/>
      <w:numFmt w:val="decimal"/>
      <w:lvlText w:val="%1."/>
      <w:lvlJc w:val="left"/>
      <w:pPr>
        <w:tabs>
          <w:tab w:val="left" w:pos="1440"/>
          <w:tab w:val="left" w:pos="2880"/>
          <w:tab w:val="left" w:pos="4320"/>
          <w:tab w:val="left" w:pos="5760"/>
          <w:tab w:val="left" w:pos="7200"/>
          <w:tab w:val="left" w:pos="8640"/>
          <w:tab w:val="left" w:pos="1008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7188F576">
      <w:start w:val="1"/>
      <w:numFmt w:val="decimal"/>
      <w:lvlText w:val="%2."/>
      <w:lvlJc w:val="left"/>
      <w:pPr>
        <w:tabs>
          <w:tab w:val="left" w:pos="1440"/>
          <w:tab w:val="left" w:pos="2880"/>
          <w:tab w:val="left" w:pos="4320"/>
          <w:tab w:val="left" w:pos="5760"/>
          <w:tab w:val="left" w:pos="7200"/>
          <w:tab w:val="left" w:pos="8640"/>
          <w:tab w:val="left" w:pos="10080"/>
        </w:tabs>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 w:ilvl="2" w:tplc="3F6EC214">
      <w:start w:val="1"/>
      <w:numFmt w:val="decimal"/>
      <w:lvlText w:val="%3."/>
      <w:lvlJc w:val="left"/>
      <w:pPr>
        <w:tabs>
          <w:tab w:val="left" w:pos="1440"/>
          <w:tab w:val="left" w:pos="2880"/>
          <w:tab w:val="left" w:pos="4320"/>
          <w:tab w:val="left" w:pos="5760"/>
          <w:tab w:val="left" w:pos="7200"/>
          <w:tab w:val="left" w:pos="8640"/>
          <w:tab w:val="left" w:pos="10080"/>
        </w:tabs>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 w:ilvl="3" w:tplc="2A521B06">
      <w:start w:val="1"/>
      <w:numFmt w:val="decimal"/>
      <w:lvlText w:val="%4."/>
      <w:lvlJc w:val="left"/>
      <w:pPr>
        <w:tabs>
          <w:tab w:val="left" w:pos="1440"/>
          <w:tab w:val="left" w:pos="2880"/>
          <w:tab w:val="left" w:pos="4320"/>
          <w:tab w:val="left" w:pos="5760"/>
          <w:tab w:val="left" w:pos="7200"/>
          <w:tab w:val="left" w:pos="8640"/>
          <w:tab w:val="left" w:pos="10080"/>
        </w:tabs>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 w:ilvl="4" w:tplc="396ADED6">
      <w:start w:val="1"/>
      <w:numFmt w:val="decimal"/>
      <w:lvlText w:val="%5."/>
      <w:lvlJc w:val="left"/>
      <w:pPr>
        <w:tabs>
          <w:tab w:val="left" w:pos="1440"/>
          <w:tab w:val="left" w:pos="2880"/>
          <w:tab w:val="left" w:pos="4320"/>
          <w:tab w:val="left" w:pos="5760"/>
          <w:tab w:val="left" w:pos="7200"/>
          <w:tab w:val="left" w:pos="8640"/>
          <w:tab w:val="left" w:pos="10080"/>
        </w:tabs>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 w:ilvl="5" w:tplc="5ADC46E2">
      <w:start w:val="1"/>
      <w:numFmt w:val="decimal"/>
      <w:lvlText w:val="%6."/>
      <w:lvlJc w:val="left"/>
      <w:pPr>
        <w:tabs>
          <w:tab w:val="left" w:pos="1440"/>
          <w:tab w:val="left" w:pos="2880"/>
          <w:tab w:val="left" w:pos="5760"/>
          <w:tab w:val="left" w:pos="7200"/>
          <w:tab w:val="left" w:pos="8640"/>
          <w:tab w:val="left" w:pos="10080"/>
        </w:tabs>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 w:ilvl="6" w:tplc="9FCE2416">
      <w:start w:val="1"/>
      <w:numFmt w:val="decimal"/>
      <w:lvlText w:val="%7."/>
      <w:lvlJc w:val="left"/>
      <w:pPr>
        <w:tabs>
          <w:tab w:val="left" w:pos="1440"/>
          <w:tab w:val="left" w:pos="2880"/>
          <w:tab w:val="left" w:pos="4320"/>
          <w:tab w:val="left" w:pos="5760"/>
          <w:tab w:val="left" w:pos="7200"/>
          <w:tab w:val="left" w:pos="8640"/>
          <w:tab w:val="left" w:pos="10080"/>
        </w:tabs>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 w:ilvl="7" w:tplc="A7A036AE">
      <w:start w:val="1"/>
      <w:numFmt w:val="decimal"/>
      <w:lvlText w:val="%8."/>
      <w:lvlJc w:val="left"/>
      <w:pPr>
        <w:tabs>
          <w:tab w:val="left" w:pos="1440"/>
          <w:tab w:val="left" w:pos="2880"/>
          <w:tab w:val="left" w:pos="4320"/>
          <w:tab w:val="left" w:pos="7200"/>
          <w:tab w:val="left" w:pos="8640"/>
          <w:tab w:val="left" w:pos="10080"/>
        </w:tabs>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 w:ilvl="8" w:tplc="FE188F7E">
      <w:start w:val="1"/>
      <w:numFmt w:val="decimal"/>
      <w:lvlText w:val="%9."/>
      <w:lvlJc w:val="left"/>
      <w:pPr>
        <w:tabs>
          <w:tab w:val="left" w:pos="1440"/>
          <w:tab w:val="left" w:pos="2880"/>
          <w:tab w:val="left" w:pos="4320"/>
          <w:tab w:val="left" w:pos="5760"/>
          <w:tab w:val="left" w:pos="7200"/>
          <w:tab w:val="left" w:pos="8640"/>
          <w:tab w:val="left" w:pos="10080"/>
        </w:tabs>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0AEA747F"/>
    <w:multiLevelType w:val="hybridMultilevel"/>
    <w:tmpl w:val="00000001"/>
    <w:lvl w:ilvl="0" w:tplc="00000001">
      <w:start w:val="1"/>
      <w:numFmt w:val="low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74308C7"/>
    <w:multiLevelType w:val="multilevel"/>
    <w:tmpl w:val="DB341A38"/>
    <w:lvl w:ilvl="0">
      <w:start w:val="1"/>
      <w:numFmt w:val="decimal"/>
      <w:lvlText w:val="%1."/>
      <w:lvlJc w:val="left"/>
      <w:pPr>
        <w:ind w:left="360" w:hanging="360"/>
      </w:pPr>
      <w:rPr>
        <w:rFonts w:ascii="Calibri" w:eastAsia="Calibri" w:hAnsi="Calibri" w:cs="Calibri" w:hint="eastAsia"/>
      </w:rPr>
    </w:lvl>
    <w:lvl w:ilvl="1">
      <w:start w:val="2"/>
      <w:numFmt w:val="decimal"/>
      <w:isLgl/>
      <w:lvlText w:val="%1.%2"/>
      <w:lvlJc w:val="left"/>
      <w:pPr>
        <w:ind w:left="900" w:hanging="900"/>
      </w:pPr>
      <w:rPr>
        <w:rFonts w:ascii="Helvetica" w:hAnsi="Helvetica" w:hint="default"/>
        <w:b/>
      </w:rPr>
    </w:lvl>
    <w:lvl w:ilvl="2">
      <w:start w:val="1"/>
      <w:numFmt w:val="decimal"/>
      <w:isLgl/>
      <w:lvlText w:val="%1.%2.%3"/>
      <w:lvlJc w:val="left"/>
      <w:pPr>
        <w:ind w:left="900" w:hanging="900"/>
      </w:pPr>
      <w:rPr>
        <w:rFonts w:ascii="Helvetica" w:hAnsi="Helvetica" w:hint="default"/>
        <w:b/>
      </w:rPr>
    </w:lvl>
    <w:lvl w:ilvl="3">
      <w:start w:val="1"/>
      <w:numFmt w:val="decimal"/>
      <w:isLgl/>
      <w:lvlText w:val="%1.%2.%3.%4"/>
      <w:lvlJc w:val="left"/>
      <w:pPr>
        <w:ind w:left="900" w:hanging="900"/>
      </w:pPr>
      <w:rPr>
        <w:rFonts w:ascii="Helvetica" w:hAnsi="Helvetica" w:hint="default"/>
        <w:b/>
      </w:rPr>
    </w:lvl>
    <w:lvl w:ilvl="4">
      <w:start w:val="1"/>
      <w:numFmt w:val="decimal"/>
      <w:isLgl/>
      <w:lvlText w:val="%1.%2.%3.%4.%5"/>
      <w:lvlJc w:val="left"/>
      <w:pPr>
        <w:ind w:left="900" w:hanging="900"/>
      </w:pPr>
      <w:rPr>
        <w:rFonts w:ascii="Helvetica" w:hAnsi="Helvetica" w:hint="default"/>
        <w:b/>
      </w:rPr>
    </w:lvl>
    <w:lvl w:ilvl="5">
      <w:start w:val="1"/>
      <w:numFmt w:val="decimal"/>
      <w:isLgl/>
      <w:lvlText w:val="%1.%2.%3.%4.%5.%6"/>
      <w:lvlJc w:val="left"/>
      <w:pPr>
        <w:ind w:left="900" w:hanging="900"/>
      </w:pPr>
      <w:rPr>
        <w:rFonts w:ascii="Helvetica" w:hAnsi="Helvetica" w:hint="default"/>
        <w:b/>
      </w:rPr>
    </w:lvl>
    <w:lvl w:ilvl="6">
      <w:start w:val="1"/>
      <w:numFmt w:val="decimal"/>
      <w:isLgl/>
      <w:lvlText w:val="%1.%2.%3.%4.%5.%6.%7"/>
      <w:lvlJc w:val="left"/>
      <w:pPr>
        <w:ind w:left="900" w:hanging="900"/>
      </w:pPr>
      <w:rPr>
        <w:rFonts w:ascii="Helvetica" w:hAnsi="Helvetica" w:hint="default"/>
        <w:b/>
      </w:rPr>
    </w:lvl>
    <w:lvl w:ilvl="7">
      <w:start w:val="1"/>
      <w:numFmt w:val="decimal"/>
      <w:isLgl/>
      <w:lvlText w:val="%1.%2.%3.%4.%5.%6.%7.%8"/>
      <w:lvlJc w:val="left"/>
      <w:pPr>
        <w:ind w:left="900" w:hanging="900"/>
      </w:pPr>
      <w:rPr>
        <w:rFonts w:ascii="Helvetica" w:hAnsi="Helvetica" w:hint="default"/>
        <w:b/>
      </w:rPr>
    </w:lvl>
    <w:lvl w:ilvl="8">
      <w:start w:val="1"/>
      <w:numFmt w:val="decimal"/>
      <w:isLgl/>
      <w:lvlText w:val="%1.%2.%3.%4.%5.%6.%7.%8.%9"/>
      <w:lvlJc w:val="left"/>
      <w:pPr>
        <w:ind w:left="900" w:hanging="900"/>
      </w:pPr>
      <w:rPr>
        <w:rFonts w:ascii="Helvetica" w:hAnsi="Helvetica" w:hint="default"/>
        <w:b/>
      </w:rPr>
    </w:lvl>
  </w:abstractNum>
  <w:abstractNum w:abstractNumId="5">
    <w:nsid w:val="18233684"/>
    <w:multiLevelType w:val="hybridMultilevel"/>
    <w:tmpl w:val="40B81F0E"/>
    <w:lvl w:ilvl="0" w:tplc="B2DE8950">
      <w:start w:val="1"/>
      <w:numFmt w:val="lowerRoman"/>
      <w:lvlText w:val="%1."/>
      <w:lvlJc w:val="left"/>
      <w:pPr>
        <w:tabs>
          <w:tab w:val="left" w:pos="1440"/>
          <w:tab w:val="left" w:pos="2880"/>
          <w:tab w:val="left" w:pos="4320"/>
          <w:tab w:val="left" w:pos="5760"/>
          <w:tab w:val="left" w:pos="7200"/>
          <w:tab w:val="left" w:pos="8640"/>
          <w:tab w:val="left" w:pos="10080"/>
        </w:tabs>
        <w:ind w:left="368"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4F689CB0">
      <w:start w:val="1"/>
      <w:numFmt w:val="lowerRoman"/>
      <w:lvlText w:val="%2."/>
      <w:lvlJc w:val="left"/>
      <w:pPr>
        <w:tabs>
          <w:tab w:val="left" w:pos="1440"/>
          <w:tab w:val="left" w:pos="2880"/>
          <w:tab w:val="left" w:pos="4320"/>
          <w:tab w:val="left" w:pos="5760"/>
          <w:tab w:val="left" w:pos="7200"/>
          <w:tab w:val="left" w:pos="8640"/>
          <w:tab w:val="left" w:pos="10080"/>
        </w:tabs>
        <w:ind w:left="1368" w:hanging="368"/>
      </w:pPr>
      <w:rPr>
        <w:rFonts w:hAnsi="Arial Unicode MS"/>
        <w:caps w:val="0"/>
        <w:smallCaps w:val="0"/>
        <w:strike w:val="0"/>
        <w:dstrike w:val="0"/>
        <w:outline w:val="0"/>
        <w:emboss w:val="0"/>
        <w:imprint w:val="0"/>
        <w:spacing w:val="0"/>
        <w:w w:val="100"/>
        <w:kern w:val="0"/>
        <w:position w:val="0"/>
        <w:highlight w:val="none"/>
        <w:vertAlign w:val="baseline"/>
      </w:rPr>
    </w:lvl>
    <w:lvl w:ilvl="2" w:tplc="988A8EE8">
      <w:start w:val="1"/>
      <w:numFmt w:val="lowerRoman"/>
      <w:lvlText w:val="%3."/>
      <w:lvlJc w:val="left"/>
      <w:pPr>
        <w:tabs>
          <w:tab w:val="left" w:pos="1440"/>
          <w:tab w:val="left" w:pos="2880"/>
          <w:tab w:val="left" w:pos="4320"/>
          <w:tab w:val="left" w:pos="5760"/>
          <w:tab w:val="left" w:pos="7200"/>
          <w:tab w:val="left" w:pos="8640"/>
          <w:tab w:val="left" w:pos="10080"/>
        </w:tabs>
        <w:ind w:left="2368" w:hanging="368"/>
      </w:pPr>
      <w:rPr>
        <w:rFonts w:hAnsi="Arial Unicode MS"/>
        <w:caps w:val="0"/>
        <w:smallCaps w:val="0"/>
        <w:strike w:val="0"/>
        <w:dstrike w:val="0"/>
        <w:outline w:val="0"/>
        <w:emboss w:val="0"/>
        <w:imprint w:val="0"/>
        <w:spacing w:val="0"/>
        <w:w w:val="100"/>
        <w:kern w:val="0"/>
        <w:position w:val="0"/>
        <w:highlight w:val="none"/>
        <w:vertAlign w:val="baseline"/>
      </w:rPr>
    </w:lvl>
    <w:lvl w:ilvl="3" w:tplc="D858314A">
      <w:start w:val="1"/>
      <w:numFmt w:val="lowerRoman"/>
      <w:lvlText w:val="%4."/>
      <w:lvlJc w:val="left"/>
      <w:pPr>
        <w:tabs>
          <w:tab w:val="left" w:pos="1440"/>
          <w:tab w:val="left" w:pos="2880"/>
          <w:tab w:val="left" w:pos="4320"/>
          <w:tab w:val="left" w:pos="5760"/>
          <w:tab w:val="left" w:pos="7200"/>
          <w:tab w:val="left" w:pos="8640"/>
          <w:tab w:val="left" w:pos="10080"/>
        </w:tabs>
        <w:ind w:left="3368" w:hanging="368"/>
      </w:pPr>
      <w:rPr>
        <w:rFonts w:hAnsi="Arial Unicode MS"/>
        <w:caps w:val="0"/>
        <w:smallCaps w:val="0"/>
        <w:strike w:val="0"/>
        <w:dstrike w:val="0"/>
        <w:outline w:val="0"/>
        <w:emboss w:val="0"/>
        <w:imprint w:val="0"/>
        <w:spacing w:val="0"/>
        <w:w w:val="100"/>
        <w:kern w:val="0"/>
        <w:position w:val="0"/>
        <w:highlight w:val="none"/>
        <w:vertAlign w:val="baseline"/>
      </w:rPr>
    </w:lvl>
    <w:lvl w:ilvl="4" w:tplc="3E4412C4">
      <w:start w:val="1"/>
      <w:numFmt w:val="lowerRoman"/>
      <w:lvlText w:val="%5."/>
      <w:lvlJc w:val="left"/>
      <w:pPr>
        <w:tabs>
          <w:tab w:val="left" w:pos="1440"/>
          <w:tab w:val="left" w:pos="2880"/>
          <w:tab w:val="left" w:pos="5760"/>
          <w:tab w:val="left" w:pos="7200"/>
          <w:tab w:val="left" w:pos="8640"/>
          <w:tab w:val="left" w:pos="10080"/>
        </w:tabs>
        <w:ind w:left="4368" w:hanging="368"/>
      </w:pPr>
      <w:rPr>
        <w:rFonts w:hAnsi="Arial Unicode MS"/>
        <w:caps w:val="0"/>
        <w:smallCaps w:val="0"/>
        <w:strike w:val="0"/>
        <w:dstrike w:val="0"/>
        <w:outline w:val="0"/>
        <w:emboss w:val="0"/>
        <w:imprint w:val="0"/>
        <w:spacing w:val="0"/>
        <w:w w:val="100"/>
        <w:kern w:val="0"/>
        <w:position w:val="0"/>
        <w:highlight w:val="none"/>
        <w:vertAlign w:val="baseline"/>
      </w:rPr>
    </w:lvl>
    <w:lvl w:ilvl="5" w:tplc="57D03E4A">
      <w:start w:val="1"/>
      <w:numFmt w:val="lowerRoman"/>
      <w:lvlText w:val="%6."/>
      <w:lvlJc w:val="left"/>
      <w:pPr>
        <w:tabs>
          <w:tab w:val="left" w:pos="1440"/>
          <w:tab w:val="left" w:pos="2880"/>
          <w:tab w:val="left" w:pos="4320"/>
          <w:tab w:val="left" w:pos="5760"/>
          <w:tab w:val="left" w:pos="7200"/>
          <w:tab w:val="left" w:pos="8640"/>
          <w:tab w:val="left" w:pos="10080"/>
        </w:tabs>
        <w:ind w:left="5368" w:hanging="368"/>
      </w:pPr>
      <w:rPr>
        <w:rFonts w:hAnsi="Arial Unicode MS"/>
        <w:caps w:val="0"/>
        <w:smallCaps w:val="0"/>
        <w:strike w:val="0"/>
        <w:dstrike w:val="0"/>
        <w:outline w:val="0"/>
        <w:emboss w:val="0"/>
        <w:imprint w:val="0"/>
        <w:spacing w:val="0"/>
        <w:w w:val="100"/>
        <w:kern w:val="0"/>
        <w:position w:val="0"/>
        <w:highlight w:val="none"/>
        <w:vertAlign w:val="baseline"/>
      </w:rPr>
    </w:lvl>
    <w:lvl w:ilvl="6" w:tplc="E71CD3B8">
      <w:start w:val="1"/>
      <w:numFmt w:val="lowerRoman"/>
      <w:lvlText w:val="%7."/>
      <w:lvlJc w:val="left"/>
      <w:pPr>
        <w:tabs>
          <w:tab w:val="left" w:pos="1440"/>
          <w:tab w:val="left" w:pos="2880"/>
          <w:tab w:val="left" w:pos="4320"/>
          <w:tab w:val="left" w:pos="5760"/>
          <w:tab w:val="left" w:pos="7200"/>
          <w:tab w:val="left" w:pos="8640"/>
          <w:tab w:val="left" w:pos="10080"/>
        </w:tabs>
        <w:ind w:left="6368" w:hanging="368"/>
      </w:pPr>
      <w:rPr>
        <w:rFonts w:hAnsi="Arial Unicode MS"/>
        <w:caps w:val="0"/>
        <w:smallCaps w:val="0"/>
        <w:strike w:val="0"/>
        <w:dstrike w:val="0"/>
        <w:outline w:val="0"/>
        <w:emboss w:val="0"/>
        <w:imprint w:val="0"/>
        <w:spacing w:val="0"/>
        <w:w w:val="100"/>
        <w:kern w:val="0"/>
        <w:position w:val="0"/>
        <w:highlight w:val="none"/>
        <w:vertAlign w:val="baseline"/>
      </w:rPr>
    </w:lvl>
    <w:lvl w:ilvl="7" w:tplc="E7927204">
      <w:start w:val="1"/>
      <w:numFmt w:val="lowerRoman"/>
      <w:lvlText w:val="%8."/>
      <w:lvlJc w:val="left"/>
      <w:pPr>
        <w:tabs>
          <w:tab w:val="left" w:pos="1440"/>
          <w:tab w:val="left" w:pos="2880"/>
          <w:tab w:val="left" w:pos="4320"/>
          <w:tab w:val="left" w:pos="5760"/>
          <w:tab w:val="left" w:pos="8640"/>
          <w:tab w:val="left" w:pos="10080"/>
        </w:tabs>
        <w:ind w:left="7368" w:hanging="368"/>
      </w:pPr>
      <w:rPr>
        <w:rFonts w:hAnsi="Arial Unicode MS"/>
        <w:caps w:val="0"/>
        <w:smallCaps w:val="0"/>
        <w:strike w:val="0"/>
        <w:dstrike w:val="0"/>
        <w:outline w:val="0"/>
        <w:emboss w:val="0"/>
        <w:imprint w:val="0"/>
        <w:spacing w:val="0"/>
        <w:w w:val="100"/>
        <w:kern w:val="0"/>
        <w:position w:val="0"/>
        <w:highlight w:val="none"/>
        <w:vertAlign w:val="baseline"/>
      </w:rPr>
    </w:lvl>
    <w:lvl w:ilvl="8" w:tplc="923816D2">
      <w:start w:val="1"/>
      <w:numFmt w:val="lowerRoman"/>
      <w:lvlText w:val="%9."/>
      <w:lvlJc w:val="left"/>
      <w:pPr>
        <w:tabs>
          <w:tab w:val="left" w:pos="1440"/>
          <w:tab w:val="left" w:pos="2880"/>
          <w:tab w:val="left" w:pos="4320"/>
          <w:tab w:val="left" w:pos="5760"/>
          <w:tab w:val="left" w:pos="7200"/>
          <w:tab w:val="left" w:pos="8640"/>
          <w:tab w:val="left" w:pos="10080"/>
        </w:tabs>
        <w:ind w:left="8368" w:hanging="3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28FC754A"/>
    <w:multiLevelType w:val="hybridMultilevel"/>
    <w:tmpl w:val="1F44CFC0"/>
    <w:lvl w:ilvl="0" w:tplc="F3D0FF96">
      <w:start w:val="4"/>
      <w:numFmt w:val="lowerLetter"/>
      <w:lvlText w:val="%1."/>
      <w:lvlJc w:val="left"/>
      <w:pPr>
        <w:ind w:left="502"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7">
    <w:nsid w:val="557B1E28"/>
    <w:multiLevelType w:val="hybridMultilevel"/>
    <w:tmpl w:val="2CB20BBE"/>
    <w:lvl w:ilvl="0" w:tplc="B7BC577E">
      <w:start w:val="1"/>
      <w:numFmt w:val="decimal"/>
      <w:lvlText w:val="%1."/>
      <w:lvlJc w:val="left"/>
      <w:pPr>
        <w:tabs>
          <w:tab w:val="left" w:pos="1440"/>
          <w:tab w:val="left" w:pos="2880"/>
          <w:tab w:val="left" w:pos="4320"/>
        </w:tabs>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14127ED8">
      <w:start w:val="1"/>
      <w:numFmt w:val="decimal"/>
      <w:lvlText w:val="%2."/>
      <w:lvlJc w:val="left"/>
      <w:pPr>
        <w:tabs>
          <w:tab w:val="left" w:pos="1440"/>
          <w:tab w:val="left" w:pos="2880"/>
          <w:tab w:val="left" w:pos="4320"/>
        </w:tabs>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967A29E0">
      <w:start w:val="1"/>
      <w:numFmt w:val="decimal"/>
      <w:lvlText w:val="%3."/>
      <w:lvlJc w:val="left"/>
      <w:pPr>
        <w:tabs>
          <w:tab w:val="left" w:pos="1440"/>
          <w:tab w:val="left" w:pos="2880"/>
          <w:tab w:val="left" w:pos="4320"/>
        </w:tabs>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D562880C">
      <w:start w:val="1"/>
      <w:numFmt w:val="decimal"/>
      <w:lvlText w:val="%4."/>
      <w:lvlJc w:val="left"/>
      <w:pPr>
        <w:tabs>
          <w:tab w:val="left" w:pos="1440"/>
          <w:tab w:val="left" w:pos="2880"/>
          <w:tab w:val="left" w:pos="4320"/>
        </w:tabs>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DA2EC974">
      <w:start w:val="1"/>
      <w:numFmt w:val="decimal"/>
      <w:lvlText w:val="%5."/>
      <w:lvlJc w:val="left"/>
      <w:pPr>
        <w:tabs>
          <w:tab w:val="left" w:pos="1440"/>
          <w:tab w:val="left" w:pos="2880"/>
          <w:tab w:val="left" w:pos="4320"/>
        </w:tabs>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0C8EDFCE">
      <w:start w:val="1"/>
      <w:numFmt w:val="decimal"/>
      <w:lvlText w:val="%6."/>
      <w:lvlJc w:val="left"/>
      <w:pPr>
        <w:tabs>
          <w:tab w:val="left" w:pos="1440"/>
          <w:tab w:val="left" w:pos="2880"/>
          <w:tab w:val="left" w:pos="4320"/>
        </w:tabs>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8A8A62B6">
      <w:start w:val="1"/>
      <w:numFmt w:val="decimal"/>
      <w:lvlText w:val="%7."/>
      <w:lvlJc w:val="left"/>
      <w:pPr>
        <w:tabs>
          <w:tab w:val="left" w:pos="1440"/>
          <w:tab w:val="left" w:pos="2880"/>
          <w:tab w:val="left" w:pos="4320"/>
        </w:tabs>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48A8E12C">
      <w:start w:val="1"/>
      <w:numFmt w:val="decimal"/>
      <w:lvlText w:val="%8."/>
      <w:lvlJc w:val="left"/>
      <w:pPr>
        <w:tabs>
          <w:tab w:val="left" w:pos="1440"/>
          <w:tab w:val="left" w:pos="2880"/>
          <w:tab w:val="left" w:pos="4320"/>
        </w:tabs>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0032E1AC">
      <w:start w:val="1"/>
      <w:numFmt w:val="decimal"/>
      <w:lvlText w:val="%9."/>
      <w:lvlJc w:val="left"/>
      <w:pPr>
        <w:tabs>
          <w:tab w:val="left" w:pos="1440"/>
          <w:tab w:val="left" w:pos="2880"/>
          <w:tab w:val="left" w:pos="4320"/>
        </w:tabs>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71C60AAA"/>
    <w:multiLevelType w:val="hybridMultilevel"/>
    <w:tmpl w:val="8A6E2AD8"/>
    <w:lvl w:ilvl="0" w:tplc="0B807244">
      <w:start w:val="1"/>
      <w:numFmt w:val="decim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16FABB7E">
      <w:start w:val="1"/>
      <w:numFmt w:val="decimal"/>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6E7293BE">
      <w:start w:val="1"/>
      <w:numFmt w:val="decimal"/>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6250272C">
      <w:start w:val="1"/>
      <w:numFmt w:val="decimal"/>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070805D0">
      <w:start w:val="1"/>
      <w:numFmt w:val="decimal"/>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5DAC108A">
      <w:start w:val="1"/>
      <w:numFmt w:val="decimal"/>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CCF8F4CC">
      <w:start w:val="1"/>
      <w:numFmt w:val="decimal"/>
      <w:lvlText w:val="%7."/>
      <w:lvlJc w:val="left"/>
      <w:pPr>
        <w:tabs>
          <w:tab w:val="left" w:pos="720"/>
          <w:tab w:val="left" w:pos="1440"/>
          <w:tab w:val="left" w:pos="2160"/>
          <w:tab w:val="left" w:pos="2880"/>
          <w:tab w:val="left" w:pos="3600"/>
          <w:tab w:val="left" w:pos="4320"/>
          <w:tab w:val="left" w:pos="5760"/>
          <w:tab w:val="left" w:pos="6480"/>
          <w:tab w:val="left" w:pos="7200"/>
          <w:tab w:val="left" w:pos="7920"/>
          <w:tab w:val="left" w:pos="8640"/>
          <w:tab w:val="left" w:pos="9360"/>
          <w:tab w:val="left" w:pos="10080"/>
          <w:tab w:val="left" w:pos="108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F44499AE">
      <w:start w:val="1"/>
      <w:numFmt w:val="decimal"/>
      <w:lvlText w:val="%8."/>
      <w:lvlJc w:val="left"/>
      <w:pPr>
        <w:tabs>
          <w:tab w:val="left" w:pos="720"/>
          <w:tab w:val="left" w:pos="1440"/>
          <w:tab w:val="left" w:pos="2160"/>
          <w:tab w:val="left" w:pos="2880"/>
          <w:tab w:val="left" w:pos="3600"/>
          <w:tab w:val="left" w:pos="4320"/>
          <w:tab w:val="left" w:pos="5040"/>
          <w:tab w:val="left" w:pos="6480"/>
          <w:tab w:val="left" w:pos="7200"/>
          <w:tab w:val="left" w:pos="7920"/>
          <w:tab w:val="left" w:pos="8640"/>
          <w:tab w:val="left" w:pos="9360"/>
          <w:tab w:val="left" w:pos="10080"/>
          <w:tab w:val="left" w:pos="108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4344D7DE">
      <w:start w:val="1"/>
      <w:numFmt w:val="decimal"/>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797A1A60"/>
    <w:multiLevelType w:val="hybridMultilevel"/>
    <w:tmpl w:val="1AE07DF0"/>
    <w:lvl w:ilvl="0" w:tplc="03DA01FC">
      <w:start w:val="1"/>
      <w:numFmt w:val="decimal"/>
      <w:lvlText w:val="%1."/>
      <w:lvlJc w:val="left"/>
      <w:pPr>
        <w:tabs>
          <w:tab w:val="left" w:pos="1440"/>
          <w:tab w:val="left" w:pos="2880"/>
          <w:tab w:val="left" w:pos="4320"/>
          <w:tab w:val="left" w:pos="5760"/>
          <w:tab w:val="left" w:pos="7200"/>
          <w:tab w:val="left" w:pos="8640"/>
          <w:tab w:val="left" w:pos="1008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59743564">
      <w:start w:val="1"/>
      <w:numFmt w:val="decimal"/>
      <w:lvlText w:val="%2."/>
      <w:lvlJc w:val="left"/>
      <w:pPr>
        <w:tabs>
          <w:tab w:val="left" w:pos="1440"/>
          <w:tab w:val="left" w:pos="2880"/>
          <w:tab w:val="left" w:pos="4320"/>
          <w:tab w:val="left" w:pos="5760"/>
          <w:tab w:val="left" w:pos="7200"/>
          <w:tab w:val="left" w:pos="8640"/>
          <w:tab w:val="left" w:pos="10080"/>
        </w:tabs>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 w:ilvl="2" w:tplc="CF466D30">
      <w:start w:val="1"/>
      <w:numFmt w:val="decimal"/>
      <w:lvlText w:val="%3."/>
      <w:lvlJc w:val="left"/>
      <w:pPr>
        <w:tabs>
          <w:tab w:val="left" w:pos="1440"/>
          <w:tab w:val="left" w:pos="2880"/>
          <w:tab w:val="left" w:pos="4320"/>
          <w:tab w:val="left" w:pos="5760"/>
          <w:tab w:val="left" w:pos="7200"/>
          <w:tab w:val="left" w:pos="8640"/>
          <w:tab w:val="left" w:pos="10080"/>
        </w:tabs>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 w:ilvl="3" w:tplc="41629C7E">
      <w:start w:val="1"/>
      <w:numFmt w:val="decimal"/>
      <w:lvlText w:val="%4."/>
      <w:lvlJc w:val="left"/>
      <w:pPr>
        <w:tabs>
          <w:tab w:val="left" w:pos="1440"/>
          <w:tab w:val="left" w:pos="2880"/>
          <w:tab w:val="left" w:pos="4320"/>
          <w:tab w:val="left" w:pos="5760"/>
          <w:tab w:val="left" w:pos="7200"/>
          <w:tab w:val="left" w:pos="8640"/>
          <w:tab w:val="left" w:pos="10080"/>
        </w:tabs>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 w:ilvl="4" w:tplc="1BD62052">
      <w:start w:val="1"/>
      <w:numFmt w:val="decimal"/>
      <w:lvlText w:val="%5."/>
      <w:lvlJc w:val="left"/>
      <w:pPr>
        <w:tabs>
          <w:tab w:val="left" w:pos="1440"/>
          <w:tab w:val="left" w:pos="2880"/>
          <w:tab w:val="left" w:pos="4320"/>
          <w:tab w:val="left" w:pos="5760"/>
          <w:tab w:val="left" w:pos="7200"/>
          <w:tab w:val="left" w:pos="8640"/>
          <w:tab w:val="left" w:pos="10080"/>
        </w:tabs>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 w:ilvl="5" w:tplc="6FEE7AE8">
      <w:start w:val="1"/>
      <w:numFmt w:val="decimal"/>
      <w:lvlText w:val="%6."/>
      <w:lvlJc w:val="left"/>
      <w:pPr>
        <w:tabs>
          <w:tab w:val="left" w:pos="1440"/>
          <w:tab w:val="left" w:pos="2880"/>
          <w:tab w:val="left" w:pos="5760"/>
          <w:tab w:val="left" w:pos="7200"/>
          <w:tab w:val="left" w:pos="8640"/>
          <w:tab w:val="left" w:pos="10080"/>
        </w:tabs>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 w:ilvl="6" w:tplc="77686EE2">
      <w:start w:val="1"/>
      <w:numFmt w:val="decimal"/>
      <w:lvlText w:val="%7."/>
      <w:lvlJc w:val="left"/>
      <w:pPr>
        <w:tabs>
          <w:tab w:val="left" w:pos="1440"/>
          <w:tab w:val="left" w:pos="2880"/>
          <w:tab w:val="left" w:pos="4320"/>
          <w:tab w:val="left" w:pos="5760"/>
          <w:tab w:val="left" w:pos="7200"/>
          <w:tab w:val="left" w:pos="8640"/>
          <w:tab w:val="left" w:pos="10080"/>
        </w:tabs>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 w:ilvl="7" w:tplc="712895CC">
      <w:start w:val="1"/>
      <w:numFmt w:val="decimal"/>
      <w:lvlText w:val="%8."/>
      <w:lvlJc w:val="left"/>
      <w:pPr>
        <w:tabs>
          <w:tab w:val="left" w:pos="1440"/>
          <w:tab w:val="left" w:pos="2880"/>
          <w:tab w:val="left" w:pos="4320"/>
          <w:tab w:val="left" w:pos="7200"/>
          <w:tab w:val="left" w:pos="8640"/>
          <w:tab w:val="left" w:pos="10080"/>
        </w:tabs>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 w:ilvl="8" w:tplc="56C66CCA">
      <w:start w:val="1"/>
      <w:numFmt w:val="decimal"/>
      <w:lvlText w:val="%9."/>
      <w:lvlJc w:val="left"/>
      <w:pPr>
        <w:tabs>
          <w:tab w:val="left" w:pos="1440"/>
          <w:tab w:val="left" w:pos="2880"/>
          <w:tab w:val="left" w:pos="4320"/>
          <w:tab w:val="left" w:pos="5760"/>
          <w:tab w:val="left" w:pos="7200"/>
          <w:tab w:val="left" w:pos="8640"/>
          <w:tab w:val="left" w:pos="10080"/>
        </w:tabs>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7"/>
  </w:num>
  <w:num w:numId="2">
    <w:abstractNumId w:val="5"/>
  </w:num>
  <w:num w:numId="3">
    <w:abstractNumId w:val="8"/>
  </w:num>
  <w:num w:numId="4">
    <w:abstractNumId w:val="9"/>
  </w:num>
  <w:num w:numId="5">
    <w:abstractNumId w:val="2"/>
  </w:num>
  <w:num w:numId="6">
    <w:abstractNumId w:val="4"/>
  </w:num>
  <w:num w:numId="7">
    <w:abstractNumId w:val="6"/>
  </w:num>
  <w:num w:numId="8">
    <w:abstractNumId w:val="0"/>
  </w:num>
  <w:num w:numId="9">
    <w:abstractNumId w:val="3"/>
  </w:num>
  <w:num w:numId="10">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信美人寿相互保险社">
    <w15:presenceInfo w15:providerId="None" w15:userId="信美人寿相互保险社"/>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CE3"/>
    <w:rsid w:val="00034432"/>
    <w:rsid w:val="000470DA"/>
    <w:rsid w:val="00094A5A"/>
    <w:rsid w:val="000A0EF4"/>
    <w:rsid w:val="000C1CE3"/>
    <w:rsid w:val="001029A5"/>
    <w:rsid w:val="001322F0"/>
    <w:rsid w:val="001725A3"/>
    <w:rsid w:val="001E34B4"/>
    <w:rsid w:val="0021613E"/>
    <w:rsid w:val="00245C11"/>
    <w:rsid w:val="00265A5F"/>
    <w:rsid w:val="002E53CE"/>
    <w:rsid w:val="00365CE6"/>
    <w:rsid w:val="00365EAC"/>
    <w:rsid w:val="003B1785"/>
    <w:rsid w:val="004C3C26"/>
    <w:rsid w:val="004E45BD"/>
    <w:rsid w:val="004F3128"/>
    <w:rsid w:val="00520D40"/>
    <w:rsid w:val="00524BA2"/>
    <w:rsid w:val="005372DE"/>
    <w:rsid w:val="005B3215"/>
    <w:rsid w:val="005E2BFC"/>
    <w:rsid w:val="005E40AF"/>
    <w:rsid w:val="006072D0"/>
    <w:rsid w:val="0063162C"/>
    <w:rsid w:val="006639AF"/>
    <w:rsid w:val="00664578"/>
    <w:rsid w:val="00671E94"/>
    <w:rsid w:val="006839DF"/>
    <w:rsid w:val="006A34E7"/>
    <w:rsid w:val="006C0D60"/>
    <w:rsid w:val="006C6584"/>
    <w:rsid w:val="00707188"/>
    <w:rsid w:val="007457C9"/>
    <w:rsid w:val="00761F8D"/>
    <w:rsid w:val="00800DC7"/>
    <w:rsid w:val="00813501"/>
    <w:rsid w:val="00841C30"/>
    <w:rsid w:val="00851AAB"/>
    <w:rsid w:val="00863969"/>
    <w:rsid w:val="008642C8"/>
    <w:rsid w:val="00886D16"/>
    <w:rsid w:val="008976CC"/>
    <w:rsid w:val="008E6DDF"/>
    <w:rsid w:val="00904BB4"/>
    <w:rsid w:val="00922FD1"/>
    <w:rsid w:val="00927EF9"/>
    <w:rsid w:val="00932CDA"/>
    <w:rsid w:val="009641C1"/>
    <w:rsid w:val="009D1D09"/>
    <w:rsid w:val="00A00D94"/>
    <w:rsid w:val="00A24369"/>
    <w:rsid w:val="00A328AC"/>
    <w:rsid w:val="00A76ADE"/>
    <w:rsid w:val="00AA09AA"/>
    <w:rsid w:val="00AC08BE"/>
    <w:rsid w:val="00AC7D9A"/>
    <w:rsid w:val="00AF2A31"/>
    <w:rsid w:val="00C00541"/>
    <w:rsid w:val="00C36D9C"/>
    <w:rsid w:val="00C464D5"/>
    <w:rsid w:val="00C54967"/>
    <w:rsid w:val="00C836D4"/>
    <w:rsid w:val="00C911A3"/>
    <w:rsid w:val="00CF2811"/>
    <w:rsid w:val="00CF7893"/>
    <w:rsid w:val="00D352FA"/>
    <w:rsid w:val="00D41C09"/>
    <w:rsid w:val="00D45A41"/>
    <w:rsid w:val="00D61A98"/>
    <w:rsid w:val="00D658CB"/>
    <w:rsid w:val="00DA5887"/>
    <w:rsid w:val="00DC3F9F"/>
    <w:rsid w:val="00DE4099"/>
    <w:rsid w:val="00E05254"/>
    <w:rsid w:val="00E105E3"/>
    <w:rsid w:val="00F21CFC"/>
    <w:rsid w:val="00F21FCC"/>
    <w:rsid w:val="00F27E5D"/>
    <w:rsid w:val="00F40B1F"/>
    <w:rsid w:val="00FB451A"/>
    <w:rsid w:val="00FC07AC"/>
    <w:rsid w:val="00FD18CB"/>
    <w:rsid w:val="00FE4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7273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rsid w:val="003B1785"/>
    <w:rPr>
      <w:rFonts w:ascii="Helvetica" w:eastAsia="Helvetica" w:hAnsi="Helvetica" w:cs="Helvetica"/>
      <w:color w:val="000000"/>
      <w:kern w:val="0"/>
      <w:sz w:val="22"/>
      <w:szCs w:val="22"/>
    </w:rPr>
  </w:style>
  <w:style w:type="paragraph" w:styleId="1">
    <w:name w:val="heading 1"/>
    <w:next w:val="a"/>
    <w:pPr>
      <w:keepNext/>
      <w:keepLines/>
      <w:widowControl w:val="0"/>
      <w:spacing w:before="340" w:after="330" w:line="578" w:lineRule="auto"/>
      <w:ind w:firstLine="200"/>
      <w:jc w:val="both"/>
      <w:outlineLvl w:val="0"/>
    </w:pPr>
    <w:rPr>
      <w:rFonts w:ascii="Calibri" w:eastAsia="Calibri" w:hAnsi="Calibri" w:cs="Calibri"/>
      <w:b/>
      <w:bCs/>
      <w:color w:val="000000"/>
      <w:kern w:val="44"/>
      <w:sz w:val="21"/>
      <w:szCs w:val="21"/>
      <w:u w:color="000000"/>
    </w:rPr>
  </w:style>
  <w:style w:type="paragraph" w:styleId="2">
    <w:name w:val="heading 2"/>
    <w:basedOn w:val="a"/>
    <w:next w:val="a"/>
    <w:link w:val="20"/>
    <w:uiPriority w:val="9"/>
    <w:unhideWhenUsed/>
    <w:qFormat/>
    <w:rsid w:val="00E052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53CE"/>
    <w:pPr>
      <w:keepNext/>
      <w:keepLines/>
      <w:spacing w:before="260" w:after="260" w:line="416" w:lineRule="auto"/>
      <w:outlineLvl w:val="2"/>
    </w:pPr>
    <w:rPr>
      <w:b/>
      <w:bCs/>
      <w:sz w:val="52"/>
      <w:szCs w:val="52"/>
      <w:lang w:val="zh-CN"/>
    </w:rPr>
  </w:style>
  <w:style w:type="paragraph" w:styleId="4">
    <w:name w:val="heading 4"/>
    <w:basedOn w:val="a"/>
    <w:next w:val="a"/>
    <w:link w:val="40"/>
    <w:uiPriority w:val="9"/>
    <w:unhideWhenUsed/>
    <w:qFormat/>
    <w:rsid w:val="002E53C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53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Helvetica" w:cs="Arial Unicode MS"/>
      <w:color w:val="000000"/>
      <w:kern w:val="0"/>
    </w:rPr>
  </w:style>
  <w:style w:type="paragraph" w:customStyle="1" w:styleId="a5">
    <w:name w:val="默认"/>
    <w:rPr>
      <w:rFonts w:ascii="Helvetica" w:eastAsia="Helvetica" w:hAnsi="Helvetica" w:cs="Helvetica"/>
      <w:color w:val="000000"/>
      <w:kern w:val="0"/>
      <w:sz w:val="22"/>
      <w:szCs w:val="22"/>
    </w:rPr>
  </w:style>
  <w:style w:type="paragraph" w:customStyle="1" w:styleId="a6">
    <w:name w:val="大标题"/>
    <w:next w:val="a"/>
    <w:pPr>
      <w:keepNext/>
    </w:pPr>
    <w:rPr>
      <w:rFonts w:ascii="Helvetica" w:eastAsia="Helvetica" w:hAnsi="Helvetica" w:cs="Helvetica"/>
      <w:b/>
      <w:bCs/>
      <w:color w:val="000000"/>
      <w:kern w:val="0"/>
      <w:sz w:val="60"/>
      <w:szCs w:val="60"/>
    </w:rPr>
  </w:style>
  <w:style w:type="paragraph" w:customStyle="1" w:styleId="a7">
    <w:name w:val="小标题"/>
    <w:next w:val="a"/>
    <w:pPr>
      <w:keepNext/>
      <w:outlineLvl w:val="0"/>
    </w:pPr>
    <w:rPr>
      <w:rFonts w:ascii="Helvetica" w:eastAsia="Arial Unicode MS" w:hAnsi="Helvetica" w:cs="Arial Unicode MS"/>
      <w:b/>
      <w:bCs/>
      <w:color w:val="000000"/>
      <w:kern w:val="0"/>
      <w:sz w:val="36"/>
      <w:szCs w:val="36"/>
    </w:rPr>
  </w:style>
  <w:style w:type="paragraph" w:styleId="a8">
    <w:name w:val="caption"/>
    <w:pPr>
      <w:suppressAutoHyphens/>
      <w:outlineLvl w:val="0"/>
    </w:pPr>
    <w:rPr>
      <w:rFonts w:ascii="Calibri" w:eastAsia="Calibri" w:hAnsi="Calibri" w:cs="Calibri"/>
      <w:color w:val="000000"/>
      <w:kern w:val="0"/>
      <w:sz w:val="36"/>
      <w:szCs w:val="36"/>
    </w:rPr>
  </w:style>
  <w:style w:type="paragraph" w:customStyle="1" w:styleId="21">
    <w:name w:val="小标题 2"/>
    <w:next w:val="a"/>
    <w:pPr>
      <w:keepNext/>
      <w:outlineLvl w:val="1"/>
    </w:pPr>
    <w:rPr>
      <w:rFonts w:ascii="Helvetica" w:eastAsia="Arial Unicode MS" w:hAnsi="Helvetica" w:cs="Arial Unicode MS"/>
      <w:b/>
      <w:bCs/>
      <w:color w:val="000000"/>
      <w:kern w:val="0"/>
      <w:sz w:val="32"/>
      <w:szCs w:val="32"/>
    </w:rPr>
  </w:style>
  <w:style w:type="paragraph" w:styleId="a9">
    <w:name w:val="annotation text"/>
    <w:basedOn w:val="a"/>
    <w:link w:val="aa"/>
    <w:uiPriority w:val="99"/>
    <w:semiHidden/>
    <w:unhideWhenUsed/>
  </w:style>
  <w:style w:type="character" w:customStyle="1" w:styleId="aa">
    <w:name w:val="批注文字字符"/>
    <w:basedOn w:val="a0"/>
    <w:link w:val="a9"/>
    <w:uiPriority w:val="99"/>
    <w:semiHidden/>
    <w:rPr>
      <w:rFonts w:ascii="Helvetica" w:eastAsia="Helvetica" w:hAnsi="Helvetica" w:cs="Helvetica"/>
      <w:color w:val="000000"/>
      <w:sz w:val="22"/>
      <w:szCs w:val="22"/>
    </w:rPr>
  </w:style>
  <w:style w:type="character" w:styleId="ab">
    <w:name w:val="annotation reference"/>
    <w:basedOn w:val="a0"/>
    <w:uiPriority w:val="99"/>
    <w:semiHidden/>
    <w:unhideWhenUsed/>
    <w:rPr>
      <w:sz w:val="21"/>
      <w:szCs w:val="21"/>
    </w:rPr>
  </w:style>
  <w:style w:type="paragraph" w:styleId="ac">
    <w:name w:val="Balloon Text"/>
    <w:basedOn w:val="a"/>
    <w:link w:val="ad"/>
    <w:uiPriority w:val="99"/>
    <w:semiHidden/>
    <w:unhideWhenUsed/>
    <w:rsid w:val="001322F0"/>
    <w:rPr>
      <w:rFonts w:ascii="宋体" w:eastAsia="宋体"/>
      <w:sz w:val="18"/>
      <w:szCs w:val="18"/>
    </w:rPr>
  </w:style>
  <w:style w:type="character" w:customStyle="1" w:styleId="ad">
    <w:name w:val="批注框文本字符"/>
    <w:basedOn w:val="a0"/>
    <w:link w:val="ac"/>
    <w:uiPriority w:val="99"/>
    <w:semiHidden/>
    <w:rsid w:val="001322F0"/>
    <w:rPr>
      <w:rFonts w:ascii="宋体" w:eastAsia="宋体" w:hAnsi="Helvetica" w:cs="Helvetica"/>
      <w:color w:val="000000"/>
      <w:sz w:val="18"/>
      <w:szCs w:val="18"/>
    </w:rPr>
  </w:style>
  <w:style w:type="paragraph" w:styleId="ae">
    <w:name w:val="Document Map"/>
    <w:basedOn w:val="a"/>
    <w:link w:val="af"/>
    <w:uiPriority w:val="99"/>
    <w:semiHidden/>
    <w:unhideWhenUsed/>
    <w:rsid w:val="00E05254"/>
    <w:rPr>
      <w:rFonts w:ascii="宋体" w:eastAsia="宋体"/>
      <w:sz w:val="24"/>
      <w:szCs w:val="24"/>
    </w:rPr>
  </w:style>
  <w:style w:type="character" w:customStyle="1" w:styleId="af">
    <w:name w:val="文档结构图字符"/>
    <w:basedOn w:val="a0"/>
    <w:link w:val="ae"/>
    <w:uiPriority w:val="99"/>
    <w:semiHidden/>
    <w:rsid w:val="00E05254"/>
    <w:rPr>
      <w:rFonts w:ascii="宋体" w:eastAsia="宋体" w:hAnsi="Helvetica" w:cs="Helvetica"/>
      <w:color w:val="000000"/>
      <w:kern w:val="0"/>
    </w:rPr>
  </w:style>
  <w:style w:type="character" w:customStyle="1" w:styleId="20">
    <w:name w:val="标题 2字符"/>
    <w:basedOn w:val="a0"/>
    <w:link w:val="2"/>
    <w:uiPriority w:val="9"/>
    <w:rsid w:val="00E05254"/>
    <w:rPr>
      <w:rFonts w:asciiTheme="majorHAnsi" w:eastAsiaTheme="majorEastAsia" w:hAnsiTheme="majorHAnsi" w:cstheme="majorBidi"/>
      <w:b/>
      <w:bCs/>
      <w:color w:val="000000"/>
      <w:kern w:val="0"/>
      <w:sz w:val="32"/>
      <w:szCs w:val="32"/>
    </w:rPr>
  </w:style>
  <w:style w:type="paragraph" w:styleId="af0">
    <w:name w:val="header"/>
    <w:basedOn w:val="a"/>
    <w:link w:val="af1"/>
    <w:uiPriority w:val="99"/>
    <w:unhideWhenUsed/>
    <w:rsid w:val="00365CE6"/>
    <w:pPr>
      <w:pBdr>
        <w:bottom w:val="single" w:sz="6" w:space="1" w:color="auto"/>
      </w:pBdr>
      <w:tabs>
        <w:tab w:val="center" w:pos="4153"/>
        <w:tab w:val="right" w:pos="8306"/>
      </w:tabs>
      <w:snapToGrid w:val="0"/>
      <w:jc w:val="center"/>
    </w:pPr>
    <w:rPr>
      <w:sz w:val="18"/>
      <w:szCs w:val="18"/>
    </w:rPr>
  </w:style>
  <w:style w:type="character" w:customStyle="1" w:styleId="af1">
    <w:name w:val="页眉字符"/>
    <w:basedOn w:val="a0"/>
    <w:link w:val="af0"/>
    <w:uiPriority w:val="99"/>
    <w:rsid w:val="00365CE6"/>
    <w:rPr>
      <w:rFonts w:ascii="Helvetica" w:eastAsia="Helvetica" w:hAnsi="Helvetica" w:cs="Helvetica"/>
      <w:color w:val="000000"/>
      <w:kern w:val="0"/>
      <w:sz w:val="18"/>
      <w:szCs w:val="18"/>
    </w:rPr>
  </w:style>
  <w:style w:type="paragraph" w:styleId="af2">
    <w:name w:val="footer"/>
    <w:basedOn w:val="a"/>
    <w:link w:val="af3"/>
    <w:uiPriority w:val="99"/>
    <w:unhideWhenUsed/>
    <w:rsid w:val="00365CE6"/>
    <w:pPr>
      <w:tabs>
        <w:tab w:val="center" w:pos="4153"/>
        <w:tab w:val="right" w:pos="8306"/>
      </w:tabs>
      <w:snapToGrid w:val="0"/>
    </w:pPr>
    <w:rPr>
      <w:sz w:val="18"/>
      <w:szCs w:val="18"/>
    </w:rPr>
  </w:style>
  <w:style w:type="character" w:customStyle="1" w:styleId="af3">
    <w:name w:val="页脚字符"/>
    <w:basedOn w:val="a0"/>
    <w:link w:val="af2"/>
    <w:uiPriority w:val="99"/>
    <w:rsid w:val="00365CE6"/>
    <w:rPr>
      <w:rFonts w:ascii="Helvetica" w:eastAsia="Helvetica" w:hAnsi="Helvetica" w:cs="Helvetica"/>
      <w:color w:val="000000"/>
      <w:kern w:val="0"/>
      <w:sz w:val="18"/>
      <w:szCs w:val="18"/>
    </w:rPr>
  </w:style>
  <w:style w:type="paragraph" w:styleId="af4">
    <w:name w:val="Revision"/>
    <w:hidden/>
    <w:uiPriority w:val="99"/>
    <w:semiHidden/>
    <w:rsid w:val="00365CE6"/>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w:eastAsia="Helvetica" w:hAnsi="Helvetica" w:cs="Helvetica"/>
      <w:color w:val="000000"/>
      <w:kern w:val="0"/>
      <w:sz w:val="22"/>
      <w:szCs w:val="22"/>
    </w:rPr>
  </w:style>
  <w:style w:type="paragraph" w:styleId="af5">
    <w:name w:val="List Paragraph"/>
    <w:basedOn w:val="a"/>
    <w:uiPriority w:val="34"/>
    <w:qFormat/>
    <w:rsid w:val="00FE4477"/>
    <w:pPr>
      <w:ind w:firstLineChars="200" w:firstLine="420"/>
    </w:pPr>
  </w:style>
  <w:style w:type="paragraph" w:styleId="af6">
    <w:name w:val="Title"/>
    <w:basedOn w:val="a"/>
    <w:next w:val="a"/>
    <w:link w:val="af7"/>
    <w:uiPriority w:val="10"/>
    <w:qFormat/>
    <w:rsid w:val="00851AAB"/>
    <w:pPr>
      <w:spacing w:before="240" w:after="60"/>
      <w:jc w:val="center"/>
      <w:outlineLvl w:val="0"/>
    </w:pPr>
    <w:rPr>
      <w:rFonts w:asciiTheme="majorHAnsi" w:eastAsia="宋体" w:hAnsiTheme="majorHAnsi" w:cstheme="majorBidi"/>
      <w:b/>
      <w:bCs/>
      <w:sz w:val="32"/>
      <w:szCs w:val="32"/>
    </w:rPr>
  </w:style>
  <w:style w:type="character" w:customStyle="1" w:styleId="af7">
    <w:name w:val="标题字符"/>
    <w:basedOn w:val="a0"/>
    <w:link w:val="af6"/>
    <w:uiPriority w:val="10"/>
    <w:rsid w:val="00851AAB"/>
    <w:rPr>
      <w:rFonts w:asciiTheme="majorHAnsi" w:eastAsia="宋体" w:hAnsiTheme="majorHAnsi" w:cstheme="majorBidi"/>
      <w:b/>
      <w:bCs/>
      <w:color w:val="000000"/>
      <w:kern w:val="0"/>
      <w:sz w:val="32"/>
      <w:szCs w:val="32"/>
    </w:rPr>
  </w:style>
  <w:style w:type="character" w:customStyle="1" w:styleId="30">
    <w:name w:val="标题 3字符"/>
    <w:basedOn w:val="a0"/>
    <w:link w:val="3"/>
    <w:uiPriority w:val="9"/>
    <w:rsid w:val="002E53CE"/>
    <w:rPr>
      <w:rFonts w:ascii="Helvetica" w:eastAsia="Helvetica" w:hAnsi="Helvetica" w:cs="Helvetica"/>
      <w:b/>
      <w:bCs/>
      <w:color w:val="000000"/>
      <w:kern w:val="0"/>
      <w:sz w:val="52"/>
      <w:szCs w:val="52"/>
      <w:lang w:val="zh-CN"/>
    </w:rPr>
  </w:style>
  <w:style w:type="character" w:customStyle="1" w:styleId="40">
    <w:name w:val="标题 4字符"/>
    <w:basedOn w:val="a0"/>
    <w:link w:val="4"/>
    <w:uiPriority w:val="9"/>
    <w:rsid w:val="002E53CE"/>
    <w:rPr>
      <w:rFonts w:asciiTheme="majorHAnsi" w:eastAsiaTheme="majorEastAsia" w:hAnsiTheme="majorHAnsi" w:cstheme="majorBidi"/>
      <w:b/>
      <w:bCs/>
      <w:color w:val="000000"/>
      <w:kern w:val="0"/>
      <w:sz w:val="28"/>
      <w:szCs w:val="28"/>
    </w:rPr>
  </w:style>
  <w:style w:type="character" w:customStyle="1" w:styleId="50">
    <w:name w:val="标题 5字符"/>
    <w:basedOn w:val="a0"/>
    <w:link w:val="5"/>
    <w:uiPriority w:val="9"/>
    <w:rsid w:val="002E53CE"/>
    <w:rPr>
      <w:rFonts w:ascii="Helvetica" w:eastAsia="Helvetica" w:hAnsi="Helvetica" w:cs="Helvetica"/>
      <w:b/>
      <w:bCs/>
      <w:color w:val="000000"/>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comments" Target="comments.xml"/><Relationship Id="rId24" Type="http://schemas.microsoft.com/office/2011/relationships/commentsExtended" Target="commentsExtended.xml"/><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tif"/><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Relationship Id="rId31" Type="http://schemas.openxmlformats.org/officeDocument/2006/relationships/image" Target="media/image22.png"/><Relationship Id="rId32" Type="http://schemas.openxmlformats.org/officeDocument/2006/relationships/image" Target="media/image23.ti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oleObject" Target="embeddings/Microsoft_Excel_97_-_2004____1.xls"/><Relationship Id="rId36" Type="http://schemas.openxmlformats.org/officeDocument/2006/relationships/image" Target="media/image26.emf"/><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Relationship Id="rId18" Type="http://schemas.openxmlformats.org/officeDocument/2006/relationships/image" Target="media/image11.tif"/><Relationship Id="rId19" Type="http://schemas.openxmlformats.org/officeDocument/2006/relationships/image" Target="media/image12.png"/><Relationship Id="rId37" Type="http://schemas.openxmlformats.org/officeDocument/2006/relationships/oleObject" Target="embeddings/Microsoft_Excel_97_-_2004____2.xls"/><Relationship Id="rId38" Type="http://schemas.openxmlformats.org/officeDocument/2006/relationships/image" Target="media/image27.png"/><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a:ea typeface="宋体"/>
        <a:cs typeface="Helvetica"/>
      </a:majorFont>
      <a:minorFont>
        <a:latin typeface="Helvetica"/>
        <a:ea typeface="宋体"/>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6DC603-0C0D-314A-95FB-AA8C91220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1148</Words>
  <Characters>6547</Characters>
  <Application>Microsoft Macintosh Word</Application>
  <DocSecurity>0</DocSecurity>
  <Lines>54</Lines>
  <Paragraphs>15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信美人寿相互保险社</dc:creator>
  <cp:keywords/>
  <dc:description/>
  <cp:lastModifiedBy>Microsoft Office 用户</cp:lastModifiedBy>
  <cp:revision>2</cp:revision>
  <cp:lastPrinted>2018-12-06T17:27:00Z</cp:lastPrinted>
  <dcterms:created xsi:type="dcterms:W3CDTF">2019-08-05T03:42:00Z</dcterms:created>
  <dcterms:modified xsi:type="dcterms:W3CDTF">2019-08-05T03:42:00Z</dcterms:modified>
</cp:coreProperties>
</file>