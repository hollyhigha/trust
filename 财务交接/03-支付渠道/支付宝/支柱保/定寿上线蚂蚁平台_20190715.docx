
<file path=[Content_Types].xml><?xml version="1.0" encoding="utf-8"?>
<Types xmlns="http://schemas.openxmlformats.org/package/2006/content-types">
  <Default Extension="xml" ContentType="application/xml"/>
  <Default Extension="doc" ContentType="application/msword"/>
  <Default Extension="jpeg" ContentType="image/jpeg"/>
  <Default Extension="tiff" ContentType="image/tiff"/>
  <Default Extension="emf" ContentType="image/x-emf"/>
  <Default Extension="rels" ContentType="application/vnd.openxmlformats-package.relationships+xml"/>
  <Default Extension="docx" ContentType="application/vnd.openxmlformats-officedocument.wordprocessingml.document"/>
  <Default Extension="png" ContentType="image/png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6AA369" w14:textId="77777777" w:rsidR="00574C77" w:rsidRDefault="00574C77" w:rsidP="00B20675">
      <w:pPr>
        <w:adjustRightInd w:val="0"/>
        <w:snapToGrid w:val="0"/>
        <w:spacing w:beforeLines="50" w:before="156" w:afterLines="50" w:after="156"/>
        <w:ind w:firstLine="560"/>
        <w:jc w:val="center"/>
        <w:rPr>
          <w:rFonts w:ascii="微软雅黑" w:hAnsi="微软雅黑"/>
          <w:b/>
          <w:sz w:val="28"/>
        </w:rPr>
      </w:pPr>
      <w:r w:rsidRPr="00574C77">
        <w:rPr>
          <w:rFonts w:ascii="微软雅黑" w:hAnsi="微软雅黑" w:hint="eastAsia"/>
          <w:b/>
          <w:sz w:val="28"/>
        </w:rPr>
        <w:t>定寿上线蚂蚁平台</w:t>
      </w:r>
    </w:p>
    <w:p w14:paraId="1D5F30A7" w14:textId="2A73F429" w:rsidR="00E92540" w:rsidRPr="00B153FF" w:rsidRDefault="00E92540" w:rsidP="00B20675">
      <w:pPr>
        <w:adjustRightInd w:val="0"/>
        <w:snapToGrid w:val="0"/>
        <w:spacing w:beforeLines="50" w:before="156" w:afterLines="50" w:after="156"/>
        <w:ind w:firstLine="560"/>
        <w:jc w:val="center"/>
        <w:rPr>
          <w:rFonts w:ascii="微软雅黑" w:hAnsi="微软雅黑"/>
          <w:b/>
          <w:sz w:val="28"/>
        </w:rPr>
      </w:pPr>
      <w:r>
        <w:rPr>
          <w:rFonts w:ascii="微软雅黑" w:hAnsi="微软雅黑" w:hint="eastAsia"/>
          <w:b/>
          <w:sz w:val="28"/>
        </w:rPr>
        <w:t>产品需求说明书</w:t>
      </w:r>
    </w:p>
    <w:p w14:paraId="67DA29D8" w14:textId="77777777" w:rsidR="0034754E" w:rsidRPr="00883B3E" w:rsidRDefault="0034754E" w:rsidP="00B20675">
      <w:pPr>
        <w:pStyle w:val="1"/>
        <w:adjustRightInd w:val="0"/>
        <w:snapToGrid w:val="0"/>
        <w:spacing w:beforeLines="50" w:before="156" w:afterLines="50" w:after="156" w:line="240" w:lineRule="auto"/>
        <w:ind w:firstLine="420"/>
      </w:pPr>
      <w:r w:rsidRPr="00883B3E">
        <w:rPr>
          <w:rFonts w:hint="eastAsia"/>
        </w:rPr>
        <w:t>【版本日志</w:t>
      </w:r>
      <w:r w:rsidRPr="00883B3E">
        <w:t>】</w:t>
      </w:r>
    </w:p>
    <w:tbl>
      <w:tblPr>
        <w:tblStyle w:val="a8"/>
        <w:tblW w:w="4987" w:type="pct"/>
        <w:tblLook w:val="04A0" w:firstRow="1" w:lastRow="0" w:firstColumn="1" w:lastColumn="0" w:noHBand="0" w:noVBand="1"/>
      </w:tblPr>
      <w:tblGrid>
        <w:gridCol w:w="828"/>
        <w:gridCol w:w="1205"/>
        <w:gridCol w:w="1651"/>
        <w:gridCol w:w="4590"/>
        <w:tblGridChange w:id="0">
          <w:tblGrid>
            <w:gridCol w:w="828"/>
            <w:gridCol w:w="1205"/>
            <w:gridCol w:w="1651"/>
            <w:gridCol w:w="4590"/>
          </w:tblGrid>
        </w:tblGridChange>
      </w:tblGrid>
      <w:tr w:rsidR="00323CAE" w:rsidRPr="00137DEC" w14:paraId="21D519A3" w14:textId="77777777" w:rsidTr="00323CAE">
        <w:trPr>
          <w:trHeight w:val="499"/>
        </w:trPr>
        <w:tc>
          <w:tcPr>
            <w:tcW w:w="500" w:type="pct"/>
            <w:shd w:val="clear" w:color="auto" w:fill="92D050"/>
          </w:tcPr>
          <w:p w14:paraId="37841FA2" w14:textId="77777777" w:rsidR="00E92540" w:rsidRPr="00137DEC" w:rsidRDefault="00E92540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szCs w:val="21"/>
              </w:rPr>
            </w:pPr>
            <w:r w:rsidRPr="00137DEC">
              <w:rPr>
                <w:rFonts w:ascii="微软雅黑" w:hAnsi="微软雅黑" w:hint="eastAsia"/>
                <w:szCs w:val="21"/>
              </w:rPr>
              <w:t>版本</w:t>
            </w:r>
            <w:r>
              <w:rPr>
                <w:rFonts w:ascii="微软雅黑" w:hAnsi="微软雅黑" w:hint="eastAsia"/>
                <w:szCs w:val="21"/>
              </w:rPr>
              <w:t>号</w:t>
            </w:r>
          </w:p>
        </w:tc>
        <w:tc>
          <w:tcPr>
            <w:tcW w:w="728" w:type="pct"/>
            <w:shd w:val="clear" w:color="auto" w:fill="92D050"/>
          </w:tcPr>
          <w:p w14:paraId="62BE4D5C" w14:textId="77777777" w:rsidR="00E92540" w:rsidRDefault="00E92540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更新人</w:t>
            </w:r>
          </w:p>
        </w:tc>
        <w:tc>
          <w:tcPr>
            <w:tcW w:w="998" w:type="pct"/>
            <w:shd w:val="clear" w:color="auto" w:fill="92D050"/>
          </w:tcPr>
          <w:p w14:paraId="39AAB583" w14:textId="77777777" w:rsidR="00E92540" w:rsidRDefault="00E92540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更新日期</w:t>
            </w:r>
          </w:p>
        </w:tc>
        <w:tc>
          <w:tcPr>
            <w:tcW w:w="2774" w:type="pct"/>
            <w:shd w:val="clear" w:color="auto" w:fill="92D050"/>
          </w:tcPr>
          <w:p w14:paraId="65023C6D" w14:textId="77777777" w:rsidR="00E92540" w:rsidRPr="00137DEC" w:rsidRDefault="00E92540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更新内容</w:t>
            </w:r>
          </w:p>
        </w:tc>
      </w:tr>
      <w:tr w:rsidR="00323CAE" w:rsidRPr="00137DEC" w14:paraId="674A4EFC" w14:textId="77777777" w:rsidTr="00323CAE">
        <w:trPr>
          <w:trHeight w:val="483"/>
        </w:trPr>
        <w:tc>
          <w:tcPr>
            <w:tcW w:w="500" w:type="pct"/>
            <w:vAlign w:val="center"/>
          </w:tcPr>
          <w:p w14:paraId="0745353F" w14:textId="77777777" w:rsidR="00E92540" w:rsidRPr="00137DEC" w:rsidRDefault="00E92540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V1.0</w:t>
            </w:r>
          </w:p>
        </w:tc>
        <w:tc>
          <w:tcPr>
            <w:tcW w:w="728" w:type="pct"/>
            <w:vAlign w:val="center"/>
          </w:tcPr>
          <w:p w14:paraId="051859C1" w14:textId="37921111" w:rsidR="00E92540" w:rsidRDefault="00B20675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闫晗</w:t>
            </w:r>
          </w:p>
        </w:tc>
        <w:tc>
          <w:tcPr>
            <w:tcW w:w="998" w:type="pct"/>
            <w:vAlign w:val="center"/>
          </w:tcPr>
          <w:p w14:paraId="1237E681" w14:textId="67081B18" w:rsidR="00E92540" w:rsidRDefault="00B20675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2017-0</w:t>
            </w:r>
            <w:r w:rsidR="00501D15">
              <w:rPr>
                <w:rFonts w:ascii="微软雅黑" w:hAnsi="微软雅黑" w:hint="eastAsia"/>
              </w:rPr>
              <w:t>8</w:t>
            </w:r>
            <w:r>
              <w:rPr>
                <w:rFonts w:ascii="微软雅黑" w:hAnsi="微软雅黑" w:hint="eastAsia"/>
              </w:rPr>
              <w:t>-</w:t>
            </w:r>
            <w:r w:rsidR="00574C77">
              <w:rPr>
                <w:rFonts w:ascii="微软雅黑" w:hAnsi="微软雅黑" w:hint="eastAsia"/>
              </w:rPr>
              <w:t>15</w:t>
            </w:r>
          </w:p>
        </w:tc>
        <w:tc>
          <w:tcPr>
            <w:tcW w:w="2774" w:type="pct"/>
            <w:vAlign w:val="center"/>
          </w:tcPr>
          <w:p w14:paraId="0592AED8" w14:textId="77777777" w:rsidR="00E92540" w:rsidRPr="00501D15" w:rsidRDefault="008C1EF5" w:rsidP="00501D1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</w:rPr>
            </w:pPr>
            <w:r w:rsidRPr="00501D15">
              <w:rPr>
                <w:rFonts w:ascii="微软雅黑" w:hAnsi="微软雅黑" w:hint="eastAsia"/>
              </w:rPr>
              <w:t>产品需求说明书初稿</w:t>
            </w:r>
          </w:p>
        </w:tc>
      </w:tr>
      <w:tr w:rsidR="00323CAE" w:rsidRPr="00137DEC" w14:paraId="3308AB40" w14:textId="77777777" w:rsidTr="00323CAE">
        <w:trPr>
          <w:trHeight w:val="999"/>
        </w:trPr>
        <w:tc>
          <w:tcPr>
            <w:tcW w:w="500" w:type="pct"/>
            <w:vAlign w:val="center"/>
          </w:tcPr>
          <w:p w14:paraId="4B7D9225" w14:textId="54FC092A" w:rsidR="00BD7F79" w:rsidRDefault="00BD7F79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V2.0</w:t>
            </w:r>
          </w:p>
        </w:tc>
        <w:tc>
          <w:tcPr>
            <w:tcW w:w="728" w:type="pct"/>
            <w:vAlign w:val="center"/>
          </w:tcPr>
          <w:p w14:paraId="2B5C707B" w14:textId="63F868E5" w:rsidR="00BD7F79" w:rsidRDefault="00BD7F79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李新影</w:t>
            </w:r>
          </w:p>
        </w:tc>
        <w:tc>
          <w:tcPr>
            <w:tcW w:w="998" w:type="pct"/>
            <w:vAlign w:val="center"/>
          </w:tcPr>
          <w:p w14:paraId="1453ECC3" w14:textId="4BDD14D3" w:rsidR="00BD7F79" w:rsidRDefault="00BD7F79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2017-11-01</w:t>
            </w:r>
          </w:p>
        </w:tc>
        <w:tc>
          <w:tcPr>
            <w:tcW w:w="2774" w:type="pct"/>
            <w:vAlign w:val="center"/>
          </w:tcPr>
          <w:p w14:paraId="72AEB2A7" w14:textId="60C76368" w:rsidR="00BD7F79" w:rsidRPr="00501D15" w:rsidRDefault="00BD7F79" w:rsidP="00501D1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上线精品定寿和终身寿，关于精品定寿和终身寿的投核保规则、和蚂蚁平台产品定义</w:t>
            </w:r>
            <w:r w:rsidR="00AC0DFB">
              <w:rPr>
                <w:rFonts w:ascii="微软雅黑" w:hAnsi="微软雅黑" w:hint="eastAsia"/>
              </w:rPr>
              <w:t>、电子保单、短信内容的修改</w:t>
            </w:r>
            <w:r w:rsidR="002655BE">
              <w:rPr>
                <w:rFonts w:ascii="微软雅黑" w:hAnsi="微软雅黑" w:hint="eastAsia"/>
              </w:rPr>
              <w:t>、财务记账</w:t>
            </w:r>
          </w:p>
        </w:tc>
      </w:tr>
      <w:tr w:rsidR="00323CAE" w:rsidRPr="00137DEC" w14:paraId="6429489B" w14:textId="77777777" w:rsidTr="009A063A">
        <w:trPr>
          <w:trHeight w:val="912"/>
        </w:trPr>
        <w:tc>
          <w:tcPr>
            <w:tcW w:w="500" w:type="pct"/>
            <w:vAlign w:val="center"/>
          </w:tcPr>
          <w:p w14:paraId="6EA464B1" w14:textId="2DBC35AB" w:rsidR="00EF6C8C" w:rsidRPr="001C7C8B" w:rsidRDefault="00EF6C8C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szCs w:val="21"/>
                <w:rPrChange w:id="1" w:author="Microsoft Office 用户" w:date="2019-02-26T10:26:00Z">
                  <w:rPr>
                    <w:rFonts w:ascii="微软雅黑" w:hAnsi="微软雅黑"/>
                    <w:szCs w:val="21"/>
                    <w:highlight w:val="yellow"/>
                  </w:rPr>
                </w:rPrChange>
              </w:rPr>
            </w:pPr>
            <w:r w:rsidRPr="001C7C8B">
              <w:rPr>
                <w:rFonts w:ascii="微软雅黑" w:hAnsi="微软雅黑"/>
                <w:szCs w:val="21"/>
                <w:rPrChange w:id="2" w:author="Microsoft Office 用户" w:date="2019-02-26T10:26:00Z">
                  <w:rPr>
                    <w:rFonts w:ascii="微软雅黑" w:hAnsi="微软雅黑"/>
                    <w:szCs w:val="21"/>
                    <w:highlight w:val="yellow"/>
                  </w:rPr>
                </w:rPrChange>
              </w:rPr>
              <w:t>V3.0</w:t>
            </w:r>
          </w:p>
        </w:tc>
        <w:tc>
          <w:tcPr>
            <w:tcW w:w="728" w:type="pct"/>
            <w:vAlign w:val="center"/>
          </w:tcPr>
          <w:p w14:paraId="33B7BF61" w14:textId="2863B9D7" w:rsidR="00EF6C8C" w:rsidRPr="001C7C8B" w:rsidRDefault="00EF6C8C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rPrChange w:id="3" w:author="Microsoft Office 用户" w:date="2019-02-26T10:26:00Z">
                  <w:rPr>
                    <w:rFonts w:ascii="微软雅黑" w:hAnsi="微软雅黑"/>
                    <w:highlight w:val="yellow"/>
                  </w:rPr>
                </w:rPrChange>
              </w:rPr>
            </w:pPr>
            <w:r w:rsidRPr="001C7C8B">
              <w:rPr>
                <w:rFonts w:ascii="微软雅黑" w:hAnsi="微软雅黑" w:hint="eastAsia"/>
                <w:rPrChange w:id="4" w:author="Microsoft Office 用户" w:date="2019-02-26T10:26:00Z">
                  <w:rPr>
                    <w:rFonts w:ascii="微软雅黑" w:hAnsi="微软雅黑" w:hint="eastAsia"/>
                    <w:highlight w:val="yellow"/>
                  </w:rPr>
                </w:rPrChange>
              </w:rPr>
              <w:t>李新影</w:t>
            </w:r>
          </w:p>
        </w:tc>
        <w:tc>
          <w:tcPr>
            <w:tcW w:w="998" w:type="pct"/>
            <w:vAlign w:val="center"/>
          </w:tcPr>
          <w:p w14:paraId="2B35C76D" w14:textId="79795F5C" w:rsidR="00EF6C8C" w:rsidRPr="001C7C8B" w:rsidRDefault="00EF6C8C" w:rsidP="00EF6C8C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rPrChange w:id="5" w:author="Microsoft Office 用户" w:date="2019-02-26T10:26:00Z">
                  <w:rPr>
                    <w:rFonts w:ascii="微软雅黑" w:hAnsi="微软雅黑"/>
                    <w:highlight w:val="yellow"/>
                  </w:rPr>
                </w:rPrChange>
              </w:rPr>
            </w:pPr>
            <w:r w:rsidRPr="001C7C8B">
              <w:rPr>
                <w:rFonts w:ascii="微软雅黑" w:hAnsi="微软雅黑"/>
                <w:rPrChange w:id="6" w:author="Microsoft Office 用户" w:date="2019-02-26T10:26:00Z">
                  <w:rPr>
                    <w:rFonts w:ascii="微软雅黑" w:hAnsi="微软雅黑"/>
                    <w:highlight w:val="yellow"/>
                  </w:rPr>
                </w:rPrChange>
              </w:rPr>
              <w:t>2019-01-10</w:t>
            </w:r>
          </w:p>
        </w:tc>
        <w:tc>
          <w:tcPr>
            <w:tcW w:w="2774" w:type="pct"/>
            <w:vAlign w:val="center"/>
          </w:tcPr>
          <w:p w14:paraId="20EF4FF2" w14:textId="77777777" w:rsidR="00EF6C8C" w:rsidRPr="001C7C8B" w:rsidRDefault="00323CAE" w:rsidP="00BE35F8">
            <w:pPr>
              <w:pStyle w:val="2"/>
              <w:numPr>
                <w:ilvl w:val="0"/>
                <w:numId w:val="0"/>
              </w:numPr>
              <w:adjustRightInd w:val="0"/>
              <w:snapToGrid w:val="0"/>
              <w:spacing w:beforeLines="50" w:before="156" w:afterLines="50" w:after="156" w:line="240" w:lineRule="auto"/>
              <w:rPr>
                <w:rFonts w:ascii="微软雅黑" w:hAnsi="微软雅黑" w:cstheme="minorBidi"/>
                <w:b w:val="0"/>
                <w:bCs w:val="0"/>
                <w:sz w:val="18"/>
                <w:szCs w:val="22"/>
                <w:rPrChange w:id="7" w:author="Microsoft Office 用户" w:date="2019-02-26T10:26:00Z">
                  <w:rPr>
                    <w:rFonts w:ascii="微软雅黑" w:hAnsi="微软雅黑" w:cstheme="minorBidi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</w:pPr>
            <w:r w:rsidRPr="001C7C8B">
              <w:rPr>
                <w:rFonts w:ascii="微软雅黑" w:hAnsi="微软雅黑" w:cstheme="minorBidi" w:hint="eastAsia"/>
                <w:b w:val="0"/>
                <w:bCs w:val="0"/>
                <w:sz w:val="18"/>
                <w:szCs w:val="22"/>
                <w:rPrChange w:id="8" w:author="Microsoft Office 用户" w:date="2019-02-26T10:26:00Z">
                  <w:rPr>
                    <w:rFonts w:ascii="微软雅黑" w:hAnsi="微软雅黑" w:cstheme="minorBidi" w:hint="eastAsia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支柱保定期寿险</w:t>
            </w:r>
            <w:r w:rsidRPr="001C7C8B">
              <w:rPr>
                <w:rFonts w:ascii="微软雅黑" w:hAnsi="微软雅黑" w:cstheme="minorBidi"/>
                <w:b w:val="0"/>
                <w:bCs w:val="0"/>
                <w:sz w:val="18"/>
                <w:szCs w:val="22"/>
                <w:rPrChange w:id="9" w:author="Microsoft Office 用户" w:date="2019-02-26T10:26:00Z">
                  <w:rPr>
                    <w:rFonts w:ascii="微软雅黑" w:hAnsi="微软雅黑" w:cstheme="minorBidi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A款升级：放开交费期限必须同保障期限</w:t>
            </w:r>
            <w:r w:rsidR="00755246" w:rsidRPr="001C7C8B">
              <w:rPr>
                <w:rFonts w:ascii="微软雅黑" w:hAnsi="微软雅黑" w:cstheme="minorBidi" w:hint="eastAsia"/>
                <w:b w:val="0"/>
                <w:bCs w:val="0"/>
                <w:sz w:val="18"/>
                <w:szCs w:val="22"/>
                <w:rPrChange w:id="10" w:author="Microsoft Office 用户" w:date="2019-02-26T10:26:00Z">
                  <w:rPr>
                    <w:rFonts w:ascii="微软雅黑" w:hAnsi="微软雅黑" w:cstheme="minorBidi" w:hint="eastAsia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校验</w:t>
            </w:r>
          </w:p>
          <w:p w14:paraId="49307C9C" w14:textId="2B106273" w:rsidR="0006031F" w:rsidRPr="001C7C8B" w:rsidRDefault="0006031F" w:rsidP="0006031F">
            <w:pPr>
              <w:ind w:firstLine="360"/>
              <w:rPr>
                <w:rPrChange w:id="11" w:author="Microsoft Office 用户" w:date="2019-02-26T10:26:00Z">
                  <w:rPr>
                    <w:highlight w:val="yellow"/>
                  </w:rPr>
                </w:rPrChange>
              </w:rPr>
            </w:pPr>
          </w:p>
        </w:tc>
      </w:tr>
      <w:tr w:rsidR="0006031F" w:rsidRPr="00137DEC" w14:paraId="79C1ACBB" w14:textId="77777777" w:rsidTr="009E1789">
        <w:tblPrEx>
          <w:tblW w:w="4987" w:type="pct"/>
          <w:tblPrExChange w:id="12" w:author="Microsoft Office 用户" w:date="2019-02-26T14:43:00Z">
            <w:tblPrEx>
              <w:tblW w:w="4987" w:type="pct"/>
            </w:tblPrEx>
          </w:tblPrExChange>
        </w:tblPrEx>
        <w:trPr>
          <w:trHeight w:val="3246"/>
          <w:trPrChange w:id="13" w:author="Microsoft Office 用户" w:date="2019-02-26T14:43:00Z">
            <w:trPr>
              <w:trHeight w:val="2603"/>
            </w:trPr>
          </w:trPrChange>
        </w:trPr>
        <w:tc>
          <w:tcPr>
            <w:tcW w:w="500" w:type="pct"/>
            <w:vAlign w:val="center"/>
            <w:tcPrChange w:id="14" w:author="Microsoft Office 用户" w:date="2019-02-26T14:43:00Z">
              <w:tcPr>
                <w:tcW w:w="500" w:type="pct"/>
                <w:vAlign w:val="center"/>
              </w:tcPr>
            </w:tcPrChange>
          </w:tcPr>
          <w:p w14:paraId="240678D1" w14:textId="3FD24770" w:rsidR="0006031F" w:rsidRPr="001D2B5D" w:rsidRDefault="0006031F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szCs w:val="21"/>
                <w:rPrChange w:id="15" w:author="Microsoft Office 用户" w:date="2019-02-26T17:39:00Z">
                  <w:rPr>
                    <w:rFonts w:ascii="微软雅黑" w:hAnsi="微软雅黑"/>
                    <w:szCs w:val="21"/>
                    <w:highlight w:val="yellow"/>
                  </w:rPr>
                </w:rPrChange>
              </w:rPr>
            </w:pPr>
            <w:r w:rsidRPr="001D2B5D">
              <w:rPr>
                <w:rFonts w:ascii="微软雅黑" w:hAnsi="微软雅黑"/>
                <w:szCs w:val="21"/>
                <w:rPrChange w:id="16" w:author="Microsoft Office 用户" w:date="2019-02-26T17:39:00Z">
                  <w:rPr>
                    <w:rFonts w:ascii="微软雅黑" w:hAnsi="微软雅黑"/>
                    <w:szCs w:val="21"/>
                    <w:highlight w:val="yellow"/>
                  </w:rPr>
                </w:rPrChange>
              </w:rPr>
              <w:t>V4.0</w:t>
            </w:r>
          </w:p>
        </w:tc>
        <w:tc>
          <w:tcPr>
            <w:tcW w:w="728" w:type="pct"/>
            <w:vAlign w:val="center"/>
            <w:tcPrChange w:id="17" w:author="Microsoft Office 用户" w:date="2019-02-26T14:43:00Z">
              <w:tcPr>
                <w:tcW w:w="728" w:type="pct"/>
                <w:vAlign w:val="center"/>
              </w:tcPr>
            </w:tcPrChange>
          </w:tcPr>
          <w:p w14:paraId="2755AB7D" w14:textId="010B7C24" w:rsidR="0006031F" w:rsidRPr="001D2B5D" w:rsidRDefault="0006031F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rPrChange w:id="18" w:author="Microsoft Office 用户" w:date="2019-02-26T17:39:00Z">
                  <w:rPr>
                    <w:rFonts w:ascii="微软雅黑" w:hAnsi="微软雅黑"/>
                    <w:highlight w:val="yellow"/>
                  </w:rPr>
                </w:rPrChange>
              </w:rPr>
            </w:pPr>
            <w:r w:rsidRPr="001D2B5D">
              <w:rPr>
                <w:rFonts w:ascii="微软雅黑" w:hAnsi="微软雅黑" w:hint="eastAsia"/>
                <w:rPrChange w:id="19" w:author="Microsoft Office 用户" w:date="2019-02-26T17:39:00Z">
                  <w:rPr>
                    <w:rFonts w:ascii="微软雅黑" w:hAnsi="微软雅黑" w:hint="eastAsia"/>
                    <w:highlight w:val="yellow"/>
                  </w:rPr>
                </w:rPrChange>
              </w:rPr>
              <w:t>李新影</w:t>
            </w:r>
          </w:p>
        </w:tc>
        <w:tc>
          <w:tcPr>
            <w:tcW w:w="998" w:type="pct"/>
            <w:vAlign w:val="center"/>
            <w:tcPrChange w:id="20" w:author="Microsoft Office 用户" w:date="2019-02-26T14:43:00Z">
              <w:tcPr>
                <w:tcW w:w="998" w:type="pct"/>
                <w:vAlign w:val="center"/>
              </w:tcPr>
            </w:tcPrChange>
          </w:tcPr>
          <w:p w14:paraId="1CA0B1C7" w14:textId="30A62C7F" w:rsidR="0006031F" w:rsidRPr="001D2B5D" w:rsidRDefault="0006031F" w:rsidP="00EF6C8C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rFonts w:ascii="微软雅黑" w:hAnsi="微软雅黑"/>
                <w:rPrChange w:id="21" w:author="Microsoft Office 用户" w:date="2019-02-26T17:39:00Z">
                  <w:rPr>
                    <w:rFonts w:ascii="微软雅黑" w:hAnsi="微软雅黑"/>
                    <w:highlight w:val="yellow"/>
                  </w:rPr>
                </w:rPrChange>
              </w:rPr>
            </w:pPr>
            <w:r w:rsidRPr="001D2B5D">
              <w:rPr>
                <w:rFonts w:ascii="微软雅黑" w:hAnsi="微软雅黑"/>
                <w:rPrChange w:id="22" w:author="Microsoft Office 用户" w:date="2019-02-26T17:39:00Z">
                  <w:rPr>
                    <w:rFonts w:ascii="微软雅黑" w:hAnsi="微软雅黑"/>
                    <w:highlight w:val="yellow"/>
                  </w:rPr>
                </w:rPrChange>
              </w:rPr>
              <w:t>2019-02-25</w:t>
            </w:r>
          </w:p>
        </w:tc>
        <w:tc>
          <w:tcPr>
            <w:tcW w:w="2774" w:type="pct"/>
            <w:vAlign w:val="center"/>
            <w:tcPrChange w:id="23" w:author="Microsoft Office 用户" w:date="2019-02-26T14:43:00Z">
              <w:tcPr>
                <w:tcW w:w="2774" w:type="pct"/>
                <w:vAlign w:val="center"/>
              </w:tcPr>
            </w:tcPrChange>
          </w:tcPr>
          <w:p w14:paraId="3C4090F9" w14:textId="53F776A7" w:rsidR="00060177" w:rsidRPr="001D2B5D" w:rsidRDefault="00CB089D" w:rsidP="00BE35F8">
            <w:pPr>
              <w:pStyle w:val="2"/>
              <w:numPr>
                <w:ilvl w:val="0"/>
                <w:numId w:val="0"/>
              </w:numPr>
              <w:adjustRightInd w:val="0"/>
              <w:snapToGrid w:val="0"/>
              <w:spacing w:beforeLines="50" w:before="156" w:afterLines="50" w:after="156" w:line="240" w:lineRule="auto"/>
              <w:rPr>
                <w:rFonts w:ascii="微软雅黑" w:hAnsi="微软雅黑" w:cstheme="minorBidi"/>
                <w:b w:val="0"/>
                <w:bCs w:val="0"/>
                <w:sz w:val="18"/>
                <w:szCs w:val="22"/>
                <w:rPrChange w:id="24" w:author="Microsoft Office 用户" w:date="2019-02-26T17:39:00Z">
                  <w:rPr>
                    <w:rFonts w:ascii="微软雅黑" w:hAnsi="微软雅黑" w:cstheme="minorBidi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</w:pPr>
            <w:r w:rsidRPr="001D2B5D">
              <w:rPr>
                <w:rFonts w:ascii="微软雅黑" w:hAnsi="微软雅黑" w:cstheme="minorBidi"/>
                <w:b w:val="0"/>
                <w:bCs w:val="0"/>
                <w:sz w:val="18"/>
                <w:szCs w:val="22"/>
                <w:rPrChange w:id="25" w:author="Microsoft Office 用户" w:date="2019-02-26T17:39:00Z">
                  <w:rPr>
                    <w:rFonts w:ascii="微软雅黑" w:hAnsi="微软雅黑" w:cstheme="minorBidi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1.</w:t>
            </w:r>
            <w:r w:rsidR="0006031F" w:rsidRPr="001D2B5D">
              <w:rPr>
                <w:rFonts w:ascii="微软雅黑" w:hAnsi="微软雅黑" w:cstheme="minorBidi" w:hint="eastAsia"/>
                <w:b w:val="0"/>
                <w:bCs w:val="0"/>
                <w:sz w:val="18"/>
                <w:szCs w:val="22"/>
                <w:rPrChange w:id="26" w:author="Microsoft Office 用户" w:date="2019-02-26T17:39:00Z">
                  <w:rPr>
                    <w:rFonts w:ascii="微软雅黑" w:hAnsi="微软雅黑" w:cstheme="minorBidi" w:hint="eastAsia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支柱保定期寿险</w:t>
            </w:r>
            <w:r w:rsidR="0006031F" w:rsidRPr="001D2B5D">
              <w:rPr>
                <w:rFonts w:ascii="微软雅黑" w:hAnsi="微软雅黑" w:cstheme="minorBidi"/>
                <w:b w:val="0"/>
                <w:bCs w:val="0"/>
                <w:sz w:val="18"/>
                <w:szCs w:val="22"/>
                <w:rPrChange w:id="27" w:author="Microsoft Office 用户" w:date="2019-02-26T17:39:00Z">
                  <w:rPr>
                    <w:rFonts w:ascii="微软雅黑" w:hAnsi="微软雅黑" w:cstheme="minorBidi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A款和B款合并，B款隐藏不透出，</w:t>
            </w:r>
            <w:r w:rsidRPr="001D2B5D">
              <w:rPr>
                <w:rFonts w:ascii="微软雅黑" w:hAnsi="微软雅黑" w:cstheme="minorBidi" w:hint="eastAsia"/>
                <w:b w:val="0"/>
                <w:bCs w:val="0"/>
                <w:sz w:val="18"/>
                <w:szCs w:val="22"/>
                <w:rPrChange w:id="28" w:author="Microsoft Office 用户" w:date="2019-02-26T17:39:00Z">
                  <w:rPr>
                    <w:rFonts w:ascii="微软雅黑" w:hAnsi="微软雅黑" w:cstheme="minorBidi" w:hint="eastAsia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不影响续期和保全状态回流；</w:t>
            </w:r>
          </w:p>
          <w:p w14:paraId="4E6EC41C" w14:textId="5B7AD809" w:rsidR="0006031F" w:rsidRPr="001D2B5D" w:rsidRDefault="00CB089D" w:rsidP="00BE35F8">
            <w:pPr>
              <w:pStyle w:val="2"/>
              <w:numPr>
                <w:ilvl w:val="0"/>
                <w:numId w:val="0"/>
              </w:numPr>
              <w:adjustRightInd w:val="0"/>
              <w:snapToGrid w:val="0"/>
              <w:spacing w:beforeLines="50" w:before="156" w:afterLines="50" w:after="156" w:line="240" w:lineRule="auto"/>
              <w:rPr>
                <w:rFonts w:ascii="微软雅黑" w:hAnsi="微软雅黑" w:cstheme="minorBidi"/>
                <w:b w:val="0"/>
                <w:bCs w:val="0"/>
                <w:sz w:val="18"/>
                <w:szCs w:val="22"/>
                <w:rPrChange w:id="29" w:author="Microsoft Office 用户" w:date="2019-02-26T17:39:00Z">
                  <w:rPr>
                    <w:rFonts w:ascii="微软雅黑" w:hAnsi="微软雅黑" w:cstheme="minorBidi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</w:pPr>
            <w:r w:rsidRPr="001D2B5D">
              <w:rPr>
                <w:rFonts w:ascii="微软雅黑" w:hAnsi="微软雅黑" w:cstheme="minorBidi"/>
                <w:b w:val="0"/>
                <w:bCs w:val="0"/>
                <w:sz w:val="18"/>
                <w:szCs w:val="22"/>
                <w:rPrChange w:id="30" w:author="Microsoft Office 用户" w:date="2019-02-26T17:39:00Z">
                  <w:rPr>
                    <w:rFonts w:ascii="微软雅黑" w:hAnsi="微软雅黑" w:cstheme="minorBidi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2.</w:t>
            </w:r>
            <w:r w:rsidR="0006031F" w:rsidRPr="001D2B5D">
              <w:rPr>
                <w:rFonts w:ascii="微软雅黑" w:hAnsi="微软雅黑" w:cstheme="minorBidi"/>
                <w:b w:val="0"/>
                <w:bCs w:val="0"/>
                <w:sz w:val="18"/>
                <w:szCs w:val="22"/>
                <w:rPrChange w:id="31" w:author="Microsoft Office 用户" w:date="2019-02-26T17:39:00Z">
                  <w:rPr>
                    <w:rFonts w:ascii="微软雅黑" w:hAnsi="微软雅黑" w:cstheme="minorBidi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A款保障计划按照</w:t>
            </w:r>
            <w:r w:rsidR="00060177" w:rsidRPr="001D2B5D">
              <w:rPr>
                <w:rFonts w:ascii="微软雅黑" w:hAnsi="微软雅黑" w:cstheme="minorBidi" w:hint="eastAsia"/>
                <w:b w:val="0"/>
                <w:bCs w:val="0"/>
                <w:sz w:val="18"/>
                <w:szCs w:val="22"/>
                <w:rPrChange w:id="32" w:author="Microsoft Office 用户" w:date="2019-02-26T17:39:00Z">
                  <w:rPr>
                    <w:rFonts w:ascii="微软雅黑" w:hAnsi="微软雅黑" w:cstheme="minorBidi" w:hint="eastAsia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保额区分</w:t>
            </w:r>
            <w:r w:rsidR="00A14DC0" w:rsidRPr="001D2B5D">
              <w:rPr>
                <w:rFonts w:ascii="微软雅黑" w:hAnsi="微软雅黑" w:cstheme="minorBidi" w:hint="eastAsia"/>
                <w:b w:val="0"/>
                <w:bCs w:val="0"/>
                <w:sz w:val="18"/>
                <w:szCs w:val="22"/>
                <w:rPrChange w:id="33" w:author="Microsoft Office 用户" w:date="2019-02-26T17:39:00Z">
                  <w:rPr>
                    <w:rFonts w:ascii="微软雅黑" w:hAnsi="微软雅黑" w:cstheme="minorBidi" w:hint="eastAsia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，</w:t>
            </w:r>
            <w:r w:rsidR="00EE7522" w:rsidRPr="001D2B5D">
              <w:rPr>
                <w:rFonts w:ascii="微软雅黑" w:hAnsi="微软雅黑" w:cstheme="minorBidi" w:hint="eastAsia"/>
                <w:b w:val="0"/>
                <w:bCs w:val="0"/>
                <w:sz w:val="18"/>
                <w:szCs w:val="22"/>
                <w:rPrChange w:id="34" w:author="Microsoft Office 用户" w:date="2019-02-26T17:39:00Z">
                  <w:rPr>
                    <w:rFonts w:ascii="微软雅黑" w:hAnsi="微软雅黑" w:cstheme="minorBidi" w:hint="eastAsia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分为</w:t>
            </w:r>
            <w:del w:id="35" w:author="Microsoft Office 用户" w:date="2019-02-26T15:05:00Z">
              <w:r w:rsidR="00EE7522" w:rsidRPr="001D2B5D" w:rsidDel="007F2E8B">
                <w:rPr>
                  <w:rFonts w:ascii="微软雅黑" w:hAnsi="微软雅黑" w:cstheme="minorBidi"/>
                  <w:b w:val="0"/>
                  <w:bCs w:val="0"/>
                  <w:sz w:val="18"/>
                  <w:szCs w:val="22"/>
                  <w:rPrChange w:id="36" w:author="Microsoft Office 用户" w:date="2019-02-26T17:39:00Z">
                    <w:rPr>
                      <w:rFonts w:ascii="微软雅黑" w:hAnsi="微软雅黑" w:cstheme="minorBidi"/>
                      <w:b w:val="0"/>
                      <w:bCs w:val="0"/>
                      <w:sz w:val="18"/>
                      <w:szCs w:val="22"/>
                      <w:highlight w:val="yellow"/>
                    </w:rPr>
                  </w:rPrChange>
                </w:rPr>
                <w:delText>10</w:delText>
              </w:r>
            </w:del>
            <w:ins w:id="37" w:author="Microsoft Office 用户" w:date="2019-02-26T15:05:00Z">
              <w:r w:rsidR="007F2E8B" w:rsidRPr="001D2B5D">
                <w:rPr>
                  <w:rFonts w:ascii="微软雅黑" w:hAnsi="微软雅黑" w:cstheme="minorBidi"/>
                  <w:b w:val="0"/>
                  <w:bCs w:val="0"/>
                  <w:sz w:val="18"/>
                  <w:szCs w:val="22"/>
                  <w:rPrChange w:id="38" w:author="Microsoft Office 用户" w:date="2019-02-26T17:39:00Z">
                    <w:rPr>
                      <w:rFonts w:ascii="微软雅黑" w:hAnsi="微软雅黑" w:cstheme="minorBidi"/>
                      <w:b w:val="0"/>
                      <w:bCs w:val="0"/>
                      <w:sz w:val="18"/>
                      <w:szCs w:val="22"/>
                      <w:highlight w:val="yellow"/>
                    </w:rPr>
                  </w:rPrChange>
                </w:rPr>
                <w:t>20</w:t>
              </w:r>
            </w:ins>
            <w:r w:rsidR="00EE7522" w:rsidRPr="001D2B5D">
              <w:rPr>
                <w:rFonts w:ascii="微软雅黑" w:hAnsi="微软雅黑" w:cstheme="minorBidi" w:hint="eastAsia"/>
                <w:b w:val="0"/>
                <w:bCs w:val="0"/>
                <w:sz w:val="18"/>
                <w:szCs w:val="22"/>
                <w:rPrChange w:id="39" w:author="Microsoft Office 用户" w:date="2019-02-26T17:39:00Z">
                  <w:rPr>
                    <w:rFonts w:ascii="微软雅黑" w:hAnsi="微软雅黑" w:cstheme="minorBidi" w:hint="eastAsia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万、</w:t>
            </w:r>
            <w:r w:rsidR="00EE7522" w:rsidRPr="001D2B5D">
              <w:rPr>
                <w:rFonts w:ascii="微软雅黑" w:hAnsi="微软雅黑" w:cstheme="minorBidi"/>
                <w:b w:val="0"/>
                <w:bCs w:val="0"/>
                <w:sz w:val="18"/>
                <w:szCs w:val="22"/>
                <w:rPrChange w:id="40" w:author="Microsoft Office 用户" w:date="2019-02-26T17:39:00Z">
                  <w:rPr>
                    <w:rFonts w:ascii="微软雅黑" w:hAnsi="微软雅黑" w:cstheme="minorBidi"/>
                    <w:b w:val="0"/>
                    <w:bCs w:val="0"/>
                    <w:sz w:val="18"/>
                    <w:szCs w:val="22"/>
                    <w:highlight w:val="yellow"/>
                  </w:rPr>
                </w:rPrChange>
              </w:rPr>
              <w:t>50万、80万三档；</w:t>
            </w:r>
            <w:ins w:id="41" w:author="Microsoft Office 用户" w:date="2019-02-26T09:48:00Z">
              <w:r w:rsidR="001C7C8B" w:rsidRPr="001D2B5D">
                <w:rPr>
                  <w:rFonts w:ascii="微软雅黑" w:hAnsi="微软雅黑" w:cstheme="minorBidi" w:hint="eastAsia"/>
                  <w:b w:val="0"/>
                  <w:bCs w:val="0"/>
                  <w:sz w:val="18"/>
                  <w:szCs w:val="22"/>
                  <w:rPrChange w:id="42" w:author="Microsoft Office 用户" w:date="2019-02-26T17:39:00Z">
                    <w:rPr>
                      <w:rFonts w:ascii="微软雅黑" w:hAnsi="微软雅黑" w:cstheme="minorBidi" w:hint="eastAsia"/>
                      <w:b w:val="0"/>
                      <w:bCs w:val="0"/>
                      <w:sz w:val="18"/>
                      <w:szCs w:val="22"/>
                      <w:highlight w:val="yellow"/>
                    </w:rPr>
                  </w:rPrChange>
                </w:rPr>
                <w:t>终身寿险</w:t>
              </w:r>
            </w:ins>
            <w:ins w:id="43" w:author="Microsoft Office 用户" w:date="2019-02-26T09:49:00Z">
              <w:r w:rsidR="001C7C8B" w:rsidRPr="001D2B5D">
                <w:rPr>
                  <w:rFonts w:ascii="微软雅黑" w:hAnsi="微软雅黑" w:cstheme="minorBidi" w:hint="eastAsia"/>
                  <w:b w:val="0"/>
                  <w:bCs w:val="0"/>
                  <w:sz w:val="18"/>
                  <w:szCs w:val="22"/>
                  <w:rPrChange w:id="44" w:author="Microsoft Office 用户" w:date="2019-02-26T17:39:00Z">
                    <w:rPr>
                      <w:rFonts w:ascii="微软雅黑" w:hAnsi="微软雅黑" w:cstheme="minorBidi" w:hint="eastAsia"/>
                      <w:b w:val="0"/>
                      <w:bCs w:val="0"/>
                      <w:sz w:val="18"/>
                      <w:szCs w:val="22"/>
                      <w:highlight w:val="yellow"/>
                    </w:rPr>
                  </w:rPrChange>
                </w:rPr>
                <w:t>按照保额区分，分为</w:t>
              </w:r>
              <w:r w:rsidR="001C7C8B" w:rsidRPr="001D2B5D">
                <w:rPr>
                  <w:rFonts w:ascii="微软雅黑" w:hAnsi="微软雅黑" w:cstheme="minorBidi"/>
                  <w:b w:val="0"/>
                  <w:bCs w:val="0"/>
                  <w:sz w:val="18"/>
                  <w:szCs w:val="22"/>
                  <w:rPrChange w:id="45" w:author="Microsoft Office 用户" w:date="2019-02-26T17:39:00Z">
                    <w:rPr>
                      <w:rFonts w:ascii="微软雅黑" w:hAnsi="微软雅黑" w:cstheme="minorBidi"/>
                      <w:b w:val="0"/>
                      <w:bCs w:val="0"/>
                      <w:sz w:val="18"/>
                      <w:szCs w:val="22"/>
                      <w:highlight w:val="yellow"/>
                    </w:rPr>
                  </w:rPrChange>
                </w:rPr>
                <w:t>10万、30万、50万三档；</w:t>
              </w:r>
            </w:ins>
          </w:p>
          <w:p w14:paraId="015FBF31" w14:textId="066BD788" w:rsidR="00EE7522" w:rsidRPr="001D2B5D" w:rsidRDefault="00EE7522" w:rsidP="00EE7522">
            <w:pPr>
              <w:ind w:firstLineChars="0" w:firstLine="0"/>
              <w:rPr>
                <w:rPrChange w:id="46" w:author="Microsoft Office 用户" w:date="2019-02-26T17:39:00Z">
                  <w:rPr>
                    <w:highlight w:val="yellow"/>
                  </w:rPr>
                </w:rPrChange>
              </w:rPr>
            </w:pPr>
            <w:r w:rsidRPr="001D2B5D">
              <w:rPr>
                <w:rPrChange w:id="47" w:author="Microsoft Office 用户" w:date="2019-02-26T17:39:00Z">
                  <w:rPr>
                    <w:highlight w:val="yellow"/>
                  </w:rPr>
                </w:rPrChange>
              </w:rPr>
              <w:t xml:space="preserve">3. </w:t>
            </w:r>
            <w:ins w:id="48" w:author="Microsoft Office 用户" w:date="2019-02-26T10:27:00Z">
              <w:r w:rsidR="001C7C8B" w:rsidRPr="001D2B5D">
                <w:rPr>
                  <w:rPrChange w:id="49" w:author="Microsoft Office 用户" w:date="2019-02-26T17:39:00Z">
                    <w:rPr>
                      <w:highlight w:val="yellow"/>
                    </w:rPr>
                  </w:rPrChange>
                </w:rPr>
                <w:t>A</w:t>
              </w:r>
              <w:r w:rsidR="001C7C8B" w:rsidRPr="001D2B5D">
                <w:rPr>
                  <w:rFonts w:hint="eastAsia"/>
                  <w:rPrChange w:id="50" w:author="Microsoft Office 用户" w:date="2019-02-26T17:39:00Z">
                    <w:rPr>
                      <w:rFonts w:hint="eastAsia"/>
                      <w:highlight w:val="yellow"/>
                    </w:rPr>
                  </w:rPrChange>
                </w:rPr>
                <w:t>款</w:t>
              </w:r>
            </w:ins>
            <w:r w:rsidR="00827FA0" w:rsidRPr="001D2B5D">
              <w:rPr>
                <w:rFonts w:hint="eastAsia"/>
                <w:rPrChange w:id="51" w:author="Microsoft Office 用户" w:date="2019-02-26T17:39:00Z">
                  <w:rPr>
                    <w:rFonts w:hint="eastAsia"/>
                    <w:highlight w:val="yellow"/>
                  </w:rPr>
                </w:rPrChange>
              </w:rPr>
              <w:t>交费期间和保障期间、投保年龄三者之间关系变更；</w:t>
            </w:r>
            <w:ins w:id="52" w:author="Microsoft Office 用户" w:date="2019-02-26T10:27:00Z">
              <w:r w:rsidR="001C7C8B" w:rsidRPr="001D2B5D">
                <w:rPr>
                  <w:rFonts w:hint="eastAsia"/>
                  <w:rPrChange w:id="53" w:author="Microsoft Office 用户" w:date="2019-02-26T17:39:00Z">
                    <w:rPr>
                      <w:rFonts w:hint="eastAsia"/>
                      <w:highlight w:val="yellow"/>
                    </w:rPr>
                  </w:rPrChange>
                </w:rPr>
                <w:t>终身寿险不变；</w:t>
              </w:r>
            </w:ins>
          </w:p>
          <w:p w14:paraId="173311BE" w14:textId="77777777" w:rsidR="00BD1B75" w:rsidRPr="001D2B5D" w:rsidRDefault="00BD1B75" w:rsidP="00EE7522">
            <w:pPr>
              <w:ind w:firstLineChars="0" w:firstLine="0"/>
              <w:rPr>
                <w:rPrChange w:id="54" w:author="Microsoft Office 用户" w:date="2019-02-26T17:39:00Z">
                  <w:rPr>
                    <w:highlight w:val="yellow"/>
                  </w:rPr>
                </w:rPrChange>
              </w:rPr>
            </w:pPr>
          </w:p>
          <w:p w14:paraId="26071787" w14:textId="77777777" w:rsidR="00BD1B75" w:rsidRDefault="00BD1B75" w:rsidP="00EE7522">
            <w:pPr>
              <w:ind w:firstLineChars="0" w:firstLine="0"/>
              <w:rPr>
                <w:ins w:id="55" w:author="Microsoft Office 用户" w:date="2019-03-08T14:17:00Z"/>
              </w:rPr>
            </w:pPr>
            <w:r w:rsidRPr="001D2B5D">
              <w:rPr>
                <w:rPrChange w:id="56" w:author="Microsoft Office 用户" w:date="2019-02-26T17:39:00Z">
                  <w:rPr>
                    <w:highlight w:val="yellow"/>
                  </w:rPr>
                </w:rPrChange>
              </w:rPr>
              <w:t xml:space="preserve">4. </w:t>
            </w:r>
            <w:ins w:id="57" w:author="Microsoft Office 用户" w:date="2019-02-26T10:57:00Z">
              <w:r w:rsidR="001C7C8B" w:rsidRPr="001D2B5D">
                <w:rPr>
                  <w:rPrChange w:id="58" w:author="Microsoft Office 用户" w:date="2019-02-26T17:39:00Z">
                    <w:rPr>
                      <w:highlight w:val="yellow"/>
                    </w:rPr>
                  </w:rPrChange>
                </w:rPr>
                <w:t>A</w:t>
              </w:r>
              <w:r w:rsidR="001C7C8B" w:rsidRPr="001D2B5D">
                <w:rPr>
                  <w:rFonts w:hint="eastAsia"/>
                  <w:rPrChange w:id="59" w:author="Microsoft Office 用户" w:date="2019-02-26T17:39:00Z">
                    <w:rPr>
                      <w:rFonts w:hint="eastAsia"/>
                      <w:highlight w:val="yellow"/>
                    </w:rPr>
                  </w:rPrChange>
                </w:rPr>
                <w:t>款</w:t>
              </w:r>
            </w:ins>
            <w:ins w:id="60" w:author="Microsoft Office 用户" w:date="2019-02-26T11:00:00Z">
              <w:r w:rsidR="001C7C8B" w:rsidRPr="001D2B5D">
                <w:rPr>
                  <w:rFonts w:hint="eastAsia"/>
                  <w:rPrChange w:id="61" w:author="Microsoft Office 用户" w:date="2019-02-26T17:39:00Z">
                    <w:rPr>
                      <w:rFonts w:hint="eastAsia"/>
                      <w:highlight w:val="yellow"/>
                    </w:rPr>
                  </w:rPrChange>
                </w:rPr>
                <w:t>和终身寿险</w:t>
              </w:r>
            </w:ins>
            <w:r w:rsidRPr="001D2B5D">
              <w:rPr>
                <w:rFonts w:hint="eastAsia"/>
                <w:rPrChange w:id="62" w:author="Microsoft Office 用户" w:date="2019-02-26T17:39:00Z">
                  <w:rPr>
                    <w:rFonts w:hint="eastAsia"/>
                    <w:highlight w:val="yellow"/>
                  </w:rPr>
                </w:rPrChange>
              </w:rPr>
              <w:t>增加月交的交费方式；</w:t>
            </w:r>
          </w:p>
          <w:p w14:paraId="5BD0F130" w14:textId="691A8A04" w:rsidR="00585EF9" w:rsidRPr="001D2B5D" w:rsidRDefault="00585EF9" w:rsidP="00EE7522">
            <w:pPr>
              <w:ind w:firstLineChars="0" w:firstLine="0"/>
              <w:rPr>
                <w:rPrChange w:id="63" w:author="Microsoft Office 用户" w:date="2019-02-26T17:39:00Z">
                  <w:rPr>
                    <w:highlight w:val="yellow"/>
                  </w:rPr>
                </w:rPrChange>
              </w:rPr>
            </w:pPr>
            <w:ins w:id="64" w:author="Microsoft Office 用户" w:date="2019-03-08T14:17:00Z">
              <w:r>
                <w:rPr>
                  <w:rFonts w:hint="eastAsia"/>
                </w:rPr>
                <w:t>5. A</w:t>
              </w:r>
              <w:r>
                <w:rPr>
                  <w:rFonts w:hint="eastAsia"/>
                </w:rPr>
                <w:t>款和终身寿险累计风险</w:t>
              </w:r>
            </w:ins>
            <w:ins w:id="65" w:author="Microsoft Office 用户" w:date="2019-03-08T14:18:00Z">
              <w:r>
                <w:rPr>
                  <w:rFonts w:hint="eastAsia"/>
                </w:rPr>
                <w:t>保额不能超过</w:t>
              </w:r>
              <w:r>
                <w:rPr>
                  <w:rFonts w:hint="eastAsia"/>
                </w:rPr>
                <w:t>80</w:t>
              </w:r>
              <w:r>
                <w:rPr>
                  <w:rFonts w:hint="eastAsia"/>
                </w:rPr>
                <w:t>万；</w:t>
              </w:r>
            </w:ins>
          </w:p>
        </w:tc>
      </w:tr>
      <w:tr w:rsidR="000C3DF6" w:rsidRPr="00137DEC" w14:paraId="6C20A425" w14:textId="77777777" w:rsidTr="009E1789">
        <w:trPr>
          <w:trHeight w:val="3246"/>
          <w:ins w:id="66" w:author="Microsoft Office 用户" w:date="2019-08-05T11:46:00Z"/>
        </w:trPr>
        <w:tc>
          <w:tcPr>
            <w:tcW w:w="500" w:type="pct"/>
            <w:vAlign w:val="center"/>
          </w:tcPr>
          <w:p w14:paraId="03326233" w14:textId="0AA38100" w:rsidR="000C3DF6" w:rsidRPr="000C3DF6" w:rsidRDefault="000C3DF6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ins w:id="67" w:author="Microsoft Office 用户" w:date="2019-08-05T11:46:00Z"/>
                <w:rFonts w:ascii="微软雅黑" w:hAnsi="微软雅黑" w:hint="eastAsia"/>
                <w:szCs w:val="21"/>
              </w:rPr>
            </w:pPr>
            <w:ins w:id="68" w:author="Microsoft Office 用户" w:date="2019-08-05T11:46:00Z">
              <w:r>
                <w:rPr>
                  <w:rFonts w:ascii="微软雅黑" w:hAnsi="微软雅黑" w:hint="eastAsia"/>
                  <w:szCs w:val="21"/>
                </w:rPr>
                <w:t>V5.0</w:t>
              </w:r>
            </w:ins>
          </w:p>
        </w:tc>
        <w:tc>
          <w:tcPr>
            <w:tcW w:w="728" w:type="pct"/>
            <w:vAlign w:val="center"/>
          </w:tcPr>
          <w:p w14:paraId="3EEE0316" w14:textId="3D98A395" w:rsidR="000C3DF6" w:rsidRPr="000C3DF6" w:rsidRDefault="000C3DF6" w:rsidP="00B20675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ins w:id="69" w:author="Microsoft Office 用户" w:date="2019-08-05T11:46:00Z"/>
                <w:rFonts w:ascii="微软雅黑" w:hAnsi="微软雅黑" w:hint="eastAsia"/>
              </w:rPr>
            </w:pPr>
            <w:ins w:id="70" w:author="Microsoft Office 用户" w:date="2019-08-05T11:47:00Z">
              <w:r>
                <w:rPr>
                  <w:rFonts w:ascii="微软雅黑" w:hAnsi="微软雅黑" w:hint="eastAsia"/>
                </w:rPr>
                <w:t>李新影</w:t>
              </w:r>
            </w:ins>
          </w:p>
        </w:tc>
        <w:tc>
          <w:tcPr>
            <w:tcW w:w="998" w:type="pct"/>
            <w:vAlign w:val="center"/>
          </w:tcPr>
          <w:p w14:paraId="4BF9448D" w14:textId="41C0E2E3" w:rsidR="000C3DF6" w:rsidRPr="000C3DF6" w:rsidRDefault="000C3DF6" w:rsidP="000C3DF6">
            <w:pPr>
              <w:adjustRightInd w:val="0"/>
              <w:snapToGrid w:val="0"/>
              <w:spacing w:beforeLines="50" w:before="156" w:afterLines="50" w:after="156"/>
              <w:ind w:firstLineChars="0" w:firstLine="0"/>
              <w:rPr>
                <w:ins w:id="71" w:author="Microsoft Office 用户" w:date="2019-08-05T11:46:00Z"/>
                <w:rFonts w:ascii="微软雅黑" w:hAnsi="微软雅黑" w:hint="eastAsia"/>
              </w:rPr>
            </w:pPr>
            <w:ins w:id="72" w:author="Microsoft Office 用户" w:date="2019-08-05T11:47:00Z">
              <w:r w:rsidRPr="004D153F">
                <w:rPr>
                  <w:rFonts w:ascii="微软雅黑" w:hAnsi="微软雅黑"/>
                </w:rPr>
                <w:t>2019-0</w:t>
              </w:r>
              <w:r>
                <w:rPr>
                  <w:rFonts w:ascii="微软雅黑" w:hAnsi="微软雅黑" w:hint="eastAsia"/>
                </w:rPr>
                <w:t>7</w:t>
              </w:r>
              <w:r w:rsidRPr="004D153F">
                <w:rPr>
                  <w:rFonts w:ascii="微软雅黑" w:hAnsi="微软雅黑"/>
                </w:rPr>
                <w:t>-</w:t>
              </w:r>
              <w:r>
                <w:rPr>
                  <w:rFonts w:ascii="微软雅黑" w:hAnsi="微软雅黑" w:hint="eastAsia"/>
                </w:rPr>
                <w:t>15</w:t>
              </w:r>
            </w:ins>
          </w:p>
        </w:tc>
        <w:tc>
          <w:tcPr>
            <w:tcW w:w="2774" w:type="pct"/>
            <w:vAlign w:val="center"/>
          </w:tcPr>
          <w:p w14:paraId="227A3D11" w14:textId="0D851140" w:rsidR="000C3DF6" w:rsidRDefault="000C3DF6" w:rsidP="000C3DF6">
            <w:pPr>
              <w:pStyle w:val="af8"/>
              <w:shd w:val="clear" w:color="auto" w:fill="FFFFFF"/>
              <w:spacing w:before="0" w:beforeAutospacing="0" w:after="0" w:afterAutospacing="0"/>
              <w:ind w:firstLine="360"/>
              <w:rPr>
                <w:ins w:id="73" w:author="Microsoft Office 用户" w:date="2019-08-05T11:47:00Z"/>
                <w:rFonts w:ascii="PingFang SC" w:eastAsia="PingFang SC" w:hAnsi="PingFang SC"/>
                <w:sz w:val="21"/>
                <w:szCs w:val="21"/>
              </w:rPr>
            </w:pPr>
            <w:ins w:id="74" w:author="Microsoft Office 用户" w:date="2019-08-05T11:47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定期寿险</w:t>
              </w:r>
            </w:ins>
            <w:ins w:id="75" w:author="Microsoft Office 用户" w:date="2019-08-05T11:48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购</w:t>
              </w:r>
            </w:ins>
            <w:ins w:id="76" w:author="Microsoft Office 用户" w:date="2019-08-05T11:47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买时</w:t>
              </w:r>
            </w:ins>
            <w:ins w:id="77" w:author="Microsoft Office 用户" w:date="2019-08-05T11:48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，判定该产品和支柱保终身寿险累计投保金额不能超过80万，</w:t>
              </w:r>
            </w:ins>
            <w:ins w:id="78" w:author="Microsoft Office 用户" w:date="2019-08-05T11:47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提示</w:t>
              </w:r>
            </w:ins>
            <w:ins w:id="79" w:author="Microsoft Office 用户" w:date="2019-08-05T11:48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信息：</w:t>
              </w:r>
            </w:ins>
            <w:ins w:id="80" w:author="Microsoft Office 用户" w:date="2019-08-05T11:47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该产品和支柱保终身寿险累计投保金额不能超过80万</w:t>
              </w:r>
            </w:ins>
          </w:p>
          <w:p w14:paraId="468588B9" w14:textId="6C53826F" w:rsidR="000C3DF6" w:rsidRDefault="000C3DF6" w:rsidP="000C3DF6">
            <w:pPr>
              <w:pStyle w:val="af8"/>
              <w:shd w:val="clear" w:color="auto" w:fill="FFFFFF"/>
              <w:spacing w:before="0" w:beforeAutospacing="0" w:after="0" w:afterAutospacing="0"/>
              <w:ind w:firstLine="420"/>
              <w:rPr>
                <w:ins w:id="81" w:author="Microsoft Office 用户" w:date="2019-08-05T11:47:00Z"/>
                <w:rFonts w:ascii="PingFang SC" w:eastAsia="PingFang SC" w:hAnsi="PingFang SC" w:hint="eastAsia"/>
                <w:sz w:val="21"/>
                <w:szCs w:val="21"/>
              </w:rPr>
            </w:pPr>
            <w:ins w:id="82" w:author="Microsoft Office 用户" w:date="2019-08-05T11:47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终身寿险</w:t>
              </w:r>
            </w:ins>
            <w:ins w:id="83" w:author="Microsoft Office 用户" w:date="2019-08-05T11:48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购</w:t>
              </w:r>
            </w:ins>
            <w:ins w:id="84" w:author="Microsoft Office 用户" w:date="2019-08-05T11:47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买时</w:t>
              </w:r>
            </w:ins>
            <w:ins w:id="85" w:author="Microsoft Office 用户" w:date="2019-08-05T11:48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，判定该产品和支柱保定寿累计投保金额不能超过50</w:t>
              </w:r>
            </w:ins>
            <w:ins w:id="86" w:author="Microsoft Office 用户" w:date="2019-08-05T11:49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万，</w:t>
              </w:r>
            </w:ins>
            <w:ins w:id="87" w:author="Microsoft Office 用户" w:date="2019-08-05T11:47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提示</w:t>
              </w:r>
            </w:ins>
            <w:ins w:id="88" w:author="Microsoft Office 用户" w:date="2019-08-05T11:49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信息</w:t>
              </w:r>
            </w:ins>
            <w:ins w:id="89" w:author="Microsoft Office 用户" w:date="2019-08-05T11:47:00Z"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t>：该</w:t>
              </w:r>
              <w:r>
                <w:rPr>
                  <w:rFonts w:ascii="PingFang SC" w:eastAsia="PingFang SC" w:hAnsi="PingFang SC" w:hint="eastAsia"/>
                  <w:sz w:val="21"/>
                  <w:szCs w:val="21"/>
                </w:rPr>
                <w:lastRenderedPageBreak/>
                <w:t>产品和支柱保定期寿险累积投保金额不能超过50万；</w:t>
              </w:r>
            </w:ins>
          </w:p>
          <w:p w14:paraId="34C7B2BC" w14:textId="7D6B8FD8" w:rsidR="000C3DF6" w:rsidRPr="000C3DF6" w:rsidRDefault="000C3DF6" w:rsidP="00BE35F8">
            <w:pPr>
              <w:pStyle w:val="2"/>
              <w:numPr>
                <w:ilvl w:val="0"/>
                <w:numId w:val="0"/>
              </w:numPr>
              <w:adjustRightInd w:val="0"/>
              <w:snapToGrid w:val="0"/>
              <w:spacing w:beforeLines="50" w:before="156" w:afterLines="50" w:after="156" w:line="240" w:lineRule="auto"/>
              <w:rPr>
                <w:ins w:id="90" w:author="Microsoft Office 用户" w:date="2019-08-05T11:46:00Z"/>
                <w:rFonts w:ascii="微软雅黑" w:hAnsi="微软雅黑" w:cstheme="minorBidi" w:hint="eastAsia"/>
                <w:b w:val="0"/>
                <w:bCs w:val="0"/>
                <w:sz w:val="18"/>
                <w:szCs w:val="22"/>
              </w:rPr>
            </w:pPr>
          </w:p>
        </w:tc>
      </w:tr>
    </w:tbl>
    <w:p w14:paraId="06E13D67" w14:textId="0A66584B" w:rsidR="0034754E" w:rsidRPr="003C1422" w:rsidRDefault="00E92540" w:rsidP="00CF1D65">
      <w:pPr>
        <w:pStyle w:val="1"/>
        <w:numPr>
          <w:ilvl w:val="0"/>
          <w:numId w:val="4"/>
        </w:numPr>
        <w:adjustRightInd w:val="0"/>
        <w:snapToGrid w:val="0"/>
        <w:spacing w:beforeLines="50" w:before="156" w:afterLines="50" w:after="156" w:line="240" w:lineRule="auto"/>
        <w:ind w:firstLineChars="0"/>
      </w:pPr>
      <w:r w:rsidRPr="003C1422">
        <w:rPr>
          <w:rFonts w:hint="eastAsia"/>
        </w:rPr>
        <w:lastRenderedPageBreak/>
        <w:t>【</w:t>
      </w:r>
      <w:r w:rsidR="00663EE3" w:rsidRPr="003C1422">
        <w:rPr>
          <w:rFonts w:hint="eastAsia"/>
        </w:rPr>
        <w:t>文档</w:t>
      </w:r>
      <w:r w:rsidRPr="003C1422">
        <w:rPr>
          <w:rFonts w:hint="eastAsia"/>
        </w:rPr>
        <w:t>简介</w:t>
      </w:r>
      <w:r w:rsidR="0034754E" w:rsidRPr="003C1422">
        <w:t>】</w:t>
      </w:r>
    </w:p>
    <w:p w14:paraId="09FD411C" w14:textId="684CEA6D" w:rsidR="005B109D" w:rsidRDefault="00E15F96" w:rsidP="00CF1D65">
      <w:pPr>
        <w:pStyle w:val="2"/>
        <w:numPr>
          <w:ilvl w:val="0"/>
          <w:numId w:val="2"/>
        </w:numPr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需求</w:t>
      </w:r>
      <w:r w:rsidR="009A5464">
        <w:rPr>
          <w:rFonts w:hint="eastAsia"/>
        </w:rPr>
        <w:t>背景</w:t>
      </w:r>
    </w:p>
    <w:p w14:paraId="69CA4A76" w14:textId="26024000" w:rsidR="00574C77" w:rsidRPr="00574C77" w:rsidRDefault="00574C77" w:rsidP="00574C77">
      <w:pPr>
        <w:adjustRightInd w:val="0"/>
        <w:snapToGrid w:val="0"/>
        <w:spacing w:beforeLines="50" w:before="156" w:afterLines="50" w:after="156"/>
        <w:ind w:firstLine="360"/>
        <w:rPr>
          <w:rFonts w:ascii="Helvetica" w:hAnsi="Helvetica"/>
          <w:color w:val="2F2F2F"/>
          <w:shd w:val="clear" w:color="auto" w:fill="FFFFFF"/>
        </w:rPr>
      </w:pPr>
      <w:r w:rsidRPr="00574C77">
        <w:rPr>
          <w:rFonts w:ascii="Helvetica" w:hAnsi="Helvetica" w:hint="eastAsia"/>
          <w:color w:val="2F2F2F"/>
          <w:shd w:val="clear" w:color="auto" w:fill="FFFFFF"/>
        </w:rPr>
        <w:t>梳理</w:t>
      </w:r>
      <w:r w:rsidR="00CB046C">
        <w:rPr>
          <w:rFonts w:ascii="Helvetica" w:hAnsi="Helvetica" w:hint="eastAsia"/>
          <w:color w:val="2F2F2F"/>
          <w:shd w:val="clear" w:color="auto" w:fill="FFFFFF"/>
        </w:rPr>
        <w:t>和</w:t>
      </w:r>
      <w:r w:rsidR="00CB046C">
        <w:rPr>
          <w:rFonts w:ascii="Helvetica" w:hAnsi="Helvetica"/>
          <w:color w:val="2F2F2F"/>
          <w:shd w:val="clear" w:color="auto" w:fill="FFFFFF"/>
        </w:rPr>
        <w:t>简化</w:t>
      </w:r>
      <w:r w:rsidR="00BD7F79">
        <w:rPr>
          <w:rFonts w:ascii="Helvetica" w:hAnsi="Helvetica" w:hint="eastAsia"/>
          <w:color w:val="2F2F2F"/>
          <w:shd w:val="clear" w:color="auto" w:fill="FFFFFF"/>
        </w:rPr>
        <w:t>精品定寿和终身寿的投保规则和蚂蚁平台定寿传输编码</w:t>
      </w:r>
      <w:r w:rsidR="00CB046C">
        <w:rPr>
          <w:rFonts w:ascii="Helvetica" w:hAnsi="Helvetica"/>
          <w:color w:val="2F2F2F"/>
          <w:shd w:val="clear" w:color="auto" w:fill="FFFFFF"/>
        </w:rPr>
        <w:t>，用于蚂蚁保险平台的透出，实现信美在蚂蚁的</w:t>
      </w:r>
      <w:r w:rsidR="00CB046C">
        <w:rPr>
          <w:rFonts w:ascii="Helvetica" w:hAnsi="Helvetica" w:hint="eastAsia"/>
          <w:color w:val="2F2F2F"/>
          <w:shd w:val="clear" w:color="auto" w:fill="FFFFFF"/>
        </w:rPr>
        <w:t>入驻</w:t>
      </w:r>
      <w:r w:rsidR="00CB046C">
        <w:rPr>
          <w:rFonts w:ascii="Helvetica" w:hAnsi="Helvetica"/>
          <w:color w:val="2F2F2F"/>
          <w:shd w:val="clear" w:color="auto" w:fill="FFFFFF"/>
        </w:rPr>
        <w:t>。</w:t>
      </w:r>
    </w:p>
    <w:p w14:paraId="4010D2FB" w14:textId="77777777" w:rsidR="00E15F96" w:rsidRPr="00E15F96" w:rsidRDefault="00E15F96" w:rsidP="00CF1D65">
      <w:pPr>
        <w:pStyle w:val="2"/>
        <w:numPr>
          <w:ilvl w:val="0"/>
          <w:numId w:val="2"/>
        </w:numPr>
        <w:adjustRightInd w:val="0"/>
        <w:snapToGrid w:val="0"/>
        <w:spacing w:beforeLines="50" w:before="156" w:afterLines="50" w:after="156" w:line="240" w:lineRule="auto"/>
      </w:pPr>
      <w:r w:rsidRPr="00E15F96">
        <w:rPr>
          <w:rFonts w:hint="eastAsia"/>
        </w:rPr>
        <w:t>文档</w:t>
      </w:r>
      <w:r w:rsidRPr="00E15F96">
        <w:t>目的</w:t>
      </w:r>
    </w:p>
    <w:p w14:paraId="52EA40CE" w14:textId="1565006A" w:rsidR="00E05CC6" w:rsidRDefault="009939F2" w:rsidP="009939F2">
      <w:pPr>
        <w:adjustRightInd w:val="0"/>
        <w:snapToGrid w:val="0"/>
        <w:spacing w:beforeLines="50" w:before="156" w:afterLines="50" w:after="156"/>
        <w:ind w:firstLine="360"/>
        <w:rPr>
          <w:rFonts w:ascii="Helvetica" w:hAnsi="Helvetica"/>
          <w:color w:val="2F2F2F"/>
          <w:shd w:val="clear" w:color="auto" w:fill="FFFFFF"/>
        </w:rPr>
      </w:pPr>
      <w:r w:rsidRPr="009939F2">
        <w:rPr>
          <w:rFonts w:ascii="Helvetica" w:hAnsi="Helvetica" w:hint="eastAsia"/>
          <w:color w:val="2F2F2F"/>
          <w:shd w:val="clear" w:color="auto" w:fill="FFFFFF"/>
        </w:rPr>
        <w:t>本文档主要目的是</w:t>
      </w:r>
      <w:r w:rsidR="00E05CC6">
        <w:rPr>
          <w:rFonts w:ascii="Helvetica" w:hAnsi="Helvetica" w:hint="eastAsia"/>
          <w:color w:val="2F2F2F"/>
          <w:shd w:val="clear" w:color="auto" w:fill="FFFFFF"/>
        </w:rPr>
        <w:t>描述</w:t>
      </w:r>
      <w:r w:rsidR="00CB046C">
        <w:rPr>
          <w:rFonts w:ascii="Helvetica" w:hAnsi="Helvetica" w:hint="eastAsia"/>
          <w:color w:val="2F2F2F"/>
          <w:shd w:val="clear" w:color="auto" w:fill="FFFFFF"/>
        </w:rPr>
        <w:t>蚂蚁</w:t>
      </w:r>
      <w:r w:rsidR="00574C77">
        <w:rPr>
          <w:rFonts w:ascii="Helvetica" w:hAnsi="Helvetica"/>
          <w:color w:val="2F2F2F"/>
          <w:shd w:val="clear" w:color="auto" w:fill="FFFFFF"/>
        </w:rPr>
        <w:t>与信美</w:t>
      </w:r>
      <w:r w:rsidRPr="009939F2">
        <w:rPr>
          <w:rFonts w:ascii="Helvetica" w:hAnsi="Helvetica" w:hint="eastAsia"/>
          <w:color w:val="2F2F2F"/>
          <w:shd w:val="clear" w:color="auto" w:fill="FFFFFF"/>
        </w:rPr>
        <w:t>平台</w:t>
      </w:r>
      <w:r w:rsidR="00E05CC6">
        <w:rPr>
          <w:rFonts w:ascii="Helvetica" w:hAnsi="Helvetica" w:hint="eastAsia"/>
          <w:color w:val="2F2F2F"/>
          <w:shd w:val="clear" w:color="auto" w:fill="FFFFFF"/>
        </w:rPr>
        <w:t>进行</w:t>
      </w:r>
      <w:r w:rsidR="00E05CC6">
        <w:rPr>
          <w:rFonts w:ascii="Helvetica" w:hAnsi="Helvetica"/>
          <w:color w:val="2F2F2F"/>
          <w:shd w:val="clear" w:color="auto" w:fill="FFFFFF"/>
        </w:rPr>
        <w:t>对接，</w:t>
      </w:r>
      <w:r w:rsidRPr="009939F2">
        <w:rPr>
          <w:rFonts w:ascii="Helvetica" w:hAnsi="Helvetica" w:hint="eastAsia"/>
          <w:color w:val="2F2F2F"/>
          <w:shd w:val="clear" w:color="auto" w:fill="FFFFFF"/>
        </w:rPr>
        <w:t>完成</w:t>
      </w:r>
      <w:r w:rsidR="00574C77">
        <w:rPr>
          <w:rFonts w:ascii="Helvetica" w:hAnsi="Helvetica" w:hint="eastAsia"/>
          <w:color w:val="2F2F2F"/>
          <w:shd w:val="clear" w:color="auto" w:fill="FFFFFF"/>
        </w:rPr>
        <w:t>承保</w:t>
      </w:r>
      <w:r w:rsidRPr="009939F2">
        <w:rPr>
          <w:rFonts w:ascii="Helvetica" w:hAnsi="Helvetica" w:hint="eastAsia"/>
          <w:color w:val="2F2F2F"/>
          <w:shd w:val="clear" w:color="auto" w:fill="FFFFFF"/>
        </w:rPr>
        <w:t>的数据对接</w:t>
      </w:r>
      <w:r w:rsidR="00E05CC6">
        <w:rPr>
          <w:rFonts w:ascii="Helvetica" w:hAnsi="Helvetica" w:hint="eastAsia"/>
          <w:color w:val="2F2F2F"/>
          <w:shd w:val="clear" w:color="auto" w:fill="FFFFFF"/>
        </w:rPr>
        <w:t>流程</w:t>
      </w:r>
      <w:r w:rsidRPr="009939F2">
        <w:rPr>
          <w:rFonts w:ascii="Helvetica" w:hAnsi="Helvetica" w:hint="eastAsia"/>
          <w:color w:val="2F2F2F"/>
          <w:shd w:val="clear" w:color="auto" w:fill="FFFFFF"/>
        </w:rPr>
        <w:t>，</w:t>
      </w:r>
      <w:r w:rsidR="00E05CC6">
        <w:rPr>
          <w:rFonts w:ascii="Helvetica" w:hAnsi="Helvetica" w:hint="eastAsia"/>
          <w:color w:val="2F2F2F"/>
          <w:shd w:val="clear" w:color="auto" w:fill="FFFFFF"/>
        </w:rPr>
        <w:t>以及在</w:t>
      </w:r>
      <w:r w:rsidR="00E05CC6">
        <w:rPr>
          <w:rFonts w:ascii="Helvetica" w:hAnsi="Helvetica"/>
          <w:color w:val="2F2F2F"/>
          <w:shd w:val="clear" w:color="auto" w:fill="FFFFFF"/>
        </w:rPr>
        <w:t>信美</w:t>
      </w:r>
      <w:r w:rsidR="00E05CC6">
        <w:rPr>
          <w:rFonts w:ascii="Helvetica" w:hAnsi="Helvetica" w:hint="eastAsia"/>
          <w:color w:val="2F2F2F"/>
          <w:shd w:val="clear" w:color="auto" w:fill="FFFFFF"/>
        </w:rPr>
        <w:t>平台</w:t>
      </w:r>
      <w:r w:rsidR="00E05CC6">
        <w:rPr>
          <w:rFonts w:ascii="Helvetica" w:hAnsi="Helvetica"/>
          <w:color w:val="2F2F2F"/>
          <w:shd w:val="clear" w:color="auto" w:fill="FFFFFF"/>
        </w:rPr>
        <w:t>进行</w:t>
      </w:r>
      <w:r w:rsidR="005D36F8">
        <w:rPr>
          <w:rFonts w:ascii="Helvetica" w:hAnsi="Helvetica" w:hint="eastAsia"/>
          <w:color w:val="2F2F2F"/>
          <w:shd w:val="clear" w:color="auto" w:fill="FFFFFF"/>
        </w:rPr>
        <w:t>保单</w:t>
      </w:r>
      <w:r w:rsidR="00574C77">
        <w:rPr>
          <w:rFonts w:ascii="Helvetica" w:hAnsi="Helvetica" w:hint="eastAsia"/>
          <w:color w:val="2F2F2F"/>
          <w:shd w:val="clear" w:color="auto" w:fill="FFFFFF"/>
        </w:rPr>
        <w:t>查询</w:t>
      </w:r>
      <w:r w:rsidR="00574C77">
        <w:rPr>
          <w:rFonts w:ascii="Helvetica" w:hAnsi="Helvetica"/>
          <w:color w:val="2F2F2F"/>
          <w:shd w:val="clear" w:color="auto" w:fill="FFFFFF"/>
        </w:rPr>
        <w:t>、</w:t>
      </w:r>
      <w:r w:rsidR="00574C77">
        <w:rPr>
          <w:rFonts w:ascii="Helvetica" w:hAnsi="Helvetica" w:hint="eastAsia"/>
          <w:color w:val="2F2F2F"/>
          <w:shd w:val="clear" w:color="auto" w:fill="FFFFFF"/>
        </w:rPr>
        <w:t>保全</w:t>
      </w:r>
      <w:r w:rsidR="00CB046C">
        <w:rPr>
          <w:rFonts w:ascii="Helvetica" w:hAnsi="Helvetica" w:hint="eastAsia"/>
          <w:color w:val="2F2F2F"/>
          <w:shd w:val="clear" w:color="auto" w:fill="FFFFFF"/>
        </w:rPr>
        <w:t>和</w:t>
      </w:r>
      <w:r w:rsidR="00CB046C">
        <w:rPr>
          <w:rFonts w:ascii="Helvetica" w:hAnsi="Helvetica"/>
          <w:color w:val="2F2F2F"/>
          <w:shd w:val="clear" w:color="auto" w:fill="FFFFFF"/>
        </w:rPr>
        <w:t>理赔</w:t>
      </w:r>
      <w:r w:rsidR="00E05CC6">
        <w:rPr>
          <w:rFonts w:ascii="Helvetica" w:hAnsi="Helvetica" w:hint="eastAsia"/>
          <w:color w:val="2F2F2F"/>
          <w:shd w:val="clear" w:color="auto" w:fill="FFFFFF"/>
        </w:rPr>
        <w:t>的</w:t>
      </w:r>
      <w:r w:rsidR="00E05CC6">
        <w:rPr>
          <w:rFonts w:ascii="Helvetica" w:hAnsi="Helvetica"/>
          <w:color w:val="2F2F2F"/>
          <w:shd w:val="clear" w:color="auto" w:fill="FFFFFF"/>
        </w:rPr>
        <w:t>流程。</w:t>
      </w:r>
    </w:p>
    <w:p w14:paraId="5E4F4285" w14:textId="1D4BCC99" w:rsidR="00F06064" w:rsidRDefault="00EF3254" w:rsidP="00B20675">
      <w:pPr>
        <w:adjustRightInd w:val="0"/>
        <w:snapToGrid w:val="0"/>
        <w:spacing w:beforeLines="50" w:before="156" w:afterLines="50" w:after="156"/>
        <w:ind w:firstLine="360"/>
      </w:pPr>
      <w:r>
        <w:rPr>
          <w:rFonts w:ascii="Helvetica" w:hAnsi="Helvetica"/>
          <w:color w:val="2F2F2F"/>
          <w:shd w:val="clear" w:color="auto" w:fill="FFFFFF"/>
        </w:rPr>
        <w:t>本文档主要读者为</w:t>
      </w:r>
      <w:r w:rsidR="006205AE">
        <w:rPr>
          <w:rFonts w:ascii="Helvetica" w:hAnsi="Helvetica" w:hint="eastAsia"/>
          <w:color w:val="2F2F2F"/>
          <w:shd w:val="clear" w:color="auto" w:fill="FFFFFF"/>
        </w:rPr>
        <w:t>各相关系统的</w:t>
      </w:r>
      <w:r w:rsidR="00E05CC6">
        <w:rPr>
          <w:rFonts w:ascii="Helvetica" w:hAnsi="Helvetica" w:hint="eastAsia"/>
          <w:color w:val="2F2F2F"/>
          <w:shd w:val="clear" w:color="auto" w:fill="FFFFFF"/>
        </w:rPr>
        <w:t>UI</w:t>
      </w:r>
      <w:r w:rsidR="00E05CC6">
        <w:rPr>
          <w:rFonts w:ascii="Helvetica" w:hAnsi="Helvetica" w:hint="eastAsia"/>
          <w:color w:val="2F2F2F"/>
          <w:shd w:val="clear" w:color="auto" w:fill="FFFFFF"/>
        </w:rPr>
        <w:t>设计师</w:t>
      </w:r>
      <w:r w:rsidR="00E05CC6">
        <w:rPr>
          <w:rFonts w:ascii="Helvetica" w:hAnsi="Helvetica"/>
          <w:color w:val="2F2F2F"/>
          <w:shd w:val="clear" w:color="auto" w:fill="FFFFFF"/>
        </w:rPr>
        <w:t>、电商</w:t>
      </w:r>
      <w:r>
        <w:rPr>
          <w:rFonts w:ascii="Helvetica" w:hAnsi="Helvetica"/>
          <w:color w:val="2F2F2F"/>
          <w:shd w:val="clear" w:color="auto" w:fill="FFFFFF"/>
        </w:rPr>
        <w:t>前端</w:t>
      </w:r>
      <w:r w:rsidR="00E05CC6">
        <w:rPr>
          <w:rFonts w:ascii="Helvetica" w:hAnsi="Helvetica" w:hint="eastAsia"/>
          <w:color w:val="2F2F2F"/>
          <w:shd w:val="clear" w:color="auto" w:fill="FFFFFF"/>
        </w:rPr>
        <w:t>、</w:t>
      </w:r>
      <w:r w:rsidR="00E05CC6">
        <w:rPr>
          <w:rFonts w:ascii="Helvetica" w:hAnsi="Helvetica"/>
          <w:color w:val="2F2F2F"/>
          <w:shd w:val="clear" w:color="auto" w:fill="FFFFFF"/>
        </w:rPr>
        <w:t>后台</w:t>
      </w:r>
      <w:r w:rsidR="00E05CC6">
        <w:rPr>
          <w:rFonts w:ascii="Helvetica" w:hAnsi="Helvetica" w:hint="eastAsia"/>
          <w:color w:val="2F2F2F"/>
          <w:shd w:val="clear" w:color="auto" w:fill="FFFFFF"/>
        </w:rPr>
        <w:t>及核心的</w:t>
      </w:r>
      <w:r w:rsidR="00E05CC6">
        <w:rPr>
          <w:rFonts w:ascii="Helvetica" w:hAnsi="Helvetica"/>
          <w:color w:val="2F2F2F"/>
          <w:shd w:val="clear" w:color="auto" w:fill="FFFFFF"/>
        </w:rPr>
        <w:t>开发</w:t>
      </w:r>
      <w:r>
        <w:rPr>
          <w:rFonts w:ascii="Helvetica" w:hAnsi="Helvetica"/>
          <w:color w:val="2F2F2F"/>
          <w:shd w:val="clear" w:color="auto" w:fill="FFFFFF"/>
        </w:rPr>
        <w:t>工程师。</w:t>
      </w:r>
    </w:p>
    <w:p w14:paraId="5D9722A5" w14:textId="2052D196" w:rsidR="00A00D0A" w:rsidRDefault="0034754E" w:rsidP="00CF1D65">
      <w:pPr>
        <w:pStyle w:val="1"/>
        <w:numPr>
          <w:ilvl w:val="0"/>
          <w:numId w:val="4"/>
        </w:numPr>
        <w:adjustRightInd w:val="0"/>
        <w:snapToGrid w:val="0"/>
        <w:spacing w:beforeLines="50" w:before="156" w:afterLines="50" w:after="156" w:line="240" w:lineRule="auto"/>
        <w:ind w:firstLineChars="0"/>
      </w:pPr>
      <w:r w:rsidRPr="00883B3E">
        <w:rPr>
          <w:rFonts w:hint="eastAsia"/>
        </w:rPr>
        <w:t>【</w:t>
      </w:r>
      <w:r w:rsidR="00F06064">
        <w:rPr>
          <w:rFonts w:hint="eastAsia"/>
        </w:rPr>
        <w:t>产品概述</w:t>
      </w:r>
      <w:r w:rsidRPr="00883B3E">
        <w:rPr>
          <w:rFonts w:hint="eastAsia"/>
        </w:rPr>
        <w:t>】</w:t>
      </w:r>
    </w:p>
    <w:p w14:paraId="7CA5A96A" w14:textId="43273316" w:rsidR="004959D7" w:rsidRDefault="0093264E" w:rsidP="00CF1D65">
      <w:pPr>
        <w:pStyle w:val="2"/>
        <w:numPr>
          <w:ilvl w:val="0"/>
          <w:numId w:val="3"/>
        </w:numPr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目标</w:t>
      </w:r>
    </w:p>
    <w:p w14:paraId="51DFB8BE" w14:textId="19506150" w:rsidR="00CB046C" w:rsidRDefault="009113D0" w:rsidP="00CB046C">
      <w:pPr>
        <w:ind w:firstLine="360"/>
      </w:pPr>
      <w:r>
        <w:rPr>
          <w:rFonts w:hint="eastAsia"/>
        </w:rPr>
        <w:t>客户在</w:t>
      </w:r>
      <w:r>
        <w:t>蚂蚁保险频道购买信美定寿产品</w:t>
      </w:r>
      <w:r w:rsidR="00BD7F79">
        <w:rPr>
          <w:rFonts w:hint="eastAsia"/>
        </w:rPr>
        <w:t>或终身寿</w:t>
      </w:r>
      <w:r>
        <w:t>，</w:t>
      </w:r>
      <w:r>
        <w:rPr>
          <w:rFonts w:hint="eastAsia"/>
        </w:rPr>
        <w:t>数据</w:t>
      </w:r>
      <w:r>
        <w:t>实时传送至信美，</w:t>
      </w:r>
      <w:r>
        <w:rPr>
          <w:rFonts w:hint="eastAsia"/>
        </w:rPr>
        <w:t>信美</w:t>
      </w:r>
      <w:r>
        <w:t>进行投核保规则校验</w:t>
      </w:r>
      <w:r>
        <w:rPr>
          <w:rFonts w:hint="eastAsia"/>
        </w:rPr>
        <w:t>，</w:t>
      </w:r>
      <w:r>
        <w:t>如不满足规则，则直接阻断；如满足规则，则校验通过，客户</w:t>
      </w:r>
      <w:r>
        <w:rPr>
          <w:rFonts w:hint="eastAsia"/>
        </w:rPr>
        <w:t>支付</w:t>
      </w:r>
      <w:r>
        <w:t>完成后，实时承保。</w:t>
      </w:r>
    </w:p>
    <w:p w14:paraId="7BBF10CE" w14:textId="6DDEAA92" w:rsidR="009C0FDA" w:rsidRPr="00CB046C" w:rsidRDefault="003B5285" w:rsidP="00CB046C">
      <w:pPr>
        <w:ind w:firstLine="360"/>
      </w:pPr>
      <w:r>
        <w:rPr>
          <w:rFonts w:hint="eastAsia"/>
        </w:rPr>
        <w:t>客户登陆</w:t>
      </w:r>
      <w:r>
        <w:t>信美</w:t>
      </w:r>
      <w:r>
        <w:rPr>
          <w:rFonts w:hint="eastAsia"/>
        </w:rPr>
        <w:t>官网</w:t>
      </w:r>
      <w:r>
        <w:t>进行</w:t>
      </w:r>
      <w:r>
        <w:rPr>
          <w:rFonts w:hint="eastAsia"/>
        </w:rPr>
        <w:t>保单</w:t>
      </w:r>
      <w:r w:rsidR="00C55A2F">
        <w:rPr>
          <w:rFonts w:hint="eastAsia"/>
        </w:rPr>
        <w:t>验真</w:t>
      </w:r>
      <w:r>
        <w:rPr>
          <w:rFonts w:hint="eastAsia"/>
        </w:rPr>
        <w:t>，注册</w:t>
      </w:r>
      <w:r>
        <w:t>并实名认证后可</w:t>
      </w:r>
      <w:r w:rsidR="00C55A2F">
        <w:rPr>
          <w:rFonts w:hint="eastAsia"/>
        </w:rPr>
        <w:t>通过</w:t>
      </w:r>
      <w:r w:rsidR="00C55A2F">
        <w:t>个人中心查询保单，</w:t>
      </w:r>
      <w:r>
        <w:t>进行</w:t>
      </w:r>
      <w:r>
        <w:rPr>
          <w:rFonts w:hint="eastAsia"/>
        </w:rPr>
        <w:t>保全</w:t>
      </w:r>
      <w:r>
        <w:t>和理赔。</w:t>
      </w:r>
    </w:p>
    <w:p w14:paraId="63A28107" w14:textId="6E8EFE25" w:rsidR="005374E4" w:rsidRDefault="00C80316" w:rsidP="00CF1D65">
      <w:pPr>
        <w:pStyle w:val="2"/>
        <w:numPr>
          <w:ilvl w:val="0"/>
          <w:numId w:val="3"/>
        </w:numPr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整体</w:t>
      </w:r>
      <w:r w:rsidR="005374E4">
        <w:rPr>
          <w:rFonts w:hint="eastAsia"/>
        </w:rPr>
        <w:t>流程</w:t>
      </w:r>
      <w:r w:rsidR="005374E4">
        <w:rPr>
          <w:rFonts w:hint="eastAsia"/>
        </w:rPr>
        <w:t>/</w:t>
      </w:r>
      <w:r w:rsidR="005374E4">
        <w:rPr>
          <w:rFonts w:hint="eastAsia"/>
        </w:rPr>
        <w:t>结构</w:t>
      </w:r>
    </w:p>
    <w:p w14:paraId="24F71CAC" w14:textId="6AC601F2" w:rsidR="005374E4" w:rsidRDefault="00270064" w:rsidP="00270064">
      <w:pPr>
        <w:ind w:firstLineChars="0" w:firstLine="0"/>
      </w:pPr>
      <w:r>
        <w:object w:dxaOrig="12931" w:dyaOrig="11670" w14:anchorId="39037E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75pt;height:373.65pt" o:ole="">
            <v:imagedata r:id="rId8" o:title=""/>
          </v:shape>
          <o:OLEObject Type="Embed" ProgID="Visio.Drawing.15" ShapeID="_x0000_i1025" DrawAspect="Content" ObjectID="_1626511092" r:id="rId9"/>
        </w:object>
      </w:r>
    </w:p>
    <w:p w14:paraId="0D5BC049" w14:textId="57CB81A8" w:rsidR="005374E4" w:rsidRPr="00A427E6" w:rsidRDefault="00D7346F" w:rsidP="00CF1D65">
      <w:pPr>
        <w:pStyle w:val="1"/>
        <w:numPr>
          <w:ilvl w:val="0"/>
          <w:numId w:val="4"/>
        </w:numPr>
        <w:adjustRightInd w:val="0"/>
        <w:snapToGrid w:val="0"/>
        <w:spacing w:beforeLines="50" w:before="156" w:afterLines="50" w:after="156" w:line="240" w:lineRule="auto"/>
        <w:ind w:firstLineChars="0"/>
      </w:pPr>
      <w:r>
        <w:rPr>
          <w:rFonts w:hint="eastAsia"/>
        </w:rPr>
        <w:t>【产品详述】</w:t>
      </w:r>
    </w:p>
    <w:p w14:paraId="0EF75936" w14:textId="5EFF0924" w:rsidR="007D624C" w:rsidRDefault="007D624C" w:rsidP="00C80316">
      <w:pPr>
        <w:pStyle w:val="2"/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产品</w:t>
      </w:r>
      <w:r>
        <w:t>规则</w:t>
      </w:r>
    </w:p>
    <w:p w14:paraId="790EA362" w14:textId="11D0C9CF" w:rsidR="007D624C" w:rsidRPr="007D624C" w:rsidRDefault="007D624C" w:rsidP="007D624C">
      <w:pPr>
        <w:ind w:firstLine="360"/>
      </w:pPr>
      <w:r>
        <w:rPr>
          <w:rFonts w:hint="eastAsia"/>
        </w:rPr>
        <w:t>同</w:t>
      </w:r>
      <w:r>
        <w:t>现有产品</w:t>
      </w:r>
    </w:p>
    <w:p w14:paraId="7F03F261" w14:textId="0FB0DC12" w:rsidR="00C80316" w:rsidRPr="00C80316" w:rsidRDefault="003822A1" w:rsidP="00C80316">
      <w:pPr>
        <w:pStyle w:val="2"/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新契约规则</w:t>
      </w:r>
    </w:p>
    <w:p w14:paraId="3F163604" w14:textId="77777777" w:rsidR="00CB046C" w:rsidRPr="003822A1" w:rsidRDefault="00CB046C" w:rsidP="003822A1">
      <w:pPr>
        <w:pStyle w:val="a7"/>
        <w:numPr>
          <w:ilvl w:val="0"/>
          <w:numId w:val="15"/>
        </w:numPr>
        <w:ind w:firstLineChars="0"/>
      </w:pPr>
      <w:r w:rsidRPr="003822A1">
        <w:rPr>
          <w:rFonts w:hint="eastAsia"/>
        </w:rPr>
        <w:t>支付</w:t>
      </w:r>
      <w:r w:rsidRPr="003822A1">
        <w:t>宝险种投保界面显示保障</w:t>
      </w:r>
      <w:r w:rsidRPr="003822A1">
        <w:rPr>
          <w:rFonts w:hint="eastAsia"/>
        </w:rPr>
        <w:t>信息；</w:t>
      </w:r>
    </w:p>
    <w:p w14:paraId="29A966F4" w14:textId="23FAECD6" w:rsidR="00CB046C" w:rsidRPr="003822A1" w:rsidRDefault="00CB046C" w:rsidP="003822A1">
      <w:pPr>
        <w:pStyle w:val="a7"/>
        <w:numPr>
          <w:ilvl w:val="0"/>
          <w:numId w:val="15"/>
        </w:numPr>
        <w:ind w:firstLineChars="0"/>
      </w:pPr>
      <w:r w:rsidRPr="003822A1">
        <w:rPr>
          <w:rFonts w:hint="eastAsia"/>
        </w:rPr>
        <w:t>显示</w:t>
      </w:r>
      <w:r w:rsidR="003822A1" w:rsidRPr="003822A1">
        <w:t>生效日期：默认为投保申请次日</w:t>
      </w:r>
      <w:r w:rsidR="003822A1" w:rsidRPr="003822A1">
        <w:rPr>
          <w:rFonts w:hint="eastAsia"/>
        </w:rPr>
        <w:t>；</w:t>
      </w:r>
    </w:p>
    <w:p w14:paraId="31042508" w14:textId="363C0A3C" w:rsidR="00CB046C" w:rsidRDefault="00CB046C" w:rsidP="003822A1">
      <w:pPr>
        <w:pStyle w:val="a7"/>
        <w:numPr>
          <w:ilvl w:val="0"/>
          <w:numId w:val="15"/>
        </w:numPr>
        <w:ind w:firstLineChars="0"/>
      </w:pPr>
      <w:r w:rsidRPr="003822A1">
        <w:rPr>
          <w:rFonts w:hint="eastAsia"/>
        </w:rPr>
        <w:t>界</w:t>
      </w:r>
      <w:r w:rsidRPr="003822A1">
        <w:t>面最下方显示投保须知、健康告知、</w:t>
      </w:r>
      <w:r w:rsidRPr="003822A1">
        <w:rPr>
          <w:rFonts w:hint="eastAsia"/>
        </w:rPr>
        <w:t>平</w:t>
      </w:r>
      <w:r w:rsidRPr="003822A1">
        <w:t>台</w:t>
      </w:r>
      <w:r w:rsidRPr="003822A1">
        <w:rPr>
          <w:rFonts w:hint="eastAsia"/>
        </w:rPr>
        <w:t>服务</w:t>
      </w:r>
      <w:r w:rsidRPr="003822A1">
        <w:t>协议、保险条款</w:t>
      </w:r>
      <w:r w:rsidRPr="003822A1">
        <w:rPr>
          <w:rFonts w:hint="eastAsia"/>
        </w:rPr>
        <w:t>，</w:t>
      </w:r>
      <w:r w:rsidRPr="003822A1">
        <w:t>其中健康告知可放链接，也可在点下</w:t>
      </w:r>
      <w:r w:rsidRPr="003822A1">
        <w:rPr>
          <w:rFonts w:hint="eastAsia"/>
        </w:rPr>
        <w:t>一</w:t>
      </w:r>
      <w:r w:rsidR="003822A1">
        <w:t>步时界面跳出显示</w:t>
      </w:r>
      <w:r w:rsidR="003822A1">
        <w:rPr>
          <w:rFonts w:hint="eastAsia"/>
        </w:rPr>
        <w:t>；</w:t>
      </w:r>
    </w:p>
    <w:p w14:paraId="386164BB" w14:textId="09ACC43C" w:rsidR="003822A1" w:rsidRPr="003822A1" w:rsidRDefault="003822A1" w:rsidP="003822A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投被保人</w:t>
      </w:r>
      <w:r>
        <w:t>为同一人；</w:t>
      </w:r>
    </w:p>
    <w:p w14:paraId="17BD54E6" w14:textId="1C4BEF6F" w:rsidR="004C4648" w:rsidRDefault="004C4648" w:rsidP="004C4648">
      <w:pPr>
        <w:pStyle w:val="a7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电子</w:t>
      </w:r>
      <w:r>
        <w:t>保单</w:t>
      </w:r>
      <w:r>
        <w:rPr>
          <w:rFonts w:hint="eastAsia"/>
        </w:rPr>
        <w:t>与</w:t>
      </w:r>
      <w:r>
        <w:t>现有</w:t>
      </w:r>
      <w:r>
        <w:rPr>
          <w:rFonts w:hint="eastAsia"/>
        </w:rPr>
        <w:t>单人单险</w:t>
      </w:r>
      <w:r>
        <w:t>模板相同</w:t>
      </w:r>
      <w:r>
        <w:rPr>
          <w:rFonts w:hint="eastAsia"/>
        </w:rPr>
        <w:t>，因支付</w:t>
      </w:r>
      <w:r>
        <w:t>宝上销售</w:t>
      </w:r>
      <w:r>
        <w:rPr>
          <w:rFonts w:hint="eastAsia"/>
        </w:rPr>
        <w:t>的</w:t>
      </w:r>
      <w:r>
        <w:t>定期寿及终身</w:t>
      </w:r>
      <w:r>
        <w:rPr>
          <w:rFonts w:hint="eastAsia"/>
        </w:rPr>
        <w:t>寿</w:t>
      </w:r>
      <w:r>
        <w:t>没有尊享期，所以</w:t>
      </w:r>
      <w:r>
        <w:rPr>
          <w:rFonts w:hint="eastAsia"/>
        </w:rPr>
        <w:t>针</w:t>
      </w:r>
      <w:r>
        <w:t>对支付宝对应的这两个产品的电子保单里涉及尊享期</w:t>
      </w:r>
      <w:r>
        <w:rPr>
          <w:rFonts w:hint="eastAsia"/>
        </w:rPr>
        <w:t>的</w:t>
      </w:r>
      <w:r>
        <w:t>描述</w:t>
      </w:r>
      <w:r>
        <w:rPr>
          <w:rFonts w:hint="eastAsia"/>
        </w:rPr>
        <w:t>需</w:t>
      </w:r>
      <w:r>
        <w:t>删除，</w:t>
      </w:r>
      <w:r w:rsidR="006B3944">
        <w:rPr>
          <w:rFonts w:hint="eastAsia"/>
          <w:highlight w:val="yellow"/>
        </w:rPr>
        <w:t>具体模版见附件</w:t>
      </w:r>
      <w:r w:rsidR="006B3944">
        <w:rPr>
          <w:rFonts w:hint="eastAsia"/>
        </w:rPr>
        <w:t>，红色字体深绿色底色的需针对蚂蚁平台去掉；</w:t>
      </w:r>
    </w:p>
    <w:p w14:paraId="483F32DD" w14:textId="1486177B" w:rsidR="0047364D" w:rsidRDefault="004C4648" w:rsidP="00631BC4">
      <w:pPr>
        <w:widowControl/>
        <w:wordWrap w:val="0"/>
        <w:spacing w:line="450" w:lineRule="atLeast"/>
        <w:ind w:firstLineChars="0" w:firstLine="0"/>
      </w:pPr>
      <w:r>
        <w:t>发送承保成功短信，</w:t>
      </w:r>
      <w:r>
        <w:rPr>
          <w:rFonts w:hint="eastAsia"/>
        </w:rPr>
        <w:t>承保成功短信内容：“</w:t>
      </w:r>
      <w:r w:rsidR="00406EE8">
        <w:rPr>
          <w:rFonts w:hint="eastAsia"/>
        </w:rPr>
        <w:t>尊</w:t>
      </w:r>
      <w:r w:rsidR="00406EE8" w:rsidRPr="00406EE8">
        <w:t>敬的</w:t>
      </w:r>
      <w:r w:rsidR="00406EE8" w:rsidRPr="00406EE8">
        <w:t>${tempParam.applyName}&lt;#if tempParam.applyGender=='M'&gt;</w:t>
      </w:r>
      <w:r w:rsidR="00406EE8" w:rsidRPr="00406EE8">
        <w:t>先生</w:t>
      </w:r>
      <w:r w:rsidR="00406EE8" w:rsidRPr="00406EE8">
        <w:t>&lt;#elseif tempParam.applyGender=='F'&gt;</w:t>
      </w:r>
      <w:r w:rsidR="00406EE8" w:rsidRPr="00406EE8">
        <w:t>女士</w:t>
      </w:r>
      <w:r w:rsidR="00406EE8" w:rsidRPr="00406EE8">
        <w:t>&lt;/#if&gt;</w:t>
      </w:r>
      <w:r w:rsidR="00406EE8" w:rsidRPr="00406EE8">
        <w:t>：您好！</w:t>
      </w:r>
      <w:r w:rsidR="00406EE8" w:rsidRPr="00406EE8">
        <w:t xml:space="preserve"> </w:t>
      </w:r>
      <w:r w:rsidR="00406EE8" w:rsidRPr="00406EE8">
        <w:t>感谢您选择信美相互，信美相互由蚂蚁金服、天弘基金等知名企业共同发起，是国内首家成立的相互制人寿保险组织，致力于做一家有爱心的科技相互企业。您已为尾号</w:t>
      </w:r>
      <w:r w:rsidR="00406EE8" w:rsidRPr="00406EE8">
        <w:t>${tempParam.voucherNo}</w:t>
      </w:r>
      <w:r w:rsidR="00406EE8" w:rsidRPr="00406EE8">
        <w:t>的保障计划成功交纳保险费</w:t>
      </w:r>
      <w:r w:rsidR="00406EE8" w:rsidRPr="00406EE8">
        <w:t>${tempParam.initialPremSum}</w:t>
      </w:r>
      <w:r w:rsidR="00406EE8" w:rsidRPr="00406EE8">
        <w:t>，该保障计划将于投保日次日零时正式生效，保险期间为一年期以上产品的犹豫期为</w:t>
      </w:r>
      <w:r w:rsidR="00406EE8" w:rsidRPr="00406EE8">
        <w:t>${tempParam.policyType}</w:t>
      </w:r>
      <w:r w:rsidR="00406EE8" w:rsidRPr="00406EE8">
        <w:t>发送日起</w:t>
      </w:r>
      <w:r w:rsidR="00406EE8" w:rsidRPr="00406EE8">
        <w:t>${tempParam.hesitatePeriod}</w:t>
      </w:r>
      <w:r w:rsidR="00406EE8" w:rsidRPr="00406EE8">
        <w:t>内，若您在此期间申请退保，本社将无息退还您交纳的保险费。</w:t>
      </w:r>
      <w:r w:rsidR="00406EE8" w:rsidRPr="00406EE8">
        <w:t>${tempParam.action}</w:t>
      </w:r>
      <w:r w:rsidR="00406EE8" w:rsidRPr="00406EE8">
        <w:t>险种为</w:t>
      </w:r>
      <w:r w:rsidR="00406EE8" w:rsidRPr="00406EE8">
        <w:t>&lt;#list tempParam.coverages as item&gt;${item.insType}</w:t>
      </w:r>
      <w:r w:rsidR="00406EE8" w:rsidRPr="00406EE8">
        <w:t>，保险期间为</w:t>
      </w:r>
      <w:r w:rsidR="00406EE8" w:rsidRPr="00406EE8">
        <w:t>${item.clauseTime}</w:t>
      </w:r>
      <w:r w:rsidR="00406EE8" w:rsidRPr="00406EE8">
        <w:t>，交费方式为</w:t>
      </w:r>
      <w:r w:rsidR="00406EE8" w:rsidRPr="00406EE8">
        <w:t>${item.payMethod}&lt;#if item_has_next&gt;</w:t>
      </w:r>
      <w:r w:rsidR="00406EE8" w:rsidRPr="00406EE8">
        <w:t>；你可通过信美人寿相互保险社官网</w:t>
      </w:r>
      <w:hyperlink r:id="rId10" w:history="1">
        <w:r w:rsidR="00406EE8" w:rsidRPr="00406EE8">
          <w:t>www.trustlife.com</w:t>
        </w:r>
      </w:hyperlink>
      <w:r w:rsidR="00406EE8" w:rsidRPr="00406EE8">
        <w:t xml:space="preserve"> </w:t>
      </w:r>
      <w:r w:rsidR="00406EE8" w:rsidRPr="00406EE8">
        <w:t>进入我的服务</w:t>
      </w:r>
      <w:r w:rsidR="00406EE8" w:rsidRPr="00406EE8">
        <w:t>-</w:t>
      </w:r>
      <w:r w:rsidR="00406EE8" w:rsidRPr="00406EE8">
        <w:t>保单查询中查看保险详情并下载电子保单。如有疑问请拨打</w:t>
      </w:r>
      <w:r w:rsidR="00406EE8" w:rsidRPr="00406EE8">
        <w:t>400-139-9990</w:t>
      </w:r>
      <w:r w:rsidR="00406EE8" w:rsidRPr="00406EE8">
        <w:t>，信美将尽职做好您的保险管家！</w:t>
      </w:r>
      <w:r>
        <w:rPr>
          <w:rFonts w:hint="eastAsia"/>
        </w:rPr>
        <w:t>”；</w:t>
      </w:r>
    </w:p>
    <w:p w14:paraId="6E6B56E5" w14:textId="19827FC5" w:rsidR="00C80316" w:rsidRDefault="009113D0" w:rsidP="003822A1">
      <w:pPr>
        <w:pStyle w:val="2"/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投</w:t>
      </w:r>
      <w:r w:rsidR="003822A1">
        <w:rPr>
          <w:rFonts w:hint="eastAsia"/>
        </w:rPr>
        <w:t>核保</w:t>
      </w:r>
      <w:r w:rsidR="003822A1">
        <w:t>规则</w:t>
      </w:r>
    </w:p>
    <w:p w14:paraId="2D32C178" w14:textId="7A2081D3" w:rsidR="004C4648" w:rsidRPr="004C4648" w:rsidRDefault="004C4648" w:rsidP="004C4648">
      <w:pPr>
        <w:spacing w:line="360" w:lineRule="auto"/>
        <w:ind w:firstLine="420"/>
        <w:jc w:val="center"/>
        <w:rPr>
          <w:rFonts w:ascii="黑体" w:eastAsia="黑体" w:hAnsi="黑体"/>
          <w:b/>
          <w:sz w:val="21"/>
          <w:szCs w:val="21"/>
        </w:rPr>
      </w:pPr>
    </w:p>
    <w:p w14:paraId="61D11580" w14:textId="77777777" w:rsidR="004C4648" w:rsidRPr="004C4648" w:rsidRDefault="004C4648" w:rsidP="004C4648">
      <w:pPr>
        <w:ind w:firstLine="360"/>
      </w:pPr>
    </w:p>
    <w:p w14:paraId="5DDFAD8A" w14:textId="77777777" w:rsidR="00905A8A" w:rsidRPr="00F13281" w:rsidRDefault="00905A8A" w:rsidP="00905A8A">
      <w:pPr>
        <w:pStyle w:val="a7"/>
        <w:spacing w:line="360" w:lineRule="auto"/>
        <w:ind w:left="780" w:firstLineChars="0" w:firstLine="0"/>
      </w:pPr>
      <w:r w:rsidRPr="00F13281">
        <w:rPr>
          <w:rFonts w:hint="eastAsia"/>
        </w:rPr>
        <w:t>信美相互</w:t>
      </w:r>
      <w:r w:rsidRPr="00F13281">
        <w:t>XX</w:t>
      </w:r>
      <w:r w:rsidRPr="00F13281">
        <w:rPr>
          <w:rFonts w:hint="eastAsia"/>
        </w:rPr>
        <w:t>定期寿险投保规则</w:t>
      </w:r>
      <w:r w:rsidRPr="00F13281">
        <w:rPr>
          <w:rFonts w:hint="eastAsia"/>
        </w:rPr>
        <w:t>(</w:t>
      </w:r>
      <w:r w:rsidRPr="00F13281">
        <w:rPr>
          <w:rFonts w:hint="eastAsia"/>
        </w:rPr>
        <w:t>支付宝</w:t>
      </w:r>
      <w:r w:rsidRPr="00F13281">
        <w:t>精品</w:t>
      </w:r>
      <w:r w:rsidRPr="00F13281">
        <w:rPr>
          <w:rFonts w:hint="eastAsia"/>
        </w:rPr>
        <w:t>)</w:t>
      </w:r>
    </w:p>
    <w:p w14:paraId="69116192" w14:textId="4C2179FB" w:rsidR="00905A8A" w:rsidRPr="00F13281" w:rsidRDefault="00905A8A" w:rsidP="00905A8A">
      <w:pPr>
        <w:pStyle w:val="a7"/>
        <w:numPr>
          <w:ilvl w:val="0"/>
          <w:numId w:val="18"/>
        </w:numPr>
        <w:spacing w:line="360" w:lineRule="auto"/>
        <w:ind w:firstLineChars="0"/>
      </w:pPr>
      <w:r w:rsidRPr="00F13281">
        <w:rPr>
          <w:rFonts w:hint="eastAsia"/>
        </w:rPr>
        <w:t>投保年龄：</w:t>
      </w:r>
      <w:r w:rsidRPr="00F13281">
        <w:t>18</w:t>
      </w:r>
      <w:r w:rsidRPr="00F13281">
        <w:rPr>
          <w:rFonts w:hint="eastAsia"/>
        </w:rPr>
        <w:t>周岁至</w:t>
      </w:r>
      <w:r w:rsidRPr="00F13281">
        <w:t>50</w:t>
      </w:r>
      <w:r w:rsidRPr="00F13281">
        <w:rPr>
          <w:rFonts w:hint="eastAsia"/>
        </w:rPr>
        <w:t>周岁。</w:t>
      </w:r>
    </w:p>
    <w:p w14:paraId="5AD90118" w14:textId="3B51759D" w:rsidR="00905A8A" w:rsidRPr="00F13281" w:rsidRDefault="00905A8A" w:rsidP="00905A8A">
      <w:pPr>
        <w:pStyle w:val="a7"/>
        <w:numPr>
          <w:ilvl w:val="0"/>
          <w:numId w:val="18"/>
        </w:numPr>
        <w:spacing w:line="360" w:lineRule="auto"/>
        <w:ind w:firstLineChars="0"/>
      </w:pPr>
      <w:bookmarkStart w:id="91" w:name="_Hlk496772537"/>
      <w:r w:rsidRPr="00F13281">
        <w:t>投</w:t>
      </w:r>
      <w:r w:rsidRPr="00F13281">
        <w:rPr>
          <w:rFonts w:hint="eastAsia"/>
        </w:rPr>
        <w:t>被</w:t>
      </w:r>
      <w:r w:rsidRPr="00F13281">
        <w:t>保人关系：</w:t>
      </w:r>
      <w:r w:rsidRPr="00F13281">
        <w:rPr>
          <w:rFonts w:hint="eastAsia"/>
        </w:rPr>
        <w:t>本人。</w:t>
      </w:r>
    </w:p>
    <w:bookmarkEnd w:id="91"/>
    <w:p w14:paraId="520BD481" w14:textId="14B2103A" w:rsidR="00905A8A" w:rsidRPr="00F13281" w:rsidRDefault="00905A8A" w:rsidP="00905A8A">
      <w:pPr>
        <w:pStyle w:val="a7"/>
        <w:numPr>
          <w:ilvl w:val="0"/>
          <w:numId w:val="18"/>
        </w:numPr>
        <w:spacing w:line="360" w:lineRule="auto"/>
        <w:ind w:firstLineChars="0"/>
      </w:pPr>
      <w:r w:rsidRPr="00F13281">
        <w:rPr>
          <w:rFonts w:hint="eastAsia"/>
        </w:rPr>
        <w:t>交费方式：年交</w:t>
      </w:r>
      <w:ins w:id="92" w:author="Microsoft Office 用户" w:date="2019-02-25T17:35:00Z">
        <w:r w:rsidR="00201318">
          <w:rPr>
            <w:rFonts w:hint="eastAsia"/>
          </w:rPr>
          <w:t>、月交</w:t>
        </w:r>
      </w:ins>
      <w:ins w:id="93" w:author="Microsoft Office 用户" w:date="2019-02-26T14:46:00Z">
        <w:r w:rsidR="009E1789">
          <w:rPr>
            <w:rFonts w:hint="eastAsia"/>
          </w:rPr>
          <w:t>，月交＝年交＊</w:t>
        </w:r>
        <w:r w:rsidR="009E1789">
          <w:rPr>
            <w:rFonts w:hint="eastAsia"/>
          </w:rPr>
          <w:t>0.88</w:t>
        </w:r>
        <w:r w:rsidR="009E1789">
          <w:rPr>
            <w:rFonts w:hint="eastAsia"/>
          </w:rPr>
          <w:t>；</w:t>
        </w:r>
      </w:ins>
      <w:ins w:id="94" w:author="Microsoft Office 用户" w:date="2019-02-26T14:47:00Z">
        <w:r w:rsidR="009E1789">
          <w:rPr>
            <w:rFonts w:hint="eastAsia"/>
          </w:rPr>
          <w:t>按照单位元计算，小数点后面两位</w:t>
        </w:r>
      </w:ins>
      <w:ins w:id="95" w:author="Microsoft Office 用户" w:date="2019-02-26T14:48:00Z">
        <w:r w:rsidR="009E1789">
          <w:rPr>
            <w:rFonts w:hint="eastAsia"/>
          </w:rPr>
          <w:t>四舍五入；</w:t>
        </w:r>
      </w:ins>
      <w:del w:id="96" w:author="Microsoft Office 用户" w:date="2019-02-25T17:35:00Z">
        <w:r w:rsidRPr="00F13281" w:rsidDel="00201318">
          <w:rPr>
            <w:rFonts w:hint="eastAsia"/>
          </w:rPr>
          <w:delText>。</w:delText>
        </w:r>
      </w:del>
    </w:p>
    <w:p w14:paraId="2AE42A16" w14:textId="6205F85F" w:rsidR="00905A8A" w:rsidRPr="00F13281" w:rsidRDefault="00905A8A" w:rsidP="00905A8A">
      <w:pPr>
        <w:pStyle w:val="a7"/>
        <w:numPr>
          <w:ilvl w:val="0"/>
          <w:numId w:val="18"/>
        </w:numPr>
        <w:spacing w:line="360" w:lineRule="auto"/>
        <w:ind w:firstLineChars="0"/>
      </w:pPr>
      <w:r w:rsidRPr="00F13281">
        <w:t>交费年期：</w:t>
      </w:r>
      <w:r w:rsidRPr="00F13281">
        <w:rPr>
          <w:rFonts w:hint="eastAsia"/>
        </w:rPr>
        <w:t xml:space="preserve"> 10</w:t>
      </w:r>
      <w:r w:rsidRPr="00F13281">
        <w:rPr>
          <w:rFonts w:hint="eastAsia"/>
        </w:rPr>
        <w:t>年、</w:t>
      </w:r>
      <w:r w:rsidRPr="00F13281">
        <w:rPr>
          <w:rFonts w:hint="eastAsia"/>
        </w:rPr>
        <w:t>20</w:t>
      </w:r>
      <w:r w:rsidRPr="00F13281">
        <w:rPr>
          <w:rFonts w:hint="eastAsia"/>
        </w:rPr>
        <w:t>年</w:t>
      </w:r>
      <w:ins w:id="97" w:author="Microsoft Office 用户" w:date="2019-02-25T17:35:00Z">
        <w:r w:rsidR="00201318">
          <w:rPr>
            <w:rFonts w:hint="eastAsia"/>
          </w:rPr>
          <w:t>、</w:t>
        </w:r>
        <w:r w:rsidR="00201318">
          <w:rPr>
            <w:rFonts w:hint="eastAsia"/>
          </w:rPr>
          <w:t>30</w:t>
        </w:r>
        <w:r w:rsidR="00201318">
          <w:rPr>
            <w:rFonts w:hint="eastAsia"/>
          </w:rPr>
          <w:t>年</w:t>
        </w:r>
      </w:ins>
    </w:p>
    <w:p w14:paraId="0E2F63F0" w14:textId="165DB5F3" w:rsidR="00905A8A" w:rsidRPr="00F13281" w:rsidRDefault="00905A8A" w:rsidP="00905A8A">
      <w:pPr>
        <w:pStyle w:val="a7"/>
        <w:numPr>
          <w:ilvl w:val="0"/>
          <w:numId w:val="18"/>
        </w:numPr>
        <w:spacing w:line="360" w:lineRule="auto"/>
        <w:ind w:firstLineChars="0"/>
      </w:pPr>
      <w:r w:rsidRPr="00F13281">
        <w:rPr>
          <w:rFonts w:hint="eastAsia"/>
        </w:rPr>
        <w:t>保险期间：</w:t>
      </w:r>
      <w:r w:rsidR="000305B8">
        <w:rPr>
          <w:rFonts w:hint="eastAsia"/>
        </w:rPr>
        <w:t xml:space="preserve"> </w:t>
      </w:r>
      <w:r w:rsidRPr="00F13281">
        <w:rPr>
          <w:rFonts w:hint="eastAsia"/>
        </w:rPr>
        <w:t>10</w:t>
      </w:r>
      <w:r w:rsidRPr="00F13281">
        <w:rPr>
          <w:rFonts w:hint="eastAsia"/>
        </w:rPr>
        <w:t>年</w:t>
      </w:r>
      <w:r w:rsidRPr="00F13281">
        <w:t>、</w:t>
      </w:r>
      <w:r w:rsidRPr="00F13281">
        <w:rPr>
          <w:rFonts w:hint="eastAsia"/>
        </w:rPr>
        <w:t>20</w:t>
      </w:r>
      <w:r w:rsidRPr="00F13281">
        <w:rPr>
          <w:rFonts w:hint="eastAsia"/>
        </w:rPr>
        <w:t>年</w:t>
      </w:r>
      <w:r w:rsidRPr="00F13281">
        <w:t>、</w:t>
      </w:r>
      <w:ins w:id="98" w:author="Microsoft Office 用户" w:date="2019-02-26T14:10:00Z">
        <w:r w:rsidR="00981197">
          <w:rPr>
            <w:rFonts w:hint="eastAsia"/>
          </w:rPr>
          <w:t>30</w:t>
        </w:r>
        <w:r w:rsidR="00981197">
          <w:rPr>
            <w:rFonts w:hint="eastAsia"/>
          </w:rPr>
          <w:t>年、</w:t>
        </w:r>
      </w:ins>
      <w:del w:id="99" w:author="Microsoft Office 用户" w:date="2019-02-26T14:10:00Z">
        <w:r w:rsidRPr="00F13281" w:rsidDel="00981197">
          <w:rPr>
            <w:rFonts w:hint="eastAsia"/>
          </w:rPr>
          <w:delText>保至</w:delText>
        </w:r>
        <w:r w:rsidRPr="00F13281" w:rsidDel="00981197">
          <w:rPr>
            <w:rFonts w:hint="eastAsia"/>
          </w:rPr>
          <w:delText>60</w:delText>
        </w:r>
        <w:r w:rsidRPr="00F13281" w:rsidDel="00981197">
          <w:rPr>
            <w:rFonts w:hint="eastAsia"/>
          </w:rPr>
          <w:delText>周岁、</w:delText>
        </w:r>
      </w:del>
      <w:r w:rsidRPr="00F13281">
        <w:rPr>
          <w:rFonts w:hint="eastAsia"/>
        </w:rPr>
        <w:t>保至</w:t>
      </w:r>
      <w:r w:rsidRPr="00F13281">
        <w:rPr>
          <w:rFonts w:hint="eastAsia"/>
        </w:rPr>
        <w:t>70</w:t>
      </w:r>
      <w:r w:rsidRPr="00F13281">
        <w:rPr>
          <w:rFonts w:hint="eastAsia"/>
        </w:rPr>
        <w:t>周岁。</w:t>
      </w:r>
    </w:p>
    <w:p w14:paraId="69ABE075" w14:textId="77777777" w:rsidR="00905A8A" w:rsidRPr="00F13281" w:rsidRDefault="00905A8A" w:rsidP="00905A8A">
      <w:pPr>
        <w:pStyle w:val="a7"/>
        <w:numPr>
          <w:ilvl w:val="0"/>
          <w:numId w:val="18"/>
        </w:numPr>
        <w:spacing w:line="360" w:lineRule="auto"/>
        <w:ind w:firstLineChars="0"/>
      </w:pPr>
    </w:p>
    <w:p w14:paraId="4B19AEC6" w14:textId="77777777" w:rsidR="00905A8A" w:rsidRPr="00F13281" w:rsidRDefault="00905A8A" w:rsidP="00905A8A">
      <w:pPr>
        <w:pStyle w:val="a7"/>
        <w:spacing w:line="360" w:lineRule="auto"/>
        <w:ind w:left="780" w:firstLineChars="0" w:firstLine="0"/>
      </w:pPr>
      <w:r w:rsidRPr="00F13281">
        <w:rPr>
          <w:rFonts w:hint="eastAsia"/>
        </w:rPr>
        <w:t>※不同交费</w:t>
      </w:r>
      <w:r w:rsidRPr="00F13281">
        <w:t>期对应的</w:t>
      </w:r>
      <w:r w:rsidRPr="00F13281">
        <w:rPr>
          <w:rFonts w:hint="eastAsia"/>
        </w:rPr>
        <w:t>最高</w:t>
      </w:r>
      <w:r w:rsidRPr="00F13281">
        <w:t>投保年龄如下</w:t>
      </w:r>
      <w:r w:rsidRPr="00F13281">
        <w:rPr>
          <w:rFonts w:hint="eastAsia"/>
        </w:rPr>
        <w:t>（单位</w:t>
      </w:r>
      <w:r w:rsidRPr="00F13281">
        <w:t>：周岁</w:t>
      </w:r>
      <w:r w:rsidRPr="00F13281">
        <w:rPr>
          <w:rFonts w:hint="eastAsia"/>
        </w:rPr>
        <w:t>）</w:t>
      </w:r>
      <w:r w:rsidRPr="00F13281">
        <w:t>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9"/>
        <w:gridCol w:w="1307"/>
        <w:gridCol w:w="1105"/>
        <w:gridCol w:w="1206"/>
        <w:gridCol w:w="1770"/>
        <w:gridCol w:w="1769"/>
      </w:tblGrid>
      <w:tr w:rsidR="00905A8A" w:rsidRPr="00F13281" w14:paraId="4AA51BE5" w14:textId="77777777" w:rsidTr="00EF6C8C">
        <w:trPr>
          <w:trHeight w:val="285"/>
        </w:trPr>
        <w:tc>
          <w:tcPr>
            <w:tcW w:w="686" w:type="pct"/>
            <w:shd w:val="clear" w:color="auto" w:fill="auto"/>
            <w:hideMark/>
          </w:tcPr>
          <w:p w14:paraId="3352D1CC" w14:textId="77777777" w:rsidR="00905A8A" w:rsidRPr="00F13281" w:rsidRDefault="00905A8A" w:rsidP="001F7726">
            <w:pPr>
              <w:ind w:firstLine="360"/>
              <w:jc w:val="center"/>
            </w:pPr>
          </w:p>
        </w:tc>
        <w:tc>
          <w:tcPr>
            <w:tcW w:w="788" w:type="pct"/>
            <w:shd w:val="clear" w:color="auto" w:fill="auto"/>
            <w:hideMark/>
          </w:tcPr>
          <w:p w14:paraId="0B476038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rPr>
                <w:rFonts w:hint="eastAsia"/>
              </w:rPr>
              <w:t>保</w:t>
            </w:r>
            <w:r w:rsidRPr="00F13281">
              <w:rPr>
                <w:rFonts w:hint="eastAsia"/>
              </w:rPr>
              <w:t>10</w:t>
            </w:r>
            <w:r w:rsidRPr="00F13281">
              <w:rPr>
                <w:rFonts w:hint="eastAsia"/>
              </w:rPr>
              <w:t>年</w:t>
            </w:r>
          </w:p>
        </w:tc>
        <w:tc>
          <w:tcPr>
            <w:tcW w:w="666" w:type="pct"/>
            <w:shd w:val="clear" w:color="auto" w:fill="auto"/>
            <w:hideMark/>
          </w:tcPr>
          <w:p w14:paraId="4C430767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rPr>
                <w:rFonts w:hint="eastAsia"/>
              </w:rPr>
              <w:t>保</w:t>
            </w:r>
            <w:r w:rsidRPr="00F13281">
              <w:rPr>
                <w:rFonts w:hint="eastAsia"/>
              </w:rPr>
              <w:t>20</w:t>
            </w:r>
            <w:r w:rsidRPr="00F13281">
              <w:rPr>
                <w:rFonts w:hint="eastAsia"/>
              </w:rPr>
              <w:t>年</w:t>
            </w:r>
          </w:p>
        </w:tc>
        <w:tc>
          <w:tcPr>
            <w:tcW w:w="727" w:type="pct"/>
            <w:shd w:val="clear" w:color="auto" w:fill="auto"/>
            <w:hideMark/>
          </w:tcPr>
          <w:p w14:paraId="427FEA10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rPr>
                <w:rFonts w:hint="eastAsia"/>
              </w:rPr>
              <w:t>保</w:t>
            </w:r>
            <w:r w:rsidRPr="00F13281">
              <w:rPr>
                <w:rFonts w:hint="eastAsia"/>
              </w:rPr>
              <w:t>30</w:t>
            </w:r>
            <w:r w:rsidRPr="00F13281">
              <w:rPr>
                <w:rFonts w:hint="eastAsia"/>
              </w:rPr>
              <w:t>年</w:t>
            </w:r>
          </w:p>
        </w:tc>
        <w:tc>
          <w:tcPr>
            <w:tcW w:w="1067" w:type="pct"/>
            <w:shd w:val="clear" w:color="auto" w:fill="auto"/>
            <w:hideMark/>
          </w:tcPr>
          <w:p w14:paraId="40433404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rPr>
                <w:rFonts w:hint="eastAsia"/>
              </w:rPr>
              <w:t>保至</w:t>
            </w:r>
            <w:r w:rsidRPr="00F13281">
              <w:rPr>
                <w:rFonts w:hint="eastAsia"/>
              </w:rPr>
              <w:t>60</w:t>
            </w:r>
            <w:r w:rsidRPr="00F13281">
              <w:rPr>
                <w:rFonts w:hint="eastAsia"/>
              </w:rPr>
              <w:t>周岁</w:t>
            </w:r>
          </w:p>
        </w:tc>
        <w:tc>
          <w:tcPr>
            <w:tcW w:w="1067" w:type="pct"/>
            <w:shd w:val="clear" w:color="auto" w:fill="auto"/>
            <w:hideMark/>
          </w:tcPr>
          <w:p w14:paraId="6D2F4CE0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rPr>
                <w:rFonts w:hint="eastAsia"/>
              </w:rPr>
              <w:t>保至</w:t>
            </w:r>
            <w:r w:rsidRPr="00F13281">
              <w:rPr>
                <w:rFonts w:hint="eastAsia"/>
              </w:rPr>
              <w:t>70</w:t>
            </w:r>
            <w:r w:rsidRPr="00F13281">
              <w:rPr>
                <w:rFonts w:hint="eastAsia"/>
              </w:rPr>
              <w:t>周岁</w:t>
            </w:r>
          </w:p>
        </w:tc>
      </w:tr>
      <w:tr w:rsidR="00905A8A" w:rsidRPr="00F13281" w14:paraId="392EECD9" w14:textId="77777777" w:rsidTr="00EF6C8C">
        <w:trPr>
          <w:trHeight w:val="285"/>
        </w:trPr>
        <w:tc>
          <w:tcPr>
            <w:tcW w:w="686" w:type="pct"/>
            <w:shd w:val="clear" w:color="auto" w:fill="auto"/>
            <w:hideMark/>
          </w:tcPr>
          <w:p w14:paraId="3B2BF709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rPr>
                <w:rFonts w:hint="eastAsia"/>
              </w:rPr>
              <w:t>10</w:t>
            </w:r>
            <w:r w:rsidRPr="00F13281">
              <w:rPr>
                <w:rFonts w:hint="eastAsia"/>
              </w:rPr>
              <w:t>年交</w:t>
            </w:r>
          </w:p>
        </w:tc>
        <w:tc>
          <w:tcPr>
            <w:tcW w:w="788" w:type="pct"/>
            <w:shd w:val="clear" w:color="auto" w:fill="auto"/>
            <w:hideMark/>
          </w:tcPr>
          <w:p w14:paraId="20B0DBC1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t> </w:t>
            </w:r>
            <w:r w:rsidRPr="00F13281">
              <w:rPr>
                <w:rFonts w:hint="eastAsia"/>
              </w:rPr>
              <w:t>50</w:t>
            </w:r>
            <w:r w:rsidRPr="00F13281">
              <w:t> </w:t>
            </w:r>
          </w:p>
        </w:tc>
        <w:tc>
          <w:tcPr>
            <w:tcW w:w="666" w:type="pct"/>
            <w:shd w:val="clear" w:color="auto" w:fill="auto"/>
            <w:hideMark/>
          </w:tcPr>
          <w:p w14:paraId="3BEB3987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t> </w:t>
            </w:r>
            <w:r w:rsidRPr="00F13281">
              <w:rPr>
                <w:rFonts w:hint="eastAsia"/>
              </w:rPr>
              <w:t>50</w:t>
            </w:r>
          </w:p>
        </w:tc>
        <w:tc>
          <w:tcPr>
            <w:tcW w:w="727" w:type="pct"/>
            <w:shd w:val="clear" w:color="auto" w:fill="auto"/>
            <w:hideMark/>
          </w:tcPr>
          <w:p w14:paraId="4A0AD5A5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t> </w:t>
            </w:r>
            <w:r w:rsidRPr="00F13281">
              <w:rPr>
                <w:rFonts w:hint="eastAsia"/>
              </w:rPr>
              <w:t>50</w:t>
            </w:r>
          </w:p>
        </w:tc>
        <w:tc>
          <w:tcPr>
            <w:tcW w:w="1067" w:type="pct"/>
            <w:shd w:val="clear" w:color="auto" w:fill="auto"/>
            <w:hideMark/>
          </w:tcPr>
          <w:p w14:paraId="1CB30079" w14:textId="2A40A5F5" w:rsidR="00905A8A" w:rsidRPr="00F13281" w:rsidRDefault="00905A8A" w:rsidP="001F7726">
            <w:pPr>
              <w:ind w:firstLine="360"/>
              <w:jc w:val="center"/>
            </w:pPr>
            <w:del w:id="100" w:author="Microsoft Office 用户" w:date="2019-02-26T14:39:00Z">
              <w:r w:rsidRPr="00F13281" w:rsidDel="004B41E4">
                <w:delText> </w:delText>
              </w:r>
              <w:r w:rsidRPr="00F13281" w:rsidDel="004B41E4">
                <w:rPr>
                  <w:rFonts w:hint="eastAsia"/>
                </w:rPr>
                <w:delText>50</w:delText>
              </w:r>
              <w:r w:rsidRPr="00F13281" w:rsidDel="004B41E4">
                <w:delText> </w:delText>
              </w:r>
            </w:del>
            <w:ins w:id="101" w:author="Microsoft Office 用户" w:date="2019-02-26T14:39:00Z">
              <w:r w:rsidR="004B41E4">
                <w:rPr>
                  <w:rFonts w:hint="eastAsia"/>
                </w:rPr>
                <w:t>40</w:t>
              </w:r>
            </w:ins>
          </w:p>
        </w:tc>
        <w:tc>
          <w:tcPr>
            <w:tcW w:w="1067" w:type="pct"/>
            <w:shd w:val="clear" w:color="auto" w:fill="auto"/>
            <w:hideMark/>
          </w:tcPr>
          <w:p w14:paraId="1A25DA28" w14:textId="2256F532" w:rsidR="00905A8A" w:rsidRPr="00F13281" w:rsidRDefault="00905A8A" w:rsidP="001F7726">
            <w:pPr>
              <w:ind w:firstLine="360"/>
              <w:jc w:val="center"/>
            </w:pPr>
            <w:del w:id="102" w:author="Microsoft Office 用户" w:date="2019-02-26T14:39:00Z">
              <w:r w:rsidRPr="00F13281" w:rsidDel="004B41E4">
                <w:delText> </w:delText>
              </w:r>
              <w:r w:rsidRPr="00F13281" w:rsidDel="004B41E4">
                <w:rPr>
                  <w:rFonts w:hint="eastAsia"/>
                </w:rPr>
                <w:delText>50</w:delText>
              </w:r>
            </w:del>
            <w:ins w:id="103" w:author="Microsoft Office 用户" w:date="2019-02-26T14:39:00Z">
              <w:r w:rsidR="004B41E4">
                <w:rPr>
                  <w:rFonts w:hint="eastAsia"/>
                </w:rPr>
                <w:t>40</w:t>
              </w:r>
            </w:ins>
          </w:p>
        </w:tc>
      </w:tr>
      <w:tr w:rsidR="00905A8A" w:rsidRPr="00F13281" w14:paraId="6F5F347E" w14:textId="77777777" w:rsidTr="00EF6C8C">
        <w:trPr>
          <w:trHeight w:val="646"/>
        </w:trPr>
        <w:tc>
          <w:tcPr>
            <w:tcW w:w="686" w:type="pct"/>
            <w:shd w:val="clear" w:color="auto" w:fill="auto"/>
            <w:hideMark/>
          </w:tcPr>
          <w:p w14:paraId="58412323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rPr>
                <w:rFonts w:hint="eastAsia"/>
              </w:rPr>
              <w:t>20</w:t>
            </w:r>
            <w:r w:rsidRPr="00F13281">
              <w:rPr>
                <w:rFonts w:hint="eastAsia"/>
              </w:rPr>
              <w:t>年交</w:t>
            </w:r>
          </w:p>
        </w:tc>
        <w:tc>
          <w:tcPr>
            <w:tcW w:w="788" w:type="pct"/>
            <w:shd w:val="clear" w:color="auto" w:fill="auto"/>
            <w:hideMark/>
          </w:tcPr>
          <w:p w14:paraId="55EDDB8B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t> </w:t>
            </w:r>
            <w:r w:rsidRPr="00F13281">
              <w:rPr>
                <w:rFonts w:hint="eastAsia"/>
              </w:rPr>
              <w:t>-</w:t>
            </w:r>
            <w:r w:rsidRPr="00F13281">
              <w:t> </w:t>
            </w:r>
          </w:p>
        </w:tc>
        <w:tc>
          <w:tcPr>
            <w:tcW w:w="666" w:type="pct"/>
            <w:shd w:val="clear" w:color="auto" w:fill="auto"/>
            <w:hideMark/>
          </w:tcPr>
          <w:p w14:paraId="210C3791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t> </w:t>
            </w:r>
            <w:r w:rsidRPr="00F13281">
              <w:rPr>
                <w:rFonts w:hint="eastAsia"/>
              </w:rPr>
              <w:t>45</w:t>
            </w:r>
          </w:p>
        </w:tc>
        <w:tc>
          <w:tcPr>
            <w:tcW w:w="727" w:type="pct"/>
            <w:shd w:val="clear" w:color="auto" w:fill="auto"/>
            <w:hideMark/>
          </w:tcPr>
          <w:p w14:paraId="6CBC87DF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t> </w:t>
            </w:r>
            <w:r w:rsidRPr="00F13281">
              <w:rPr>
                <w:rFonts w:hint="eastAsia"/>
              </w:rPr>
              <w:t>45</w:t>
            </w:r>
          </w:p>
        </w:tc>
        <w:tc>
          <w:tcPr>
            <w:tcW w:w="1067" w:type="pct"/>
            <w:shd w:val="clear" w:color="auto" w:fill="auto"/>
            <w:hideMark/>
          </w:tcPr>
          <w:p w14:paraId="17B559D2" w14:textId="77777777" w:rsidR="00905A8A" w:rsidRPr="00F13281" w:rsidRDefault="00905A8A" w:rsidP="001F7726">
            <w:pPr>
              <w:ind w:firstLine="360"/>
              <w:jc w:val="center"/>
            </w:pPr>
            <w:r w:rsidRPr="00F13281">
              <w:t> </w:t>
            </w:r>
            <w:r w:rsidRPr="00F13281">
              <w:rPr>
                <w:rFonts w:hint="eastAsia"/>
              </w:rPr>
              <w:t>40</w:t>
            </w:r>
          </w:p>
        </w:tc>
        <w:tc>
          <w:tcPr>
            <w:tcW w:w="1067" w:type="pct"/>
            <w:shd w:val="clear" w:color="auto" w:fill="auto"/>
            <w:hideMark/>
          </w:tcPr>
          <w:p w14:paraId="23437EAB" w14:textId="2FE98B1A" w:rsidR="00905A8A" w:rsidRPr="00F13281" w:rsidRDefault="004B41E4" w:rsidP="001F7726">
            <w:pPr>
              <w:ind w:firstLine="360"/>
              <w:jc w:val="center"/>
            </w:pPr>
            <w:ins w:id="104" w:author="Microsoft Office 用户" w:date="2019-02-26T14:39:00Z">
              <w:r>
                <w:rPr>
                  <w:rFonts w:hint="eastAsia"/>
                </w:rPr>
                <w:t>40</w:t>
              </w:r>
            </w:ins>
            <w:del w:id="105" w:author="Microsoft Office 用户" w:date="2019-02-26T14:39:00Z">
              <w:r w:rsidR="00905A8A" w:rsidRPr="00F13281" w:rsidDel="004B41E4">
                <w:delText> </w:delText>
              </w:r>
              <w:r w:rsidR="00905A8A" w:rsidRPr="00F13281" w:rsidDel="004B41E4">
                <w:rPr>
                  <w:rFonts w:hint="eastAsia"/>
                </w:rPr>
                <w:delText>45</w:delText>
              </w:r>
              <w:r w:rsidR="00905A8A" w:rsidRPr="00F13281" w:rsidDel="004B41E4">
                <w:delText> </w:delText>
              </w:r>
            </w:del>
          </w:p>
        </w:tc>
      </w:tr>
    </w:tbl>
    <w:p w14:paraId="0B7F5AA1" w14:textId="4A543392" w:rsidR="000305B8" w:rsidRDefault="00073F8D">
      <w:pPr>
        <w:pStyle w:val="a7"/>
        <w:spacing w:line="360" w:lineRule="auto"/>
        <w:ind w:left="780" w:firstLineChars="0" w:firstLine="0"/>
        <w:rPr>
          <w:ins w:id="106" w:author="Microsoft Office 用户" w:date="2019-02-25T17:12:00Z"/>
        </w:rPr>
        <w:pPrChange w:id="107" w:author="Microsoft Office 用户" w:date="2019-02-25T16:52:00Z">
          <w:pPr>
            <w:pStyle w:val="a7"/>
            <w:numPr>
              <w:numId w:val="18"/>
            </w:numPr>
            <w:spacing w:line="360" w:lineRule="auto"/>
            <w:ind w:left="780" w:firstLineChars="0" w:hanging="420"/>
          </w:pPr>
        </w:pPrChange>
      </w:pPr>
      <w:ins w:id="108" w:author="Microsoft Office 用户" w:date="2019-02-25T17:12:00Z">
        <w:r>
          <w:rPr>
            <w:rFonts w:hint="eastAsia"/>
          </w:rPr>
          <w:t>调整后：</w:t>
        </w:r>
      </w:ins>
    </w:p>
    <w:tbl>
      <w:tblPr>
        <w:tblW w:w="4952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PrChange w:id="109" w:author="Microsoft Office 用户" w:date="2019-02-26T14:39:00Z">
          <w:tblPr>
            <w:tblW w:w="4952" w:type="pct"/>
            <w:tblInd w:w="-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1811"/>
        <w:gridCol w:w="1393"/>
        <w:gridCol w:w="1392"/>
        <w:gridCol w:w="1454"/>
        <w:gridCol w:w="2166"/>
        <w:tblGridChange w:id="110">
          <w:tblGrid>
            <w:gridCol w:w="1810"/>
            <w:gridCol w:w="1393"/>
            <w:gridCol w:w="1392"/>
            <w:gridCol w:w="1454"/>
            <w:gridCol w:w="2167"/>
          </w:tblGrid>
        </w:tblGridChange>
      </w:tblGrid>
      <w:tr w:rsidR="004B41E4" w:rsidRPr="005F266D" w14:paraId="01D01D54" w14:textId="77777777" w:rsidTr="004B41E4">
        <w:trPr>
          <w:trHeight w:val="933"/>
          <w:ins w:id="111" w:author="Microsoft Office 用户" w:date="2019-02-26T11:58:00Z"/>
          <w:trPrChange w:id="112" w:author="Microsoft Office 用户" w:date="2019-02-26T14:39:00Z">
            <w:trPr>
              <w:trHeight w:val="933"/>
            </w:trPr>
          </w:trPrChange>
        </w:trPr>
        <w:tc>
          <w:tcPr>
            <w:tcW w:w="1102" w:type="pct"/>
            <w:shd w:val="clear" w:color="auto" w:fill="auto"/>
            <w:hideMark/>
            <w:tcPrChange w:id="113" w:author="Microsoft Office 用户" w:date="2019-02-26T14:39:00Z">
              <w:tcPr>
                <w:tcW w:w="1101" w:type="pct"/>
                <w:shd w:val="clear" w:color="auto" w:fill="auto"/>
                <w:hideMark/>
              </w:tcPr>
            </w:tcPrChange>
          </w:tcPr>
          <w:p w14:paraId="0AD6E021" w14:textId="77777777" w:rsidR="001C7C8B" w:rsidRDefault="001C7C8B" w:rsidP="004831AC">
            <w:pPr>
              <w:spacing w:line="320" w:lineRule="exact"/>
              <w:ind w:firstLine="360"/>
              <w:jc w:val="right"/>
              <w:rPr>
                <w:ins w:id="114" w:author="Microsoft Office 用户" w:date="2019-02-26T11:58:00Z"/>
                <w:rFonts w:ascii="仿宋" w:eastAsia="仿宋" w:hAnsi="仿宋"/>
                <w:sz w:val="28"/>
                <w:szCs w:val="18"/>
              </w:rPr>
            </w:pPr>
            <w:ins w:id="115" w:author="Microsoft Office 用户" w:date="2019-02-26T11:58:00Z">
              <w:r>
                <w:rPr>
                  <w:rFonts w:ascii="仿宋" w:eastAsia="仿宋" w:hAnsi="仿宋"/>
                  <w:noProof/>
                  <w:szCs w:val="21"/>
                  <w:rPrChange w:id="116" w:author="Unknown">
                    <w:rPr>
                      <w:noProof/>
                    </w:rPr>
                  </w:rPrChange>
                </w:rPr>
                <mc:AlternateContent>
                  <mc:Choice Requires="wps">
                    <w:drawing>
                      <wp:anchor distT="0" distB="0" distL="114300" distR="114300" simplePos="0" relativeHeight="251659264" behindDoc="0" locked="0" layoutInCell="1" allowOverlap="1" wp14:anchorId="4E409124" wp14:editId="1E0CE8EC">
                        <wp:simplePos x="0" y="0"/>
                        <wp:positionH relativeFrom="column">
                          <wp:posOffset>-64770</wp:posOffset>
                        </wp:positionH>
                        <wp:positionV relativeFrom="paragraph">
                          <wp:posOffset>-6350</wp:posOffset>
                        </wp:positionV>
                        <wp:extent cx="1135380" cy="601980"/>
                        <wp:effectExtent l="0" t="0" r="26670" b="26670"/>
                        <wp:wrapNone/>
                        <wp:docPr id="2" name="直接连接符 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CnPr/>
                              <wps:spPr>
                                <a:xfrm>
                                  <a:off x="0" y="0"/>
                                  <a:ext cx="1135380" cy="60198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line w14:anchorId="045CEDE0" id="直接连接符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1pt,-.45pt" to="84.3pt,4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eRt9soBAAC5AwAADgAAAGRycy9lMm9Eb2MueG1srFPNbtQwEL4j8Q6W72ySrahKtNkeWsEFtSug&#10;D+A6442F/2SbTfYleAEkbnDiyJ23afsYHTu7adVWqEJcJv75vpn5Pk8Wx4NWZAM+SGsaWs1KSsBw&#10;20qzbujFp7evjigJkZmWKWugoVsI9Hj58sWidzXMbWdVC55gEhPq3jW0i9HVRRF4B5qFmXVg8FJY&#10;r1nErV8XrWc9ZteqmJflYdFb3zpvOYSAp6fjJV3m/EIAj+dCBIhENRR7izn6HC9TLJYLVq89c53k&#10;uzbYP3ShmTRYdEp1yiIjX7x8lEpL7m2wIs641YUVQnLIGlBNVT5Q87FjDrIWNCe4yabw/9Lys83K&#10;E9k2dE6JYRqf6Prb76uvP27+fMd4/esnqZJJvQs1Yk/Myu92wa18UjwIr9MXtZAhG7udjIUhEo6H&#10;VXXw+uAI/ed4d1hWb3CNaYo7tvMhvgOrSVo0VEmThLOabd6HOEL3EOSlbsb6eRW3ChJYmQ8gUEyq&#10;mNl5jOBEebJhOADt56wFy2Zkogip1EQq/07aYRMN8mg9lzihc0Vr4kTU0lj/VNU47FsVI36vetSa&#10;ZF/adptfI9uB85EN3c1yGsD7+0y/++OWtwAAAP//AwBQSwMEFAAGAAgAAAAhABa1wgzeAAAACAEA&#10;AA8AAABkcnMvZG93bnJldi54bWxMj8FqwzAQRO+F/oPYQm+JHBdM7FoOIVBKL6Vx0rtibWQn1spI&#10;suP+fZVTe5tlhpm35WY2PZvQ+c6SgNUyAYbUWNWRFnA8vC3WwHyQpGRvCQX8oIdN9fhQykLZG+1x&#10;qoNmsYR8IQW0IQwF575p0Ui/tANS9M7WGRni6TRXTt5iuel5miQZN7KjuNDKAXctNtd6NAL6Dzd9&#10;653e+vF9n9WXr3P6eZiEeH6at6/AAs7hLwx3/IgOVWQ62ZGUZ72AxSpJYzSKHNjdz9YZsJOA/CUH&#10;XpX8/wPVLwAAAP//AwBQSwECLQAUAAYACAAAACEA5JnDwPsAAADhAQAAEwAAAAAAAAAAAAAAAAAA&#10;AAAAW0NvbnRlbnRfVHlwZXNdLnhtbFBLAQItABQABgAIAAAAIQAjsmrh1wAAAJQBAAALAAAAAAAA&#10;AAAAAAAAACwBAABfcmVscy8ucmVsc1BLAQItABQABgAIAAAAIQDh5G32ygEAALkDAAAOAAAAAAAA&#10;AAAAAAAAACwCAABkcnMvZTJvRG9jLnhtbFBLAQItABQABgAIAAAAIQAWtcIM3gAAAAgBAAAPAAAA&#10;AAAAAAAAAAAAACIEAABkcnMvZG93bnJldi54bWxQSwUGAAAAAAQABADzAAAALQUAAAAA&#10;" strokecolor="black [3200]" strokeweight=".5pt">
                        <v:stroke joinstyle="miter"/>
                      </v:line>
                    </w:pict>
                  </mc:Fallback>
                </mc:AlternateContent>
              </w:r>
              <w:r>
                <w:rPr>
                  <w:rFonts w:ascii="仿宋" w:eastAsia="仿宋" w:hAnsi="仿宋" w:hint="eastAsia"/>
                  <w:sz w:val="28"/>
                  <w:szCs w:val="18"/>
                </w:rPr>
                <w:t>保障期间</w:t>
              </w:r>
            </w:ins>
          </w:p>
          <w:p w14:paraId="70611BA4" w14:textId="77777777" w:rsidR="001C7C8B" w:rsidRDefault="001C7C8B" w:rsidP="004831AC">
            <w:pPr>
              <w:spacing w:line="320" w:lineRule="exact"/>
              <w:ind w:firstLine="560"/>
              <w:jc w:val="left"/>
              <w:rPr>
                <w:ins w:id="117" w:author="Microsoft Office 用户" w:date="2019-02-26T11:58:00Z"/>
                <w:rFonts w:ascii="仿宋" w:eastAsia="仿宋" w:hAnsi="仿宋"/>
                <w:sz w:val="28"/>
                <w:szCs w:val="18"/>
              </w:rPr>
            </w:pPr>
          </w:p>
          <w:p w14:paraId="586E519F" w14:textId="77777777" w:rsidR="001C7C8B" w:rsidRPr="005F266D" w:rsidRDefault="001C7C8B" w:rsidP="004831AC">
            <w:pPr>
              <w:spacing w:line="320" w:lineRule="exact"/>
              <w:ind w:firstLine="560"/>
              <w:jc w:val="left"/>
              <w:rPr>
                <w:ins w:id="118" w:author="Microsoft Office 用户" w:date="2019-02-26T11:58:00Z"/>
                <w:rFonts w:ascii="仿宋" w:eastAsia="仿宋" w:hAnsi="仿宋"/>
                <w:sz w:val="28"/>
                <w:szCs w:val="18"/>
              </w:rPr>
            </w:pPr>
            <w:ins w:id="119" w:author="Microsoft Office 用户" w:date="2019-02-26T11:58:00Z">
              <w:r>
                <w:rPr>
                  <w:rFonts w:ascii="仿宋" w:eastAsia="仿宋" w:hAnsi="仿宋" w:hint="eastAsia"/>
                  <w:sz w:val="28"/>
                  <w:szCs w:val="18"/>
                </w:rPr>
                <w:t>交费期间</w:t>
              </w:r>
            </w:ins>
          </w:p>
        </w:tc>
        <w:tc>
          <w:tcPr>
            <w:tcW w:w="848" w:type="pct"/>
            <w:shd w:val="clear" w:color="auto" w:fill="auto"/>
            <w:vAlign w:val="center"/>
            <w:hideMark/>
            <w:tcPrChange w:id="120" w:author="Microsoft Office 用户" w:date="2019-02-26T14:39:00Z">
              <w:tcPr>
                <w:tcW w:w="847" w:type="pct"/>
                <w:shd w:val="clear" w:color="auto" w:fill="auto"/>
                <w:vAlign w:val="center"/>
                <w:hideMark/>
              </w:tcPr>
            </w:tcPrChange>
          </w:tcPr>
          <w:p w14:paraId="1B3E2219" w14:textId="77777777" w:rsidR="001C7C8B" w:rsidRPr="005F266D" w:rsidRDefault="001C7C8B" w:rsidP="004831AC">
            <w:pPr>
              <w:spacing w:line="320" w:lineRule="exact"/>
              <w:ind w:firstLine="560"/>
              <w:jc w:val="center"/>
              <w:rPr>
                <w:ins w:id="121" w:author="Microsoft Office 用户" w:date="2019-02-26T11:58:00Z"/>
                <w:rFonts w:ascii="仿宋" w:eastAsia="仿宋" w:hAnsi="仿宋"/>
                <w:sz w:val="28"/>
                <w:szCs w:val="18"/>
              </w:rPr>
            </w:pPr>
            <w:ins w:id="122" w:author="Microsoft Office 用户" w:date="2019-02-26T11:58:00Z">
              <w:r w:rsidRPr="005F266D">
                <w:rPr>
                  <w:rFonts w:ascii="仿宋" w:eastAsia="仿宋" w:hAnsi="仿宋" w:hint="eastAsia"/>
                  <w:sz w:val="28"/>
                  <w:szCs w:val="18"/>
                </w:rPr>
                <w:t>保10年</w:t>
              </w:r>
            </w:ins>
          </w:p>
        </w:tc>
        <w:tc>
          <w:tcPr>
            <w:tcW w:w="847" w:type="pct"/>
            <w:shd w:val="clear" w:color="auto" w:fill="auto"/>
            <w:vAlign w:val="center"/>
            <w:hideMark/>
            <w:tcPrChange w:id="123" w:author="Microsoft Office 用户" w:date="2019-02-26T14:39:00Z">
              <w:tcPr>
                <w:tcW w:w="847" w:type="pct"/>
                <w:shd w:val="clear" w:color="auto" w:fill="auto"/>
                <w:vAlign w:val="center"/>
                <w:hideMark/>
              </w:tcPr>
            </w:tcPrChange>
          </w:tcPr>
          <w:p w14:paraId="39AECAAF" w14:textId="77777777" w:rsidR="001C7C8B" w:rsidRPr="005F266D" w:rsidRDefault="001C7C8B" w:rsidP="004831AC">
            <w:pPr>
              <w:spacing w:line="320" w:lineRule="exact"/>
              <w:ind w:firstLine="560"/>
              <w:jc w:val="center"/>
              <w:rPr>
                <w:ins w:id="124" w:author="Microsoft Office 用户" w:date="2019-02-26T11:58:00Z"/>
                <w:rFonts w:ascii="仿宋" w:eastAsia="仿宋" w:hAnsi="仿宋"/>
                <w:sz w:val="28"/>
                <w:szCs w:val="18"/>
              </w:rPr>
            </w:pPr>
            <w:ins w:id="125" w:author="Microsoft Office 用户" w:date="2019-02-26T11:58:00Z">
              <w:r w:rsidRPr="005F266D">
                <w:rPr>
                  <w:rFonts w:ascii="仿宋" w:eastAsia="仿宋" w:hAnsi="仿宋" w:hint="eastAsia"/>
                  <w:sz w:val="28"/>
                  <w:szCs w:val="18"/>
                </w:rPr>
                <w:t>保20年</w:t>
              </w:r>
            </w:ins>
          </w:p>
        </w:tc>
        <w:tc>
          <w:tcPr>
            <w:tcW w:w="885" w:type="pct"/>
            <w:shd w:val="clear" w:color="auto" w:fill="auto"/>
            <w:vAlign w:val="center"/>
            <w:hideMark/>
            <w:tcPrChange w:id="126" w:author="Microsoft Office 用户" w:date="2019-02-26T14:39:00Z">
              <w:tcPr>
                <w:tcW w:w="885" w:type="pct"/>
                <w:shd w:val="clear" w:color="auto" w:fill="auto"/>
                <w:vAlign w:val="center"/>
                <w:hideMark/>
              </w:tcPr>
            </w:tcPrChange>
          </w:tcPr>
          <w:p w14:paraId="01A27EDC" w14:textId="77777777" w:rsidR="001C7C8B" w:rsidRPr="005F266D" w:rsidRDefault="001C7C8B" w:rsidP="004831AC">
            <w:pPr>
              <w:spacing w:line="320" w:lineRule="exact"/>
              <w:ind w:firstLine="560"/>
              <w:jc w:val="center"/>
              <w:rPr>
                <w:ins w:id="127" w:author="Microsoft Office 用户" w:date="2019-02-26T11:58:00Z"/>
                <w:rFonts w:ascii="仿宋" w:eastAsia="仿宋" w:hAnsi="仿宋"/>
                <w:sz w:val="28"/>
                <w:szCs w:val="18"/>
              </w:rPr>
            </w:pPr>
            <w:ins w:id="128" w:author="Microsoft Office 用户" w:date="2019-02-26T11:58:00Z">
              <w:r>
                <w:rPr>
                  <w:rFonts w:ascii="仿宋" w:eastAsia="仿宋" w:hAnsi="仿宋" w:hint="eastAsia"/>
                  <w:sz w:val="28"/>
                  <w:szCs w:val="18"/>
                </w:rPr>
                <w:t>保3</w:t>
              </w:r>
              <w:r>
                <w:rPr>
                  <w:rFonts w:ascii="仿宋" w:eastAsia="仿宋" w:hAnsi="仿宋"/>
                  <w:sz w:val="28"/>
                  <w:szCs w:val="18"/>
                </w:rPr>
                <w:t>0</w:t>
              </w:r>
              <w:r>
                <w:rPr>
                  <w:rFonts w:ascii="仿宋" w:eastAsia="仿宋" w:hAnsi="仿宋" w:hint="eastAsia"/>
                  <w:sz w:val="28"/>
                  <w:szCs w:val="18"/>
                </w:rPr>
                <w:t>年</w:t>
              </w:r>
            </w:ins>
          </w:p>
        </w:tc>
        <w:tc>
          <w:tcPr>
            <w:tcW w:w="1318" w:type="pct"/>
            <w:shd w:val="clear" w:color="auto" w:fill="auto"/>
            <w:vAlign w:val="center"/>
            <w:hideMark/>
            <w:tcPrChange w:id="129" w:author="Microsoft Office 用户" w:date="2019-02-26T14:39:00Z">
              <w:tcPr>
                <w:tcW w:w="1319" w:type="pct"/>
                <w:shd w:val="clear" w:color="auto" w:fill="auto"/>
                <w:vAlign w:val="center"/>
                <w:hideMark/>
              </w:tcPr>
            </w:tcPrChange>
          </w:tcPr>
          <w:p w14:paraId="51E964E2" w14:textId="77777777" w:rsidR="001C7C8B" w:rsidRPr="005F266D" w:rsidRDefault="001C7C8B" w:rsidP="004831AC">
            <w:pPr>
              <w:spacing w:line="320" w:lineRule="exact"/>
              <w:ind w:firstLine="560"/>
              <w:jc w:val="center"/>
              <w:rPr>
                <w:ins w:id="130" w:author="Microsoft Office 用户" w:date="2019-02-26T11:58:00Z"/>
                <w:rFonts w:ascii="仿宋" w:eastAsia="仿宋" w:hAnsi="仿宋"/>
                <w:sz w:val="28"/>
                <w:szCs w:val="18"/>
              </w:rPr>
            </w:pPr>
            <w:ins w:id="131" w:author="Microsoft Office 用户" w:date="2019-02-26T11:58:00Z">
              <w:r w:rsidRPr="005F266D">
                <w:rPr>
                  <w:rFonts w:ascii="仿宋" w:eastAsia="仿宋" w:hAnsi="仿宋" w:hint="eastAsia"/>
                  <w:sz w:val="28"/>
                  <w:szCs w:val="18"/>
                </w:rPr>
                <w:t>保至70周岁</w:t>
              </w:r>
            </w:ins>
          </w:p>
        </w:tc>
      </w:tr>
      <w:tr w:rsidR="004B41E4" w:rsidRPr="005F266D" w14:paraId="6780316B" w14:textId="77777777" w:rsidTr="004B41E4">
        <w:trPr>
          <w:trHeight w:val="285"/>
          <w:ins w:id="132" w:author="Microsoft Office 用户" w:date="2019-02-26T11:58:00Z"/>
          <w:trPrChange w:id="133" w:author="Microsoft Office 用户" w:date="2019-02-26T14:39:00Z">
            <w:trPr>
              <w:trHeight w:val="285"/>
            </w:trPr>
          </w:trPrChange>
        </w:trPr>
        <w:tc>
          <w:tcPr>
            <w:tcW w:w="1102" w:type="pct"/>
            <w:shd w:val="clear" w:color="auto" w:fill="auto"/>
            <w:hideMark/>
            <w:tcPrChange w:id="134" w:author="Microsoft Office 用户" w:date="2019-02-26T14:39:00Z">
              <w:tcPr>
                <w:tcW w:w="1101" w:type="pct"/>
                <w:shd w:val="clear" w:color="auto" w:fill="auto"/>
                <w:hideMark/>
              </w:tcPr>
            </w:tcPrChange>
          </w:tcPr>
          <w:p w14:paraId="2801DBAF" w14:textId="77777777" w:rsidR="001C7C8B" w:rsidRPr="005F266D" w:rsidRDefault="001C7C8B" w:rsidP="004831AC">
            <w:pPr>
              <w:ind w:firstLine="560"/>
              <w:jc w:val="center"/>
              <w:rPr>
                <w:ins w:id="135" w:author="Microsoft Office 用户" w:date="2019-02-26T11:58:00Z"/>
                <w:rFonts w:ascii="仿宋" w:eastAsia="仿宋" w:hAnsi="仿宋"/>
                <w:sz w:val="28"/>
              </w:rPr>
            </w:pPr>
            <w:ins w:id="136" w:author="Microsoft Office 用户" w:date="2019-02-26T11:58:00Z">
              <w:r w:rsidRPr="005F266D">
                <w:rPr>
                  <w:rFonts w:ascii="仿宋" w:eastAsia="仿宋" w:hAnsi="仿宋" w:hint="eastAsia"/>
                  <w:sz w:val="28"/>
                  <w:szCs w:val="18"/>
                </w:rPr>
                <w:t>10年交</w:t>
              </w:r>
            </w:ins>
          </w:p>
        </w:tc>
        <w:tc>
          <w:tcPr>
            <w:tcW w:w="848" w:type="pct"/>
            <w:shd w:val="clear" w:color="auto" w:fill="auto"/>
            <w:vAlign w:val="center"/>
            <w:hideMark/>
            <w:tcPrChange w:id="137" w:author="Microsoft Office 用户" w:date="2019-02-26T14:39:00Z">
              <w:tcPr>
                <w:tcW w:w="847" w:type="pct"/>
                <w:shd w:val="clear" w:color="auto" w:fill="auto"/>
                <w:vAlign w:val="center"/>
                <w:hideMark/>
              </w:tcPr>
            </w:tcPrChange>
          </w:tcPr>
          <w:p w14:paraId="6A559CF2" w14:textId="77777777" w:rsidR="001C7C8B" w:rsidRPr="005F266D" w:rsidRDefault="001C7C8B" w:rsidP="004831AC">
            <w:pPr>
              <w:ind w:firstLine="560"/>
              <w:jc w:val="center"/>
              <w:rPr>
                <w:ins w:id="138" w:author="Microsoft Office 用户" w:date="2019-02-26T11:58:00Z"/>
                <w:rFonts w:ascii="仿宋" w:eastAsia="仿宋" w:hAnsi="仿宋"/>
                <w:sz w:val="28"/>
              </w:rPr>
            </w:pPr>
            <w:ins w:id="139" w:author="Microsoft Office 用户" w:date="2019-02-26T11:58:00Z">
              <w:r>
                <w:rPr>
                  <w:rFonts w:ascii="仿宋" w:eastAsia="仿宋" w:hAnsi="仿宋" w:hint="eastAsia"/>
                  <w:sz w:val="28"/>
                </w:rPr>
                <w:t>4</w:t>
              </w:r>
              <w:r>
                <w:rPr>
                  <w:rFonts w:ascii="仿宋" w:eastAsia="仿宋" w:hAnsi="仿宋"/>
                  <w:sz w:val="28"/>
                </w:rPr>
                <w:t>5</w:t>
              </w:r>
            </w:ins>
          </w:p>
        </w:tc>
        <w:tc>
          <w:tcPr>
            <w:tcW w:w="847" w:type="pct"/>
            <w:shd w:val="clear" w:color="auto" w:fill="auto"/>
            <w:vAlign w:val="center"/>
            <w:hideMark/>
            <w:tcPrChange w:id="140" w:author="Microsoft Office 用户" w:date="2019-02-26T14:39:00Z">
              <w:tcPr>
                <w:tcW w:w="847" w:type="pct"/>
                <w:shd w:val="clear" w:color="auto" w:fill="auto"/>
                <w:vAlign w:val="center"/>
                <w:hideMark/>
              </w:tcPr>
            </w:tcPrChange>
          </w:tcPr>
          <w:p w14:paraId="7172CE9F" w14:textId="77777777" w:rsidR="001C7C8B" w:rsidRPr="005F266D" w:rsidRDefault="001C7C8B" w:rsidP="004831AC">
            <w:pPr>
              <w:ind w:firstLine="560"/>
              <w:jc w:val="center"/>
              <w:rPr>
                <w:ins w:id="141" w:author="Microsoft Office 用户" w:date="2019-02-26T11:58:00Z"/>
                <w:rFonts w:ascii="仿宋" w:eastAsia="仿宋" w:hAnsi="仿宋"/>
                <w:sz w:val="28"/>
              </w:rPr>
            </w:pPr>
            <w:ins w:id="142" w:author="Microsoft Office 用户" w:date="2019-02-26T11:58:00Z">
              <w:r>
                <w:rPr>
                  <w:rFonts w:ascii="仿宋" w:eastAsia="仿宋" w:hAnsi="仿宋" w:hint="eastAsia"/>
                  <w:sz w:val="28"/>
                </w:rPr>
                <w:t>4</w:t>
              </w:r>
              <w:r>
                <w:rPr>
                  <w:rFonts w:ascii="仿宋" w:eastAsia="仿宋" w:hAnsi="仿宋"/>
                  <w:sz w:val="28"/>
                </w:rPr>
                <w:t>5</w:t>
              </w:r>
            </w:ins>
          </w:p>
        </w:tc>
        <w:tc>
          <w:tcPr>
            <w:tcW w:w="885" w:type="pct"/>
            <w:shd w:val="clear" w:color="auto" w:fill="auto"/>
            <w:vAlign w:val="center"/>
            <w:hideMark/>
            <w:tcPrChange w:id="143" w:author="Microsoft Office 用户" w:date="2019-02-26T14:39:00Z">
              <w:tcPr>
                <w:tcW w:w="885" w:type="pct"/>
                <w:shd w:val="clear" w:color="auto" w:fill="auto"/>
                <w:vAlign w:val="center"/>
                <w:hideMark/>
              </w:tcPr>
            </w:tcPrChange>
          </w:tcPr>
          <w:p w14:paraId="5C6D9A61" w14:textId="77777777" w:rsidR="001C7C8B" w:rsidRPr="005F266D" w:rsidRDefault="001C7C8B" w:rsidP="004831AC">
            <w:pPr>
              <w:ind w:firstLine="560"/>
              <w:jc w:val="center"/>
              <w:rPr>
                <w:ins w:id="144" w:author="Microsoft Office 用户" w:date="2019-02-26T11:58:00Z"/>
                <w:rFonts w:ascii="仿宋" w:eastAsia="仿宋" w:hAnsi="仿宋"/>
                <w:sz w:val="28"/>
              </w:rPr>
            </w:pPr>
            <w:ins w:id="145" w:author="Microsoft Office 用户" w:date="2019-02-26T11:58:00Z">
              <w:r w:rsidRPr="00E742F6">
                <w:rPr>
                  <w:rFonts w:ascii="仿宋" w:eastAsia="仿宋" w:hAnsi="仿宋"/>
                  <w:color w:val="FF0000"/>
                  <w:sz w:val="28"/>
                </w:rPr>
                <w:t>45</w:t>
              </w:r>
            </w:ins>
          </w:p>
        </w:tc>
        <w:tc>
          <w:tcPr>
            <w:tcW w:w="1318" w:type="pct"/>
            <w:vAlign w:val="center"/>
            <w:hideMark/>
            <w:tcPrChange w:id="146" w:author="Microsoft Office 用户" w:date="2019-02-26T14:39:00Z">
              <w:tcPr>
                <w:tcW w:w="1319" w:type="pct"/>
                <w:vAlign w:val="center"/>
                <w:hideMark/>
              </w:tcPr>
            </w:tcPrChange>
          </w:tcPr>
          <w:p w14:paraId="73C85560" w14:textId="77777777" w:rsidR="001C7C8B" w:rsidRPr="005F266D" w:rsidRDefault="001C7C8B" w:rsidP="004831AC">
            <w:pPr>
              <w:ind w:firstLine="560"/>
              <w:jc w:val="center"/>
              <w:rPr>
                <w:ins w:id="147" w:author="Microsoft Office 用户" w:date="2019-02-26T11:58:00Z"/>
                <w:rFonts w:ascii="仿宋" w:eastAsia="仿宋" w:hAnsi="仿宋"/>
                <w:sz w:val="28"/>
              </w:rPr>
            </w:pPr>
            <w:ins w:id="148" w:author="Microsoft Office 用户" w:date="2019-02-26T11:58:00Z">
              <w:r w:rsidRPr="00E742F6">
                <w:rPr>
                  <w:rFonts w:ascii="仿宋" w:eastAsia="仿宋" w:hAnsi="仿宋"/>
                  <w:color w:val="FF0000"/>
                  <w:sz w:val="28"/>
                  <w:szCs w:val="18"/>
                </w:rPr>
                <w:t>45</w:t>
              </w:r>
              <w:r>
                <w:rPr>
                  <w:rFonts w:ascii="仿宋" w:eastAsia="仿宋" w:hAnsi="仿宋"/>
                  <w:color w:val="FF0000"/>
                  <w:sz w:val="28"/>
                </w:rPr>
                <w:t>(</w:t>
              </w:r>
              <w:r>
                <w:rPr>
                  <w:rFonts w:ascii="仿宋" w:eastAsia="仿宋" w:hAnsi="仿宋" w:hint="eastAsia"/>
                  <w:color w:val="FF0000"/>
                  <w:sz w:val="28"/>
                </w:rPr>
                <w:t>当前是4</w:t>
              </w:r>
              <w:r>
                <w:rPr>
                  <w:rFonts w:ascii="仿宋" w:eastAsia="仿宋" w:hAnsi="仿宋"/>
                  <w:color w:val="FF0000"/>
                  <w:sz w:val="28"/>
                </w:rPr>
                <w:t>0</w:t>
              </w:r>
              <w:r>
                <w:rPr>
                  <w:rFonts w:ascii="仿宋" w:eastAsia="仿宋" w:hAnsi="仿宋" w:hint="eastAsia"/>
                  <w:color w:val="FF0000"/>
                  <w:sz w:val="28"/>
                </w:rPr>
                <w:t>)</w:t>
              </w:r>
            </w:ins>
          </w:p>
        </w:tc>
      </w:tr>
      <w:tr w:rsidR="004B41E4" w:rsidRPr="005F266D" w14:paraId="26AB8D8E" w14:textId="77777777" w:rsidTr="004B41E4">
        <w:trPr>
          <w:trHeight w:val="285"/>
          <w:ins w:id="149" w:author="Microsoft Office 用户" w:date="2019-02-26T11:58:00Z"/>
          <w:trPrChange w:id="150" w:author="Microsoft Office 用户" w:date="2019-02-26T14:39:00Z">
            <w:trPr>
              <w:trHeight w:val="285"/>
            </w:trPr>
          </w:trPrChange>
        </w:trPr>
        <w:tc>
          <w:tcPr>
            <w:tcW w:w="1102" w:type="pct"/>
            <w:shd w:val="clear" w:color="auto" w:fill="auto"/>
            <w:hideMark/>
            <w:tcPrChange w:id="151" w:author="Microsoft Office 用户" w:date="2019-02-26T14:39:00Z">
              <w:tcPr>
                <w:tcW w:w="1101" w:type="pct"/>
                <w:shd w:val="clear" w:color="auto" w:fill="auto"/>
                <w:hideMark/>
              </w:tcPr>
            </w:tcPrChange>
          </w:tcPr>
          <w:p w14:paraId="3BF4C54A" w14:textId="77777777" w:rsidR="001C7C8B" w:rsidRPr="005F266D" w:rsidRDefault="001C7C8B" w:rsidP="004831AC">
            <w:pPr>
              <w:ind w:firstLine="560"/>
              <w:jc w:val="center"/>
              <w:rPr>
                <w:ins w:id="152" w:author="Microsoft Office 用户" w:date="2019-02-26T11:58:00Z"/>
                <w:rFonts w:ascii="仿宋" w:eastAsia="仿宋" w:hAnsi="仿宋"/>
                <w:sz w:val="28"/>
              </w:rPr>
            </w:pPr>
            <w:ins w:id="153" w:author="Microsoft Office 用户" w:date="2019-02-26T11:58:00Z">
              <w:r w:rsidRPr="005F266D">
                <w:rPr>
                  <w:rFonts w:ascii="仿宋" w:eastAsia="仿宋" w:hAnsi="仿宋" w:hint="eastAsia"/>
                  <w:sz w:val="28"/>
                  <w:szCs w:val="18"/>
                </w:rPr>
                <w:t>20年交</w:t>
              </w:r>
            </w:ins>
          </w:p>
        </w:tc>
        <w:tc>
          <w:tcPr>
            <w:tcW w:w="848" w:type="pct"/>
            <w:shd w:val="clear" w:color="auto" w:fill="auto"/>
            <w:vAlign w:val="center"/>
            <w:hideMark/>
            <w:tcPrChange w:id="154" w:author="Microsoft Office 用户" w:date="2019-02-26T14:39:00Z">
              <w:tcPr>
                <w:tcW w:w="847" w:type="pct"/>
                <w:shd w:val="clear" w:color="auto" w:fill="auto"/>
                <w:vAlign w:val="center"/>
                <w:hideMark/>
              </w:tcPr>
            </w:tcPrChange>
          </w:tcPr>
          <w:p w14:paraId="3841858B" w14:textId="77777777" w:rsidR="001C7C8B" w:rsidRPr="005F266D" w:rsidRDefault="001C7C8B" w:rsidP="004831AC">
            <w:pPr>
              <w:ind w:firstLine="560"/>
              <w:jc w:val="center"/>
              <w:rPr>
                <w:ins w:id="155" w:author="Microsoft Office 用户" w:date="2019-02-26T11:58:00Z"/>
                <w:rFonts w:ascii="仿宋" w:eastAsia="仿宋" w:hAnsi="仿宋"/>
                <w:sz w:val="28"/>
              </w:rPr>
            </w:pPr>
            <w:ins w:id="156" w:author="Microsoft Office 用户" w:date="2019-02-26T11:58:00Z">
              <w:r>
                <w:rPr>
                  <w:rFonts w:ascii="仿宋" w:eastAsia="仿宋" w:hAnsi="仿宋" w:hint="eastAsia"/>
                  <w:sz w:val="28"/>
                </w:rPr>
                <w:t>—</w:t>
              </w:r>
            </w:ins>
          </w:p>
        </w:tc>
        <w:tc>
          <w:tcPr>
            <w:tcW w:w="847" w:type="pct"/>
            <w:shd w:val="clear" w:color="auto" w:fill="auto"/>
            <w:vAlign w:val="center"/>
            <w:hideMark/>
            <w:tcPrChange w:id="157" w:author="Microsoft Office 用户" w:date="2019-02-26T14:39:00Z">
              <w:tcPr>
                <w:tcW w:w="847" w:type="pct"/>
                <w:shd w:val="clear" w:color="auto" w:fill="auto"/>
                <w:vAlign w:val="center"/>
                <w:hideMark/>
              </w:tcPr>
            </w:tcPrChange>
          </w:tcPr>
          <w:p w14:paraId="44AD0149" w14:textId="77777777" w:rsidR="001C7C8B" w:rsidRPr="00E742F6" w:rsidRDefault="001C7C8B" w:rsidP="004831AC">
            <w:pPr>
              <w:ind w:firstLine="560"/>
              <w:jc w:val="center"/>
              <w:rPr>
                <w:ins w:id="158" w:author="Microsoft Office 用户" w:date="2019-02-26T11:58:00Z"/>
                <w:rFonts w:ascii="仿宋" w:eastAsia="仿宋" w:hAnsi="仿宋"/>
                <w:sz w:val="28"/>
              </w:rPr>
            </w:pPr>
            <w:ins w:id="159" w:author="Microsoft Office 用户" w:date="2019-02-26T11:58:00Z">
              <w:r w:rsidRPr="00E742F6">
                <w:rPr>
                  <w:rFonts w:ascii="仿宋" w:eastAsia="仿宋" w:hAnsi="仿宋" w:hint="eastAsia"/>
                  <w:sz w:val="28"/>
                </w:rPr>
                <w:t>4</w:t>
              </w:r>
              <w:r w:rsidRPr="00E742F6">
                <w:rPr>
                  <w:rFonts w:ascii="仿宋" w:eastAsia="仿宋" w:hAnsi="仿宋"/>
                  <w:sz w:val="28"/>
                </w:rPr>
                <w:t>5</w:t>
              </w:r>
            </w:ins>
          </w:p>
        </w:tc>
        <w:tc>
          <w:tcPr>
            <w:tcW w:w="885" w:type="pct"/>
            <w:shd w:val="clear" w:color="auto" w:fill="auto"/>
            <w:vAlign w:val="center"/>
            <w:hideMark/>
            <w:tcPrChange w:id="160" w:author="Microsoft Office 用户" w:date="2019-02-26T14:39:00Z">
              <w:tcPr>
                <w:tcW w:w="885" w:type="pct"/>
                <w:shd w:val="clear" w:color="auto" w:fill="auto"/>
                <w:vAlign w:val="center"/>
                <w:hideMark/>
              </w:tcPr>
            </w:tcPrChange>
          </w:tcPr>
          <w:p w14:paraId="3C17148D" w14:textId="77777777" w:rsidR="001C7C8B" w:rsidRPr="00E742F6" w:rsidRDefault="001C7C8B" w:rsidP="004831AC">
            <w:pPr>
              <w:ind w:firstLine="560"/>
              <w:jc w:val="center"/>
              <w:rPr>
                <w:ins w:id="161" w:author="Microsoft Office 用户" w:date="2019-02-26T11:58:00Z"/>
                <w:rFonts w:ascii="仿宋" w:eastAsia="仿宋" w:hAnsi="仿宋"/>
                <w:sz w:val="28"/>
              </w:rPr>
            </w:pPr>
            <w:ins w:id="162" w:author="Microsoft Office 用户" w:date="2019-02-26T11:58:00Z">
              <w:r w:rsidRPr="009F53A7">
                <w:rPr>
                  <w:rFonts w:ascii="仿宋" w:eastAsia="仿宋" w:hAnsi="仿宋" w:hint="eastAsia"/>
                  <w:color w:val="FF0000"/>
                  <w:sz w:val="28"/>
                </w:rPr>
                <w:t>4</w:t>
              </w:r>
              <w:r>
                <w:rPr>
                  <w:rFonts w:ascii="仿宋" w:eastAsia="仿宋" w:hAnsi="仿宋"/>
                  <w:color w:val="FF0000"/>
                  <w:sz w:val="28"/>
                </w:rPr>
                <w:t>5</w:t>
              </w:r>
            </w:ins>
          </w:p>
        </w:tc>
        <w:tc>
          <w:tcPr>
            <w:tcW w:w="1318" w:type="pct"/>
            <w:vAlign w:val="center"/>
            <w:hideMark/>
            <w:tcPrChange w:id="163" w:author="Microsoft Office 用户" w:date="2019-02-26T14:39:00Z">
              <w:tcPr>
                <w:tcW w:w="1319" w:type="pct"/>
                <w:vAlign w:val="center"/>
                <w:hideMark/>
              </w:tcPr>
            </w:tcPrChange>
          </w:tcPr>
          <w:p w14:paraId="5C7C468E" w14:textId="77777777" w:rsidR="001C7C8B" w:rsidRPr="005F266D" w:rsidRDefault="001C7C8B" w:rsidP="004831AC">
            <w:pPr>
              <w:ind w:firstLine="560"/>
              <w:jc w:val="center"/>
              <w:rPr>
                <w:ins w:id="164" w:author="Microsoft Office 用户" w:date="2019-02-26T11:58:00Z"/>
                <w:rFonts w:ascii="仿宋" w:eastAsia="仿宋" w:hAnsi="仿宋"/>
                <w:sz w:val="28"/>
              </w:rPr>
            </w:pPr>
            <w:ins w:id="165" w:author="Microsoft Office 用户" w:date="2019-02-26T11:58:00Z">
              <w:r w:rsidRPr="00E742F6">
                <w:rPr>
                  <w:rFonts w:ascii="仿宋" w:eastAsia="仿宋" w:hAnsi="仿宋"/>
                  <w:color w:val="FF0000"/>
                  <w:sz w:val="28"/>
                  <w:szCs w:val="18"/>
                </w:rPr>
                <w:t>45</w:t>
              </w:r>
              <w:r>
                <w:rPr>
                  <w:rFonts w:ascii="仿宋" w:eastAsia="仿宋" w:hAnsi="仿宋"/>
                  <w:color w:val="FF0000"/>
                  <w:sz w:val="28"/>
                </w:rPr>
                <w:t>(</w:t>
              </w:r>
              <w:r>
                <w:rPr>
                  <w:rFonts w:ascii="仿宋" w:eastAsia="仿宋" w:hAnsi="仿宋" w:hint="eastAsia"/>
                  <w:color w:val="FF0000"/>
                  <w:sz w:val="28"/>
                </w:rPr>
                <w:t>当前是4</w:t>
              </w:r>
              <w:r>
                <w:rPr>
                  <w:rFonts w:ascii="仿宋" w:eastAsia="仿宋" w:hAnsi="仿宋"/>
                  <w:color w:val="FF0000"/>
                  <w:sz w:val="28"/>
                </w:rPr>
                <w:t>0</w:t>
              </w:r>
              <w:r>
                <w:rPr>
                  <w:rFonts w:ascii="仿宋" w:eastAsia="仿宋" w:hAnsi="仿宋" w:hint="eastAsia"/>
                  <w:color w:val="FF0000"/>
                  <w:sz w:val="28"/>
                </w:rPr>
                <w:t>)</w:t>
              </w:r>
            </w:ins>
          </w:p>
        </w:tc>
      </w:tr>
      <w:tr w:rsidR="004B41E4" w:rsidRPr="005F266D" w14:paraId="31B6D61B" w14:textId="77777777" w:rsidTr="00F82844">
        <w:trPr>
          <w:trHeight w:val="577"/>
          <w:ins w:id="166" w:author="Microsoft Office 用户" w:date="2019-02-26T11:58:00Z"/>
          <w:trPrChange w:id="167" w:author="Microsoft Office 用户" w:date="2019-02-26T17:14:00Z">
            <w:trPr>
              <w:trHeight w:val="285"/>
            </w:trPr>
          </w:trPrChange>
        </w:trPr>
        <w:tc>
          <w:tcPr>
            <w:tcW w:w="1102" w:type="pct"/>
            <w:shd w:val="clear" w:color="auto" w:fill="auto"/>
            <w:tcPrChange w:id="168" w:author="Microsoft Office 用户" w:date="2019-02-26T17:14:00Z">
              <w:tcPr>
                <w:tcW w:w="1101" w:type="pct"/>
                <w:shd w:val="clear" w:color="auto" w:fill="auto"/>
              </w:tcPr>
            </w:tcPrChange>
          </w:tcPr>
          <w:p w14:paraId="1E623D81" w14:textId="77777777" w:rsidR="001C7C8B" w:rsidRPr="00225551" w:rsidRDefault="001C7C8B" w:rsidP="004831AC">
            <w:pPr>
              <w:ind w:firstLine="560"/>
              <w:jc w:val="center"/>
              <w:rPr>
                <w:ins w:id="169" w:author="Microsoft Office 用户" w:date="2019-02-26T11:58:00Z"/>
                <w:rFonts w:ascii="仿宋" w:eastAsia="仿宋" w:hAnsi="仿宋"/>
                <w:color w:val="FF0000"/>
                <w:sz w:val="28"/>
                <w:szCs w:val="18"/>
              </w:rPr>
            </w:pPr>
            <w:ins w:id="170" w:author="Microsoft Office 用户" w:date="2019-02-26T11:58:00Z">
              <w:r w:rsidRPr="00225551">
                <w:rPr>
                  <w:rFonts w:ascii="仿宋" w:eastAsia="仿宋" w:hAnsi="仿宋"/>
                  <w:color w:val="FF0000"/>
                  <w:sz w:val="28"/>
                  <w:szCs w:val="18"/>
                </w:rPr>
                <w:t>3</w:t>
              </w:r>
              <w:r w:rsidRPr="00225551">
                <w:rPr>
                  <w:rFonts w:ascii="仿宋" w:eastAsia="仿宋" w:hAnsi="仿宋" w:hint="eastAsia"/>
                  <w:color w:val="FF0000"/>
                  <w:sz w:val="28"/>
                  <w:szCs w:val="18"/>
                </w:rPr>
                <w:t>0年交</w:t>
              </w:r>
            </w:ins>
          </w:p>
        </w:tc>
        <w:tc>
          <w:tcPr>
            <w:tcW w:w="848" w:type="pct"/>
            <w:shd w:val="clear" w:color="auto" w:fill="auto"/>
            <w:vAlign w:val="center"/>
            <w:tcPrChange w:id="171" w:author="Microsoft Office 用户" w:date="2019-02-26T17:14:00Z">
              <w:tcPr>
                <w:tcW w:w="847" w:type="pct"/>
                <w:shd w:val="clear" w:color="auto" w:fill="auto"/>
                <w:vAlign w:val="center"/>
              </w:tcPr>
            </w:tcPrChange>
          </w:tcPr>
          <w:p w14:paraId="39DE4B31" w14:textId="77777777" w:rsidR="001C7C8B" w:rsidRPr="00225551" w:rsidRDefault="001C7C8B" w:rsidP="004831AC">
            <w:pPr>
              <w:ind w:firstLine="560"/>
              <w:jc w:val="center"/>
              <w:rPr>
                <w:ins w:id="172" w:author="Microsoft Office 用户" w:date="2019-02-26T11:58:00Z"/>
                <w:rFonts w:ascii="仿宋" w:eastAsia="仿宋" w:hAnsi="仿宋"/>
                <w:color w:val="FF0000"/>
                <w:sz w:val="28"/>
              </w:rPr>
            </w:pPr>
            <w:ins w:id="173" w:author="Microsoft Office 用户" w:date="2019-02-26T11:58:00Z">
              <w:r w:rsidRPr="00225551">
                <w:rPr>
                  <w:rFonts w:ascii="仿宋" w:eastAsia="仿宋" w:hAnsi="仿宋" w:hint="eastAsia"/>
                  <w:color w:val="FF0000"/>
                  <w:sz w:val="28"/>
                </w:rPr>
                <w:t>—</w:t>
              </w:r>
            </w:ins>
          </w:p>
        </w:tc>
        <w:tc>
          <w:tcPr>
            <w:tcW w:w="847" w:type="pct"/>
            <w:shd w:val="clear" w:color="auto" w:fill="auto"/>
            <w:vAlign w:val="center"/>
            <w:tcPrChange w:id="174" w:author="Microsoft Office 用户" w:date="2019-02-26T17:14:00Z">
              <w:tcPr>
                <w:tcW w:w="847" w:type="pct"/>
                <w:shd w:val="clear" w:color="auto" w:fill="auto"/>
                <w:vAlign w:val="center"/>
              </w:tcPr>
            </w:tcPrChange>
          </w:tcPr>
          <w:p w14:paraId="1FF75BAA" w14:textId="77777777" w:rsidR="001C7C8B" w:rsidRPr="00225551" w:rsidRDefault="001C7C8B" w:rsidP="004831AC">
            <w:pPr>
              <w:ind w:firstLine="560"/>
              <w:jc w:val="center"/>
              <w:rPr>
                <w:ins w:id="175" w:author="Microsoft Office 用户" w:date="2019-02-26T11:58:00Z"/>
                <w:rFonts w:ascii="仿宋" w:eastAsia="仿宋" w:hAnsi="仿宋"/>
                <w:color w:val="FF0000"/>
                <w:sz w:val="28"/>
              </w:rPr>
            </w:pPr>
            <w:ins w:id="176" w:author="Microsoft Office 用户" w:date="2019-02-26T11:58:00Z">
              <w:r w:rsidRPr="00225551">
                <w:rPr>
                  <w:rFonts w:ascii="仿宋" w:eastAsia="仿宋" w:hAnsi="仿宋" w:hint="eastAsia"/>
                  <w:color w:val="FF0000"/>
                  <w:sz w:val="28"/>
                </w:rPr>
                <w:t>—</w:t>
              </w:r>
            </w:ins>
          </w:p>
        </w:tc>
        <w:tc>
          <w:tcPr>
            <w:tcW w:w="885" w:type="pct"/>
            <w:shd w:val="clear" w:color="auto" w:fill="auto"/>
            <w:vAlign w:val="center"/>
            <w:tcPrChange w:id="177" w:author="Microsoft Office 用户" w:date="2019-02-26T17:14:00Z">
              <w:tcPr>
                <w:tcW w:w="885" w:type="pct"/>
                <w:shd w:val="clear" w:color="auto" w:fill="auto"/>
                <w:vAlign w:val="center"/>
              </w:tcPr>
            </w:tcPrChange>
          </w:tcPr>
          <w:p w14:paraId="6F843975" w14:textId="77777777" w:rsidR="001C7C8B" w:rsidRPr="00225551" w:rsidRDefault="001C7C8B" w:rsidP="004831AC">
            <w:pPr>
              <w:ind w:firstLine="560"/>
              <w:jc w:val="center"/>
              <w:rPr>
                <w:ins w:id="178" w:author="Microsoft Office 用户" w:date="2019-02-26T11:58:00Z"/>
                <w:rFonts w:ascii="仿宋" w:eastAsia="仿宋" w:hAnsi="仿宋"/>
                <w:color w:val="FF0000"/>
                <w:sz w:val="28"/>
              </w:rPr>
            </w:pPr>
            <w:ins w:id="179" w:author="Microsoft Office 用户" w:date="2019-02-26T11:58:00Z">
              <w:r>
                <w:rPr>
                  <w:rFonts w:ascii="仿宋" w:eastAsia="仿宋" w:hAnsi="仿宋" w:hint="eastAsia"/>
                  <w:color w:val="FF0000"/>
                  <w:sz w:val="28"/>
                </w:rPr>
                <w:t>3</w:t>
              </w:r>
              <w:r>
                <w:rPr>
                  <w:rFonts w:ascii="仿宋" w:eastAsia="仿宋" w:hAnsi="仿宋"/>
                  <w:color w:val="FF0000"/>
                  <w:sz w:val="28"/>
                </w:rPr>
                <w:t>5</w:t>
              </w:r>
            </w:ins>
          </w:p>
        </w:tc>
        <w:tc>
          <w:tcPr>
            <w:tcW w:w="1318" w:type="pct"/>
            <w:vAlign w:val="center"/>
            <w:tcPrChange w:id="180" w:author="Microsoft Office 用户" w:date="2019-02-26T17:14:00Z">
              <w:tcPr>
                <w:tcW w:w="1319" w:type="pct"/>
                <w:vAlign w:val="center"/>
              </w:tcPr>
            </w:tcPrChange>
          </w:tcPr>
          <w:p w14:paraId="3E9D4041" w14:textId="77777777" w:rsidR="001C7C8B" w:rsidRPr="00225551" w:rsidRDefault="001C7C8B" w:rsidP="004831AC">
            <w:pPr>
              <w:ind w:firstLine="560"/>
              <w:jc w:val="center"/>
              <w:rPr>
                <w:ins w:id="181" w:author="Microsoft Office 用户" w:date="2019-02-26T11:58:00Z"/>
                <w:rFonts w:ascii="仿宋" w:eastAsia="仿宋" w:hAnsi="仿宋"/>
                <w:color w:val="FF0000"/>
                <w:sz w:val="28"/>
                <w:szCs w:val="18"/>
              </w:rPr>
            </w:pPr>
            <w:ins w:id="182" w:author="Microsoft Office 用户" w:date="2019-02-26T11:58:00Z">
              <w:r w:rsidRPr="00225551">
                <w:rPr>
                  <w:rFonts w:ascii="仿宋" w:eastAsia="仿宋" w:hAnsi="仿宋" w:hint="eastAsia"/>
                  <w:color w:val="FF0000"/>
                  <w:sz w:val="28"/>
                  <w:szCs w:val="18"/>
                </w:rPr>
                <w:t>3</w:t>
              </w:r>
              <w:r w:rsidRPr="00225551">
                <w:rPr>
                  <w:rFonts w:ascii="仿宋" w:eastAsia="仿宋" w:hAnsi="仿宋"/>
                  <w:color w:val="FF0000"/>
                  <w:sz w:val="28"/>
                  <w:szCs w:val="18"/>
                </w:rPr>
                <w:t>5</w:t>
              </w:r>
            </w:ins>
          </w:p>
        </w:tc>
      </w:tr>
    </w:tbl>
    <w:p w14:paraId="627C018C" w14:textId="77777777" w:rsidR="00073F8D" w:rsidRDefault="00073F8D">
      <w:pPr>
        <w:pStyle w:val="a7"/>
        <w:spacing w:line="360" w:lineRule="auto"/>
        <w:ind w:left="780" w:firstLineChars="0" w:firstLine="0"/>
        <w:rPr>
          <w:ins w:id="183" w:author="Microsoft Office 用户" w:date="2019-02-25T16:52:00Z"/>
        </w:rPr>
        <w:pPrChange w:id="184" w:author="Microsoft Office 用户" w:date="2019-02-25T16:52:00Z">
          <w:pPr>
            <w:pStyle w:val="a7"/>
            <w:numPr>
              <w:numId w:val="18"/>
            </w:numPr>
            <w:spacing w:line="360" w:lineRule="auto"/>
            <w:ind w:left="780" w:firstLineChars="0" w:hanging="420"/>
          </w:pPr>
        </w:pPrChange>
      </w:pPr>
    </w:p>
    <w:p w14:paraId="785F17FA" w14:textId="3E485E79" w:rsidR="00905A8A" w:rsidRPr="007F1A86" w:rsidRDefault="00905A8A">
      <w:pPr>
        <w:widowControl/>
        <w:ind w:firstLineChars="0" w:firstLine="0"/>
        <w:jc w:val="left"/>
        <w:rPr>
          <w:ins w:id="185" w:author="Microsoft Office 用户" w:date="2019-02-25T17:35:00Z"/>
          <w:rFonts w:ascii="Times New Roman" w:eastAsia="Times New Roman" w:hAnsi="Times New Roman" w:cs="Times New Roman"/>
          <w:kern w:val="0"/>
          <w:sz w:val="24"/>
          <w:szCs w:val="24"/>
          <w:rPrChange w:id="186" w:author="Microsoft Office 用户" w:date="2019-02-26T15:01:00Z">
            <w:rPr>
              <w:ins w:id="187" w:author="Microsoft Office 用户" w:date="2019-02-25T17:35:00Z"/>
              <w:strike/>
            </w:rPr>
          </w:rPrChange>
        </w:rPr>
        <w:pPrChange w:id="188" w:author="Microsoft Office 用户" w:date="2019-02-26T15:01:00Z">
          <w:pPr>
            <w:pStyle w:val="a7"/>
            <w:numPr>
              <w:numId w:val="18"/>
            </w:numPr>
            <w:spacing w:line="360" w:lineRule="auto"/>
            <w:ind w:left="780" w:firstLineChars="0" w:hanging="420"/>
          </w:pPr>
        </w:pPrChange>
      </w:pPr>
      <w:commentRangeStart w:id="189"/>
      <w:r w:rsidRPr="001C7C8B">
        <w:rPr>
          <w:rFonts w:hint="eastAsia"/>
          <w:strike/>
          <w:rPrChange w:id="190" w:author="Microsoft Office 用户" w:date="2019-02-26T11:59:00Z">
            <w:rPr>
              <w:rFonts w:hint="eastAsia"/>
            </w:rPr>
          </w:rPrChange>
        </w:rPr>
        <w:t>本险种保额</w:t>
      </w:r>
      <w:r w:rsidRPr="001C7C8B">
        <w:rPr>
          <w:strike/>
          <w:rPrChange w:id="191" w:author="Microsoft Office 用户" w:date="2019-02-26T11:59:00Z">
            <w:rPr/>
          </w:rPrChange>
        </w:rPr>
        <w:t>10</w:t>
      </w:r>
      <w:r w:rsidRPr="001C7C8B">
        <w:rPr>
          <w:rFonts w:hint="eastAsia"/>
          <w:strike/>
          <w:rPrChange w:id="192" w:author="Microsoft Office 用户" w:date="2019-02-26T11:59:00Z">
            <w:rPr>
              <w:rFonts w:hint="eastAsia"/>
            </w:rPr>
          </w:rPrChange>
        </w:rPr>
        <w:t>万元一份，本险种与终身寿险累计不超过</w:t>
      </w:r>
      <w:r w:rsidRPr="001C7C8B">
        <w:rPr>
          <w:strike/>
          <w:rPrChange w:id="193" w:author="Microsoft Office 用户" w:date="2019-02-26T11:59:00Z">
            <w:rPr/>
          </w:rPrChange>
        </w:rPr>
        <w:t>5</w:t>
      </w:r>
      <w:r w:rsidRPr="001C7C8B">
        <w:rPr>
          <w:rFonts w:hint="eastAsia"/>
          <w:strike/>
          <w:rPrChange w:id="194" w:author="Microsoft Office 用户" w:date="2019-02-26T11:59:00Z">
            <w:rPr>
              <w:rFonts w:hint="eastAsia"/>
            </w:rPr>
          </w:rPrChange>
        </w:rPr>
        <w:t>份。</w:t>
      </w:r>
      <w:commentRangeEnd w:id="189"/>
      <w:r w:rsidR="009C0AD8" w:rsidRPr="001C7C8B">
        <w:rPr>
          <w:rStyle w:val="af"/>
          <w:strike/>
          <w:rPrChange w:id="195" w:author="Microsoft Office 用户" w:date="2019-02-26T11:59:00Z">
            <w:rPr>
              <w:rStyle w:val="af"/>
            </w:rPr>
          </w:rPrChange>
        </w:rPr>
        <w:commentReference w:id="189"/>
      </w:r>
      <w:ins w:id="196" w:author="Microsoft Office 用户" w:date="2019-02-26T12:00:00Z">
        <w:r w:rsidR="001C7C8B">
          <w:rPr>
            <w:rFonts w:hint="eastAsia"/>
          </w:rPr>
          <w:t>本险种＋替换掉的</w:t>
        </w:r>
        <w:r w:rsidR="001C7C8B">
          <w:rPr>
            <w:rFonts w:hint="eastAsia"/>
          </w:rPr>
          <w:t>B</w:t>
        </w:r>
        <w:r w:rsidR="001C7C8B">
          <w:rPr>
            <w:rFonts w:hint="eastAsia"/>
          </w:rPr>
          <w:t>险种保额＋终身寿险累计保额不超过</w:t>
        </w:r>
        <w:r w:rsidR="001C7C8B">
          <w:rPr>
            <w:rFonts w:hint="eastAsia"/>
          </w:rPr>
          <w:t>80</w:t>
        </w:r>
        <w:r w:rsidR="001C7C8B">
          <w:rPr>
            <w:rFonts w:hint="eastAsia"/>
          </w:rPr>
          <w:t>万；</w:t>
        </w:r>
      </w:ins>
      <w:ins w:id="197" w:author="Microsoft Office 用户" w:date="2019-02-26T14:36:00Z">
        <w:r w:rsidR="004B41E4">
          <w:rPr>
            <w:rFonts w:hint="eastAsia"/>
          </w:rPr>
          <w:t>超过提示信息为：“</w:t>
        </w:r>
      </w:ins>
      <w:ins w:id="198" w:author="Microsoft Office 用户" w:date="2019-08-05T11:49:00Z">
        <w:r w:rsidR="000C3DF6">
          <w:rPr>
            <w:rFonts w:ascii="PingFang SC" w:eastAsia="PingFang SC" w:hAnsi="PingFang SC" w:hint="eastAsia"/>
            <w:sz w:val="21"/>
            <w:szCs w:val="21"/>
          </w:rPr>
          <w:t>该产品和支柱保终身寿险累计投保金额不能超过80万</w:t>
        </w:r>
      </w:ins>
      <w:ins w:id="199" w:author="Microsoft Office 用户" w:date="2019-02-26T14:36:00Z">
        <w:r w:rsidR="004B41E4">
          <w:rPr>
            <w:rFonts w:hint="eastAsia"/>
          </w:rPr>
          <w:t>”</w:t>
        </w:r>
      </w:ins>
    </w:p>
    <w:p w14:paraId="0B292D17" w14:textId="3B5D49FB" w:rsidR="00201318" w:rsidRDefault="00981197" w:rsidP="00905A8A">
      <w:pPr>
        <w:pStyle w:val="a7"/>
        <w:numPr>
          <w:ilvl w:val="0"/>
          <w:numId w:val="18"/>
        </w:numPr>
        <w:spacing w:line="360" w:lineRule="auto"/>
        <w:ind w:firstLineChars="0"/>
        <w:rPr>
          <w:ins w:id="200" w:author="Microsoft Office 用户" w:date="2019-02-26T14:10:00Z"/>
        </w:rPr>
      </w:pPr>
      <w:ins w:id="201" w:author="Microsoft Office 用户" w:date="2019-02-26T14:10:00Z">
        <w:r>
          <w:rPr>
            <w:rFonts w:hint="eastAsia"/>
          </w:rPr>
          <w:t>定寿</w:t>
        </w:r>
        <w:r>
          <w:rPr>
            <w:rFonts w:hint="eastAsia"/>
          </w:rPr>
          <w:t>A</w:t>
        </w:r>
        <w:r>
          <w:rPr>
            <w:rFonts w:hint="eastAsia"/>
          </w:rPr>
          <w:t>款</w:t>
        </w:r>
      </w:ins>
      <w:ins w:id="202" w:author="Microsoft Office 用户" w:date="2019-02-25T17:37:00Z">
        <w:r w:rsidR="00201318" w:rsidRPr="009C0AD8">
          <w:rPr>
            <w:rFonts w:hint="eastAsia"/>
            <w:rPrChange w:id="203" w:author="Microsoft Office 用户" w:date="2019-02-25T17:51:00Z">
              <w:rPr>
                <w:rFonts w:hint="eastAsia"/>
                <w:strike/>
              </w:rPr>
            </w:rPrChange>
          </w:rPr>
          <w:t>险种</w:t>
        </w:r>
      </w:ins>
      <w:ins w:id="204" w:author="Microsoft Office 用户" w:date="2019-02-25T17:51:00Z">
        <w:r w:rsidR="009C0AD8" w:rsidRPr="009C0AD8">
          <w:rPr>
            <w:rFonts w:hint="eastAsia"/>
            <w:rPrChange w:id="205" w:author="Microsoft Office 用户" w:date="2019-02-25T17:51:00Z">
              <w:rPr>
                <w:rFonts w:hint="eastAsia"/>
                <w:strike/>
              </w:rPr>
            </w:rPrChange>
          </w:rPr>
          <w:t>分为</w:t>
        </w:r>
        <w:r w:rsidR="009C0AD8" w:rsidRPr="009C0AD8">
          <w:rPr>
            <w:rPrChange w:id="206" w:author="Microsoft Office 用户" w:date="2019-02-25T17:51:00Z">
              <w:rPr>
                <w:strike/>
              </w:rPr>
            </w:rPrChange>
          </w:rPr>
          <w:t>3</w:t>
        </w:r>
        <w:r w:rsidR="009C0AD8" w:rsidRPr="009C0AD8">
          <w:rPr>
            <w:rFonts w:hint="eastAsia"/>
            <w:rPrChange w:id="207" w:author="Microsoft Office 用户" w:date="2019-02-25T17:51:00Z">
              <w:rPr>
                <w:rFonts w:hint="eastAsia"/>
                <w:strike/>
              </w:rPr>
            </w:rPrChange>
          </w:rPr>
          <w:t>个</w:t>
        </w:r>
        <w:r w:rsidR="009C0AD8">
          <w:rPr>
            <w:rFonts w:hint="eastAsia"/>
          </w:rPr>
          <w:t>保障计划，</w:t>
        </w:r>
      </w:ins>
      <w:ins w:id="208" w:author="Microsoft Office 用户" w:date="2019-02-26T09:49:00Z">
        <w:r w:rsidR="001C7C8B">
          <w:rPr>
            <w:rFonts w:hint="eastAsia"/>
          </w:rPr>
          <w:t>按照保额划分：</w:t>
        </w:r>
      </w:ins>
      <w:ins w:id="209" w:author="Microsoft Office 用户" w:date="2019-02-26T11:59:00Z">
        <w:r w:rsidR="001C7C8B">
          <w:rPr>
            <w:rFonts w:hint="eastAsia"/>
          </w:rPr>
          <w:t>10</w:t>
        </w:r>
        <w:r w:rsidR="001C7C8B">
          <w:rPr>
            <w:rFonts w:hint="eastAsia"/>
          </w:rPr>
          <w:t>万、</w:t>
        </w:r>
        <w:r w:rsidR="001C7C8B">
          <w:rPr>
            <w:rFonts w:hint="eastAsia"/>
          </w:rPr>
          <w:t>50</w:t>
        </w:r>
        <w:r w:rsidR="001C7C8B">
          <w:rPr>
            <w:rFonts w:hint="eastAsia"/>
          </w:rPr>
          <w:t>万、</w:t>
        </w:r>
        <w:r w:rsidR="001C7C8B">
          <w:rPr>
            <w:rFonts w:hint="eastAsia"/>
          </w:rPr>
          <w:t>80</w:t>
        </w:r>
        <w:r w:rsidR="001C7C8B">
          <w:rPr>
            <w:rFonts w:hint="eastAsia"/>
          </w:rPr>
          <w:t>万；</w:t>
        </w:r>
      </w:ins>
    </w:p>
    <w:p w14:paraId="04EBE673" w14:textId="13947090" w:rsidR="00981197" w:rsidRPr="009C0AD8" w:rsidDel="00981197" w:rsidRDefault="00981197">
      <w:pPr>
        <w:pStyle w:val="a7"/>
        <w:spacing w:line="360" w:lineRule="auto"/>
        <w:ind w:left="780" w:firstLineChars="0" w:firstLine="0"/>
        <w:rPr>
          <w:del w:id="210" w:author="Microsoft Office 用户" w:date="2019-02-26T14:11:00Z"/>
        </w:rPr>
        <w:pPrChange w:id="211" w:author="Microsoft Office 用户" w:date="2019-02-26T14:10:00Z">
          <w:pPr>
            <w:pStyle w:val="a7"/>
            <w:numPr>
              <w:numId w:val="18"/>
            </w:numPr>
            <w:spacing w:line="360" w:lineRule="auto"/>
            <w:ind w:left="780" w:firstLineChars="0" w:hanging="420"/>
          </w:pPr>
        </w:pPrChange>
      </w:pPr>
    </w:p>
    <w:p w14:paraId="7327BC97" w14:textId="246F14F0" w:rsidR="00905A8A" w:rsidRPr="00F13281" w:rsidRDefault="00905A8A" w:rsidP="00905A8A">
      <w:pPr>
        <w:pStyle w:val="a7"/>
        <w:numPr>
          <w:ilvl w:val="0"/>
          <w:numId w:val="18"/>
        </w:numPr>
        <w:spacing w:line="360" w:lineRule="auto"/>
        <w:ind w:firstLineChars="0"/>
      </w:pPr>
      <w:r w:rsidRPr="00F13281">
        <w:rPr>
          <w:rFonts w:hint="eastAsia"/>
        </w:rPr>
        <w:t>本险种按</w:t>
      </w:r>
      <w:r w:rsidRPr="00F13281">
        <w:rPr>
          <w:rFonts w:hint="eastAsia"/>
        </w:rPr>
        <w:t>1</w:t>
      </w:r>
      <w:r w:rsidRPr="00F13281">
        <w:rPr>
          <w:rFonts w:hint="eastAsia"/>
        </w:rPr>
        <w:t>倍基本保额计入寿险风险保额。</w:t>
      </w:r>
    </w:p>
    <w:p w14:paraId="4BE3E098" w14:textId="12D01778" w:rsidR="003822A1" w:rsidRDefault="003822A1" w:rsidP="003822A1">
      <w:pPr>
        <w:pStyle w:val="a7"/>
        <w:numPr>
          <w:ilvl w:val="0"/>
          <w:numId w:val="18"/>
        </w:numPr>
        <w:ind w:firstLineChars="0"/>
      </w:pPr>
      <w:r w:rsidRPr="003822A1">
        <w:rPr>
          <w:rFonts w:hint="eastAsia"/>
        </w:rPr>
        <w:t>须校验</w:t>
      </w:r>
      <w:r w:rsidRPr="003822A1">
        <w:t>重疾</w:t>
      </w:r>
      <w:r w:rsidRPr="003822A1">
        <w:t>/</w:t>
      </w:r>
      <w:r w:rsidRPr="003822A1">
        <w:rPr>
          <w:rFonts w:hint="eastAsia"/>
        </w:rPr>
        <w:t>防癌险</w:t>
      </w:r>
      <w:r w:rsidRPr="003822A1">
        <w:rPr>
          <w:rFonts w:hint="eastAsia"/>
        </w:rPr>
        <w:t>/</w:t>
      </w:r>
      <w:r w:rsidRPr="003822A1">
        <w:rPr>
          <w:rFonts w:hint="eastAsia"/>
        </w:rPr>
        <w:t>心脏</w:t>
      </w:r>
      <w:r w:rsidRPr="003822A1">
        <w:t>保的理赔</w:t>
      </w:r>
      <w:r w:rsidRPr="003822A1">
        <w:rPr>
          <w:rFonts w:hint="eastAsia"/>
        </w:rPr>
        <w:t>报案</w:t>
      </w:r>
      <w:r w:rsidRPr="003822A1">
        <w:t>、结案等规则，不校验</w:t>
      </w:r>
      <w:r w:rsidRPr="003822A1">
        <w:rPr>
          <w:rFonts w:hint="eastAsia"/>
        </w:rPr>
        <w:t>其他</w:t>
      </w:r>
      <w:r w:rsidR="00F84CED">
        <w:t>的核心通用规则及本产品规则</w:t>
      </w:r>
      <w:r w:rsidR="00F84CED">
        <w:rPr>
          <w:rFonts w:hint="eastAsia"/>
        </w:rPr>
        <w:t>；</w:t>
      </w:r>
      <w:r w:rsidRPr="003822A1">
        <w:rPr>
          <w:rFonts w:hint="eastAsia"/>
        </w:rPr>
        <w:t>阻断</w:t>
      </w:r>
      <w:r w:rsidRPr="003822A1">
        <w:t>性规则</w:t>
      </w:r>
      <w:r w:rsidRPr="003822A1">
        <w:rPr>
          <w:rFonts w:hint="eastAsia"/>
        </w:rPr>
        <w:t>由</w:t>
      </w:r>
      <w:r w:rsidRPr="003822A1">
        <w:t>界面控制。</w:t>
      </w:r>
    </w:p>
    <w:p w14:paraId="751FB8CE" w14:textId="77777777" w:rsidR="00AD6AFE" w:rsidRDefault="00AD6AFE" w:rsidP="00AD6AFE">
      <w:pPr>
        <w:ind w:firstLineChars="0"/>
      </w:pPr>
    </w:p>
    <w:p w14:paraId="294DE66D" w14:textId="77777777" w:rsidR="00AD6AFE" w:rsidRPr="00AD6AFE" w:rsidRDefault="00AD6AFE" w:rsidP="00AD6AFE">
      <w:pPr>
        <w:pStyle w:val="a7"/>
        <w:spacing w:line="360" w:lineRule="auto"/>
        <w:ind w:left="780" w:firstLineChars="0" w:firstLine="0"/>
      </w:pPr>
      <w:r w:rsidRPr="00AD6AFE">
        <w:rPr>
          <w:rFonts w:hint="eastAsia"/>
        </w:rPr>
        <w:t>信美相互</w:t>
      </w:r>
      <w:r w:rsidRPr="00AD6AFE">
        <w:rPr>
          <w:rFonts w:hint="eastAsia"/>
        </w:rPr>
        <w:t>XX</w:t>
      </w:r>
      <w:r w:rsidRPr="00AD6AFE">
        <w:rPr>
          <w:rFonts w:hint="eastAsia"/>
        </w:rPr>
        <w:t>终身寿险投保规则</w:t>
      </w:r>
      <w:r w:rsidRPr="00AD6AFE">
        <w:rPr>
          <w:rFonts w:hint="eastAsia"/>
        </w:rPr>
        <w:t>(</w:t>
      </w:r>
      <w:r w:rsidRPr="00AD6AFE">
        <w:rPr>
          <w:rFonts w:hint="eastAsia"/>
        </w:rPr>
        <w:t>支付宝</w:t>
      </w:r>
      <w:r w:rsidRPr="00AD6AFE">
        <w:t>精品</w:t>
      </w:r>
      <w:r w:rsidRPr="00AD6AFE">
        <w:rPr>
          <w:rFonts w:hint="eastAsia"/>
        </w:rPr>
        <w:t>)</w:t>
      </w:r>
    </w:p>
    <w:p w14:paraId="2C8DAE14" w14:textId="5BC7E122" w:rsidR="00AD6AFE" w:rsidRPr="00AD6AFE" w:rsidRDefault="00AD6AFE" w:rsidP="00AD6AFE">
      <w:pPr>
        <w:pStyle w:val="a7"/>
        <w:numPr>
          <w:ilvl w:val="0"/>
          <w:numId w:val="24"/>
        </w:numPr>
        <w:spacing w:line="360" w:lineRule="auto"/>
        <w:ind w:firstLineChars="0"/>
      </w:pPr>
      <w:r w:rsidRPr="00AD6AFE">
        <w:rPr>
          <w:rFonts w:hint="eastAsia"/>
        </w:rPr>
        <w:t>投保年龄：</w:t>
      </w:r>
      <w:r w:rsidRPr="00AD6AFE">
        <w:t>18</w:t>
      </w:r>
      <w:r w:rsidRPr="00AD6AFE">
        <w:rPr>
          <w:rFonts w:hint="eastAsia"/>
        </w:rPr>
        <w:t>周岁至</w:t>
      </w:r>
      <w:r w:rsidRPr="00AD6AFE">
        <w:t>50</w:t>
      </w:r>
      <w:r w:rsidRPr="00AD6AFE">
        <w:rPr>
          <w:rFonts w:hint="eastAsia"/>
        </w:rPr>
        <w:t>周岁。</w:t>
      </w:r>
    </w:p>
    <w:p w14:paraId="525BFDDF" w14:textId="2315D3CE" w:rsidR="00AD6AFE" w:rsidRPr="00AD6AFE" w:rsidRDefault="00AD6AFE" w:rsidP="00AD6AFE">
      <w:pPr>
        <w:pStyle w:val="a7"/>
        <w:numPr>
          <w:ilvl w:val="0"/>
          <w:numId w:val="24"/>
        </w:numPr>
        <w:spacing w:line="360" w:lineRule="auto"/>
        <w:ind w:firstLineChars="0"/>
      </w:pPr>
      <w:r w:rsidRPr="00AD6AFE">
        <w:t>投</w:t>
      </w:r>
      <w:r w:rsidRPr="00AD6AFE">
        <w:rPr>
          <w:rFonts w:hint="eastAsia"/>
        </w:rPr>
        <w:t>被</w:t>
      </w:r>
      <w:r w:rsidRPr="00AD6AFE">
        <w:t>保人关系：</w:t>
      </w:r>
      <w:r w:rsidRPr="00AD6AFE">
        <w:rPr>
          <w:rFonts w:hint="eastAsia"/>
        </w:rPr>
        <w:t>本人。</w:t>
      </w:r>
    </w:p>
    <w:p w14:paraId="2E272E3A" w14:textId="24FC88FA" w:rsidR="00AD6AFE" w:rsidRPr="00AD6AFE" w:rsidRDefault="00AD6AFE" w:rsidP="00AD6AFE">
      <w:pPr>
        <w:pStyle w:val="a7"/>
        <w:numPr>
          <w:ilvl w:val="0"/>
          <w:numId w:val="24"/>
        </w:numPr>
        <w:spacing w:line="360" w:lineRule="auto"/>
        <w:ind w:firstLineChars="0"/>
      </w:pPr>
      <w:r w:rsidRPr="00AD6AFE">
        <w:rPr>
          <w:rFonts w:hint="eastAsia"/>
        </w:rPr>
        <w:t>交费方式：年交</w:t>
      </w:r>
      <w:ins w:id="212" w:author="Microsoft Office 用户" w:date="2019-02-26T14:11:00Z">
        <w:r w:rsidR="00981197">
          <w:rPr>
            <w:rFonts w:hint="eastAsia"/>
          </w:rPr>
          <w:t>、</w:t>
        </w:r>
        <w:r w:rsidR="009178A3">
          <w:rPr>
            <w:rFonts w:hint="eastAsia"/>
          </w:rPr>
          <w:t>月交</w:t>
        </w:r>
      </w:ins>
    </w:p>
    <w:p w14:paraId="30253539" w14:textId="1B78964F" w:rsidR="00AD6AFE" w:rsidRPr="00AD6AFE" w:rsidRDefault="00AD6AFE" w:rsidP="00AD6AFE">
      <w:pPr>
        <w:pStyle w:val="a7"/>
        <w:numPr>
          <w:ilvl w:val="0"/>
          <w:numId w:val="24"/>
        </w:numPr>
        <w:spacing w:line="360" w:lineRule="auto"/>
        <w:ind w:firstLineChars="0"/>
      </w:pPr>
      <w:r w:rsidRPr="00AD6AFE">
        <w:t>交费年期：</w:t>
      </w:r>
      <w:r w:rsidRPr="00AD6AFE">
        <w:rPr>
          <w:rFonts w:hint="eastAsia"/>
        </w:rPr>
        <w:t xml:space="preserve"> 10</w:t>
      </w:r>
      <w:r w:rsidRPr="00AD6AFE">
        <w:rPr>
          <w:rFonts w:hint="eastAsia"/>
        </w:rPr>
        <w:t>年、</w:t>
      </w:r>
      <w:r w:rsidRPr="00AD6AFE">
        <w:rPr>
          <w:rFonts w:hint="eastAsia"/>
        </w:rPr>
        <w:t>20</w:t>
      </w:r>
      <w:r w:rsidRPr="00AD6AFE">
        <w:rPr>
          <w:rFonts w:hint="eastAsia"/>
        </w:rPr>
        <w:t>年</w:t>
      </w:r>
    </w:p>
    <w:p w14:paraId="1E77907E" w14:textId="57402DAF" w:rsidR="00AD6AFE" w:rsidRPr="00AD6AFE" w:rsidRDefault="00AD6AFE" w:rsidP="00AD6AFE">
      <w:pPr>
        <w:pStyle w:val="a7"/>
        <w:numPr>
          <w:ilvl w:val="0"/>
          <w:numId w:val="24"/>
        </w:numPr>
        <w:spacing w:line="360" w:lineRule="auto"/>
        <w:ind w:firstLineChars="0"/>
      </w:pPr>
      <w:r w:rsidRPr="00AD6AFE">
        <w:rPr>
          <w:rFonts w:hint="eastAsia"/>
        </w:rPr>
        <w:t>保险期间：终身</w:t>
      </w:r>
    </w:p>
    <w:p w14:paraId="6BEF01DF" w14:textId="77777777" w:rsidR="00AD6AFE" w:rsidRPr="00AD6AFE" w:rsidRDefault="00AD6AFE" w:rsidP="00AD6AFE">
      <w:pPr>
        <w:pStyle w:val="a7"/>
        <w:numPr>
          <w:ilvl w:val="0"/>
          <w:numId w:val="24"/>
        </w:numPr>
        <w:spacing w:line="360" w:lineRule="auto"/>
        <w:ind w:firstLineChars="0"/>
      </w:pPr>
      <w:r w:rsidRPr="00AD6AFE">
        <w:rPr>
          <w:rFonts w:hint="eastAsia"/>
        </w:rPr>
        <w:t>※不同交费</w:t>
      </w:r>
      <w:r w:rsidRPr="00AD6AFE">
        <w:t>期对应的</w:t>
      </w:r>
      <w:r w:rsidRPr="00AD6AFE">
        <w:rPr>
          <w:rFonts w:hint="eastAsia"/>
        </w:rPr>
        <w:t>最高</w:t>
      </w:r>
      <w:r w:rsidRPr="00AD6AFE">
        <w:t>投保年龄如下</w:t>
      </w:r>
      <w:r w:rsidRPr="00AD6AFE">
        <w:rPr>
          <w:rFonts w:hint="eastAsia"/>
        </w:rPr>
        <w:t>（单位</w:t>
      </w:r>
      <w:r w:rsidRPr="00AD6AFE">
        <w:t>：周岁</w:t>
      </w:r>
      <w:r w:rsidRPr="00AD6AFE">
        <w:rPr>
          <w:rFonts w:hint="eastAsia"/>
        </w:rPr>
        <w:t>）</w:t>
      </w:r>
      <w:r w:rsidRPr="00AD6AFE">
        <w:t>：</w:t>
      </w:r>
    </w:p>
    <w:tbl>
      <w:tblPr>
        <w:tblW w:w="3923" w:type="pct"/>
        <w:tblInd w:w="113" w:type="dxa"/>
        <w:tblLook w:val="04A0" w:firstRow="1" w:lastRow="0" w:firstColumn="1" w:lastColumn="0" w:noHBand="0" w:noVBand="1"/>
      </w:tblPr>
      <w:tblGrid>
        <w:gridCol w:w="2935"/>
        <w:gridCol w:w="1787"/>
        <w:gridCol w:w="1787"/>
      </w:tblGrid>
      <w:tr w:rsidR="00EF6C8C" w:rsidRPr="00AD6AFE" w14:paraId="53F90797" w14:textId="77777777" w:rsidTr="00EF6C8C">
        <w:trPr>
          <w:trHeight w:val="600"/>
        </w:trPr>
        <w:tc>
          <w:tcPr>
            <w:tcW w:w="22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7A885" w14:textId="77777777" w:rsidR="00EF6C8C" w:rsidRPr="00AD6AFE" w:rsidRDefault="00EF6C8C" w:rsidP="001F7726">
            <w:pPr>
              <w:widowControl/>
              <w:spacing w:line="360" w:lineRule="auto"/>
              <w:ind w:firstLine="360"/>
              <w:jc w:val="center"/>
            </w:pPr>
            <w:r w:rsidRPr="00AD6AFE">
              <w:rPr>
                <w:rFonts w:hint="eastAsia"/>
              </w:rPr>
              <w:t>交费方式</w:t>
            </w:r>
          </w:p>
        </w:tc>
        <w:tc>
          <w:tcPr>
            <w:tcW w:w="137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8CE5B" w14:textId="77777777" w:rsidR="00EF6C8C" w:rsidRPr="00AD6AFE" w:rsidRDefault="00EF6C8C" w:rsidP="001F7726">
            <w:pPr>
              <w:widowControl/>
              <w:spacing w:line="360" w:lineRule="auto"/>
              <w:ind w:firstLine="360"/>
              <w:jc w:val="center"/>
            </w:pPr>
            <w:r w:rsidRPr="00AD6AFE">
              <w:rPr>
                <w:rFonts w:hint="eastAsia"/>
              </w:rPr>
              <w:t>10</w:t>
            </w:r>
            <w:r w:rsidRPr="00AD6AFE">
              <w:rPr>
                <w:rFonts w:hint="eastAsia"/>
              </w:rPr>
              <w:t>年交</w:t>
            </w:r>
          </w:p>
        </w:tc>
        <w:tc>
          <w:tcPr>
            <w:tcW w:w="137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1634E" w14:textId="77777777" w:rsidR="00EF6C8C" w:rsidRPr="00AD6AFE" w:rsidRDefault="00EF6C8C" w:rsidP="001F7726">
            <w:pPr>
              <w:widowControl/>
              <w:spacing w:line="360" w:lineRule="auto"/>
              <w:ind w:firstLine="360"/>
              <w:jc w:val="center"/>
            </w:pPr>
            <w:r w:rsidRPr="00AD6AFE">
              <w:rPr>
                <w:rFonts w:hint="eastAsia"/>
              </w:rPr>
              <w:t>20</w:t>
            </w:r>
            <w:r w:rsidRPr="00AD6AFE">
              <w:rPr>
                <w:rFonts w:hint="eastAsia"/>
              </w:rPr>
              <w:t>年交</w:t>
            </w:r>
          </w:p>
        </w:tc>
      </w:tr>
      <w:tr w:rsidR="00EF6C8C" w:rsidRPr="00AD6AFE" w14:paraId="0A402558" w14:textId="77777777" w:rsidTr="00EF6C8C">
        <w:trPr>
          <w:trHeight w:val="600"/>
        </w:trPr>
        <w:tc>
          <w:tcPr>
            <w:tcW w:w="22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5065F" w14:textId="77777777" w:rsidR="00EF6C8C" w:rsidRPr="00AD6AFE" w:rsidRDefault="00EF6C8C" w:rsidP="001F7726">
            <w:pPr>
              <w:widowControl/>
              <w:spacing w:line="360" w:lineRule="auto"/>
              <w:ind w:firstLine="360"/>
              <w:jc w:val="center"/>
            </w:pPr>
            <w:r w:rsidRPr="00AD6AFE">
              <w:rPr>
                <w:rFonts w:hint="eastAsia"/>
              </w:rPr>
              <w:t>最高投保年龄</w:t>
            </w:r>
          </w:p>
        </w:tc>
        <w:tc>
          <w:tcPr>
            <w:tcW w:w="1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F22E2C" w14:textId="77777777" w:rsidR="00EF6C8C" w:rsidRPr="00AD6AFE" w:rsidRDefault="00EF6C8C" w:rsidP="001F7726">
            <w:pPr>
              <w:widowControl/>
              <w:spacing w:line="360" w:lineRule="auto"/>
              <w:ind w:firstLine="360"/>
              <w:jc w:val="center"/>
            </w:pPr>
            <w:r w:rsidRPr="00AD6AFE">
              <w:rPr>
                <w:rFonts w:hint="eastAsia"/>
              </w:rPr>
              <w:t>50</w:t>
            </w:r>
          </w:p>
        </w:tc>
        <w:tc>
          <w:tcPr>
            <w:tcW w:w="1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228A6" w14:textId="77777777" w:rsidR="00EF6C8C" w:rsidRPr="00AD6AFE" w:rsidRDefault="00EF6C8C" w:rsidP="001F7726">
            <w:pPr>
              <w:widowControl/>
              <w:spacing w:line="360" w:lineRule="auto"/>
              <w:ind w:firstLine="360"/>
              <w:jc w:val="center"/>
            </w:pPr>
            <w:r w:rsidRPr="00AD6AFE">
              <w:rPr>
                <w:rFonts w:hint="eastAsia"/>
              </w:rPr>
              <w:t>50</w:t>
            </w:r>
          </w:p>
        </w:tc>
      </w:tr>
    </w:tbl>
    <w:p w14:paraId="4CC5F805" w14:textId="3B1BCBEA" w:rsidR="00AD6AFE" w:rsidRDefault="00AD6AFE" w:rsidP="00AD6AFE">
      <w:pPr>
        <w:pStyle w:val="a7"/>
        <w:numPr>
          <w:ilvl w:val="0"/>
          <w:numId w:val="24"/>
        </w:numPr>
        <w:spacing w:line="360" w:lineRule="auto"/>
        <w:ind w:firstLineChars="0"/>
        <w:rPr>
          <w:ins w:id="213" w:author="Microsoft Office 用户" w:date="2019-02-26T14:11:00Z"/>
          <w:strike/>
        </w:rPr>
      </w:pPr>
      <w:r w:rsidRPr="009178A3">
        <w:rPr>
          <w:rFonts w:hint="eastAsia"/>
          <w:strike/>
          <w:rPrChange w:id="214" w:author="Microsoft Office 用户" w:date="2019-02-26T14:11:00Z">
            <w:rPr>
              <w:rFonts w:hint="eastAsia"/>
            </w:rPr>
          </w:rPrChange>
        </w:rPr>
        <w:t>本险种保额</w:t>
      </w:r>
      <w:r w:rsidRPr="009178A3">
        <w:rPr>
          <w:strike/>
          <w:rPrChange w:id="215" w:author="Microsoft Office 用户" w:date="2019-02-26T14:11:00Z">
            <w:rPr/>
          </w:rPrChange>
        </w:rPr>
        <w:t>10</w:t>
      </w:r>
      <w:r w:rsidRPr="009178A3">
        <w:rPr>
          <w:rFonts w:hint="eastAsia"/>
          <w:strike/>
          <w:rPrChange w:id="216" w:author="Microsoft Office 用户" w:date="2019-02-26T14:11:00Z">
            <w:rPr>
              <w:rFonts w:hint="eastAsia"/>
            </w:rPr>
          </w:rPrChange>
        </w:rPr>
        <w:t>万元一份，本险种与</w:t>
      </w:r>
      <w:r w:rsidRPr="009178A3">
        <w:rPr>
          <w:strike/>
          <w:rPrChange w:id="217" w:author="Microsoft Office 用户" w:date="2019-02-26T14:11:00Z">
            <w:rPr/>
          </w:rPrChange>
        </w:rPr>
        <w:t>XX</w:t>
      </w:r>
      <w:r w:rsidRPr="009178A3">
        <w:rPr>
          <w:rFonts w:hint="eastAsia"/>
          <w:strike/>
          <w:rPrChange w:id="218" w:author="Microsoft Office 用户" w:date="2019-02-26T14:11:00Z">
            <w:rPr>
              <w:rFonts w:hint="eastAsia"/>
            </w:rPr>
          </w:rPrChange>
        </w:rPr>
        <w:t>定期寿险累计不超过</w:t>
      </w:r>
      <w:r w:rsidRPr="009178A3">
        <w:rPr>
          <w:strike/>
          <w:rPrChange w:id="219" w:author="Microsoft Office 用户" w:date="2019-02-26T14:11:00Z">
            <w:rPr/>
          </w:rPrChange>
        </w:rPr>
        <w:t>5</w:t>
      </w:r>
      <w:r w:rsidRPr="009178A3">
        <w:rPr>
          <w:rFonts w:hint="eastAsia"/>
          <w:strike/>
          <w:rPrChange w:id="220" w:author="Microsoft Office 用户" w:date="2019-02-26T14:11:00Z">
            <w:rPr>
              <w:rFonts w:hint="eastAsia"/>
            </w:rPr>
          </w:rPrChange>
        </w:rPr>
        <w:t>份。</w:t>
      </w:r>
    </w:p>
    <w:p w14:paraId="796665E7" w14:textId="77777777" w:rsidR="000C3DF6" w:rsidRPr="000C3DF6" w:rsidRDefault="009178A3" w:rsidP="000C3DF6">
      <w:pPr>
        <w:pStyle w:val="af8"/>
        <w:shd w:val="clear" w:color="auto" w:fill="FFFFFF"/>
        <w:spacing w:before="0" w:beforeAutospacing="0" w:after="0" w:afterAutospacing="0"/>
        <w:ind w:firstLine="420"/>
        <w:rPr>
          <w:ins w:id="221" w:author="Microsoft Office 用户" w:date="2019-08-05T11:49:00Z"/>
          <w:rFonts w:asciiTheme="minorHAnsi" w:eastAsia="微软雅黑" w:hAnsiTheme="minorHAnsi" w:cstheme="minorBidi" w:hint="eastAsia"/>
          <w:kern w:val="2"/>
          <w:sz w:val="18"/>
          <w:szCs w:val="22"/>
          <w:rPrChange w:id="222" w:author="Microsoft Office 用户" w:date="2019-08-05T11:50:00Z">
            <w:rPr>
              <w:ins w:id="223" w:author="Microsoft Office 用户" w:date="2019-08-05T11:49:00Z"/>
              <w:rFonts w:ascii="PingFang SC" w:eastAsia="PingFang SC" w:hAnsi="PingFang SC" w:hint="eastAsia"/>
              <w:sz w:val="21"/>
              <w:szCs w:val="21"/>
            </w:rPr>
          </w:rPrChange>
        </w:rPr>
      </w:pPr>
      <w:ins w:id="224" w:author="Microsoft Office 用户" w:date="2019-02-26T14:12:00Z"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25" w:author="Microsoft Office 用户" w:date="2019-08-05T11:50:00Z">
              <w:rPr>
                <w:rFonts w:hint="eastAsia"/>
              </w:rPr>
            </w:rPrChange>
          </w:rPr>
          <w:t>定寿</w:t>
        </w:r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26" w:author="Microsoft Office 用户" w:date="2019-08-05T11:50:00Z">
              <w:rPr>
                <w:rFonts w:hint="eastAsia"/>
              </w:rPr>
            </w:rPrChange>
          </w:rPr>
          <w:t>A</w:t>
        </w:r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27" w:author="Microsoft Office 用户" w:date="2019-08-05T11:50:00Z">
              <w:rPr>
                <w:rFonts w:hint="eastAsia"/>
              </w:rPr>
            </w:rPrChange>
          </w:rPr>
          <w:t>款</w:t>
        </w:r>
      </w:ins>
      <w:ins w:id="228" w:author="Microsoft Office 用户" w:date="2019-02-26T14:11:00Z"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29" w:author="Microsoft Office 用户" w:date="2019-08-05T11:50:00Z">
              <w:rPr>
                <w:rFonts w:hint="eastAsia"/>
              </w:rPr>
            </w:rPrChange>
          </w:rPr>
          <w:t>＋替换掉的</w:t>
        </w:r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30" w:author="Microsoft Office 用户" w:date="2019-08-05T11:50:00Z">
              <w:rPr>
                <w:rFonts w:hint="eastAsia"/>
              </w:rPr>
            </w:rPrChange>
          </w:rPr>
          <w:t>B</w:t>
        </w:r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31" w:author="Microsoft Office 用户" w:date="2019-08-05T11:50:00Z">
              <w:rPr>
                <w:rFonts w:hint="eastAsia"/>
              </w:rPr>
            </w:rPrChange>
          </w:rPr>
          <w:t>险种保额＋</w:t>
        </w:r>
      </w:ins>
      <w:ins w:id="232" w:author="Microsoft Office 用户" w:date="2019-02-26T14:12:00Z"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33" w:author="Microsoft Office 用户" w:date="2019-08-05T11:50:00Z">
              <w:rPr>
                <w:rFonts w:hint="eastAsia"/>
              </w:rPr>
            </w:rPrChange>
          </w:rPr>
          <w:t>本险种</w:t>
        </w:r>
      </w:ins>
      <w:ins w:id="234" w:author="Microsoft Office 用户" w:date="2019-02-26T14:11:00Z"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35" w:author="Microsoft Office 用户" w:date="2019-08-05T11:50:00Z">
              <w:rPr>
                <w:rFonts w:hint="eastAsia"/>
              </w:rPr>
            </w:rPrChange>
          </w:rPr>
          <w:t>累计保额不超过</w:t>
        </w:r>
      </w:ins>
      <w:ins w:id="236" w:author="Microsoft Office 用户" w:date="2019-08-05T11:49:00Z">
        <w:r w:rsidR="000C3DF6"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37" w:author="Microsoft Office 用户" w:date="2019-08-05T11:50:00Z">
              <w:rPr>
                <w:rFonts w:hint="eastAsia"/>
              </w:rPr>
            </w:rPrChange>
          </w:rPr>
          <w:t>5</w:t>
        </w:r>
      </w:ins>
      <w:ins w:id="238" w:author="Microsoft Office 用户" w:date="2019-02-26T14:11:00Z"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39" w:author="Microsoft Office 用户" w:date="2019-08-05T11:50:00Z">
              <w:rPr>
                <w:rFonts w:hint="eastAsia"/>
              </w:rPr>
            </w:rPrChange>
          </w:rPr>
          <w:t>0</w:t>
        </w:r>
        <w:r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40" w:author="Microsoft Office 用户" w:date="2019-08-05T11:50:00Z">
              <w:rPr>
                <w:rFonts w:hint="eastAsia"/>
              </w:rPr>
            </w:rPrChange>
          </w:rPr>
          <w:t>万；</w:t>
        </w:r>
      </w:ins>
      <w:ins w:id="241" w:author="Microsoft Office 用户" w:date="2019-02-26T15:01:00Z">
        <w:r w:rsidR="00F60B9E"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42" w:author="Microsoft Office 用户" w:date="2019-08-05T11:50:00Z">
              <w:rPr>
                <w:rFonts w:hint="eastAsia"/>
              </w:rPr>
            </w:rPrChange>
          </w:rPr>
          <w:t>超过提示信息为：“</w:t>
        </w:r>
      </w:ins>
      <w:ins w:id="243" w:author="Microsoft Office 用户" w:date="2019-08-05T11:49:00Z">
        <w:r w:rsidR="000C3DF6"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44" w:author="Microsoft Office 用户" w:date="2019-08-05T11:50:00Z">
              <w:rPr>
                <w:rFonts w:ascii="PingFang SC" w:eastAsia="PingFang SC" w:hAnsi="PingFang SC" w:hint="eastAsia"/>
                <w:sz w:val="21"/>
                <w:szCs w:val="21"/>
              </w:rPr>
            </w:rPrChange>
          </w:rPr>
          <w:t>该产品和支柱保定期寿险累积投保金额不能超过</w:t>
        </w:r>
        <w:r w:rsidR="000C3DF6"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45" w:author="Microsoft Office 用户" w:date="2019-08-05T11:50:00Z">
              <w:rPr>
                <w:rFonts w:ascii="PingFang SC" w:eastAsia="PingFang SC" w:hAnsi="PingFang SC" w:hint="eastAsia"/>
                <w:sz w:val="21"/>
                <w:szCs w:val="21"/>
              </w:rPr>
            </w:rPrChange>
          </w:rPr>
          <w:t>50</w:t>
        </w:r>
        <w:r w:rsidR="000C3DF6" w:rsidRPr="000C3DF6">
          <w:rPr>
            <w:rFonts w:asciiTheme="minorHAnsi" w:eastAsia="微软雅黑" w:hAnsiTheme="minorHAnsi" w:cstheme="minorBidi" w:hint="eastAsia"/>
            <w:kern w:val="2"/>
            <w:sz w:val="18"/>
            <w:szCs w:val="22"/>
            <w:rPrChange w:id="246" w:author="Microsoft Office 用户" w:date="2019-08-05T11:50:00Z">
              <w:rPr>
                <w:rFonts w:ascii="PingFang SC" w:eastAsia="PingFang SC" w:hAnsi="PingFang SC" w:hint="eastAsia"/>
                <w:sz w:val="21"/>
                <w:szCs w:val="21"/>
              </w:rPr>
            </w:rPrChange>
          </w:rPr>
          <w:t>万；</w:t>
        </w:r>
      </w:ins>
    </w:p>
    <w:p w14:paraId="54CAB6EE" w14:textId="527D41EF" w:rsidR="009178A3" w:rsidRPr="009178A3" w:rsidDel="000C3DF6" w:rsidRDefault="009178A3" w:rsidP="000C3DF6">
      <w:pPr>
        <w:pStyle w:val="a7"/>
        <w:spacing w:line="360" w:lineRule="auto"/>
        <w:ind w:left="780" w:firstLineChars="0" w:firstLine="0"/>
        <w:rPr>
          <w:del w:id="247" w:author="Microsoft Office 用户" w:date="2019-08-05T11:50:00Z"/>
          <w:strike/>
          <w:rPrChange w:id="248" w:author="Microsoft Office 用户" w:date="2019-02-26T14:11:00Z">
            <w:rPr>
              <w:del w:id="249" w:author="Microsoft Office 用户" w:date="2019-08-05T11:50:00Z"/>
            </w:rPr>
          </w:rPrChange>
        </w:rPr>
        <w:pPrChange w:id="250" w:author="Microsoft Office 用户" w:date="2019-08-05T11:49:00Z">
          <w:pPr>
            <w:pStyle w:val="a7"/>
            <w:numPr>
              <w:numId w:val="24"/>
            </w:numPr>
            <w:spacing w:line="360" w:lineRule="auto"/>
            <w:ind w:left="780" w:firstLineChars="0" w:hanging="420"/>
          </w:pPr>
        </w:pPrChange>
      </w:pPr>
    </w:p>
    <w:p w14:paraId="61136C04" w14:textId="5BAC4668" w:rsidR="004B41E4" w:rsidRDefault="004B41E4" w:rsidP="004B41E4">
      <w:pPr>
        <w:pStyle w:val="a7"/>
        <w:numPr>
          <w:ilvl w:val="0"/>
          <w:numId w:val="24"/>
        </w:numPr>
        <w:spacing w:line="360" w:lineRule="auto"/>
        <w:ind w:firstLineChars="0"/>
        <w:rPr>
          <w:ins w:id="251" w:author="Microsoft Office 用户" w:date="2019-02-26T14:38:00Z"/>
        </w:rPr>
      </w:pPr>
      <w:ins w:id="252" w:author="Microsoft Office 用户" w:date="2019-02-26T14:38:00Z">
        <w:r>
          <w:rPr>
            <w:rFonts w:hint="eastAsia"/>
          </w:rPr>
          <w:t>本</w:t>
        </w:r>
        <w:r w:rsidRPr="004831AC">
          <w:rPr>
            <w:rFonts w:hint="eastAsia"/>
          </w:rPr>
          <w:t>险种分为</w:t>
        </w:r>
        <w:r w:rsidRPr="004831AC">
          <w:rPr>
            <w:rFonts w:hint="eastAsia"/>
          </w:rPr>
          <w:t>3</w:t>
        </w:r>
        <w:r w:rsidRPr="004831AC">
          <w:rPr>
            <w:rFonts w:hint="eastAsia"/>
          </w:rPr>
          <w:t>个</w:t>
        </w:r>
        <w:r>
          <w:rPr>
            <w:rFonts w:hint="eastAsia"/>
          </w:rPr>
          <w:t>保障计划，按照保额划分：</w:t>
        </w:r>
        <w:r>
          <w:rPr>
            <w:rFonts w:hint="eastAsia"/>
          </w:rPr>
          <w:t>10</w:t>
        </w:r>
        <w:r>
          <w:rPr>
            <w:rFonts w:hint="eastAsia"/>
          </w:rPr>
          <w:t>万、</w:t>
        </w:r>
        <w:r>
          <w:rPr>
            <w:rFonts w:hint="eastAsia"/>
          </w:rPr>
          <w:t>30</w:t>
        </w:r>
        <w:r>
          <w:rPr>
            <w:rFonts w:hint="eastAsia"/>
          </w:rPr>
          <w:t>万、</w:t>
        </w:r>
        <w:r>
          <w:rPr>
            <w:rFonts w:hint="eastAsia"/>
          </w:rPr>
          <w:t>50</w:t>
        </w:r>
        <w:r>
          <w:rPr>
            <w:rFonts w:hint="eastAsia"/>
          </w:rPr>
          <w:t>万；</w:t>
        </w:r>
      </w:ins>
    </w:p>
    <w:p w14:paraId="5B838F0A" w14:textId="77777777" w:rsidR="004B41E4" w:rsidRDefault="004B41E4">
      <w:pPr>
        <w:pStyle w:val="a7"/>
        <w:spacing w:line="360" w:lineRule="auto"/>
        <w:ind w:left="780" w:firstLineChars="0" w:firstLine="0"/>
        <w:rPr>
          <w:ins w:id="253" w:author="Microsoft Office 用户" w:date="2019-02-26T14:38:00Z"/>
        </w:rPr>
        <w:pPrChange w:id="254" w:author="Microsoft Office 用户" w:date="2019-02-26T17:21:00Z">
          <w:pPr>
            <w:pStyle w:val="a7"/>
            <w:numPr>
              <w:numId w:val="24"/>
            </w:numPr>
            <w:spacing w:line="360" w:lineRule="auto"/>
            <w:ind w:left="780" w:firstLineChars="0" w:hanging="420"/>
          </w:pPr>
        </w:pPrChange>
      </w:pPr>
    </w:p>
    <w:p w14:paraId="61C8A750" w14:textId="77CF805C" w:rsidR="00AD6AFE" w:rsidRDefault="00AD6AFE" w:rsidP="00AD6AFE">
      <w:pPr>
        <w:pStyle w:val="a7"/>
        <w:numPr>
          <w:ilvl w:val="0"/>
          <w:numId w:val="24"/>
        </w:numPr>
        <w:spacing w:line="360" w:lineRule="auto"/>
        <w:ind w:firstLineChars="0"/>
        <w:rPr>
          <w:ins w:id="255" w:author="Microsoft Office 用户" w:date="2019-03-08T14:43:00Z"/>
        </w:rPr>
      </w:pPr>
      <w:r w:rsidRPr="00AD6AFE">
        <w:rPr>
          <w:rFonts w:hint="eastAsia"/>
        </w:rPr>
        <w:t>本险种按</w:t>
      </w:r>
      <w:r w:rsidRPr="00AD6AFE">
        <w:rPr>
          <w:rFonts w:hint="eastAsia"/>
        </w:rPr>
        <w:t>1</w:t>
      </w:r>
      <w:r w:rsidRPr="00AD6AFE">
        <w:rPr>
          <w:rFonts w:hint="eastAsia"/>
        </w:rPr>
        <w:t>倍基本保额计入寿险风险保额。</w:t>
      </w:r>
    </w:p>
    <w:p w14:paraId="6F0B2B80" w14:textId="77777777" w:rsidR="00854CF1" w:rsidRDefault="00854CF1">
      <w:pPr>
        <w:spacing w:line="360" w:lineRule="auto"/>
        <w:ind w:firstLineChars="0" w:firstLine="0"/>
        <w:rPr>
          <w:ins w:id="256" w:author="Microsoft Office 用户" w:date="2019-03-08T14:43:00Z"/>
        </w:rPr>
        <w:pPrChange w:id="257" w:author="Microsoft Office 用户" w:date="2019-03-08T14:43:00Z">
          <w:pPr>
            <w:pStyle w:val="a7"/>
            <w:numPr>
              <w:numId w:val="24"/>
            </w:numPr>
            <w:spacing w:line="360" w:lineRule="auto"/>
            <w:ind w:left="780" w:firstLineChars="0" w:hanging="420"/>
          </w:pPr>
        </w:pPrChange>
      </w:pPr>
    </w:p>
    <w:p w14:paraId="73791348" w14:textId="1501AE6B" w:rsidR="00854CF1" w:rsidRPr="00854CF1" w:rsidRDefault="00854CF1" w:rsidP="00854CF1">
      <w:pPr>
        <w:pStyle w:val="a7"/>
        <w:numPr>
          <w:ilvl w:val="0"/>
          <w:numId w:val="24"/>
        </w:numPr>
        <w:spacing w:line="360" w:lineRule="auto"/>
        <w:ind w:firstLineChars="0"/>
        <w:rPr>
          <w:ins w:id="258" w:author="Microsoft Office 用户" w:date="2019-03-08T14:45:00Z"/>
        </w:rPr>
      </w:pPr>
      <w:ins w:id="259" w:author="Microsoft Office 用户" w:date="2019-03-08T14:43:00Z">
        <w:r w:rsidRPr="00854CF1">
          <w:rPr>
            <w:rFonts w:hint="eastAsia"/>
          </w:rPr>
          <w:t>反洗钱</w:t>
        </w:r>
      </w:ins>
      <w:ins w:id="260" w:author="Microsoft Office 用户" w:date="2019-03-08T14:44:00Z">
        <w:r w:rsidRPr="00854CF1">
          <w:rPr>
            <w:rFonts w:hint="eastAsia"/>
          </w:rPr>
          <w:t>规则：调用投保规则时，</w:t>
        </w:r>
      </w:ins>
      <w:ins w:id="261" w:author="Microsoft Office 用户" w:date="2019-03-08T14:43:00Z">
        <w:r w:rsidRPr="00854CF1">
          <w:rPr>
            <w:rFonts w:hint="eastAsia"/>
          </w:rPr>
          <w:t>累计交纳的总保费大于</w:t>
        </w:r>
        <w:r w:rsidRPr="00854CF1">
          <w:rPr>
            <w:rFonts w:hint="eastAsia"/>
          </w:rPr>
          <w:t>20</w:t>
        </w:r>
        <w:r w:rsidRPr="00854CF1">
          <w:rPr>
            <w:rFonts w:hint="eastAsia"/>
          </w:rPr>
          <w:t>万元时，弹出提示，阻断投保流程。提示用户减少投保</w:t>
        </w:r>
      </w:ins>
      <w:ins w:id="262" w:author="Microsoft Office 用户" w:date="2019-03-08T14:44:00Z">
        <w:r w:rsidRPr="00854CF1">
          <w:rPr>
            <w:rFonts w:hint="eastAsia"/>
          </w:rPr>
          <w:t>保额</w:t>
        </w:r>
      </w:ins>
      <w:ins w:id="263" w:author="Microsoft Office 用户" w:date="2019-03-08T14:43:00Z">
        <w:r w:rsidRPr="00854CF1">
          <w:rPr>
            <w:rFonts w:hint="eastAsia"/>
          </w:rPr>
          <w:t>，重新进行试算，直到累计保费小于</w:t>
        </w:r>
        <w:r w:rsidRPr="00854CF1">
          <w:rPr>
            <w:rFonts w:hint="eastAsia"/>
          </w:rPr>
          <w:t>20</w:t>
        </w:r>
        <w:r w:rsidRPr="00854CF1">
          <w:rPr>
            <w:rFonts w:hint="eastAsia"/>
          </w:rPr>
          <w:t>万元时，才能继续投保。</w:t>
        </w:r>
      </w:ins>
      <w:ins w:id="264" w:author="Microsoft Office 用户" w:date="2019-03-08T14:44:00Z">
        <w:r w:rsidRPr="00854CF1">
          <w:rPr>
            <w:rFonts w:hint="eastAsia"/>
          </w:rPr>
          <w:t>提示信息</w:t>
        </w:r>
      </w:ins>
      <w:ins w:id="265" w:author="Microsoft Office 用户" w:date="2019-03-08T14:46:00Z">
        <w:r>
          <w:rPr>
            <w:rFonts w:hint="eastAsia"/>
          </w:rPr>
          <w:t>修改</w:t>
        </w:r>
      </w:ins>
      <w:ins w:id="266" w:author="Microsoft Office 用户" w:date="2019-03-08T14:44:00Z">
        <w:r w:rsidRPr="00854CF1">
          <w:rPr>
            <w:rFonts w:hint="eastAsia"/>
            <w:rPrChange w:id="267" w:author="Microsoft Office 用户" w:date="2019-03-08T14:45:00Z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21"/>
                <w:szCs w:val="21"/>
                <w:shd w:val="clear" w:color="auto" w:fill="D8D8D8"/>
              </w:rPr>
            </w:rPrChange>
          </w:rPr>
          <w:t>为：</w:t>
        </w:r>
      </w:ins>
      <w:ins w:id="268" w:author="Microsoft Office 用户" w:date="2019-03-08T14:45:00Z">
        <w:r w:rsidRPr="00854CF1">
          <w:rPr>
            <w:rFonts w:hint="eastAsia"/>
            <w:rPrChange w:id="269" w:author="Microsoft Office 用户" w:date="2019-03-08T14:45:00Z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21"/>
                <w:szCs w:val="21"/>
                <w:shd w:val="clear" w:color="auto" w:fill="D8D8D8"/>
              </w:rPr>
            </w:rPrChange>
          </w:rPr>
          <w:t>“</w:t>
        </w:r>
        <w:r w:rsidRPr="00854CF1">
          <w:rPr>
            <w:rFonts w:hint="eastAsia"/>
            <w:highlight w:val="yellow"/>
            <w:rPrChange w:id="270" w:author="Microsoft Office 用户" w:date="2019-03-08T14:46:00Z">
              <w:rPr>
                <w:rFonts w:ascii="宋体" w:eastAsia="宋体" w:hAnsi="宋体" w:cs="Times New Roman" w:hint="eastAsia"/>
                <w:color w:val="000000"/>
                <w:kern w:val="0"/>
                <w:sz w:val="21"/>
                <w:szCs w:val="21"/>
              </w:rPr>
            </w:rPrChange>
          </w:rPr>
          <w:t>产品累计交纳总保费不得超过</w:t>
        </w:r>
        <w:r w:rsidRPr="00854CF1">
          <w:rPr>
            <w:highlight w:val="yellow"/>
            <w:rPrChange w:id="271" w:author="Microsoft Office 用户" w:date="2019-03-08T14:46:00Z">
              <w:rPr>
                <w:rFonts w:ascii="宋体" w:eastAsia="宋体" w:hAnsi="宋体" w:cs="Times New Roman"/>
                <w:color w:val="000000"/>
                <w:kern w:val="0"/>
                <w:sz w:val="21"/>
                <w:szCs w:val="21"/>
              </w:rPr>
            </w:rPrChange>
          </w:rPr>
          <w:t>20</w:t>
        </w:r>
        <w:r w:rsidRPr="00854CF1">
          <w:rPr>
            <w:rFonts w:hint="eastAsia"/>
            <w:highlight w:val="yellow"/>
          </w:rPr>
          <w:t>万元，请</w:t>
        </w:r>
      </w:ins>
      <w:ins w:id="272" w:author="Microsoft Office 用户" w:date="2019-03-08T14:46:00Z">
        <w:r w:rsidRPr="00854CF1">
          <w:rPr>
            <w:rFonts w:hint="eastAsia"/>
            <w:highlight w:val="yellow"/>
            <w:rPrChange w:id="273" w:author="Microsoft Office 用户" w:date="2019-03-08T14:47:00Z">
              <w:rPr>
                <w:rFonts w:hint="eastAsia"/>
              </w:rPr>
            </w:rPrChange>
          </w:rPr>
          <w:t>减少</w:t>
        </w:r>
      </w:ins>
      <w:ins w:id="274" w:author="Microsoft Office 用户" w:date="2019-03-08T15:08:00Z">
        <w:r w:rsidR="007205B8">
          <w:rPr>
            <w:rFonts w:hint="eastAsia"/>
            <w:highlight w:val="yellow"/>
          </w:rPr>
          <w:t>投保金</w:t>
        </w:r>
      </w:ins>
      <w:ins w:id="275" w:author="Microsoft Office 用户" w:date="2019-03-08T14:46:00Z">
        <w:r w:rsidRPr="00854CF1">
          <w:rPr>
            <w:rFonts w:hint="eastAsia"/>
            <w:highlight w:val="yellow"/>
            <w:rPrChange w:id="276" w:author="Microsoft Office 用户" w:date="2019-03-08T14:47:00Z">
              <w:rPr>
                <w:rFonts w:hint="eastAsia"/>
              </w:rPr>
            </w:rPrChange>
          </w:rPr>
          <w:t>额</w:t>
        </w:r>
        <w:r>
          <w:rPr>
            <w:rFonts w:hint="eastAsia"/>
          </w:rPr>
          <w:t>“</w:t>
        </w:r>
      </w:ins>
      <w:ins w:id="277" w:author="Microsoft Office 用户" w:date="2019-03-08T15:08:00Z">
        <w:r w:rsidR="00970C7F">
          <w:rPr>
            <w:rFonts w:hint="eastAsia"/>
          </w:rPr>
          <w:t>；</w:t>
        </w:r>
      </w:ins>
    </w:p>
    <w:p w14:paraId="2DFE6CB7" w14:textId="08174046" w:rsidR="00854CF1" w:rsidRPr="00854CF1" w:rsidRDefault="00854CF1">
      <w:pPr>
        <w:pStyle w:val="a7"/>
        <w:spacing w:line="360" w:lineRule="auto"/>
        <w:ind w:left="780" w:firstLineChars="0" w:firstLine="0"/>
        <w:rPr>
          <w:ins w:id="278" w:author="Microsoft Office 用户" w:date="2019-03-08T14:43:00Z"/>
        </w:rPr>
        <w:pPrChange w:id="279" w:author="Microsoft Office 用户" w:date="2019-03-08T14:46:00Z">
          <w:pPr>
            <w:pStyle w:val="a7"/>
            <w:widowControl/>
            <w:numPr>
              <w:numId w:val="24"/>
            </w:numPr>
            <w:ind w:left="780" w:firstLineChars="0" w:hanging="420"/>
            <w:jc w:val="left"/>
          </w:pPr>
        </w:pPrChange>
      </w:pPr>
      <w:bookmarkStart w:id="280" w:name="_GoBack"/>
      <w:bookmarkEnd w:id="280"/>
    </w:p>
    <w:p w14:paraId="605B34C4" w14:textId="77777777" w:rsidR="00854CF1" w:rsidRPr="00AD6AFE" w:rsidRDefault="00854CF1">
      <w:pPr>
        <w:pStyle w:val="a7"/>
        <w:spacing w:line="360" w:lineRule="auto"/>
        <w:ind w:left="780" w:firstLineChars="0" w:firstLine="0"/>
        <w:pPrChange w:id="281" w:author="Microsoft Office 用户" w:date="2019-03-08T14:44:00Z">
          <w:pPr>
            <w:pStyle w:val="a7"/>
            <w:numPr>
              <w:numId w:val="24"/>
            </w:numPr>
            <w:spacing w:line="360" w:lineRule="auto"/>
            <w:ind w:left="780" w:firstLineChars="0" w:hanging="420"/>
          </w:pPr>
        </w:pPrChange>
      </w:pPr>
    </w:p>
    <w:p w14:paraId="719BEAB8" w14:textId="47C10257" w:rsidR="009178A3" w:rsidRDefault="009178A3" w:rsidP="00861172">
      <w:pPr>
        <w:pStyle w:val="2"/>
        <w:rPr>
          <w:ins w:id="282" w:author="Microsoft Office 用户" w:date="2019-02-26T14:12:00Z"/>
        </w:rPr>
      </w:pPr>
      <w:ins w:id="283" w:author="Microsoft Office 用户" w:date="2019-02-26T14:12:00Z">
        <w:r>
          <w:rPr>
            <w:rFonts w:hint="eastAsia"/>
          </w:rPr>
          <w:t>UI</w:t>
        </w:r>
        <w:r>
          <w:rPr>
            <w:rFonts w:hint="eastAsia"/>
          </w:rPr>
          <w:t>原型</w:t>
        </w:r>
      </w:ins>
    </w:p>
    <w:p w14:paraId="32A95444" w14:textId="08CF8F5E" w:rsidR="009178A3" w:rsidRPr="009178A3" w:rsidRDefault="00802005">
      <w:pPr>
        <w:ind w:firstLine="360"/>
        <w:rPr>
          <w:ins w:id="284" w:author="Microsoft Office 用户" w:date="2019-02-26T14:12:00Z"/>
        </w:rPr>
        <w:pPrChange w:id="285" w:author="Microsoft Office 用户" w:date="2019-02-26T14:12:00Z">
          <w:pPr>
            <w:pStyle w:val="2"/>
          </w:pPr>
        </w:pPrChange>
      </w:pPr>
      <w:ins w:id="286" w:author="Microsoft Office 用户" w:date="2019-02-26T14:31:00Z">
        <w:r w:rsidRPr="000C3DF6">
          <w:rPr>
            <w:noProof/>
          </w:rPr>
          <w:drawing>
            <wp:inline distT="0" distB="0" distL="0" distR="0" wp14:anchorId="3D9BE346" wp14:editId="6310435D">
              <wp:extent cx="2217348" cy="4793950"/>
              <wp:effectExtent l="0" t="0" r="0" b="6985"/>
              <wp:docPr id="3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同方定寿1.PNG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33281" cy="48283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4B41E4" w:rsidRPr="000C3DF6">
          <w:rPr>
            <w:noProof/>
          </w:rPr>
          <w:drawing>
            <wp:inline distT="0" distB="0" distL="0" distR="0" wp14:anchorId="1DBBBB5A" wp14:editId="6B5C6AE0">
              <wp:extent cx="2216358" cy="4791811"/>
              <wp:effectExtent l="0" t="0" r="0" b="8890"/>
              <wp:docPr id="7" name="图片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同方定寿2.PNG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30528" cy="482244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7126BF" w14:textId="7A861027" w:rsidR="00AD6AFE" w:rsidRDefault="00861172" w:rsidP="00861172">
      <w:pPr>
        <w:pStyle w:val="2"/>
      </w:pPr>
      <w:r>
        <w:rPr>
          <w:rFonts w:hint="eastAsia"/>
        </w:rPr>
        <w:t>生日单计算方式</w:t>
      </w:r>
    </w:p>
    <w:p w14:paraId="64418F34" w14:textId="38A6FFFF" w:rsidR="00861172" w:rsidRDefault="00861172" w:rsidP="00861172">
      <w:pPr>
        <w:pStyle w:val="a7"/>
        <w:widowControl/>
        <w:numPr>
          <w:ilvl w:val="0"/>
          <w:numId w:val="25"/>
        </w:numPr>
        <w:autoSpaceDE w:val="0"/>
        <w:autoSpaceDN w:val="0"/>
        <w:adjustRightInd w:val="0"/>
        <w:ind w:firstLineChars="0"/>
        <w:jc w:val="left"/>
      </w:pPr>
      <w:r w:rsidRPr="00861172">
        <w:t>蚂蚁保险平台支柱保计算方式：按照投保日算生日，生日当天算做过生日</w:t>
      </w:r>
      <w:r>
        <w:rPr>
          <w:rFonts w:hint="eastAsia"/>
        </w:rPr>
        <w:t>，如果是支付宝渠道并且是支柱保险种，按此计算方式修改；</w:t>
      </w:r>
    </w:p>
    <w:p w14:paraId="163E2983" w14:textId="040A85F6" w:rsidR="00861172" w:rsidRDefault="00861172" w:rsidP="00861172">
      <w:pPr>
        <w:pStyle w:val="a7"/>
        <w:widowControl/>
        <w:numPr>
          <w:ilvl w:val="0"/>
          <w:numId w:val="25"/>
        </w:numPr>
        <w:autoSpaceDE w:val="0"/>
        <w:autoSpaceDN w:val="0"/>
        <w:adjustRightInd w:val="0"/>
        <w:ind w:firstLineChars="0"/>
        <w:jc w:val="left"/>
      </w:pPr>
      <w:r>
        <w:rPr>
          <w:rFonts w:hint="eastAsia"/>
        </w:rPr>
        <w:t>保险期间计算方式：按年保，保险终止日为生效日＋保</w:t>
      </w:r>
      <w:r>
        <w:rPr>
          <w:rFonts w:hint="eastAsia"/>
        </w:rPr>
        <w:t>XX</w:t>
      </w:r>
      <w:r>
        <w:rPr>
          <w:rFonts w:hint="eastAsia"/>
        </w:rPr>
        <w:t>年；</w:t>
      </w:r>
      <w:r>
        <w:rPr>
          <w:rFonts w:hint="eastAsia"/>
        </w:rPr>
        <w:t xml:space="preserve"> </w:t>
      </w:r>
      <w:r>
        <w:rPr>
          <w:rFonts w:hint="eastAsia"/>
        </w:rPr>
        <w:t>按岁保，保险终止日为生效日＋（保至</w:t>
      </w:r>
      <w:r>
        <w:rPr>
          <w:rFonts w:hint="eastAsia"/>
        </w:rPr>
        <w:t>XX</w:t>
      </w:r>
      <w:r>
        <w:rPr>
          <w:rFonts w:hint="eastAsia"/>
        </w:rPr>
        <w:t>岁－生效日对应的年龄）的日期；</w:t>
      </w:r>
    </w:p>
    <w:p w14:paraId="04F0DC21" w14:textId="653E0308" w:rsidR="00B64108" w:rsidRDefault="00B64108" w:rsidP="00B64108">
      <w:pPr>
        <w:pStyle w:val="a7"/>
        <w:widowControl/>
        <w:autoSpaceDE w:val="0"/>
        <w:autoSpaceDN w:val="0"/>
        <w:adjustRightInd w:val="0"/>
        <w:ind w:left="540" w:firstLineChars="0" w:firstLine="0"/>
        <w:jc w:val="left"/>
      </w:pPr>
      <w:r>
        <w:rPr>
          <w:rFonts w:hint="eastAsia"/>
        </w:rPr>
        <w:t>举例：</w:t>
      </w:r>
    </w:p>
    <w:p w14:paraId="47600E15" w14:textId="102653DA" w:rsidR="00DF7C42" w:rsidRDefault="00DF7C42" w:rsidP="00B64108">
      <w:pPr>
        <w:pStyle w:val="a7"/>
        <w:widowControl/>
        <w:autoSpaceDE w:val="0"/>
        <w:autoSpaceDN w:val="0"/>
        <w:adjustRightInd w:val="0"/>
        <w:ind w:left="540" w:firstLineChars="0" w:firstLine="0"/>
        <w:jc w:val="left"/>
      </w:pPr>
      <w:r w:rsidRPr="00DF7C42">
        <w:rPr>
          <w:rFonts w:hint="eastAsia"/>
        </w:rPr>
        <w:t>我们目前的逻辑</w:t>
      </w:r>
      <w:r w:rsidRPr="00DF7C42">
        <w:rPr>
          <w:rFonts w:hint="eastAsia"/>
        </w:rPr>
        <w:t xml:space="preserve"> </w:t>
      </w:r>
      <w:r w:rsidRPr="00DF7C42">
        <w:rPr>
          <w:rFonts w:hint="eastAsia"/>
        </w:rPr>
        <w:t>新购都是按照投保日计算的价格，保障期限是按照用户选择的生效时间，再加上保障期限计算出来的时间。那么针对保至</w:t>
      </w:r>
      <w:r w:rsidRPr="00DF7C42">
        <w:rPr>
          <w:rFonts w:hint="eastAsia"/>
        </w:rPr>
        <w:t>X</w:t>
      </w:r>
      <w:r w:rsidRPr="00DF7C42">
        <w:rPr>
          <w:rFonts w:hint="eastAsia"/>
        </w:rPr>
        <w:t>岁的这个保障期限计算，如果是</w:t>
      </w:r>
      <w:r w:rsidRPr="00DF7C42">
        <w:rPr>
          <w:rFonts w:hint="eastAsia"/>
        </w:rPr>
        <w:t>1990</w:t>
      </w:r>
      <w:r w:rsidRPr="00DF7C42">
        <w:rPr>
          <w:rFonts w:hint="eastAsia"/>
        </w:rPr>
        <w:t>年</w:t>
      </w:r>
      <w:r w:rsidRPr="00DF7C42">
        <w:rPr>
          <w:rFonts w:hint="eastAsia"/>
        </w:rPr>
        <w:t>12</w:t>
      </w:r>
      <w:r w:rsidRPr="00DF7C42">
        <w:rPr>
          <w:rFonts w:hint="eastAsia"/>
        </w:rPr>
        <w:t>月</w:t>
      </w:r>
      <w:r w:rsidRPr="00DF7C42">
        <w:rPr>
          <w:rFonts w:hint="eastAsia"/>
        </w:rPr>
        <w:t>28</w:t>
      </w:r>
      <w:r w:rsidRPr="00DF7C42">
        <w:rPr>
          <w:rFonts w:hint="eastAsia"/>
        </w:rPr>
        <w:t>日生日的用户，保至</w:t>
      </w:r>
      <w:r w:rsidRPr="00DF7C42">
        <w:rPr>
          <w:rFonts w:hint="eastAsia"/>
        </w:rPr>
        <w:t>60</w:t>
      </w:r>
      <w:r w:rsidRPr="00DF7C42">
        <w:rPr>
          <w:rFonts w:hint="eastAsia"/>
        </w:rPr>
        <w:t>岁，如果是投保时间是</w:t>
      </w:r>
      <w:r w:rsidRPr="00DF7C42">
        <w:rPr>
          <w:rFonts w:hint="eastAsia"/>
        </w:rPr>
        <w:t>2017</w:t>
      </w:r>
      <w:r w:rsidRPr="00DF7C42">
        <w:rPr>
          <w:rFonts w:hint="eastAsia"/>
        </w:rPr>
        <w:t>年</w:t>
      </w:r>
      <w:r w:rsidRPr="00DF7C42">
        <w:rPr>
          <w:rFonts w:hint="eastAsia"/>
        </w:rPr>
        <w:t>12</w:t>
      </w:r>
      <w:r w:rsidRPr="00DF7C42">
        <w:rPr>
          <w:rFonts w:hint="eastAsia"/>
        </w:rPr>
        <w:t>月</w:t>
      </w:r>
      <w:r w:rsidRPr="00DF7C42">
        <w:rPr>
          <w:rFonts w:hint="eastAsia"/>
        </w:rPr>
        <w:t>27</w:t>
      </w:r>
      <w:r w:rsidRPr="00DF7C42">
        <w:rPr>
          <w:rFonts w:hint="eastAsia"/>
        </w:rPr>
        <w:t>日，次日生效，则</w:t>
      </w:r>
      <w:r w:rsidRPr="00DF7C42">
        <w:rPr>
          <w:rFonts w:hint="eastAsia"/>
        </w:rPr>
        <w:t>2017</w:t>
      </w:r>
      <w:r w:rsidRPr="00DF7C42">
        <w:rPr>
          <w:rFonts w:hint="eastAsia"/>
        </w:rPr>
        <w:t>年</w:t>
      </w:r>
      <w:r w:rsidRPr="00DF7C42">
        <w:rPr>
          <w:rFonts w:hint="eastAsia"/>
        </w:rPr>
        <w:t>12</w:t>
      </w:r>
      <w:r w:rsidRPr="00DF7C42">
        <w:rPr>
          <w:rFonts w:hint="eastAsia"/>
        </w:rPr>
        <w:t>月</w:t>
      </w:r>
      <w:r w:rsidRPr="00DF7C42">
        <w:rPr>
          <w:rFonts w:hint="eastAsia"/>
        </w:rPr>
        <w:t>28</w:t>
      </w:r>
      <w:r w:rsidRPr="00DF7C42">
        <w:rPr>
          <w:rFonts w:hint="eastAsia"/>
        </w:rPr>
        <w:t>日</w:t>
      </w:r>
      <w:r w:rsidRPr="00DF7C42">
        <w:rPr>
          <w:rFonts w:hint="eastAsia"/>
        </w:rPr>
        <w:t>0</w:t>
      </w:r>
      <w:r w:rsidRPr="00DF7C42">
        <w:rPr>
          <w:rFonts w:hint="eastAsia"/>
        </w:rPr>
        <w:t>时生效的保额，我们系统核算的保险截止日期是</w:t>
      </w:r>
      <w:r w:rsidRPr="00DF7C42">
        <w:rPr>
          <w:rFonts w:hint="eastAsia"/>
        </w:rPr>
        <w:t>2050</w:t>
      </w:r>
      <w:r w:rsidRPr="00DF7C42">
        <w:rPr>
          <w:rFonts w:hint="eastAsia"/>
        </w:rPr>
        <w:t>年</w:t>
      </w:r>
      <w:r w:rsidRPr="00DF7C42">
        <w:rPr>
          <w:rFonts w:hint="eastAsia"/>
        </w:rPr>
        <w:t>12</w:t>
      </w:r>
      <w:r w:rsidRPr="00DF7C42">
        <w:rPr>
          <w:rFonts w:hint="eastAsia"/>
        </w:rPr>
        <w:t>月</w:t>
      </w:r>
      <w:r w:rsidRPr="00DF7C42">
        <w:rPr>
          <w:rFonts w:hint="eastAsia"/>
        </w:rPr>
        <w:t>27</w:t>
      </w:r>
      <w:r w:rsidRPr="00DF7C42">
        <w:rPr>
          <w:rFonts w:hint="eastAsia"/>
        </w:rPr>
        <w:t>日</w:t>
      </w:r>
      <w:r w:rsidRPr="00DF7C42">
        <w:rPr>
          <w:rFonts w:hint="eastAsia"/>
        </w:rPr>
        <w:t>23</w:t>
      </w:r>
      <w:r w:rsidRPr="00DF7C42">
        <w:rPr>
          <w:rFonts w:hint="eastAsia"/>
        </w:rPr>
        <w:t>点</w:t>
      </w:r>
      <w:r w:rsidRPr="00DF7C42">
        <w:rPr>
          <w:rFonts w:hint="eastAsia"/>
        </w:rPr>
        <w:t>59</w:t>
      </w:r>
      <w:r w:rsidRPr="00DF7C42">
        <w:rPr>
          <w:rFonts w:hint="eastAsia"/>
        </w:rPr>
        <w:t>分</w:t>
      </w:r>
      <w:r w:rsidRPr="00DF7C42">
        <w:rPr>
          <w:rFonts w:hint="eastAsia"/>
        </w:rPr>
        <w:t>59</w:t>
      </w:r>
      <w:r w:rsidRPr="00DF7C42">
        <w:rPr>
          <w:rFonts w:hint="eastAsia"/>
        </w:rPr>
        <w:t>秒。如果是在</w:t>
      </w:r>
      <w:r w:rsidRPr="00DF7C42">
        <w:rPr>
          <w:rFonts w:hint="eastAsia"/>
        </w:rPr>
        <w:t>2017</w:t>
      </w:r>
      <w:r w:rsidRPr="00DF7C42">
        <w:rPr>
          <w:rFonts w:hint="eastAsia"/>
        </w:rPr>
        <w:t>年</w:t>
      </w:r>
      <w:r w:rsidRPr="00DF7C42">
        <w:rPr>
          <w:rFonts w:hint="eastAsia"/>
        </w:rPr>
        <w:t>12</w:t>
      </w:r>
      <w:r w:rsidRPr="00DF7C42">
        <w:rPr>
          <w:rFonts w:hint="eastAsia"/>
        </w:rPr>
        <w:t>月</w:t>
      </w:r>
      <w:r w:rsidRPr="00DF7C42">
        <w:rPr>
          <w:rFonts w:hint="eastAsia"/>
        </w:rPr>
        <w:t>29</w:t>
      </w:r>
      <w:r w:rsidRPr="00DF7C42">
        <w:rPr>
          <w:rFonts w:hint="eastAsia"/>
        </w:rPr>
        <w:t>日</w:t>
      </w:r>
      <w:r w:rsidRPr="00DF7C42">
        <w:rPr>
          <w:rFonts w:hint="eastAsia"/>
        </w:rPr>
        <w:t>0</w:t>
      </w:r>
      <w:r w:rsidRPr="00DF7C42">
        <w:rPr>
          <w:rFonts w:hint="eastAsia"/>
        </w:rPr>
        <w:t>时生效的保单，我们系统核算的保险截止日期是</w:t>
      </w:r>
      <w:r w:rsidRPr="00DF7C42">
        <w:rPr>
          <w:rFonts w:hint="eastAsia"/>
        </w:rPr>
        <w:t>2050</w:t>
      </w:r>
      <w:r w:rsidRPr="00DF7C42">
        <w:rPr>
          <w:rFonts w:hint="eastAsia"/>
        </w:rPr>
        <w:t>年</w:t>
      </w:r>
      <w:r w:rsidRPr="00DF7C42">
        <w:rPr>
          <w:rFonts w:hint="eastAsia"/>
        </w:rPr>
        <w:t>12</w:t>
      </w:r>
      <w:r w:rsidRPr="00DF7C42">
        <w:rPr>
          <w:rFonts w:hint="eastAsia"/>
        </w:rPr>
        <w:t>月</w:t>
      </w:r>
      <w:r w:rsidRPr="00DF7C42">
        <w:rPr>
          <w:rFonts w:hint="eastAsia"/>
        </w:rPr>
        <w:t>28</w:t>
      </w:r>
      <w:r w:rsidRPr="00DF7C42">
        <w:rPr>
          <w:rFonts w:hint="eastAsia"/>
        </w:rPr>
        <w:t>日</w:t>
      </w:r>
      <w:r w:rsidRPr="00DF7C42">
        <w:rPr>
          <w:rFonts w:hint="eastAsia"/>
        </w:rPr>
        <w:t>23</w:t>
      </w:r>
      <w:r w:rsidRPr="00DF7C42">
        <w:rPr>
          <w:rFonts w:hint="eastAsia"/>
        </w:rPr>
        <w:t>点</w:t>
      </w:r>
      <w:r w:rsidRPr="00DF7C42">
        <w:rPr>
          <w:rFonts w:hint="eastAsia"/>
        </w:rPr>
        <w:t>59</w:t>
      </w:r>
      <w:r w:rsidRPr="00DF7C42">
        <w:rPr>
          <w:rFonts w:hint="eastAsia"/>
        </w:rPr>
        <w:t>分</w:t>
      </w:r>
      <w:r w:rsidRPr="00DF7C42">
        <w:rPr>
          <w:rFonts w:hint="eastAsia"/>
        </w:rPr>
        <w:t>59</w:t>
      </w:r>
      <w:r w:rsidRPr="00DF7C42">
        <w:rPr>
          <w:rFonts w:hint="eastAsia"/>
        </w:rPr>
        <w:t>秒。如果是在</w:t>
      </w:r>
      <w:r w:rsidRPr="00DF7C42">
        <w:rPr>
          <w:rFonts w:hint="eastAsia"/>
        </w:rPr>
        <w:t>2017</w:t>
      </w:r>
      <w:r w:rsidRPr="00DF7C42">
        <w:rPr>
          <w:rFonts w:hint="eastAsia"/>
        </w:rPr>
        <w:t>年</w:t>
      </w:r>
      <w:r w:rsidRPr="00DF7C42">
        <w:rPr>
          <w:rFonts w:hint="eastAsia"/>
        </w:rPr>
        <w:t>12</w:t>
      </w:r>
      <w:r w:rsidRPr="00DF7C42">
        <w:rPr>
          <w:rFonts w:hint="eastAsia"/>
        </w:rPr>
        <w:t>月</w:t>
      </w:r>
      <w:r w:rsidRPr="00DF7C42">
        <w:rPr>
          <w:rFonts w:hint="eastAsia"/>
        </w:rPr>
        <w:t>27</w:t>
      </w:r>
      <w:r w:rsidRPr="00DF7C42">
        <w:rPr>
          <w:rFonts w:hint="eastAsia"/>
        </w:rPr>
        <w:t>日</w:t>
      </w:r>
      <w:r w:rsidRPr="00DF7C42">
        <w:rPr>
          <w:rFonts w:hint="eastAsia"/>
        </w:rPr>
        <w:t>0</w:t>
      </w:r>
      <w:r w:rsidRPr="00DF7C42">
        <w:rPr>
          <w:rFonts w:hint="eastAsia"/>
        </w:rPr>
        <w:t>时生效的保单，我们系统核算的保险截止日期是</w:t>
      </w:r>
      <w:r w:rsidRPr="00DF7C42">
        <w:rPr>
          <w:rFonts w:hint="eastAsia"/>
        </w:rPr>
        <w:t>2051</w:t>
      </w:r>
      <w:r w:rsidRPr="00DF7C42">
        <w:rPr>
          <w:rFonts w:hint="eastAsia"/>
        </w:rPr>
        <w:t>年</w:t>
      </w:r>
      <w:r w:rsidRPr="00DF7C42">
        <w:rPr>
          <w:rFonts w:hint="eastAsia"/>
        </w:rPr>
        <w:t>12</w:t>
      </w:r>
      <w:r w:rsidRPr="00DF7C42">
        <w:rPr>
          <w:rFonts w:hint="eastAsia"/>
        </w:rPr>
        <w:t>月</w:t>
      </w:r>
      <w:r w:rsidRPr="00DF7C42">
        <w:rPr>
          <w:rFonts w:hint="eastAsia"/>
        </w:rPr>
        <w:t>26</w:t>
      </w:r>
      <w:r w:rsidRPr="00DF7C42">
        <w:rPr>
          <w:rFonts w:hint="eastAsia"/>
        </w:rPr>
        <w:t>日</w:t>
      </w:r>
      <w:r w:rsidRPr="00DF7C42">
        <w:rPr>
          <w:rFonts w:hint="eastAsia"/>
        </w:rPr>
        <w:t>23</w:t>
      </w:r>
      <w:r w:rsidRPr="00DF7C42">
        <w:rPr>
          <w:rFonts w:hint="eastAsia"/>
        </w:rPr>
        <w:t>点</w:t>
      </w:r>
      <w:r w:rsidRPr="00DF7C42">
        <w:rPr>
          <w:rFonts w:hint="eastAsia"/>
        </w:rPr>
        <w:t>59</w:t>
      </w:r>
      <w:r w:rsidRPr="00DF7C42">
        <w:rPr>
          <w:rFonts w:hint="eastAsia"/>
        </w:rPr>
        <w:t>分</w:t>
      </w:r>
      <w:r w:rsidRPr="00DF7C42">
        <w:rPr>
          <w:rFonts w:hint="eastAsia"/>
        </w:rPr>
        <w:t>59</w:t>
      </w:r>
      <w:r w:rsidRPr="00DF7C42">
        <w:rPr>
          <w:rFonts w:hint="eastAsia"/>
        </w:rPr>
        <w:t>秒。</w:t>
      </w:r>
    </w:p>
    <w:p w14:paraId="3CD63A9F" w14:textId="0193B245" w:rsidR="00DF7C42" w:rsidRPr="00861172" w:rsidRDefault="00DF7C42" w:rsidP="00DF7C42">
      <w:pPr>
        <w:pStyle w:val="a7"/>
        <w:widowControl/>
        <w:autoSpaceDE w:val="0"/>
        <w:autoSpaceDN w:val="0"/>
        <w:adjustRightInd w:val="0"/>
        <w:ind w:left="540" w:firstLineChars="0" w:firstLine="0"/>
        <w:jc w:val="left"/>
      </w:pPr>
      <w:r>
        <w:rPr>
          <w:rFonts w:hint="eastAsia"/>
        </w:rPr>
        <w:t>此方式暂不做修改；</w:t>
      </w:r>
    </w:p>
    <w:p w14:paraId="226B0825" w14:textId="77777777" w:rsidR="00D3564D" w:rsidRPr="003822A1" w:rsidRDefault="00D3564D" w:rsidP="00D3564D">
      <w:pPr>
        <w:ind w:firstLineChars="0"/>
      </w:pPr>
    </w:p>
    <w:p w14:paraId="76E5435A" w14:textId="77777777" w:rsidR="00323CAE" w:rsidRPr="009A063A" w:rsidRDefault="00323CAE" w:rsidP="003822A1">
      <w:pPr>
        <w:pStyle w:val="2"/>
        <w:adjustRightInd w:val="0"/>
        <w:snapToGrid w:val="0"/>
        <w:spacing w:beforeLines="50" w:before="156" w:afterLines="50" w:after="156" w:line="240" w:lineRule="auto"/>
        <w:rPr>
          <w:highlight w:val="yellow"/>
        </w:rPr>
      </w:pPr>
      <w:r w:rsidRPr="009A063A">
        <w:rPr>
          <w:rFonts w:hint="eastAsia"/>
          <w:highlight w:val="yellow"/>
        </w:rPr>
        <w:t>支柱保定期寿险</w:t>
      </w:r>
      <w:r w:rsidRPr="009A063A">
        <w:rPr>
          <w:rFonts w:hint="eastAsia"/>
          <w:highlight w:val="yellow"/>
        </w:rPr>
        <w:t>A</w:t>
      </w:r>
      <w:r w:rsidRPr="009A063A">
        <w:rPr>
          <w:rFonts w:hint="eastAsia"/>
          <w:highlight w:val="yellow"/>
        </w:rPr>
        <w:t>款升级</w:t>
      </w:r>
    </w:p>
    <w:p w14:paraId="211EDBB2" w14:textId="57AFBD7D" w:rsidR="00323CAE" w:rsidRPr="009A063A" w:rsidRDefault="00323CAE" w:rsidP="00323CAE">
      <w:pPr>
        <w:ind w:firstLine="360"/>
        <w:rPr>
          <w:highlight w:val="yellow"/>
        </w:rPr>
      </w:pPr>
      <w:r w:rsidRPr="009A063A">
        <w:rPr>
          <w:rFonts w:hint="eastAsia"/>
          <w:highlight w:val="yellow"/>
        </w:rPr>
        <w:t xml:space="preserve">    </w:t>
      </w:r>
      <w:r w:rsidRPr="009A063A">
        <w:rPr>
          <w:rFonts w:hint="eastAsia"/>
          <w:highlight w:val="yellow"/>
        </w:rPr>
        <w:t>目前支柱保定期寿险</w:t>
      </w:r>
      <w:r w:rsidRPr="009A063A">
        <w:rPr>
          <w:rFonts w:hint="eastAsia"/>
          <w:highlight w:val="yellow"/>
        </w:rPr>
        <w:t>A</w:t>
      </w:r>
      <w:r w:rsidRPr="009A063A">
        <w:rPr>
          <w:rFonts w:hint="eastAsia"/>
          <w:highlight w:val="yellow"/>
        </w:rPr>
        <w:t>款，保障期限</w:t>
      </w:r>
      <w:r w:rsidRPr="009A063A">
        <w:rPr>
          <w:rFonts w:hint="eastAsia"/>
          <w:highlight w:val="yellow"/>
        </w:rPr>
        <w:t>10</w:t>
      </w:r>
      <w:r w:rsidRPr="009A063A">
        <w:rPr>
          <w:rFonts w:hint="eastAsia"/>
          <w:highlight w:val="yellow"/>
        </w:rPr>
        <w:t>年、</w:t>
      </w:r>
      <w:r w:rsidRPr="009A063A">
        <w:rPr>
          <w:rFonts w:hint="eastAsia"/>
          <w:highlight w:val="yellow"/>
        </w:rPr>
        <w:t>20</w:t>
      </w:r>
      <w:r w:rsidRPr="009A063A">
        <w:rPr>
          <w:rFonts w:hint="eastAsia"/>
          <w:highlight w:val="yellow"/>
        </w:rPr>
        <w:t>年，</w:t>
      </w:r>
      <w:r w:rsidRPr="009A063A">
        <w:rPr>
          <w:rFonts w:hint="eastAsia"/>
          <w:highlight w:val="yellow"/>
        </w:rPr>
        <w:t xml:space="preserve"> </w:t>
      </w:r>
      <w:r w:rsidRPr="009A063A">
        <w:rPr>
          <w:rFonts w:hint="eastAsia"/>
          <w:highlight w:val="yellow"/>
        </w:rPr>
        <w:t>交费期限必须同保障期限，现在放开此校验，保障期限和交费期限可以客户自由选择；</w:t>
      </w:r>
    </w:p>
    <w:p w14:paraId="07B08A43" w14:textId="2D333E40" w:rsidR="00323CAE" w:rsidRPr="009A063A" w:rsidRDefault="00323CAE" w:rsidP="00323CAE">
      <w:pPr>
        <w:ind w:firstLine="360"/>
        <w:rPr>
          <w:highlight w:val="yellow"/>
        </w:rPr>
      </w:pPr>
    </w:p>
    <w:p w14:paraId="60F08F26" w14:textId="7C497EF4" w:rsidR="00323CAE" w:rsidRPr="009A063A" w:rsidRDefault="00323CAE" w:rsidP="00323CAE">
      <w:pPr>
        <w:ind w:firstLineChars="111"/>
        <w:rPr>
          <w:highlight w:val="yellow"/>
        </w:rPr>
      </w:pPr>
    </w:p>
    <w:p w14:paraId="6BCD5C97" w14:textId="04F49E6E" w:rsidR="00C54803" w:rsidRPr="009A063A" w:rsidRDefault="00323CAE" w:rsidP="00323CAE">
      <w:pPr>
        <w:pStyle w:val="2"/>
        <w:numPr>
          <w:ilvl w:val="0"/>
          <w:numId w:val="0"/>
        </w:numPr>
        <w:adjustRightInd w:val="0"/>
        <w:snapToGrid w:val="0"/>
        <w:spacing w:beforeLines="50" w:before="156" w:afterLines="50" w:after="156" w:line="240" w:lineRule="auto"/>
        <w:ind w:left="420"/>
        <w:rPr>
          <w:rFonts w:asciiTheme="minorHAnsi" w:hAnsiTheme="minorHAnsi" w:cstheme="minorBidi"/>
          <w:b w:val="0"/>
          <w:bCs w:val="0"/>
          <w:sz w:val="18"/>
          <w:szCs w:val="22"/>
          <w:highlight w:val="yellow"/>
        </w:rPr>
      </w:pPr>
      <w:r w:rsidRPr="009A063A">
        <w:rPr>
          <w:rFonts w:asciiTheme="minorHAnsi" w:hAnsiTheme="minorHAnsi" w:cstheme="minorBidi" w:hint="eastAsia"/>
          <w:b w:val="0"/>
          <w:bCs w:val="0"/>
          <w:sz w:val="18"/>
          <w:szCs w:val="22"/>
          <w:highlight w:val="yellow"/>
        </w:rPr>
        <w:t>当客户选择保障</w:t>
      </w:r>
      <w:r w:rsidRPr="009A063A">
        <w:rPr>
          <w:rFonts w:asciiTheme="minorHAnsi" w:hAnsiTheme="minorHAnsi" w:cstheme="minorBidi" w:hint="eastAsia"/>
          <w:b w:val="0"/>
          <w:bCs w:val="0"/>
          <w:sz w:val="18"/>
          <w:szCs w:val="22"/>
          <w:highlight w:val="yellow"/>
        </w:rPr>
        <w:t>10</w:t>
      </w:r>
      <w:r w:rsidRPr="009A063A">
        <w:rPr>
          <w:rFonts w:asciiTheme="minorHAnsi" w:hAnsiTheme="minorHAnsi" w:cstheme="minorBidi" w:hint="eastAsia"/>
          <w:b w:val="0"/>
          <w:bCs w:val="0"/>
          <w:sz w:val="18"/>
          <w:szCs w:val="22"/>
          <w:highlight w:val="yellow"/>
        </w:rPr>
        <w:t>年，选择交费</w:t>
      </w:r>
      <w:r w:rsidRPr="009A063A">
        <w:rPr>
          <w:rFonts w:asciiTheme="minorHAnsi" w:hAnsiTheme="minorHAnsi" w:cstheme="minorBidi" w:hint="eastAsia"/>
          <w:b w:val="0"/>
          <w:bCs w:val="0"/>
          <w:sz w:val="18"/>
          <w:szCs w:val="22"/>
          <w:highlight w:val="yellow"/>
        </w:rPr>
        <w:t>20</w:t>
      </w:r>
      <w:r w:rsidRPr="009A063A">
        <w:rPr>
          <w:rFonts w:asciiTheme="minorHAnsi" w:hAnsiTheme="minorHAnsi" w:cstheme="minorBidi" w:hint="eastAsia"/>
          <w:b w:val="0"/>
          <w:bCs w:val="0"/>
          <w:sz w:val="18"/>
          <w:szCs w:val="22"/>
          <w:highlight w:val="yellow"/>
        </w:rPr>
        <w:t>年时提示：</w:t>
      </w:r>
    </w:p>
    <w:p w14:paraId="19DCFC2C" w14:textId="4DC2EF5D" w:rsidR="00323CAE" w:rsidRPr="009A063A" w:rsidRDefault="00323CAE" w:rsidP="00323CAE">
      <w:pPr>
        <w:ind w:firstLine="360"/>
        <w:rPr>
          <w:highlight w:val="yellow"/>
        </w:rPr>
      </w:pPr>
      <w:r w:rsidRPr="009A063A">
        <w:rPr>
          <w:rFonts w:asciiTheme="minorEastAsia" w:hAnsiTheme="minorEastAsia"/>
          <w:noProof/>
          <w:highlight w:val="yellow"/>
        </w:rPr>
        <w:drawing>
          <wp:inline distT="0" distB="0" distL="0" distR="0" wp14:anchorId="4A659249" wp14:editId="35A9C9A5">
            <wp:extent cx="2419323" cy="1504950"/>
            <wp:effectExtent l="0" t="0" r="635" b="0"/>
            <wp:docPr id="4" name="图片 4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微信图片_20181227183243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40"/>
                    <a:stretch/>
                  </pic:blipFill>
                  <pic:spPr bwMode="auto">
                    <a:xfrm>
                      <a:off x="0" y="0"/>
                      <a:ext cx="2419323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61A34" w14:textId="31212E0E" w:rsidR="00323CAE" w:rsidRDefault="00323CAE" w:rsidP="00323CAE">
      <w:pPr>
        <w:ind w:firstLine="360"/>
      </w:pPr>
      <w:r w:rsidRPr="009A063A">
        <w:rPr>
          <w:rFonts w:hint="eastAsia"/>
          <w:highlight w:val="yellow"/>
        </w:rPr>
        <w:t xml:space="preserve">     </w:t>
      </w:r>
      <w:r w:rsidRPr="009A063A">
        <w:rPr>
          <w:rFonts w:hint="eastAsia"/>
          <w:highlight w:val="yellow"/>
        </w:rPr>
        <w:t>当客户选择保障</w:t>
      </w:r>
      <w:r w:rsidRPr="009A063A">
        <w:rPr>
          <w:rFonts w:hint="eastAsia"/>
          <w:highlight w:val="yellow"/>
        </w:rPr>
        <w:t>20</w:t>
      </w:r>
      <w:r w:rsidRPr="009A063A">
        <w:rPr>
          <w:rFonts w:hint="eastAsia"/>
          <w:highlight w:val="yellow"/>
        </w:rPr>
        <w:t>年，交费</w:t>
      </w:r>
      <w:r w:rsidRPr="009A063A">
        <w:rPr>
          <w:rFonts w:hint="eastAsia"/>
          <w:highlight w:val="yellow"/>
        </w:rPr>
        <w:t>10</w:t>
      </w:r>
      <w:r w:rsidRPr="009A063A">
        <w:rPr>
          <w:rFonts w:hint="eastAsia"/>
          <w:highlight w:val="yellow"/>
        </w:rPr>
        <w:t>年时，需要测试相关费率：</w:t>
      </w:r>
    </w:p>
    <w:p w14:paraId="4A353783" w14:textId="77777777" w:rsidR="009A063A" w:rsidRDefault="009A063A" w:rsidP="00323CAE">
      <w:pPr>
        <w:ind w:firstLine="360"/>
      </w:pPr>
    </w:p>
    <w:p w14:paraId="3F66D1CF" w14:textId="7AC7B867" w:rsidR="009A063A" w:rsidRPr="009A063A" w:rsidRDefault="009A063A" w:rsidP="009A063A">
      <w:pPr>
        <w:ind w:firstLine="360"/>
        <w:rPr>
          <w:b/>
        </w:rPr>
      </w:pPr>
      <w:r w:rsidRPr="009A063A">
        <w:rPr>
          <w:rFonts w:hint="eastAsia"/>
          <w:b/>
        </w:rPr>
        <w:t xml:space="preserve">   </w:t>
      </w:r>
      <w:r>
        <w:rPr>
          <w:rFonts w:hint="eastAsia"/>
        </w:rPr>
        <w:t xml:space="preserve">                          </w:t>
      </w:r>
      <w:r w:rsidRPr="009A063A">
        <w:rPr>
          <w:rFonts w:hint="eastAsia"/>
          <w:b/>
        </w:rPr>
        <w:t xml:space="preserve"> </w:t>
      </w:r>
    </w:p>
    <w:p w14:paraId="4FD9823A" w14:textId="77777777" w:rsidR="009A063A" w:rsidRPr="009A063A" w:rsidRDefault="009A063A" w:rsidP="009A063A">
      <w:pPr>
        <w:ind w:firstLine="360"/>
        <w:rPr>
          <w:b/>
        </w:rPr>
      </w:pPr>
      <w:r w:rsidRPr="009A063A">
        <w:rPr>
          <w:rFonts w:hint="eastAsia"/>
          <w:b/>
        </w:rPr>
        <w:t>修改前：</w:t>
      </w:r>
      <w:r>
        <w:rPr>
          <w:rFonts w:hint="eastAsia"/>
          <w:b/>
        </w:rPr>
        <w:t xml:space="preserve">                             </w:t>
      </w:r>
      <w:r w:rsidRPr="009A063A">
        <w:rPr>
          <w:rFonts w:hint="eastAsia"/>
          <w:b/>
        </w:rPr>
        <w:t>修改后：</w:t>
      </w:r>
    </w:p>
    <w:p w14:paraId="6921FB8D" w14:textId="5AFA4FF0" w:rsidR="009A063A" w:rsidRDefault="009A063A" w:rsidP="00323CAE">
      <w:pPr>
        <w:ind w:firstLine="360"/>
      </w:pPr>
    </w:p>
    <w:p w14:paraId="714914FF" w14:textId="7E80186A" w:rsidR="009A063A" w:rsidRDefault="009A063A" w:rsidP="00323CAE">
      <w:pPr>
        <w:ind w:firstLine="360"/>
      </w:pPr>
      <w:r>
        <w:rPr>
          <w:rFonts w:hint="eastAsia"/>
        </w:rPr>
        <w:t xml:space="preserve"> </w:t>
      </w:r>
      <w:r w:rsidRPr="009A063A">
        <w:rPr>
          <w:noProof/>
        </w:rPr>
        <w:drawing>
          <wp:inline distT="0" distB="0" distL="0" distR="0" wp14:anchorId="4D77E1DE" wp14:editId="29B4F7F8">
            <wp:extent cx="1837497" cy="39727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2160" cy="400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Pr="009A063A">
        <w:rPr>
          <w:noProof/>
        </w:rPr>
        <w:drawing>
          <wp:inline distT="0" distB="0" distL="0" distR="0" wp14:anchorId="1A711358" wp14:editId="4873391E">
            <wp:extent cx="1938655" cy="39407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6357" cy="397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60ABD37" w14:textId="77777777" w:rsidR="009A063A" w:rsidRDefault="009A063A" w:rsidP="00323CAE">
      <w:pPr>
        <w:ind w:firstLine="360"/>
      </w:pPr>
    </w:p>
    <w:p w14:paraId="640E5F72" w14:textId="0CE3482D" w:rsidR="00323CAE" w:rsidRPr="00323CAE" w:rsidRDefault="00323CAE" w:rsidP="00323CAE">
      <w:pPr>
        <w:ind w:firstLine="360"/>
      </w:pPr>
      <w:r>
        <w:rPr>
          <w:rFonts w:hint="eastAsia"/>
        </w:rPr>
        <w:t xml:space="preserve">     </w:t>
      </w:r>
    </w:p>
    <w:p w14:paraId="6241344C" w14:textId="1E954924" w:rsidR="003822A1" w:rsidRDefault="003822A1" w:rsidP="003822A1">
      <w:pPr>
        <w:pStyle w:val="2"/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保单</w:t>
      </w:r>
      <w:r>
        <w:t>查询</w:t>
      </w:r>
    </w:p>
    <w:p w14:paraId="5B8A6E82" w14:textId="53788066" w:rsidR="007D624C" w:rsidRDefault="007D624C" w:rsidP="007D624C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不登录</w:t>
      </w:r>
      <w:r>
        <w:t>状态</w:t>
      </w:r>
      <w:r w:rsidR="00305789">
        <w:rPr>
          <w:rFonts w:hint="eastAsia"/>
        </w:rPr>
        <w:t>下</w:t>
      </w:r>
    </w:p>
    <w:p w14:paraId="551A7752" w14:textId="28BFA785" w:rsidR="008F29B3" w:rsidRDefault="008F29B3" w:rsidP="007D624C">
      <w:pPr>
        <w:ind w:left="360" w:firstLineChars="0" w:firstLine="0"/>
      </w:pPr>
      <w:r>
        <w:rPr>
          <w:rFonts w:hint="eastAsia"/>
        </w:rPr>
        <w:t>客户进入</w:t>
      </w:r>
      <w:r>
        <w:t>信美官网，在</w:t>
      </w:r>
      <w:r>
        <w:t>“</w:t>
      </w:r>
      <w:r>
        <w:rPr>
          <w:rFonts w:hint="eastAsia"/>
        </w:rPr>
        <w:t>我</w:t>
      </w:r>
      <w:r>
        <w:t>的服务</w:t>
      </w:r>
      <w:r>
        <w:t>”-“</w:t>
      </w:r>
      <w:r>
        <w:rPr>
          <w:rFonts w:hint="eastAsia"/>
        </w:rPr>
        <w:t>保单</w:t>
      </w:r>
      <w:r>
        <w:t>查询</w:t>
      </w:r>
      <w:r>
        <w:t>”</w:t>
      </w:r>
      <w:r>
        <w:rPr>
          <w:rFonts w:hint="eastAsia"/>
        </w:rPr>
        <w:t>中</w:t>
      </w:r>
      <w:r>
        <w:t>查询保单。</w:t>
      </w:r>
    </w:p>
    <w:p w14:paraId="73606B10" w14:textId="3AA2D2D3" w:rsidR="008F29B3" w:rsidRDefault="008F29B3" w:rsidP="008F29B3">
      <w:pPr>
        <w:ind w:firstLine="360"/>
      </w:pPr>
      <w:r>
        <w:rPr>
          <w:rFonts w:hint="eastAsia"/>
        </w:rPr>
        <w:t>查询</w:t>
      </w:r>
      <w:r>
        <w:t>字段：</w:t>
      </w:r>
      <w:r>
        <w:rPr>
          <w:rFonts w:hint="eastAsia"/>
        </w:rPr>
        <w:t>保单</w:t>
      </w:r>
      <w:r>
        <w:t>渠道</w:t>
      </w:r>
      <w:r>
        <w:rPr>
          <w:rFonts w:hint="eastAsia"/>
        </w:rPr>
        <w:t>（选择</w:t>
      </w:r>
      <w:r>
        <w:t>“</w:t>
      </w:r>
      <w:r>
        <w:rPr>
          <w:rFonts w:hint="eastAsia"/>
        </w:rPr>
        <w:t>支付宝购买</w:t>
      </w:r>
      <w:r>
        <w:t>保险</w:t>
      </w:r>
      <w:r>
        <w:t>”</w:t>
      </w:r>
      <w:r>
        <w:rPr>
          <w:rFonts w:hint="eastAsia"/>
        </w:rPr>
        <w:t>）</w:t>
      </w:r>
      <w:r>
        <w:t>、订单</w:t>
      </w:r>
      <w:r>
        <w:rPr>
          <w:rFonts w:hint="eastAsia"/>
        </w:rPr>
        <w:t>/</w:t>
      </w:r>
      <w:r>
        <w:rPr>
          <w:rFonts w:hint="eastAsia"/>
        </w:rPr>
        <w:t>保单</w:t>
      </w:r>
      <w:r>
        <w:t>号、手机号、验证码</w:t>
      </w:r>
    </w:p>
    <w:p w14:paraId="6023B66E" w14:textId="0F2BDE68" w:rsidR="008F29B3" w:rsidRPr="008F29B3" w:rsidRDefault="008F29B3" w:rsidP="008F29B3">
      <w:pPr>
        <w:ind w:firstLine="360"/>
      </w:pPr>
      <w:r>
        <w:rPr>
          <w:rFonts w:hint="eastAsia"/>
        </w:rPr>
        <w:t>查询页面：</w:t>
      </w:r>
    </w:p>
    <w:p w14:paraId="20EA44FE" w14:textId="137EAB1E" w:rsidR="00F84CED" w:rsidRDefault="00F84CED" w:rsidP="00F84CED">
      <w:pPr>
        <w:ind w:firstLine="360"/>
      </w:pPr>
      <w:r>
        <w:rPr>
          <w:noProof/>
        </w:rPr>
        <w:drawing>
          <wp:inline distT="0" distB="0" distL="0" distR="0" wp14:anchorId="30DB3F58" wp14:editId="5D53D412">
            <wp:extent cx="3069203" cy="16271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9614" cy="163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041E" w14:textId="2486DAB9" w:rsidR="007D624C" w:rsidRDefault="007D624C" w:rsidP="007D624C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登录</w:t>
      </w:r>
      <w:r>
        <w:t>状态</w:t>
      </w:r>
      <w:r w:rsidR="00305789">
        <w:rPr>
          <w:rFonts w:hint="eastAsia"/>
        </w:rPr>
        <w:t>下</w:t>
      </w:r>
    </w:p>
    <w:p w14:paraId="7D7755CB" w14:textId="0EAED9CD" w:rsidR="008F29B3" w:rsidRDefault="008F29B3" w:rsidP="007D624C">
      <w:pPr>
        <w:ind w:left="360" w:firstLineChars="0" w:firstLine="0"/>
      </w:pPr>
      <w:r>
        <w:t>客户</w:t>
      </w:r>
      <w:r w:rsidR="00494673">
        <w:rPr>
          <w:rFonts w:hint="eastAsia"/>
        </w:rPr>
        <w:t>登录</w:t>
      </w:r>
      <w:r>
        <w:t>信美官网或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494673">
        <w:rPr>
          <w:rFonts w:hint="eastAsia"/>
        </w:rPr>
        <w:t>实名</w:t>
      </w:r>
      <w:r w:rsidR="00510E4D">
        <w:rPr>
          <w:rFonts w:hint="eastAsia"/>
        </w:rPr>
        <w:t>认证</w:t>
      </w:r>
      <w:r w:rsidR="00494673">
        <w:t>后</w:t>
      </w:r>
      <w:r w:rsidR="00494673">
        <w:rPr>
          <w:rFonts w:hint="eastAsia"/>
        </w:rPr>
        <w:t>，</w:t>
      </w:r>
      <w:r w:rsidR="00494673">
        <w:t>可根据五要素信息（</w:t>
      </w:r>
      <w:r w:rsidR="00494673">
        <w:rPr>
          <w:rFonts w:hint="eastAsia"/>
        </w:rPr>
        <w:t>姓名</w:t>
      </w:r>
      <w:r w:rsidR="00494673">
        <w:t>、性别、</w:t>
      </w:r>
      <w:r w:rsidR="00494673">
        <w:rPr>
          <w:rFonts w:hint="eastAsia"/>
        </w:rPr>
        <w:t>出生日期</w:t>
      </w:r>
      <w:r w:rsidR="00494673">
        <w:t>、证件号码、证件类型）</w:t>
      </w:r>
      <w:r w:rsidR="00510E4D">
        <w:rPr>
          <w:rFonts w:hint="eastAsia"/>
        </w:rPr>
        <w:t>在</w:t>
      </w:r>
      <w:r w:rsidR="00510E4D">
        <w:t>个人中心</w:t>
      </w:r>
      <w:r w:rsidR="00494673">
        <w:rPr>
          <w:rFonts w:hint="eastAsia"/>
        </w:rPr>
        <w:t>查询</w:t>
      </w:r>
      <w:r w:rsidR="00510E4D">
        <w:t>支付宝渠道保</w:t>
      </w:r>
      <w:r w:rsidR="00510E4D">
        <w:rPr>
          <w:rFonts w:hint="eastAsia"/>
        </w:rPr>
        <w:t>单</w:t>
      </w:r>
      <w:r w:rsidR="00494673">
        <w:t>。</w:t>
      </w:r>
    </w:p>
    <w:p w14:paraId="6653F5D1" w14:textId="41C09BDA" w:rsidR="00556379" w:rsidRPr="00556379" w:rsidRDefault="00556379" w:rsidP="00556379">
      <w:pPr>
        <w:ind w:left="420" w:firstLineChars="0" w:firstLine="0"/>
      </w:pPr>
    </w:p>
    <w:p w14:paraId="6E7C3A69" w14:textId="62208C27" w:rsidR="00AD6AFE" w:rsidRDefault="00AD6AFE" w:rsidP="00494673">
      <w:pPr>
        <w:pStyle w:val="2"/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蚂蚁平台产品定义</w:t>
      </w:r>
    </w:p>
    <w:p w14:paraId="3B7B7E89" w14:textId="77777777" w:rsidR="00B479DF" w:rsidRDefault="00B479DF" w:rsidP="00B479DF">
      <w:pPr>
        <w:ind w:firstLine="360"/>
      </w:pPr>
    </w:p>
    <w:p w14:paraId="24058DB1" w14:textId="77777777" w:rsidR="007018DD" w:rsidRDefault="007018DD" w:rsidP="00B479DF">
      <w:pPr>
        <w:ind w:left="420" w:firstLineChars="0" w:firstLine="0"/>
      </w:pPr>
    </w:p>
    <w:p w14:paraId="5F6D08E3" w14:textId="19BF4875" w:rsidR="0018074E" w:rsidRDefault="00AC0DFB" w:rsidP="0018074E">
      <w:pPr>
        <w:ind w:left="420" w:firstLineChars="0" w:firstLine="0"/>
      </w:pPr>
      <w:r>
        <w:rPr>
          <w:rFonts w:ascii="宋体" w:hAnsi="宋体" w:cs="宋体" w:hint="eastAsia"/>
          <w:color w:val="000000"/>
          <w:kern w:val="0"/>
          <w:szCs w:val="21"/>
        </w:rPr>
        <w:t>在蚂蚁保险平台定义机构产品编码，传输字段为</w:t>
      </w:r>
      <w:r w:rsidR="0018074E">
        <w:rPr>
          <w:rFonts w:ascii="宋体" w:hAnsi="宋体" w:cs="宋体" w:hint="eastAsia"/>
          <w:color w:val="000000"/>
          <w:kern w:val="0"/>
          <w:szCs w:val="21"/>
        </w:rPr>
        <w:t>outProdNo</w:t>
      </w:r>
    </w:p>
    <w:p w14:paraId="64EB41C4" w14:textId="5A4B75D0" w:rsidR="00AC0DFB" w:rsidRDefault="00AC0DFB" w:rsidP="00AC0DFB">
      <w:pPr>
        <w:ind w:left="420" w:firstLineChars="0" w:firstLine="0"/>
      </w:pPr>
      <w:r>
        <w:rPr>
          <w:rFonts w:hint="eastAsia"/>
        </w:rPr>
        <w:t>蚂蚁平台商品编码规则：</w:t>
      </w:r>
    </w:p>
    <w:p w14:paraId="3046E7F4" w14:textId="2E9BB354" w:rsidR="00AC0DFB" w:rsidRDefault="00AC0DFB" w:rsidP="00AC0DFB">
      <w:pPr>
        <w:ind w:left="420" w:firstLineChars="0" w:firstLine="0"/>
      </w:pPr>
      <w:r>
        <w:rPr>
          <w:rFonts w:hint="eastAsia"/>
        </w:rPr>
        <w:t>定期寿险</w:t>
      </w:r>
      <w:ins w:id="287" w:author="Microsoft Office 用户" w:date="2019-02-26T15:02:00Z">
        <w:r w:rsidR="00955F86">
          <w:rPr>
            <w:rFonts w:hint="eastAsia"/>
          </w:rPr>
          <w:t>A</w:t>
        </w:r>
        <w:r w:rsidR="00955F86">
          <w:rPr>
            <w:rFonts w:hint="eastAsia"/>
          </w:rPr>
          <w:t>款</w:t>
        </w:r>
      </w:ins>
      <w:del w:id="288" w:author="Microsoft Office 用户" w:date="2019-02-26T15:02:00Z">
        <w:r w:rsidDel="00955F86">
          <w:rPr>
            <w:rFonts w:hint="eastAsia"/>
          </w:rPr>
          <w:delText xml:space="preserve"> </w:delText>
        </w:r>
      </w:del>
      <w:ins w:id="289" w:author="Microsoft Office 用户" w:date="2019-02-26T15:02:00Z">
        <w:r w:rsidR="00955F86">
          <w:rPr>
            <w:rFonts w:hint="eastAsia"/>
          </w:rPr>
          <w:t>B</w:t>
        </w:r>
        <w:r w:rsidR="00955F86">
          <w:rPr>
            <w:rFonts w:hint="eastAsia"/>
          </w:rPr>
          <w:t>款合并</w:t>
        </w:r>
      </w:ins>
      <w:del w:id="290" w:author="Microsoft Office 用户" w:date="2019-02-26T15:02:00Z">
        <w:r w:rsidDel="00955F86">
          <w:rPr>
            <w:rFonts w:hint="eastAsia"/>
          </w:rPr>
          <w:delText>保</w:delText>
        </w:r>
        <w:r w:rsidDel="00955F86">
          <w:rPr>
            <w:rFonts w:hint="eastAsia"/>
          </w:rPr>
          <w:delText>XX</w:delText>
        </w:r>
        <w:r w:rsidDel="00955F86">
          <w:rPr>
            <w:rFonts w:hint="eastAsia"/>
          </w:rPr>
          <w:delText>年限</w:delText>
        </w:r>
      </w:del>
      <w:r>
        <w:rPr>
          <w:rFonts w:hint="eastAsia"/>
        </w:rPr>
        <w:t>：</w:t>
      </w:r>
    </w:p>
    <w:p w14:paraId="2B3D36C3" w14:textId="38695AD4" w:rsidR="00AC0DFB" w:rsidRDefault="00AC0DFB" w:rsidP="00AC0DFB">
      <w:pPr>
        <w:ind w:left="420" w:firstLineChars="0" w:firstLine="0"/>
      </w:pPr>
      <w:r>
        <w:t>IAMILTA03A-</w:t>
      </w:r>
      <w:ins w:id="291" w:author="Microsoft Office 用户" w:date="2019-02-26T15:02:00Z">
        <w:r w:rsidR="00955F86">
          <w:rPr>
            <w:rFonts w:hint="eastAsia"/>
          </w:rPr>
          <w:t xml:space="preserve">PLAN1   </w:t>
        </w:r>
        <w:r w:rsidR="00955F86">
          <w:rPr>
            <w:rFonts w:hint="eastAsia"/>
          </w:rPr>
          <w:t>保额</w:t>
        </w:r>
      </w:ins>
      <w:ins w:id="292" w:author="Microsoft Office 用户" w:date="2019-02-26T15:06:00Z">
        <w:r w:rsidR="007F2E8B">
          <w:rPr>
            <w:rFonts w:hint="eastAsia"/>
          </w:rPr>
          <w:t>2</w:t>
        </w:r>
      </w:ins>
      <w:ins w:id="293" w:author="Microsoft Office 用户" w:date="2019-02-26T15:02:00Z">
        <w:r w:rsidR="00955F86">
          <w:rPr>
            <w:rFonts w:hint="eastAsia"/>
          </w:rPr>
          <w:t>0</w:t>
        </w:r>
        <w:r w:rsidR="00955F86">
          <w:rPr>
            <w:rFonts w:hint="eastAsia"/>
          </w:rPr>
          <w:t>万</w:t>
        </w:r>
      </w:ins>
      <w:del w:id="294" w:author="Microsoft Office 用户" w:date="2019-02-26T15:02:00Z">
        <w:r w:rsidDel="00955F86">
          <w:delText>IPY</w:delText>
        </w:r>
      </w:del>
    </w:p>
    <w:p w14:paraId="666A9661" w14:textId="177564A9" w:rsidR="00AC0DFB" w:rsidRDefault="00AC0DFB" w:rsidP="00AC0DFB">
      <w:pPr>
        <w:ind w:left="420" w:firstLineChars="0" w:firstLine="0"/>
      </w:pPr>
      <w:r>
        <w:t>IAMILTA03A-</w:t>
      </w:r>
      <w:ins w:id="295" w:author="Microsoft Office 用户" w:date="2019-02-26T15:02:00Z">
        <w:r w:rsidR="00955F86" w:rsidRPr="00955F86">
          <w:rPr>
            <w:rFonts w:hint="eastAsia"/>
          </w:rPr>
          <w:t xml:space="preserve"> </w:t>
        </w:r>
        <w:r w:rsidR="00955F86">
          <w:rPr>
            <w:rFonts w:hint="eastAsia"/>
          </w:rPr>
          <w:t xml:space="preserve">PLAN2   </w:t>
        </w:r>
        <w:r w:rsidR="00955F86">
          <w:rPr>
            <w:rFonts w:hint="eastAsia"/>
          </w:rPr>
          <w:t>保额</w:t>
        </w:r>
        <w:r w:rsidR="00955F86">
          <w:rPr>
            <w:rFonts w:hint="eastAsia"/>
          </w:rPr>
          <w:t>50</w:t>
        </w:r>
        <w:r w:rsidR="00955F86">
          <w:rPr>
            <w:rFonts w:hint="eastAsia"/>
          </w:rPr>
          <w:t>万</w:t>
        </w:r>
      </w:ins>
      <w:del w:id="296" w:author="Microsoft Office 用户" w:date="2019-02-26T15:02:00Z">
        <w:r w:rsidDel="00955F86">
          <w:delText>IPY</w:delText>
        </w:r>
      </w:del>
    </w:p>
    <w:p w14:paraId="2217E247" w14:textId="2948C224" w:rsidR="00AC0DFB" w:rsidRDefault="00AC0DFB" w:rsidP="00AC0DFB">
      <w:pPr>
        <w:ind w:left="420" w:firstLineChars="0" w:firstLine="0"/>
      </w:pPr>
      <w:r>
        <w:t>IAMILTA03A-</w:t>
      </w:r>
      <w:ins w:id="297" w:author="Microsoft Office 用户" w:date="2019-02-26T15:02:00Z">
        <w:r w:rsidR="00955F86" w:rsidRPr="00955F86">
          <w:rPr>
            <w:rFonts w:hint="eastAsia"/>
          </w:rPr>
          <w:t xml:space="preserve"> </w:t>
        </w:r>
        <w:r w:rsidR="00955F86">
          <w:rPr>
            <w:rFonts w:hint="eastAsia"/>
          </w:rPr>
          <w:t xml:space="preserve">PLAN3   </w:t>
        </w:r>
      </w:ins>
      <w:ins w:id="298" w:author="Microsoft Office 用户" w:date="2019-02-26T15:03:00Z">
        <w:r w:rsidR="00955F86">
          <w:rPr>
            <w:rFonts w:hint="eastAsia"/>
          </w:rPr>
          <w:t>保额</w:t>
        </w:r>
        <w:r w:rsidR="00955F86">
          <w:rPr>
            <w:rFonts w:hint="eastAsia"/>
          </w:rPr>
          <w:t>80</w:t>
        </w:r>
        <w:r w:rsidR="00955F86">
          <w:rPr>
            <w:rFonts w:hint="eastAsia"/>
          </w:rPr>
          <w:t>万</w:t>
        </w:r>
      </w:ins>
      <w:del w:id="299" w:author="Microsoft Office 用户" w:date="2019-02-26T15:02:00Z">
        <w:r w:rsidDel="00955F86">
          <w:delText>IPY</w:delText>
        </w:r>
      </w:del>
    </w:p>
    <w:p w14:paraId="09508BDF" w14:textId="77777777" w:rsidR="00AC0DFB" w:rsidRDefault="00AC0DFB" w:rsidP="00AC0DFB">
      <w:pPr>
        <w:ind w:left="420" w:firstLineChars="0" w:firstLine="0"/>
      </w:pPr>
    </w:p>
    <w:p w14:paraId="7212A7D3" w14:textId="685374CE" w:rsidR="00AC0DFB" w:rsidDel="00955F86" w:rsidRDefault="00AC0DFB" w:rsidP="00AC0DFB">
      <w:pPr>
        <w:ind w:left="420" w:firstLineChars="0" w:firstLine="0"/>
        <w:rPr>
          <w:del w:id="300" w:author="Microsoft Office 用户" w:date="2019-02-26T15:03:00Z"/>
        </w:rPr>
      </w:pPr>
      <w:del w:id="301" w:author="Microsoft Office 用户" w:date="2019-02-26T15:03:00Z">
        <w:r w:rsidDel="00955F86">
          <w:rPr>
            <w:rFonts w:hint="eastAsia"/>
          </w:rPr>
          <w:delText>定期寿险</w:delText>
        </w:r>
        <w:r w:rsidDel="00955F86">
          <w:rPr>
            <w:rFonts w:hint="eastAsia"/>
          </w:rPr>
          <w:delText xml:space="preserve"> </w:delText>
        </w:r>
        <w:r w:rsidDel="00955F86">
          <w:rPr>
            <w:rFonts w:hint="eastAsia"/>
          </w:rPr>
          <w:delText>保至</w:delText>
        </w:r>
        <w:r w:rsidDel="00955F86">
          <w:rPr>
            <w:rFonts w:hint="eastAsia"/>
          </w:rPr>
          <w:delText>XX</w:delText>
        </w:r>
        <w:r w:rsidDel="00955F86">
          <w:rPr>
            <w:rFonts w:hint="eastAsia"/>
          </w:rPr>
          <w:delText>年龄：</w:delText>
        </w:r>
      </w:del>
    </w:p>
    <w:p w14:paraId="50BD443C" w14:textId="64B5037C" w:rsidR="00AC0DFB" w:rsidDel="00955F86" w:rsidRDefault="00AC0DFB" w:rsidP="00AC0DFB">
      <w:pPr>
        <w:ind w:left="420" w:firstLineChars="0" w:firstLine="0"/>
        <w:rPr>
          <w:del w:id="302" w:author="Microsoft Office 用户" w:date="2019-02-26T15:03:00Z"/>
        </w:rPr>
      </w:pPr>
      <w:del w:id="303" w:author="Microsoft Office 用户" w:date="2019-02-26T15:03:00Z">
        <w:r w:rsidDel="00955F86">
          <w:delText>IAMILTA03A-IPA</w:delText>
        </w:r>
      </w:del>
    </w:p>
    <w:p w14:paraId="07EF91EF" w14:textId="0F53A788" w:rsidR="00AC0DFB" w:rsidDel="00955F86" w:rsidRDefault="00AC0DFB" w:rsidP="00AC0DFB">
      <w:pPr>
        <w:ind w:left="420" w:firstLineChars="0" w:firstLine="0"/>
        <w:rPr>
          <w:del w:id="304" w:author="Microsoft Office 用户" w:date="2019-02-26T15:03:00Z"/>
        </w:rPr>
      </w:pPr>
      <w:del w:id="305" w:author="Microsoft Office 用户" w:date="2019-02-26T15:03:00Z">
        <w:r w:rsidDel="00955F86">
          <w:delText>IAMILTA03A-IPA</w:delText>
        </w:r>
      </w:del>
    </w:p>
    <w:p w14:paraId="0CBE3307" w14:textId="174ECD12" w:rsidR="00AC0DFB" w:rsidDel="00955F86" w:rsidRDefault="00AC0DFB" w:rsidP="00AC0DFB">
      <w:pPr>
        <w:ind w:left="420" w:firstLineChars="0" w:firstLine="0"/>
        <w:rPr>
          <w:del w:id="306" w:author="Microsoft Office 用户" w:date="2019-02-26T15:03:00Z"/>
        </w:rPr>
      </w:pPr>
      <w:del w:id="307" w:author="Microsoft Office 用户" w:date="2019-02-26T15:03:00Z">
        <w:r w:rsidDel="00955F86">
          <w:delText>IAMILTA03A-IPA</w:delText>
        </w:r>
      </w:del>
    </w:p>
    <w:p w14:paraId="77B845AB" w14:textId="77777777" w:rsidR="00AC0DFB" w:rsidRDefault="00AC0DFB" w:rsidP="00AC0DFB">
      <w:pPr>
        <w:ind w:left="420" w:firstLineChars="0" w:firstLine="0"/>
      </w:pPr>
    </w:p>
    <w:p w14:paraId="73559ED0" w14:textId="77777777" w:rsidR="00AC0DFB" w:rsidRDefault="00AC0DFB" w:rsidP="00AC0DFB">
      <w:pPr>
        <w:ind w:left="420" w:firstLineChars="0" w:firstLine="0"/>
      </w:pPr>
      <w:r>
        <w:rPr>
          <w:rFonts w:hint="eastAsia"/>
        </w:rPr>
        <w:t>终身寿险：</w:t>
      </w:r>
    </w:p>
    <w:p w14:paraId="36BA8EC5" w14:textId="55198080" w:rsidR="00AC0DFB" w:rsidRDefault="00AC0DFB" w:rsidP="00AC0DFB">
      <w:pPr>
        <w:ind w:left="420" w:firstLineChars="0" w:firstLine="0"/>
      </w:pPr>
      <w:r>
        <w:t>IAMILTB02A-</w:t>
      </w:r>
      <w:del w:id="308" w:author="Microsoft Office 用户" w:date="2019-02-26T15:03:00Z">
        <w:r w:rsidDel="00955F86">
          <w:delText>IPW</w:delText>
        </w:r>
      </w:del>
      <w:ins w:id="309" w:author="Microsoft Office 用户" w:date="2019-02-26T15:03:00Z">
        <w:r w:rsidR="00955F86">
          <w:rPr>
            <w:rFonts w:hint="eastAsia"/>
          </w:rPr>
          <w:t xml:space="preserve">PLAN1   </w:t>
        </w:r>
        <w:r w:rsidR="00955F86">
          <w:rPr>
            <w:rFonts w:hint="eastAsia"/>
          </w:rPr>
          <w:t>保额</w:t>
        </w:r>
        <w:r w:rsidR="00955F86">
          <w:rPr>
            <w:rFonts w:hint="eastAsia"/>
          </w:rPr>
          <w:t>10</w:t>
        </w:r>
        <w:r w:rsidR="00955F86">
          <w:rPr>
            <w:rFonts w:hint="eastAsia"/>
          </w:rPr>
          <w:t>万</w:t>
        </w:r>
      </w:ins>
    </w:p>
    <w:p w14:paraId="2E03E320" w14:textId="7F808083" w:rsidR="00AC0DFB" w:rsidRDefault="00AC0DFB" w:rsidP="00AC0DFB">
      <w:pPr>
        <w:ind w:left="420" w:firstLineChars="0" w:firstLine="0"/>
      </w:pPr>
      <w:r>
        <w:t>IAMILTB02A-</w:t>
      </w:r>
      <w:del w:id="310" w:author="Microsoft Office 用户" w:date="2019-02-26T15:03:00Z">
        <w:r w:rsidDel="00955F86">
          <w:delText>IPW</w:delText>
        </w:r>
      </w:del>
      <w:ins w:id="311" w:author="Microsoft Office 用户" w:date="2019-02-26T15:03:00Z">
        <w:r w:rsidR="00955F86">
          <w:rPr>
            <w:rFonts w:hint="eastAsia"/>
          </w:rPr>
          <w:t xml:space="preserve">PLAN2   </w:t>
        </w:r>
        <w:r w:rsidR="00955F86">
          <w:rPr>
            <w:rFonts w:hint="eastAsia"/>
          </w:rPr>
          <w:t>保额</w:t>
        </w:r>
        <w:r w:rsidR="00955F86">
          <w:rPr>
            <w:rFonts w:hint="eastAsia"/>
          </w:rPr>
          <w:t>30</w:t>
        </w:r>
        <w:r w:rsidR="00955F86">
          <w:rPr>
            <w:rFonts w:hint="eastAsia"/>
          </w:rPr>
          <w:t>万</w:t>
        </w:r>
      </w:ins>
    </w:p>
    <w:p w14:paraId="662D0802" w14:textId="48254FE0" w:rsidR="00AC0DFB" w:rsidRDefault="00AC0DFB" w:rsidP="00AC0DFB">
      <w:pPr>
        <w:ind w:left="420" w:firstLineChars="0" w:firstLine="0"/>
      </w:pPr>
      <w:r>
        <w:t>IAMILTB02A-</w:t>
      </w:r>
      <w:del w:id="312" w:author="Microsoft Office 用户" w:date="2019-02-26T15:03:00Z">
        <w:r w:rsidDel="00955F86">
          <w:delText>IPW</w:delText>
        </w:r>
      </w:del>
      <w:ins w:id="313" w:author="Microsoft Office 用户" w:date="2019-02-26T15:03:00Z">
        <w:r w:rsidR="00955F86">
          <w:rPr>
            <w:rFonts w:hint="eastAsia"/>
          </w:rPr>
          <w:t xml:space="preserve">PLAN3   </w:t>
        </w:r>
        <w:r w:rsidR="00955F86">
          <w:rPr>
            <w:rFonts w:hint="eastAsia"/>
          </w:rPr>
          <w:t>保额</w:t>
        </w:r>
        <w:r w:rsidR="00955F86">
          <w:rPr>
            <w:rFonts w:hint="eastAsia"/>
          </w:rPr>
          <w:t>50</w:t>
        </w:r>
        <w:r w:rsidR="00955F86">
          <w:rPr>
            <w:rFonts w:hint="eastAsia"/>
          </w:rPr>
          <w:t>万</w:t>
        </w:r>
      </w:ins>
    </w:p>
    <w:p w14:paraId="68991635" w14:textId="77777777" w:rsidR="00AC0DFB" w:rsidRDefault="00AC0DFB" w:rsidP="00AC0DFB">
      <w:pPr>
        <w:ind w:left="420" w:firstLineChars="0" w:firstLine="0"/>
      </w:pPr>
    </w:p>
    <w:p w14:paraId="53F5D528" w14:textId="486179B7" w:rsidR="00AC0DFB" w:rsidDel="00955F86" w:rsidRDefault="00AC0DFB" w:rsidP="00AC0DFB">
      <w:pPr>
        <w:ind w:left="420" w:firstLineChars="0" w:firstLine="0"/>
        <w:rPr>
          <w:del w:id="314" w:author="Microsoft Office 用户" w:date="2019-02-26T15:03:00Z"/>
        </w:rPr>
      </w:pPr>
      <w:del w:id="315" w:author="Microsoft Office 用户" w:date="2019-02-26T15:03:00Z">
        <w:r w:rsidDel="00955F86">
          <w:rPr>
            <w:rFonts w:hint="eastAsia"/>
          </w:rPr>
          <w:delText>参数注释：</w:delText>
        </w:r>
      </w:del>
    </w:p>
    <w:p w14:paraId="18FF3A92" w14:textId="5E874F8C" w:rsidR="00AC0DFB" w:rsidDel="00955F86" w:rsidRDefault="00AC0DFB" w:rsidP="00AC0DFB">
      <w:pPr>
        <w:ind w:left="420" w:firstLineChars="0" w:firstLine="0"/>
        <w:rPr>
          <w:del w:id="316" w:author="Microsoft Office 用户" w:date="2019-02-26T15:03:00Z"/>
        </w:rPr>
      </w:pPr>
    </w:p>
    <w:p w14:paraId="1276C11E" w14:textId="2FB4A8A9" w:rsidR="00AC0DFB" w:rsidDel="00955F86" w:rsidRDefault="00AC0DFB" w:rsidP="00AC0DFB">
      <w:pPr>
        <w:ind w:left="420" w:firstLineChars="0" w:firstLine="0"/>
        <w:rPr>
          <w:del w:id="317" w:author="Microsoft Office 用户" w:date="2019-02-26T15:03:00Z"/>
        </w:rPr>
      </w:pPr>
      <w:del w:id="318" w:author="Microsoft Office 用户" w:date="2019-02-26T15:03:00Z">
        <w:r w:rsidDel="00955F86">
          <w:rPr>
            <w:rFonts w:hint="eastAsia"/>
          </w:rPr>
          <w:delText>IP</w:delText>
        </w:r>
        <w:r w:rsidDel="00955F86">
          <w:rPr>
            <w:rFonts w:hint="eastAsia"/>
          </w:rPr>
          <w:delText>（</w:delText>
        </w:r>
        <w:r w:rsidDel="00955F86">
          <w:rPr>
            <w:rFonts w:hint="eastAsia"/>
          </w:rPr>
          <w:delText>Insurance Period</w:delText>
        </w:r>
        <w:r w:rsidDel="00955F86">
          <w:rPr>
            <w:rFonts w:hint="eastAsia"/>
          </w:rPr>
          <w:delText>）：保险期间</w:delText>
        </w:r>
      </w:del>
    </w:p>
    <w:p w14:paraId="27708E08" w14:textId="54142CEB" w:rsidR="007018DD" w:rsidRPr="00B479DF" w:rsidDel="00955F86" w:rsidRDefault="00AC0DFB" w:rsidP="00AC0DFB">
      <w:pPr>
        <w:ind w:left="420" w:firstLineChars="0" w:firstLine="0"/>
        <w:rPr>
          <w:del w:id="319" w:author="Microsoft Office 用户" w:date="2019-02-26T15:03:00Z"/>
        </w:rPr>
      </w:pPr>
      <w:del w:id="320" w:author="Microsoft Office 用户" w:date="2019-02-26T15:03:00Z">
        <w:r w:rsidDel="00955F86">
          <w:rPr>
            <w:rFonts w:hint="eastAsia"/>
          </w:rPr>
          <w:delText>Y</w:delText>
        </w:r>
        <w:r w:rsidDel="00955F86">
          <w:rPr>
            <w:rFonts w:hint="eastAsia"/>
          </w:rPr>
          <w:delText>（</w:delText>
        </w:r>
        <w:r w:rsidDel="00955F86">
          <w:rPr>
            <w:rFonts w:hint="eastAsia"/>
          </w:rPr>
          <w:delText>Year</w:delText>
        </w:r>
        <w:r w:rsidDel="00955F86">
          <w:rPr>
            <w:rFonts w:hint="eastAsia"/>
          </w:rPr>
          <w:delText>，保</w:delText>
        </w:r>
        <w:r w:rsidDel="00955F86">
          <w:rPr>
            <w:rFonts w:hint="eastAsia"/>
          </w:rPr>
          <w:delText>XX</w:delText>
        </w:r>
        <w:r w:rsidDel="00955F86">
          <w:rPr>
            <w:rFonts w:hint="eastAsia"/>
          </w:rPr>
          <w:delText>年）</w:delText>
        </w:r>
        <w:r w:rsidDel="00955F86">
          <w:rPr>
            <w:rFonts w:hint="eastAsia"/>
          </w:rPr>
          <w:delText xml:space="preserve"> A</w:delText>
        </w:r>
        <w:r w:rsidDel="00955F86">
          <w:rPr>
            <w:rFonts w:hint="eastAsia"/>
          </w:rPr>
          <w:delText>（</w:delText>
        </w:r>
        <w:r w:rsidDel="00955F86">
          <w:rPr>
            <w:rFonts w:hint="eastAsia"/>
          </w:rPr>
          <w:delText>Age</w:delText>
        </w:r>
        <w:r w:rsidDel="00955F86">
          <w:rPr>
            <w:rFonts w:hint="eastAsia"/>
          </w:rPr>
          <w:delText>，保至</w:delText>
        </w:r>
        <w:r w:rsidDel="00955F86">
          <w:rPr>
            <w:rFonts w:hint="eastAsia"/>
          </w:rPr>
          <w:delText>XX</w:delText>
        </w:r>
        <w:r w:rsidDel="00955F86">
          <w:rPr>
            <w:rFonts w:hint="eastAsia"/>
          </w:rPr>
          <w:delText>岁）</w:delText>
        </w:r>
        <w:r w:rsidDel="00955F86">
          <w:rPr>
            <w:rFonts w:hint="eastAsia"/>
          </w:rPr>
          <w:delText xml:space="preserve"> W</w:delText>
        </w:r>
        <w:r w:rsidDel="00955F86">
          <w:rPr>
            <w:rFonts w:hint="eastAsia"/>
          </w:rPr>
          <w:delText>（</w:delText>
        </w:r>
        <w:r w:rsidDel="00955F86">
          <w:rPr>
            <w:rFonts w:hint="eastAsia"/>
          </w:rPr>
          <w:delText>Whole</w:delText>
        </w:r>
        <w:r w:rsidDel="00955F86">
          <w:rPr>
            <w:rFonts w:hint="eastAsia"/>
          </w:rPr>
          <w:delText>，保终身）</w:delText>
        </w:r>
      </w:del>
    </w:p>
    <w:p w14:paraId="3C0530D2" w14:textId="77777777" w:rsidR="00B479DF" w:rsidRDefault="00B479DF" w:rsidP="00B479DF">
      <w:pPr>
        <w:ind w:firstLine="360"/>
      </w:pPr>
    </w:p>
    <w:p w14:paraId="39ABA87E" w14:textId="2C2647F7" w:rsidR="00494673" w:rsidRDefault="00494673" w:rsidP="00494673">
      <w:pPr>
        <w:pStyle w:val="2"/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保全</w:t>
      </w:r>
    </w:p>
    <w:p w14:paraId="53A39DA1" w14:textId="01F9E9C4" w:rsidR="00494673" w:rsidRPr="00494673" w:rsidRDefault="00494673" w:rsidP="00494673">
      <w:pPr>
        <w:ind w:firstLine="360"/>
      </w:pPr>
      <w:r>
        <w:rPr>
          <w:rFonts w:hint="eastAsia"/>
        </w:rPr>
        <w:t>客户</w:t>
      </w:r>
      <w:r>
        <w:t>在信美官网或</w:t>
      </w:r>
      <w:r>
        <w:rPr>
          <w:rFonts w:hint="eastAsia"/>
        </w:rPr>
        <w:t>APP</w:t>
      </w:r>
      <w:r>
        <w:rPr>
          <w:rFonts w:hint="eastAsia"/>
        </w:rPr>
        <w:t>操作</w:t>
      </w:r>
      <w:r>
        <w:t>，同现有</w:t>
      </w:r>
      <w:r>
        <w:rPr>
          <w:rFonts w:hint="eastAsia"/>
        </w:rPr>
        <w:t>保全</w:t>
      </w:r>
      <w:r>
        <w:t>规则。</w:t>
      </w:r>
    </w:p>
    <w:p w14:paraId="29FA7CB3" w14:textId="2018B4BF" w:rsidR="00494673" w:rsidRDefault="00494673" w:rsidP="00494673">
      <w:pPr>
        <w:pStyle w:val="2"/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理赔</w:t>
      </w:r>
    </w:p>
    <w:p w14:paraId="6EDACC11" w14:textId="78409DBF" w:rsidR="00494673" w:rsidRPr="00494673" w:rsidRDefault="00494673" w:rsidP="00494673">
      <w:pPr>
        <w:ind w:firstLine="360"/>
      </w:pPr>
      <w:r>
        <w:rPr>
          <w:rFonts w:hint="eastAsia"/>
        </w:rPr>
        <w:t>客户</w:t>
      </w:r>
      <w:r>
        <w:t>在信美官网或</w:t>
      </w:r>
      <w:r>
        <w:rPr>
          <w:rFonts w:hint="eastAsia"/>
        </w:rPr>
        <w:t>APP</w:t>
      </w:r>
      <w:r>
        <w:rPr>
          <w:rFonts w:hint="eastAsia"/>
        </w:rPr>
        <w:t>操作</w:t>
      </w:r>
      <w:r>
        <w:t>，同现有理赔规则。</w:t>
      </w:r>
    </w:p>
    <w:p w14:paraId="2A61686B" w14:textId="0BDB0E8B" w:rsidR="00F84CED" w:rsidRDefault="00F84CED" w:rsidP="00F84CED">
      <w:pPr>
        <w:pStyle w:val="2"/>
        <w:adjustRightInd w:val="0"/>
        <w:snapToGrid w:val="0"/>
        <w:spacing w:beforeLines="50" w:before="156" w:afterLines="50" w:after="156" w:line="240" w:lineRule="auto"/>
      </w:pPr>
      <w:r>
        <w:rPr>
          <w:rFonts w:hint="eastAsia"/>
        </w:rPr>
        <w:t>财务规则</w:t>
      </w:r>
    </w:p>
    <w:p w14:paraId="155CD8CC" w14:textId="77777777" w:rsidR="000B13B1" w:rsidRPr="00B20B30" w:rsidRDefault="000B13B1" w:rsidP="000B13B1">
      <w:pPr>
        <w:ind w:firstLineChars="111"/>
      </w:pPr>
      <w:r>
        <w:rPr>
          <w:rFonts w:hint="eastAsia"/>
        </w:rPr>
        <w:t xml:space="preserve">  </w:t>
      </w:r>
      <w:r>
        <w:rPr>
          <w:rFonts w:hint="eastAsia"/>
        </w:rPr>
        <w:t>保费收入账号：</w:t>
      </w:r>
      <w:hyperlink r:id="rId19" w:history="1">
        <w:r w:rsidRPr="00B20B30">
          <w:rPr>
            <w:rFonts w:hint="eastAsia"/>
          </w:rPr>
          <w:t>finance@trustlife.com</w:t>
        </w:r>
      </w:hyperlink>
    </w:p>
    <w:p w14:paraId="25F5D8C9" w14:textId="18E37BF6" w:rsidR="000B13B1" w:rsidRDefault="000B13B1" w:rsidP="000B13B1">
      <w:pPr>
        <w:ind w:firstLineChars="90" w:firstLine="162"/>
        <w:rPr>
          <w:ins w:id="321" w:author="Microsoft Office 用户" w:date="2019-03-08T14:43:00Z"/>
        </w:rPr>
      </w:pPr>
      <w:r w:rsidRPr="00B20B30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B20B30">
        <w:rPr>
          <w:rFonts w:hint="eastAsia"/>
        </w:rPr>
        <w:t>记账规则同收入账户为</w:t>
      </w:r>
      <w:hyperlink r:id="rId20" w:history="1">
        <w:r w:rsidRPr="00B20B30">
          <w:rPr>
            <w:rFonts w:hint="eastAsia"/>
          </w:rPr>
          <w:t>finance@trustlife.com</w:t>
        </w:r>
      </w:hyperlink>
      <w:r>
        <w:rPr>
          <w:rFonts w:hint="eastAsia"/>
        </w:rPr>
        <w:t>新契约</w:t>
      </w:r>
      <w:r w:rsidRPr="00B20B30">
        <w:rPr>
          <w:rFonts w:hint="eastAsia"/>
        </w:rPr>
        <w:t>记账</w:t>
      </w:r>
      <w:r>
        <w:rPr>
          <w:rFonts w:hint="eastAsia"/>
        </w:rPr>
        <w:t>规则，渠道为</w:t>
      </w:r>
      <w:r>
        <w:rPr>
          <w:rFonts w:hint="eastAsia"/>
        </w:rPr>
        <w:t>3-</w:t>
      </w:r>
      <w:r>
        <w:rPr>
          <w:rFonts w:hint="eastAsia"/>
        </w:rPr>
        <w:t>支付宝钱包，不需要更新记账规则，但是需要配置价税分离，价税分离见附件；</w:t>
      </w:r>
    </w:p>
    <w:p w14:paraId="355856BD" w14:textId="77777777" w:rsidR="00854CF1" w:rsidRDefault="00854CF1" w:rsidP="000B13B1">
      <w:pPr>
        <w:ind w:firstLineChars="90" w:firstLine="162"/>
        <w:rPr>
          <w:ins w:id="322" w:author="Microsoft Office 用户" w:date="2019-03-08T14:41:00Z"/>
        </w:rPr>
      </w:pPr>
    </w:p>
    <w:p w14:paraId="7AA28580" w14:textId="77777777" w:rsidR="00854CF1" w:rsidRPr="00B20B30" w:rsidRDefault="00854CF1" w:rsidP="000B13B1">
      <w:pPr>
        <w:ind w:firstLineChars="90" w:firstLine="162"/>
      </w:pPr>
    </w:p>
    <w:p w14:paraId="62286571" w14:textId="4326815F" w:rsidR="00972EC0" w:rsidRDefault="00B92B8B" w:rsidP="00CF1D65">
      <w:pPr>
        <w:pStyle w:val="1"/>
        <w:numPr>
          <w:ilvl w:val="0"/>
          <w:numId w:val="4"/>
        </w:numPr>
        <w:adjustRightInd w:val="0"/>
        <w:snapToGrid w:val="0"/>
        <w:spacing w:beforeLines="50" w:before="156" w:afterLines="50" w:after="156" w:line="240" w:lineRule="auto"/>
        <w:ind w:firstLineChars="0"/>
      </w:pPr>
      <w:r w:rsidRPr="0095339A">
        <w:rPr>
          <w:rFonts w:hint="eastAsia"/>
        </w:rPr>
        <w:t>【相关</w:t>
      </w:r>
      <w:r w:rsidRPr="0095339A">
        <w:t>文档</w:t>
      </w:r>
      <w:r w:rsidRPr="0095339A">
        <w:rPr>
          <w:rFonts w:hint="eastAsia"/>
        </w:rPr>
        <w:t>】</w:t>
      </w:r>
    </w:p>
    <w:bookmarkStart w:id="323" w:name="_MON_1571052679"/>
    <w:bookmarkEnd w:id="323"/>
    <w:p w14:paraId="373DDFDF" w14:textId="15BDE355" w:rsidR="00321EF8" w:rsidRPr="00321EF8" w:rsidRDefault="00C13B5B" w:rsidP="00321EF8">
      <w:pPr>
        <w:ind w:firstLine="360"/>
      </w:pPr>
      <w:r>
        <w:object w:dxaOrig="1520" w:dyaOrig="960" w14:anchorId="49A53792">
          <v:shape id="_x0000_i1026" type="#_x0000_t75" style="width:75.65pt;height:48.3pt" o:ole="">
            <v:imagedata r:id="rId21" o:title=""/>
          </v:shape>
          <o:OLEObject Type="Embed" ProgID="Word.Document.8" ShapeID="_x0000_i1026" DrawAspect="Icon" ObjectID="_1626511093" r:id="rId22">
            <o:FieldCodes>\s</o:FieldCodes>
          </o:OLEObject>
        </w:object>
      </w:r>
      <w:bookmarkStart w:id="324" w:name="_MON_1571157794"/>
      <w:bookmarkEnd w:id="324"/>
      <w:r w:rsidR="00284FBB">
        <w:object w:dxaOrig="1520" w:dyaOrig="960" w14:anchorId="691196ED">
          <v:shape id="_x0000_i1027" type="#_x0000_t75" style="width:75.65pt;height:48.3pt" o:ole="">
            <v:imagedata r:id="rId23" o:title=""/>
          </v:shape>
          <o:OLEObject Type="Embed" ProgID="Word.Document.8" ShapeID="_x0000_i1027" DrawAspect="Icon" ObjectID="_1626511094" r:id="rId24">
            <o:FieldCodes>\s</o:FieldCodes>
          </o:OLEObject>
        </w:object>
      </w:r>
      <w:bookmarkStart w:id="325" w:name="_MON_1571157811"/>
      <w:bookmarkEnd w:id="325"/>
      <w:r w:rsidR="00284FBB">
        <w:object w:dxaOrig="1520" w:dyaOrig="960" w14:anchorId="21BFE0C7">
          <v:shape id="_x0000_i1028" type="#_x0000_t75" style="width:75.65pt;height:48.3pt" o:ole="">
            <v:imagedata r:id="rId25" o:title=""/>
          </v:shape>
          <o:OLEObject Type="Embed" ProgID="Word.Document.12" ShapeID="_x0000_i1028" DrawAspect="Icon" ObjectID="_1626511095" r:id="rId26">
            <o:FieldCodes>\s</o:FieldCodes>
          </o:OLEObject>
        </w:object>
      </w:r>
    </w:p>
    <w:p w14:paraId="20538B6B" w14:textId="78338F4D" w:rsidR="004D54EB" w:rsidRDefault="00243DD6" w:rsidP="00CF1D65">
      <w:pPr>
        <w:pStyle w:val="1"/>
        <w:numPr>
          <w:ilvl w:val="0"/>
          <w:numId w:val="4"/>
        </w:numPr>
        <w:adjustRightInd w:val="0"/>
        <w:snapToGrid w:val="0"/>
        <w:spacing w:beforeLines="50" w:before="156" w:afterLines="50" w:after="156" w:line="240" w:lineRule="auto"/>
        <w:ind w:firstLineChars="0"/>
        <w:rPr>
          <w:ins w:id="326" w:author="Microsoft Office 用户" w:date="2019-03-08T14:41:00Z"/>
          <w:highlight w:val="yellow"/>
        </w:rPr>
      </w:pPr>
      <w:r w:rsidRPr="00401890">
        <w:rPr>
          <w:rFonts w:hint="eastAsia"/>
          <w:highlight w:val="yellow"/>
        </w:rPr>
        <w:t>【项目排期】</w:t>
      </w:r>
    </w:p>
    <w:p w14:paraId="06971450" w14:textId="0E23F578" w:rsidR="00854CF1" w:rsidRDefault="00854CF1" w:rsidP="00854CF1">
      <w:pPr>
        <w:pStyle w:val="1"/>
        <w:numPr>
          <w:ilvl w:val="0"/>
          <w:numId w:val="4"/>
        </w:numPr>
        <w:adjustRightInd w:val="0"/>
        <w:snapToGrid w:val="0"/>
        <w:spacing w:beforeLines="50" w:before="156" w:afterLines="50" w:after="156" w:line="240" w:lineRule="auto"/>
        <w:ind w:firstLineChars="0"/>
        <w:rPr>
          <w:ins w:id="327" w:author="Microsoft Office 用户" w:date="2019-03-08T14:41:00Z"/>
          <w:highlight w:val="yellow"/>
        </w:rPr>
      </w:pPr>
      <w:ins w:id="328" w:author="Microsoft Office 用户" w:date="2019-03-08T14:41:00Z">
        <w:r w:rsidRPr="00401890">
          <w:rPr>
            <w:rFonts w:hint="eastAsia"/>
            <w:highlight w:val="yellow"/>
          </w:rPr>
          <w:t>【</w:t>
        </w:r>
        <w:r>
          <w:rPr>
            <w:rFonts w:hint="eastAsia"/>
            <w:highlight w:val="yellow"/>
          </w:rPr>
          <w:t>测试关键点</w:t>
        </w:r>
        <w:r w:rsidRPr="00401890">
          <w:rPr>
            <w:rFonts w:hint="eastAsia"/>
            <w:highlight w:val="yellow"/>
          </w:rPr>
          <w:t>】</w:t>
        </w:r>
      </w:ins>
    </w:p>
    <w:p w14:paraId="47E86C25" w14:textId="4F307F7B" w:rsidR="00854CF1" w:rsidRDefault="00854CF1">
      <w:pPr>
        <w:ind w:firstLine="360"/>
        <w:rPr>
          <w:ins w:id="329" w:author="Microsoft Office 用户" w:date="2019-03-08T14:41:00Z"/>
          <w:highlight w:val="yellow"/>
        </w:rPr>
        <w:pPrChange w:id="330" w:author="Microsoft Office 用户" w:date="2019-03-08T14:41:00Z">
          <w:pPr>
            <w:pStyle w:val="1"/>
            <w:numPr>
              <w:numId w:val="4"/>
            </w:numPr>
            <w:adjustRightInd w:val="0"/>
            <w:snapToGrid w:val="0"/>
            <w:spacing w:beforeLines="50" w:before="156" w:afterLines="50" w:after="156" w:line="240" w:lineRule="auto"/>
            <w:ind w:left="840" w:firstLineChars="0" w:hanging="420"/>
          </w:pPr>
        </w:pPrChange>
      </w:pPr>
    </w:p>
    <w:p w14:paraId="129768FA" w14:textId="77777777" w:rsidR="00854CF1" w:rsidRPr="00854CF1" w:rsidRDefault="00854CF1">
      <w:pPr>
        <w:ind w:firstLine="360"/>
        <w:rPr>
          <w:highlight w:val="yellow"/>
        </w:rPr>
        <w:pPrChange w:id="331" w:author="Microsoft Office 用户" w:date="2019-03-08T14:41:00Z">
          <w:pPr>
            <w:pStyle w:val="1"/>
            <w:numPr>
              <w:numId w:val="4"/>
            </w:numPr>
            <w:adjustRightInd w:val="0"/>
            <w:snapToGrid w:val="0"/>
            <w:spacing w:beforeLines="50" w:before="156" w:afterLines="50" w:after="156" w:line="240" w:lineRule="auto"/>
            <w:ind w:left="840" w:firstLineChars="0" w:hanging="420"/>
          </w:pPr>
        </w:pPrChange>
      </w:pPr>
    </w:p>
    <w:sectPr w:rsidR="00854CF1" w:rsidRPr="00854CF1" w:rsidSect="004E00EF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89" w:author="Microsoft Office 用户" w:date="2019-02-25T17:50:00Z" w:initials="Office">
    <w:p w14:paraId="48BF609A" w14:textId="4CFF51D1" w:rsidR="009C0AD8" w:rsidRDefault="009C0AD8">
      <w:pPr>
        <w:pStyle w:val="af0"/>
        <w:ind w:firstLine="420"/>
      </w:pPr>
      <w:r>
        <w:rPr>
          <w:rStyle w:val="af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8BF609A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48A5DF" w14:textId="77777777" w:rsidR="00CE6F63" w:rsidRDefault="00CE6F63" w:rsidP="00C31A4E">
      <w:pPr>
        <w:ind w:firstLine="360"/>
      </w:pPr>
      <w:r>
        <w:separator/>
      </w:r>
    </w:p>
  </w:endnote>
  <w:endnote w:type="continuationSeparator" w:id="0">
    <w:p w14:paraId="2F278D51" w14:textId="77777777" w:rsidR="00CE6F63" w:rsidRDefault="00CE6F63" w:rsidP="00C31A4E">
      <w:pPr>
        <w:ind w:firstLine="3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华文仿宋">
    <w:charset w:val="86"/>
    <w:family w:val="auto"/>
    <w:pitch w:val="variable"/>
    <w:sig w:usb0="00000287" w:usb1="080F0000" w:usb2="00000010" w:usb3="00000000" w:csb0="0004009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仿宋">
    <w:charset w:val="86"/>
    <w:family w:val="auto"/>
    <w:pitch w:val="variable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347DA1" w14:textId="77777777" w:rsidR="00B84174" w:rsidRDefault="00B84174" w:rsidP="00A613E0">
    <w:pPr>
      <w:pStyle w:val="a5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743297" w14:textId="77777777" w:rsidR="00B84174" w:rsidRPr="00374C4A" w:rsidRDefault="00B84174" w:rsidP="004E00EF">
    <w:pPr>
      <w:pStyle w:val="a5"/>
      <w:ind w:firstLineChars="0" w:firstLine="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50258C" w14:textId="77777777" w:rsidR="00B84174" w:rsidRDefault="00B84174" w:rsidP="00A613E0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78BA92" w14:textId="77777777" w:rsidR="00CE6F63" w:rsidRDefault="00CE6F63" w:rsidP="00C31A4E">
      <w:pPr>
        <w:ind w:firstLine="360"/>
      </w:pPr>
      <w:r>
        <w:separator/>
      </w:r>
    </w:p>
  </w:footnote>
  <w:footnote w:type="continuationSeparator" w:id="0">
    <w:p w14:paraId="5C8835D9" w14:textId="77777777" w:rsidR="00CE6F63" w:rsidRDefault="00CE6F63" w:rsidP="00C31A4E">
      <w:pPr>
        <w:ind w:firstLine="3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1E039B" w14:textId="77777777" w:rsidR="00B84174" w:rsidRDefault="00B84174" w:rsidP="00A613E0">
    <w:pPr>
      <w:pStyle w:val="a3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D67A88" w14:textId="77777777" w:rsidR="00B84174" w:rsidRDefault="00B84174" w:rsidP="00DC5D4F">
    <w:pPr>
      <w:pStyle w:val="a3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21CDD3" w14:textId="77777777" w:rsidR="00B84174" w:rsidRDefault="00B84174" w:rsidP="00A613E0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43F3A"/>
    <w:multiLevelType w:val="hybridMultilevel"/>
    <w:tmpl w:val="4AD2B6D0"/>
    <w:lvl w:ilvl="0" w:tplc="096272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BD01B2"/>
    <w:multiLevelType w:val="hybridMultilevel"/>
    <w:tmpl w:val="5440769A"/>
    <w:lvl w:ilvl="0" w:tplc="D81650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C577673"/>
    <w:multiLevelType w:val="hybridMultilevel"/>
    <w:tmpl w:val="24EA99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E141A00"/>
    <w:multiLevelType w:val="hybridMultilevel"/>
    <w:tmpl w:val="ECBEC4DC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31CA4C08"/>
    <w:multiLevelType w:val="hybridMultilevel"/>
    <w:tmpl w:val="4474940E"/>
    <w:lvl w:ilvl="0" w:tplc="00C6E7B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EFB5BA9"/>
    <w:multiLevelType w:val="hybridMultilevel"/>
    <w:tmpl w:val="16E015F0"/>
    <w:lvl w:ilvl="0" w:tplc="04090013">
      <w:start w:val="1"/>
      <w:numFmt w:val="chineseCountingThousand"/>
      <w:lvlText w:val="%1、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3F5D256F"/>
    <w:multiLevelType w:val="hybridMultilevel"/>
    <w:tmpl w:val="ECBEC4DC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41481A9A"/>
    <w:multiLevelType w:val="hybridMultilevel"/>
    <w:tmpl w:val="471097CC"/>
    <w:lvl w:ilvl="0" w:tplc="009CAFA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4E670486"/>
    <w:multiLevelType w:val="hybridMultilevel"/>
    <w:tmpl w:val="E0386184"/>
    <w:lvl w:ilvl="0" w:tplc="15F48D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0616DD7"/>
    <w:multiLevelType w:val="hybridMultilevel"/>
    <w:tmpl w:val="5E36B7B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5F62072C"/>
    <w:multiLevelType w:val="multilevel"/>
    <w:tmpl w:val="4280BB40"/>
    <w:lvl w:ilvl="0">
      <w:start w:val="1"/>
      <w:numFmt w:val="decimal"/>
      <w:pStyle w:val="2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>
    <w:nsid w:val="600C6AA8"/>
    <w:multiLevelType w:val="hybridMultilevel"/>
    <w:tmpl w:val="B192C0C8"/>
    <w:lvl w:ilvl="0" w:tplc="32A8C46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63BB39B9"/>
    <w:multiLevelType w:val="hybridMultilevel"/>
    <w:tmpl w:val="ECBEC4DC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68345B7D"/>
    <w:multiLevelType w:val="hybridMultilevel"/>
    <w:tmpl w:val="30CC5BF0"/>
    <w:lvl w:ilvl="0" w:tplc="04090001">
      <w:start w:val="1"/>
      <w:numFmt w:val="bullet"/>
      <w:lvlText w:val=""/>
      <w:lvlJc w:val="left"/>
      <w:pPr>
        <w:ind w:left="144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>
    <w:nsid w:val="6A574754"/>
    <w:multiLevelType w:val="hybridMultilevel"/>
    <w:tmpl w:val="975C3D34"/>
    <w:lvl w:ilvl="0" w:tplc="FD52C81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>
    <w:nsid w:val="6AB01DA9"/>
    <w:multiLevelType w:val="hybridMultilevel"/>
    <w:tmpl w:val="F10854CC"/>
    <w:lvl w:ilvl="0" w:tplc="EA28BF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FC816BD"/>
    <w:multiLevelType w:val="hybridMultilevel"/>
    <w:tmpl w:val="ECBEC4DC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7082083F"/>
    <w:multiLevelType w:val="hybridMultilevel"/>
    <w:tmpl w:val="68C259EC"/>
    <w:lvl w:ilvl="0" w:tplc="5C50C33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167553B"/>
    <w:multiLevelType w:val="hybridMultilevel"/>
    <w:tmpl w:val="24EA99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9B618D1"/>
    <w:multiLevelType w:val="hybridMultilevel"/>
    <w:tmpl w:val="E492501C"/>
    <w:lvl w:ilvl="0" w:tplc="2E70068E">
      <w:start w:val="1"/>
      <w:numFmt w:val="decimal"/>
      <w:lvlText w:val="%1）"/>
      <w:lvlJc w:val="left"/>
      <w:pPr>
        <w:ind w:left="5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40" w:hanging="480"/>
      </w:pPr>
    </w:lvl>
    <w:lvl w:ilvl="2" w:tplc="0409001B" w:tentative="1">
      <w:start w:val="1"/>
      <w:numFmt w:val="lowerRoman"/>
      <w:lvlText w:val="%3."/>
      <w:lvlJc w:val="right"/>
      <w:pPr>
        <w:ind w:left="1620" w:hanging="480"/>
      </w:pPr>
    </w:lvl>
    <w:lvl w:ilvl="3" w:tplc="0409000F" w:tentative="1">
      <w:start w:val="1"/>
      <w:numFmt w:val="decimal"/>
      <w:lvlText w:val="%4."/>
      <w:lvlJc w:val="left"/>
      <w:pPr>
        <w:ind w:left="2100" w:hanging="480"/>
      </w:pPr>
    </w:lvl>
    <w:lvl w:ilvl="4" w:tplc="04090019" w:tentative="1">
      <w:start w:val="1"/>
      <w:numFmt w:val="lowerLetter"/>
      <w:lvlText w:val="%5)"/>
      <w:lvlJc w:val="left"/>
      <w:pPr>
        <w:ind w:left="2580" w:hanging="480"/>
      </w:pPr>
    </w:lvl>
    <w:lvl w:ilvl="5" w:tplc="0409001B" w:tentative="1">
      <w:start w:val="1"/>
      <w:numFmt w:val="lowerRoman"/>
      <w:lvlText w:val="%6."/>
      <w:lvlJc w:val="right"/>
      <w:pPr>
        <w:ind w:left="3060" w:hanging="480"/>
      </w:pPr>
    </w:lvl>
    <w:lvl w:ilvl="6" w:tplc="0409000F" w:tentative="1">
      <w:start w:val="1"/>
      <w:numFmt w:val="decimal"/>
      <w:lvlText w:val="%7."/>
      <w:lvlJc w:val="left"/>
      <w:pPr>
        <w:ind w:left="3540" w:hanging="480"/>
      </w:pPr>
    </w:lvl>
    <w:lvl w:ilvl="7" w:tplc="04090019" w:tentative="1">
      <w:start w:val="1"/>
      <w:numFmt w:val="lowerLetter"/>
      <w:lvlText w:val="%8)"/>
      <w:lvlJc w:val="left"/>
      <w:pPr>
        <w:ind w:left="4020" w:hanging="480"/>
      </w:pPr>
    </w:lvl>
    <w:lvl w:ilvl="8" w:tplc="0409001B" w:tentative="1">
      <w:start w:val="1"/>
      <w:numFmt w:val="lowerRoman"/>
      <w:lvlText w:val="%9."/>
      <w:lvlJc w:val="right"/>
      <w:pPr>
        <w:ind w:left="4500" w:hanging="480"/>
      </w:pPr>
    </w:lvl>
  </w:abstractNum>
  <w:abstractNum w:abstractNumId="20">
    <w:nsid w:val="7FB634C9"/>
    <w:multiLevelType w:val="hybridMultilevel"/>
    <w:tmpl w:val="52FCE134"/>
    <w:lvl w:ilvl="0" w:tplc="6F6261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1"/>
  </w:num>
  <w:num w:numId="3">
    <w:abstractNumId w:val="7"/>
  </w:num>
  <w:num w:numId="4">
    <w:abstractNumId w:val="5"/>
  </w:num>
  <w:num w:numId="5">
    <w:abstractNumId w:val="18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9"/>
  </w:num>
  <w:num w:numId="9">
    <w:abstractNumId w:val="20"/>
  </w:num>
  <w:num w:numId="10">
    <w:abstractNumId w:val="17"/>
  </w:num>
  <w:num w:numId="11">
    <w:abstractNumId w:val="15"/>
  </w:num>
  <w:num w:numId="12">
    <w:abstractNumId w:val="13"/>
  </w:num>
  <w:num w:numId="13">
    <w:abstractNumId w:val="4"/>
  </w:num>
  <w:num w:numId="14">
    <w:abstractNumId w:val="0"/>
  </w:num>
  <w:num w:numId="15">
    <w:abstractNumId w:val="16"/>
  </w:num>
  <w:num w:numId="16">
    <w:abstractNumId w:val="10"/>
  </w:num>
  <w:num w:numId="17">
    <w:abstractNumId w:val="12"/>
  </w:num>
  <w:num w:numId="18">
    <w:abstractNumId w:val="6"/>
  </w:num>
  <w:num w:numId="19">
    <w:abstractNumId w:val="10"/>
  </w:num>
  <w:num w:numId="20">
    <w:abstractNumId w:val="10"/>
  </w:num>
  <w:num w:numId="21">
    <w:abstractNumId w:val="14"/>
  </w:num>
  <w:num w:numId="22">
    <w:abstractNumId w:val="10"/>
  </w:num>
  <w:num w:numId="23">
    <w:abstractNumId w:val="10"/>
  </w:num>
  <w:num w:numId="24">
    <w:abstractNumId w:val="3"/>
  </w:num>
  <w:num w:numId="25">
    <w:abstractNumId w:val="19"/>
  </w:num>
  <w:num w:numId="26">
    <w:abstractNumId w:val="8"/>
  </w:num>
  <w:num w:numId="27">
    <w:abstractNumId w:val="1"/>
  </w:num>
  <w:numIdMacAtCleanup w:val="7"/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用户">
    <w15:presenceInfo w15:providerId="None" w15:userId="Microsoft Office 用户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trackRevisions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114"/>
    <w:rsid w:val="00001311"/>
    <w:rsid w:val="00002B03"/>
    <w:rsid w:val="0000365A"/>
    <w:rsid w:val="00005951"/>
    <w:rsid w:val="000062C6"/>
    <w:rsid w:val="00010720"/>
    <w:rsid w:val="000107B3"/>
    <w:rsid w:val="00012989"/>
    <w:rsid w:val="0002179A"/>
    <w:rsid w:val="00024C79"/>
    <w:rsid w:val="00026553"/>
    <w:rsid w:val="000305B8"/>
    <w:rsid w:val="000346F3"/>
    <w:rsid w:val="00037504"/>
    <w:rsid w:val="00057114"/>
    <w:rsid w:val="00060177"/>
    <w:rsid w:val="0006031F"/>
    <w:rsid w:val="00062E76"/>
    <w:rsid w:val="00062F9A"/>
    <w:rsid w:val="00064310"/>
    <w:rsid w:val="00070BE6"/>
    <w:rsid w:val="000724B3"/>
    <w:rsid w:val="00072D83"/>
    <w:rsid w:val="00073ACC"/>
    <w:rsid w:val="00073F8D"/>
    <w:rsid w:val="00080C59"/>
    <w:rsid w:val="000840B3"/>
    <w:rsid w:val="00086FB1"/>
    <w:rsid w:val="00090BE8"/>
    <w:rsid w:val="00090DFD"/>
    <w:rsid w:val="00093AD2"/>
    <w:rsid w:val="000A00F5"/>
    <w:rsid w:val="000B1268"/>
    <w:rsid w:val="000B13B1"/>
    <w:rsid w:val="000B57B1"/>
    <w:rsid w:val="000B7B94"/>
    <w:rsid w:val="000C0481"/>
    <w:rsid w:val="000C21CB"/>
    <w:rsid w:val="000C2C28"/>
    <w:rsid w:val="000C3DF6"/>
    <w:rsid w:val="000C4B21"/>
    <w:rsid w:val="000C623F"/>
    <w:rsid w:val="000D1F99"/>
    <w:rsid w:val="000D5FF7"/>
    <w:rsid w:val="000D60F1"/>
    <w:rsid w:val="000D686B"/>
    <w:rsid w:val="000E2A49"/>
    <w:rsid w:val="000F78BF"/>
    <w:rsid w:val="001017B4"/>
    <w:rsid w:val="00107E1D"/>
    <w:rsid w:val="001116ED"/>
    <w:rsid w:val="001155E8"/>
    <w:rsid w:val="0011566A"/>
    <w:rsid w:val="001204E3"/>
    <w:rsid w:val="0012242B"/>
    <w:rsid w:val="00122C2C"/>
    <w:rsid w:val="00133E87"/>
    <w:rsid w:val="0013792B"/>
    <w:rsid w:val="00143A57"/>
    <w:rsid w:val="0014458A"/>
    <w:rsid w:val="001566BE"/>
    <w:rsid w:val="00156814"/>
    <w:rsid w:val="00170BCB"/>
    <w:rsid w:val="00173A53"/>
    <w:rsid w:val="001741FE"/>
    <w:rsid w:val="0018074E"/>
    <w:rsid w:val="00186BFB"/>
    <w:rsid w:val="00186E3F"/>
    <w:rsid w:val="00191DF2"/>
    <w:rsid w:val="00194CF9"/>
    <w:rsid w:val="001960F0"/>
    <w:rsid w:val="001A25DD"/>
    <w:rsid w:val="001A6002"/>
    <w:rsid w:val="001A7C6D"/>
    <w:rsid w:val="001B5228"/>
    <w:rsid w:val="001C139A"/>
    <w:rsid w:val="001C1E7C"/>
    <w:rsid w:val="001C5D91"/>
    <w:rsid w:val="001C7C8B"/>
    <w:rsid w:val="001D14DF"/>
    <w:rsid w:val="001D2B5D"/>
    <w:rsid w:val="001D3348"/>
    <w:rsid w:val="001E063A"/>
    <w:rsid w:val="001E3DC0"/>
    <w:rsid w:val="001F3D8A"/>
    <w:rsid w:val="001F5EC8"/>
    <w:rsid w:val="001F6DF7"/>
    <w:rsid w:val="001F7726"/>
    <w:rsid w:val="002004A7"/>
    <w:rsid w:val="00201318"/>
    <w:rsid w:val="002015E8"/>
    <w:rsid w:val="002047FB"/>
    <w:rsid w:val="00205366"/>
    <w:rsid w:val="00206606"/>
    <w:rsid w:val="00210216"/>
    <w:rsid w:val="002102EE"/>
    <w:rsid w:val="002137B3"/>
    <w:rsid w:val="00216F66"/>
    <w:rsid w:val="00220DAB"/>
    <w:rsid w:val="00220FDA"/>
    <w:rsid w:val="00224FEF"/>
    <w:rsid w:val="00232A92"/>
    <w:rsid w:val="002348F9"/>
    <w:rsid w:val="002356A1"/>
    <w:rsid w:val="00243DD6"/>
    <w:rsid w:val="002459CA"/>
    <w:rsid w:val="002539F1"/>
    <w:rsid w:val="00255984"/>
    <w:rsid w:val="00263937"/>
    <w:rsid w:val="002655BE"/>
    <w:rsid w:val="0026760E"/>
    <w:rsid w:val="00270064"/>
    <w:rsid w:val="0027490D"/>
    <w:rsid w:val="0027546B"/>
    <w:rsid w:val="00277809"/>
    <w:rsid w:val="0028079A"/>
    <w:rsid w:val="00284107"/>
    <w:rsid w:val="00284C78"/>
    <w:rsid w:val="00284EFC"/>
    <w:rsid w:val="00284FBB"/>
    <w:rsid w:val="0029106A"/>
    <w:rsid w:val="002953B3"/>
    <w:rsid w:val="002B0E33"/>
    <w:rsid w:val="002B20B8"/>
    <w:rsid w:val="002B2812"/>
    <w:rsid w:val="002B3EFD"/>
    <w:rsid w:val="002C77E7"/>
    <w:rsid w:val="002D6B9A"/>
    <w:rsid w:val="002D6F02"/>
    <w:rsid w:val="002E5C46"/>
    <w:rsid w:val="0030083E"/>
    <w:rsid w:val="00300BFE"/>
    <w:rsid w:val="003040DF"/>
    <w:rsid w:val="00305789"/>
    <w:rsid w:val="003127FC"/>
    <w:rsid w:val="00315457"/>
    <w:rsid w:val="00315645"/>
    <w:rsid w:val="003157AC"/>
    <w:rsid w:val="00316524"/>
    <w:rsid w:val="00321EF8"/>
    <w:rsid w:val="00323CAE"/>
    <w:rsid w:val="00327B1B"/>
    <w:rsid w:val="003400FF"/>
    <w:rsid w:val="003415B6"/>
    <w:rsid w:val="003423F8"/>
    <w:rsid w:val="0034362E"/>
    <w:rsid w:val="0034754E"/>
    <w:rsid w:val="00350638"/>
    <w:rsid w:val="00352DC9"/>
    <w:rsid w:val="00353F74"/>
    <w:rsid w:val="00360C1A"/>
    <w:rsid w:val="00362372"/>
    <w:rsid w:val="00362CB9"/>
    <w:rsid w:val="0036324B"/>
    <w:rsid w:val="00365076"/>
    <w:rsid w:val="00372AD2"/>
    <w:rsid w:val="00374C4A"/>
    <w:rsid w:val="003822A1"/>
    <w:rsid w:val="003876E5"/>
    <w:rsid w:val="00391201"/>
    <w:rsid w:val="003A0595"/>
    <w:rsid w:val="003A0E93"/>
    <w:rsid w:val="003A16CF"/>
    <w:rsid w:val="003A319E"/>
    <w:rsid w:val="003A353E"/>
    <w:rsid w:val="003A41B3"/>
    <w:rsid w:val="003B0FAB"/>
    <w:rsid w:val="003B5285"/>
    <w:rsid w:val="003C1422"/>
    <w:rsid w:val="003C1B41"/>
    <w:rsid w:val="003C73EF"/>
    <w:rsid w:val="003C7C4C"/>
    <w:rsid w:val="003E253F"/>
    <w:rsid w:val="003E6674"/>
    <w:rsid w:val="003F16E9"/>
    <w:rsid w:val="003F226C"/>
    <w:rsid w:val="00401890"/>
    <w:rsid w:val="00401EB6"/>
    <w:rsid w:val="00402901"/>
    <w:rsid w:val="0040696D"/>
    <w:rsid w:val="00406EE8"/>
    <w:rsid w:val="00412F95"/>
    <w:rsid w:val="0041503E"/>
    <w:rsid w:val="00424888"/>
    <w:rsid w:val="00427BA3"/>
    <w:rsid w:val="004327FD"/>
    <w:rsid w:val="004376C1"/>
    <w:rsid w:val="00440A72"/>
    <w:rsid w:val="004554FB"/>
    <w:rsid w:val="00457F12"/>
    <w:rsid w:val="00461F6F"/>
    <w:rsid w:val="00462B76"/>
    <w:rsid w:val="00463797"/>
    <w:rsid w:val="0046579F"/>
    <w:rsid w:val="0047061C"/>
    <w:rsid w:val="0047364D"/>
    <w:rsid w:val="004816EC"/>
    <w:rsid w:val="004901D4"/>
    <w:rsid w:val="00493D20"/>
    <w:rsid w:val="00494673"/>
    <w:rsid w:val="004959D7"/>
    <w:rsid w:val="004A28F6"/>
    <w:rsid w:val="004A4708"/>
    <w:rsid w:val="004A4968"/>
    <w:rsid w:val="004A75DF"/>
    <w:rsid w:val="004B18B4"/>
    <w:rsid w:val="004B2D41"/>
    <w:rsid w:val="004B41E4"/>
    <w:rsid w:val="004B5F2E"/>
    <w:rsid w:val="004C4648"/>
    <w:rsid w:val="004D2168"/>
    <w:rsid w:val="004D2625"/>
    <w:rsid w:val="004D54EB"/>
    <w:rsid w:val="004E00EF"/>
    <w:rsid w:val="004E1614"/>
    <w:rsid w:val="004E2918"/>
    <w:rsid w:val="004E39E5"/>
    <w:rsid w:val="004E4D21"/>
    <w:rsid w:val="004E570F"/>
    <w:rsid w:val="004E6368"/>
    <w:rsid w:val="004F2040"/>
    <w:rsid w:val="005002FE"/>
    <w:rsid w:val="00501D15"/>
    <w:rsid w:val="00505502"/>
    <w:rsid w:val="00510E4D"/>
    <w:rsid w:val="0051553B"/>
    <w:rsid w:val="00516553"/>
    <w:rsid w:val="00517B9E"/>
    <w:rsid w:val="0052144F"/>
    <w:rsid w:val="00526F43"/>
    <w:rsid w:val="005319F0"/>
    <w:rsid w:val="00531DBE"/>
    <w:rsid w:val="005368D1"/>
    <w:rsid w:val="005374E4"/>
    <w:rsid w:val="00540DC3"/>
    <w:rsid w:val="00543A22"/>
    <w:rsid w:val="005451F6"/>
    <w:rsid w:val="00546060"/>
    <w:rsid w:val="005468F9"/>
    <w:rsid w:val="005476D2"/>
    <w:rsid w:val="00553C37"/>
    <w:rsid w:val="00556379"/>
    <w:rsid w:val="00560A10"/>
    <w:rsid w:val="00561496"/>
    <w:rsid w:val="0056454A"/>
    <w:rsid w:val="00566AFF"/>
    <w:rsid w:val="00567CBF"/>
    <w:rsid w:val="0057416D"/>
    <w:rsid w:val="00574C77"/>
    <w:rsid w:val="00574D76"/>
    <w:rsid w:val="00576C48"/>
    <w:rsid w:val="00580114"/>
    <w:rsid w:val="00582E18"/>
    <w:rsid w:val="00585EF9"/>
    <w:rsid w:val="005865BE"/>
    <w:rsid w:val="00591E9B"/>
    <w:rsid w:val="0059224B"/>
    <w:rsid w:val="00595145"/>
    <w:rsid w:val="0059628C"/>
    <w:rsid w:val="005A4CA9"/>
    <w:rsid w:val="005A5C8A"/>
    <w:rsid w:val="005A6556"/>
    <w:rsid w:val="005A6CED"/>
    <w:rsid w:val="005B109D"/>
    <w:rsid w:val="005B5358"/>
    <w:rsid w:val="005B639B"/>
    <w:rsid w:val="005C012D"/>
    <w:rsid w:val="005C072A"/>
    <w:rsid w:val="005C2152"/>
    <w:rsid w:val="005C4FEA"/>
    <w:rsid w:val="005C61BC"/>
    <w:rsid w:val="005C7F43"/>
    <w:rsid w:val="005D36F8"/>
    <w:rsid w:val="005D59EB"/>
    <w:rsid w:val="005D5E89"/>
    <w:rsid w:val="005D678A"/>
    <w:rsid w:val="005F2102"/>
    <w:rsid w:val="00606F8F"/>
    <w:rsid w:val="006128E1"/>
    <w:rsid w:val="00617BA2"/>
    <w:rsid w:val="006205AE"/>
    <w:rsid w:val="00624DFF"/>
    <w:rsid w:val="00631BC4"/>
    <w:rsid w:val="00633DDB"/>
    <w:rsid w:val="00643D39"/>
    <w:rsid w:val="00644952"/>
    <w:rsid w:val="006451C3"/>
    <w:rsid w:val="00645EDE"/>
    <w:rsid w:val="0065450A"/>
    <w:rsid w:val="00663332"/>
    <w:rsid w:val="00663EE3"/>
    <w:rsid w:val="006742FD"/>
    <w:rsid w:val="0067712C"/>
    <w:rsid w:val="0068651D"/>
    <w:rsid w:val="006874A0"/>
    <w:rsid w:val="00691F6D"/>
    <w:rsid w:val="006A4ACC"/>
    <w:rsid w:val="006A560E"/>
    <w:rsid w:val="006A5EFF"/>
    <w:rsid w:val="006A62DF"/>
    <w:rsid w:val="006B0062"/>
    <w:rsid w:val="006B3944"/>
    <w:rsid w:val="006C011A"/>
    <w:rsid w:val="006C0A5D"/>
    <w:rsid w:val="006C35FC"/>
    <w:rsid w:val="006D1DE6"/>
    <w:rsid w:val="006D2C61"/>
    <w:rsid w:val="006D49B0"/>
    <w:rsid w:val="006D53BA"/>
    <w:rsid w:val="006D5C3B"/>
    <w:rsid w:val="006E73A4"/>
    <w:rsid w:val="006F0836"/>
    <w:rsid w:val="006F30FA"/>
    <w:rsid w:val="006F5F54"/>
    <w:rsid w:val="007018DD"/>
    <w:rsid w:val="00703B11"/>
    <w:rsid w:val="007050F1"/>
    <w:rsid w:val="007146F0"/>
    <w:rsid w:val="00714D78"/>
    <w:rsid w:val="00716859"/>
    <w:rsid w:val="007205B8"/>
    <w:rsid w:val="00725094"/>
    <w:rsid w:val="0073127B"/>
    <w:rsid w:val="007376D2"/>
    <w:rsid w:val="00743B05"/>
    <w:rsid w:val="007512B6"/>
    <w:rsid w:val="00753F47"/>
    <w:rsid w:val="007549F5"/>
    <w:rsid w:val="00755246"/>
    <w:rsid w:val="00756BA5"/>
    <w:rsid w:val="00760C44"/>
    <w:rsid w:val="00761BA4"/>
    <w:rsid w:val="007724E5"/>
    <w:rsid w:val="00772822"/>
    <w:rsid w:val="00772CFF"/>
    <w:rsid w:val="00773933"/>
    <w:rsid w:val="00781E72"/>
    <w:rsid w:val="007865DC"/>
    <w:rsid w:val="0079054F"/>
    <w:rsid w:val="007909C4"/>
    <w:rsid w:val="007964FE"/>
    <w:rsid w:val="0079712C"/>
    <w:rsid w:val="007A0584"/>
    <w:rsid w:val="007A3AE5"/>
    <w:rsid w:val="007A7C17"/>
    <w:rsid w:val="007B4D5B"/>
    <w:rsid w:val="007C0F9B"/>
    <w:rsid w:val="007C200C"/>
    <w:rsid w:val="007C353D"/>
    <w:rsid w:val="007C5DFF"/>
    <w:rsid w:val="007D315C"/>
    <w:rsid w:val="007D3EBB"/>
    <w:rsid w:val="007D46AB"/>
    <w:rsid w:val="007D624C"/>
    <w:rsid w:val="007D6CEC"/>
    <w:rsid w:val="007D6F83"/>
    <w:rsid w:val="007D77FD"/>
    <w:rsid w:val="007E1B23"/>
    <w:rsid w:val="007E3642"/>
    <w:rsid w:val="007E7590"/>
    <w:rsid w:val="007F1A86"/>
    <w:rsid w:val="007F2E8B"/>
    <w:rsid w:val="007F6C59"/>
    <w:rsid w:val="007F6F7B"/>
    <w:rsid w:val="00801A29"/>
    <w:rsid w:val="00802005"/>
    <w:rsid w:val="00807151"/>
    <w:rsid w:val="00810063"/>
    <w:rsid w:val="008164B1"/>
    <w:rsid w:val="00820C52"/>
    <w:rsid w:val="008235B1"/>
    <w:rsid w:val="00824CE7"/>
    <w:rsid w:val="00825889"/>
    <w:rsid w:val="0082671A"/>
    <w:rsid w:val="00827FA0"/>
    <w:rsid w:val="008315D8"/>
    <w:rsid w:val="008346B1"/>
    <w:rsid w:val="00841658"/>
    <w:rsid w:val="00841C99"/>
    <w:rsid w:val="00842951"/>
    <w:rsid w:val="0084542D"/>
    <w:rsid w:val="00847AEC"/>
    <w:rsid w:val="008545B0"/>
    <w:rsid w:val="00854CF1"/>
    <w:rsid w:val="00856729"/>
    <w:rsid w:val="00860D2B"/>
    <w:rsid w:val="00861172"/>
    <w:rsid w:val="0086201E"/>
    <w:rsid w:val="00863494"/>
    <w:rsid w:val="00867482"/>
    <w:rsid w:val="008720A9"/>
    <w:rsid w:val="00883B3E"/>
    <w:rsid w:val="00883F83"/>
    <w:rsid w:val="008848FF"/>
    <w:rsid w:val="008861D6"/>
    <w:rsid w:val="008909DF"/>
    <w:rsid w:val="008A5F15"/>
    <w:rsid w:val="008B0AEA"/>
    <w:rsid w:val="008B21F3"/>
    <w:rsid w:val="008B60B8"/>
    <w:rsid w:val="008B60BA"/>
    <w:rsid w:val="008C1EF5"/>
    <w:rsid w:val="008C25CE"/>
    <w:rsid w:val="008D3E13"/>
    <w:rsid w:val="008D6AEF"/>
    <w:rsid w:val="008D7412"/>
    <w:rsid w:val="008D79B7"/>
    <w:rsid w:val="008E12AE"/>
    <w:rsid w:val="008E5DBE"/>
    <w:rsid w:val="008F028C"/>
    <w:rsid w:val="008F0FB3"/>
    <w:rsid w:val="008F1DD1"/>
    <w:rsid w:val="008F29B3"/>
    <w:rsid w:val="008F3AE1"/>
    <w:rsid w:val="00900418"/>
    <w:rsid w:val="00900F24"/>
    <w:rsid w:val="00905A8A"/>
    <w:rsid w:val="009067A6"/>
    <w:rsid w:val="009102DE"/>
    <w:rsid w:val="009113D0"/>
    <w:rsid w:val="00912BBC"/>
    <w:rsid w:val="0091507E"/>
    <w:rsid w:val="009178A3"/>
    <w:rsid w:val="009225F2"/>
    <w:rsid w:val="00930E56"/>
    <w:rsid w:val="0093264E"/>
    <w:rsid w:val="0094504F"/>
    <w:rsid w:val="0094753C"/>
    <w:rsid w:val="009523CA"/>
    <w:rsid w:val="0095339A"/>
    <w:rsid w:val="00955531"/>
    <w:rsid w:val="00955F86"/>
    <w:rsid w:val="009600D4"/>
    <w:rsid w:val="00961A14"/>
    <w:rsid w:val="00967558"/>
    <w:rsid w:val="00970C7F"/>
    <w:rsid w:val="00972253"/>
    <w:rsid w:val="00972EC0"/>
    <w:rsid w:val="00976B27"/>
    <w:rsid w:val="00981197"/>
    <w:rsid w:val="00983E20"/>
    <w:rsid w:val="00984104"/>
    <w:rsid w:val="0098460C"/>
    <w:rsid w:val="00987BE3"/>
    <w:rsid w:val="00992CF7"/>
    <w:rsid w:val="009939F2"/>
    <w:rsid w:val="00994D1C"/>
    <w:rsid w:val="009976C6"/>
    <w:rsid w:val="009A063A"/>
    <w:rsid w:val="009A0931"/>
    <w:rsid w:val="009A40EA"/>
    <w:rsid w:val="009A5464"/>
    <w:rsid w:val="009A7550"/>
    <w:rsid w:val="009A7AF5"/>
    <w:rsid w:val="009A7D0F"/>
    <w:rsid w:val="009A7DC9"/>
    <w:rsid w:val="009B114B"/>
    <w:rsid w:val="009B1E8F"/>
    <w:rsid w:val="009B315B"/>
    <w:rsid w:val="009B542E"/>
    <w:rsid w:val="009C079A"/>
    <w:rsid w:val="009C0AD8"/>
    <w:rsid w:val="009C0FDA"/>
    <w:rsid w:val="009C2BFD"/>
    <w:rsid w:val="009D096E"/>
    <w:rsid w:val="009D413E"/>
    <w:rsid w:val="009D6C6A"/>
    <w:rsid w:val="009D7333"/>
    <w:rsid w:val="009E1789"/>
    <w:rsid w:val="009F1084"/>
    <w:rsid w:val="009F1372"/>
    <w:rsid w:val="00A00D0A"/>
    <w:rsid w:val="00A11F33"/>
    <w:rsid w:val="00A14DC0"/>
    <w:rsid w:val="00A17566"/>
    <w:rsid w:val="00A20396"/>
    <w:rsid w:val="00A20EC0"/>
    <w:rsid w:val="00A21F2E"/>
    <w:rsid w:val="00A2470F"/>
    <w:rsid w:val="00A25286"/>
    <w:rsid w:val="00A26C05"/>
    <w:rsid w:val="00A26C64"/>
    <w:rsid w:val="00A31A41"/>
    <w:rsid w:val="00A31F4C"/>
    <w:rsid w:val="00A326A7"/>
    <w:rsid w:val="00A35554"/>
    <w:rsid w:val="00A36460"/>
    <w:rsid w:val="00A37EE6"/>
    <w:rsid w:val="00A41878"/>
    <w:rsid w:val="00A427E6"/>
    <w:rsid w:val="00A43AC2"/>
    <w:rsid w:val="00A5179E"/>
    <w:rsid w:val="00A530C2"/>
    <w:rsid w:val="00A60C98"/>
    <w:rsid w:val="00A60D6F"/>
    <w:rsid w:val="00A60DAC"/>
    <w:rsid w:val="00A613E0"/>
    <w:rsid w:val="00A636A6"/>
    <w:rsid w:val="00A67616"/>
    <w:rsid w:val="00A70B67"/>
    <w:rsid w:val="00A74E2D"/>
    <w:rsid w:val="00A76B8E"/>
    <w:rsid w:val="00A7733A"/>
    <w:rsid w:val="00A83585"/>
    <w:rsid w:val="00A858EC"/>
    <w:rsid w:val="00A931DB"/>
    <w:rsid w:val="00AB061E"/>
    <w:rsid w:val="00AB1EFF"/>
    <w:rsid w:val="00AB31C0"/>
    <w:rsid w:val="00AB3E4F"/>
    <w:rsid w:val="00AB59BC"/>
    <w:rsid w:val="00AC09A5"/>
    <w:rsid w:val="00AC0DFB"/>
    <w:rsid w:val="00AC1F4B"/>
    <w:rsid w:val="00AC66AC"/>
    <w:rsid w:val="00AD101F"/>
    <w:rsid w:val="00AD21BA"/>
    <w:rsid w:val="00AD6AFE"/>
    <w:rsid w:val="00AD747B"/>
    <w:rsid w:val="00AE31B8"/>
    <w:rsid w:val="00AE7FA0"/>
    <w:rsid w:val="00B020A4"/>
    <w:rsid w:val="00B02C84"/>
    <w:rsid w:val="00B05522"/>
    <w:rsid w:val="00B0683A"/>
    <w:rsid w:val="00B07593"/>
    <w:rsid w:val="00B07882"/>
    <w:rsid w:val="00B153FF"/>
    <w:rsid w:val="00B16BDD"/>
    <w:rsid w:val="00B20675"/>
    <w:rsid w:val="00B20B30"/>
    <w:rsid w:val="00B25AB0"/>
    <w:rsid w:val="00B26D89"/>
    <w:rsid w:val="00B32572"/>
    <w:rsid w:val="00B33987"/>
    <w:rsid w:val="00B33F21"/>
    <w:rsid w:val="00B35400"/>
    <w:rsid w:val="00B364A5"/>
    <w:rsid w:val="00B42BD0"/>
    <w:rsid w:val="00B4393D"/>
    <w:rsid w:val="00B4694B"/>
    <w:rsid w:val="00B46A61"/>
    <w:rsid w:val="00B479DF"/>
    <w:rsid w:val="00B50F5B"/>
    <w:rsid w:val="00B52FF8"/>
    <w:rsid w:val="00B53DF1"/>
    <w:rsid w:val="00B54389"/>
    <w:rsid w:val="00B55AC5"/>
    <w:rsid w:val="00B55D8F"/>
    <w:rsid w:val="00B57BD6"/>
    <w:rsid w:val="00B616E8"/>
    <w:rsid w:val="00B63707"/>
    <w:rsid w:val="00B64108"/>
    <w:rsid w:val="00B67138"/>
    <w:rsid w:val="00B67274"/>
    <w:rsid w:val="00B70B73"/>
    <w:rsid w:val="00B730E9"/>
    <w:rsid w:val="00B7509B"/>
    <w:rsid w:val="00B80B10"/>
    <w:rsid w:val="00B84174"/>
    <w:rsid w:val="00B85A35"/>
    <w:rsid w:val="00B86492"/>
    <w:rsid w:val="00B86A16"/>
    <w:rsid w:val="00B91577"/>
    <w:rsid w:val="00B918F8"/>
    <w:rsid w:val="00B92B8B"/>
    <w:rsid w:val="00B93D8D"/>
    <w:rsid w:val="00BA08F2"/>
    <w:rsid w:val="00BA594D"/>
    <w:rsid w:val="00BA6A06"/>
    <w:rsid w:val="00BA6B8E"/>
    <w:rsid w:val="00BB3355"/>
    <w:rsid w:val="00BB3E65"/>
    <w:rsid w:val="00BD1B75"/>
    <w:rsid w:val="00BD2ACA"/>
    <w:rsid w:val="00BD2AED"/>
    <w:rsid w:val="00BD7F79"/>
    <w:rsid w:val="00BE0403"/>
    <w:rsid w:val="00BE35F8"/>
    <w:rsid w:val="00C00872"/>
    <w:rsid w:val="00C07A21"/>
    <w:rsid w:val="00C10762"/>
    <w:rsid w:val="00C1170F"/>
    <w:rsid w:val="00C128EC"/>
    <w:rsid w:val="00C13B5B"/>
    <w:rsid w:val="00C13DD1"/>
    <w:rsid w:val="00C1746A"/>
    <w:rsid w:val="00C175A0"/>
    <w:rsid w:val="00C20942"/>
    <w:rsid w:val="00C2172A"/>
    <w:rsid w:val="00C275BF"/>
    <w:rsid w:val="00C3046D"/>
    <w:rsid w:val="00C31A4E"/>
    <w:rsid w:val="00C31B85"/>
    <w:rsid w:val="00C35E76"/>
    <w:rsid w:val="00C42409"/>
    <w:rsid w:val="00C42FC9"/>
    <w:rsid w:val="00C46485"/>
    <w:rsid w:val="00C54803"/>
    <w:rsid w:val="00C54F30"/>
    <w:rsid w:val="00C55A2F"/>
    <w:rsid w:val="00C6494D"/>
    <w:rsid w:val="00C73931"/>
    <w:rsid w:val="00C76268"/>
    <w:rsid w:val="00C80316"/>
    <w:rsid w:val="00C80BDA"/>
    <w:rsid w:val="00C82B91"/>
    <w:rsid w:val="00C833EC"/>
    <w:rsid w:val="00C94C5B"/>
    <w:rsid w:val="00C97A41"/>
    <w:rsid w:val="00CA1A1F"/>
    <w:rsid w:val="00CA389A"/>
    <w:rsid w:val="00CA3AEC"/>
    <w:rsid w:val="00CA566E"/>
    <w:rsid w:val="00CA6B3F"/>
    <w:rsid w:val="00CA6FD3"/>
    <w:rsid w:val="00CB046C"/>
    <w:rsid w:val="00CB089D"/>
    <w:rsid w:val="00CB2101"/>
    <w:rsid w:val="00CB3977"/>
    <w:rsid w:val="00CB6D21"/>
    <w:rsid w:val="00CB6FBB"/>
    <w:rsid w:val="00CC100A"/>
    <w:rsid w:val="00CC48F3"/>
    <w:rsid w:val="00CC5DB5"/>
    <w:rsid w:val="00CC6643"/>
    <w:rsid w:val="00CD0AC1"/>
    <w:rsid w:val="00CD4B8D"/>
    <w:rsid w:val="00CE6F63"/>
    <w:rsid w:val="00CF0B18"/>
    <w:rsid w:val="00CF1D06"/>
    <w:rsid w:val="00CF1D65"/>
    <w:rsid w:val="00CF2EFE"/>
    <w:rsid w:val="00CF35D2"/>
    <w:rsid w:val="00CF4EC2"/>
    <w:rsid w:val="00D01803"/>
    <w:rsid w:val="00D11839"/>
    <w:rsid w:val="00D12475"/>
    <w:rsid w:val="00D13E49"/>
    <w:rsid w:val="00D17287"/>
    <w:rsid w:val="00D20660"/>
    <w:rsid w:val="00D26A4A"/>
    <w:rsid w:val="00D2708E"/>
    <w:rsid w:val="00D27984"/>
    <w:rsid w:val="00D27B13"/>
    <w:rsid w:val="00D30355"/>
    <w:rsid w:val="00D3244B"/>
    <w:rsid w:val="00D3564D"/>
    <w:rsid w:val="00D36111"/>
    <w:rsid w:val="00D37D9F"/>
    <w:rsid w:val="00D42583"/>
    <w:rsid w:val="00D500FB"/>
    <w:rsid w:val="00D50487"/>
    <w:rsid w:val="00D605FD"/>
    <w:rsid w:val="00D62287"/>
    <w:rsid w:val="00D63A76"/>
    <w:rsid w:val="00D6453D"/>
    <w:rsid w:val="00D65D63"/>
    <w:rsid w:val="00D66875"/>
    <w:rsid w:val="00D701B1"/>
    <w:rsid w:val="00D70A32"/>
    <w:rsid w:val="00D7346F"/>
    <w:rsid w:val="00D74A2E"/>
    <w:rsid w:val="00D809AA"/>
    <w:rsid w:val="00D96E1A"/>
    <w:rsid w:val="00DA0807"/>
    <w:rsid w:val="00DB1B5B"/>
    <w:rsid w:val="00DB3D0E"/>
    <w:rsid w:val="00DB6C06"/>
    <w:rsid w:val="00DC1FE9"/>
    <w:rsid w:val="00DC3408"/>
    <w:rsid w:val="00DC5D4F"/>
    <w:rsid w:val="00DD70C0"/>
    <w:rsid w:val="00DE5641"/>
    <w:rsid w:val="00DF0463"/>
    <w:rsid w:val="00DF11EA"/>
    <w:rsid w:val="00DF1268"/>
    <w:rsid w:val="00DF13F0"/>
    <w:rsid w:val="00DF1B01"/>
    <w:rsid w:val="00DF1D6F"/>
    <w:rsid w:val="00DF7C42"/>
    <w:rsid w:val="00E05CC6"/>
    <w:rsid w:val="00E13D50"/>
    <w:rsid w:val="00E15715"/>
    <w:rsid w:val="00E15F96"/>
    <w:rsid w:val="00E168AB"/>
    <w:rsid w:val="00E20035"/>
    <w:rsid w:val="00E257FC"/>
    <w:rsid w:val="00E26429"/>
    <w:rsid w:val="00E26A4B"/>
    <w:rsid w:val="00E314D1"/>
    <w:rsid w:val="00E315F8"/>
    <w:rsid w:val="00E40186"/>
    <w:rsid w:val="00E41C5E"/>
    <w:rsid w:val="00E446C8"/>
    <w:rsid w:val="00E44EA3"/>
    <w:rsid w:val="00E50482"/>
    <w:rsid w:val="00E534A2"/>
    <w:rsid w:val="00E54BF8"/>
    <w:rsid w:val="00E56148"/>
    <w:rsid w:val="00E6282B"/>
    <w:rsid w:val="00E63BE1"/>
    <w:rsid w:val="00E63EF1"/>
    <w:rsid w:val="00E66BF9"/>
    <w:rsid w:val="00E67984"/>
    <w:rsid w:val="00E7260E"/>
    <w:rsid w:val="00E766A3"/>
    <w:rsid w:val="00E769E5"/>
    <w:rsid w:val="00E80803"/>
    <w:rsid w:val="00E8105B"/>
    <w:rsid w:val="00E81DAF"/>
    <w:rsid w:val="00E85EB6"/>
    <w:rsid w:val="00E9203D"/>
    <w:rsid w:val="00E92540"/>
    <w:rsid w:val="00E94B88"/>
    <w:rsid w:val="00E96890"/>
    <w:rsid w:val="00EA6637"/>
    <w:rsid w:val="00EA7EEE"/>
    <w:rsid w:val="00ED102F"/>
    <w:rsid w:val="00ED4552"/>
    <w:rsid w:val="00ED4598"/>
    <w:rsid w:val="00ED70EA"/>
    <w:rsid w:val="00EE0A56"/>
    <w:rsid w:val="00EE5017"/>
    <w:rsid w:val="00EE7522"/>
    <w:rsid w:val="00EF1965"/>
    <w:rsid w:val="00EF3254"/>
    <w:rsid w:val="00EF3F41"/>
    <w:rsid w:val="00EF6C8C"/>
    <w:rsid w:val="00F0120F"/>
    <w:rsid w:val="00F036A0"/>
    <w:rsid w:val="00F03D8B"/>
    <w:rsid w:val="00F06064"/>
    <w:rsid w:val="00F072E0"/>
    <w:rsid w:val="00F07B1B"/>
    <w:rsid w:val="00F12B7E"/>
    <w:rsid w:val="00F13281"/>
    <w:rsid w:val="00F15AEA"/>
    <w:rsid w:val="00F15C3A"/>
    <w:rsid w:val="00F16E14"/>
    <w:rsid w:val="00F2223F"/>
    <w:rsid w:val="00F245D4"/>
    <w:rsid w:val="00F26E12"/>
    <w:rsid w:val="00F43084"/>
    <w:rsid w:val="00F52810"/>
    <w:rsid w:val="00F55EE7"/>
    <w:rsid w:val="00F5688D"/>
    <w:rsid w:val="00F60B9E"/>
    <w:rsid w:val="00F748F0"/>
    <w:rsid w:val="00F74CD4"/>
    <w:rsid w:val="00F82844"/>
    <w:rsid w:val="00F84CED"/>
    <w:rsid w:val="00F96F72"/>
    <w:rsid w:val="00FA6F26"/>
    <w:rsid w:val="00FB4F97"/>
    <w:rsid w:val="00FC438D"/>
    <w:rsid w:val="00FC4455"/>
    <w:rsid w:val="00FD2350"/>
    <w:rsid w:val="00FD2A3A"/>
    <w:rsid w:val="00FD440A"/>
    <w:rsid w:val="00FD4ED4"/>
    <w:rsid w:val="00FE0865"/>
    <w:rsid w:val="00FE1034"/>
    <w:rsid w:val="00FE2905"/>
    <w:rsid w:val="00FE45A3"/>
    <w:rsid w:val="00FE48E9"/>
    <w:rsid w:val="00FE4AC9"/>
    <w:rsid w:val="00FE5E16"/>
    <w:rsid w:val="00FE6D19"/>
    <w:rsid w:val="00FE72FC"/>
    <w:rsid w:val="00FF6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B6B3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C31A4E"/>
    <w:pPr>
      <w:widowControl w:val="0"/>
      <w:ind w:firstLineChars="200" w:firstLine="20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56454A"/>
    <w:pPr>
      <w:keepNext/>
      <w:keepLines/>
      <w:spacing w:before="340" w:after="330" w:line="578" w:lineRule="auto"/>
      <w:outlineLvl w:val="0"/>
    </w:pPr>
    <w:rPr>
      <w:b/>
      <w:bCs/>
      <w:kern w:val="44"/>
      <w:sz w:val="21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6454A"/>
    <w:pPr>
      <w:keepNext/>
      <w:keepLines/>
      <w:numPr>
        <w:numId w:val="1"/>
      </w:numPr>
      <w:spacing w:before="260" w:after="260" w:line="416" w:lineRule="auto"/>
      <w:ind w:firstLineChars="0" w:firstLine="0"/>
      <w:outlineLvl w:val="1"/>
    </w:pPr>
    <w:rPr>
      <w:rFonts w:asciiTheme="majorHAnsi" w:hAnsiTheme="majorHAnsi" w:cstheme="majorBidi"/>
      <w:b/>
      <w:bCs/>
      <w:sz w:val="2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2E76"/>
    <w:pPr>
      <w:keepNext/>
      <w:keepLines/>
      <w:spacing w:before="260" w:after="260" w:line="415" w:lineRule="auto"/>
      <w:ind w:firstLineChars="400" w:firstLine="400"/>
      <w:outlineLvl w:val="2"/>
    </w:pPr>
    <w:rPr>
      <w:rFonts w:eastAsia="黑体"/>
      <w:b/>
      <w:bCs/>
      <w:sz w:val="21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D102F"/>
    <w:pPr>
      <w:keepNext/>
      <w:keepLines/>
      <w:spacing w:before="280" w:after="290" w:line="377" w:lineRule="auto"/>
      <w:ind w:firstLineChars="350" w:firstLine="350"/>
      <w:outlineLvl w:val="3"/>
    </w:pPr>
    <w:rPr>
      <w:rFonts w:asciiTheme="majorHAnsi" w:eastAsia="黑体" w:hAnsiTheme="majorHAnsi" w:cstheme="majorBidi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D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字符"/>
    <w:basedOn w:val="a0"/>
    <w:link w:val="a3"/>
    <w:uiPriority w:val="99"/>
    <w:rsid w:val="00A00D0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0D0A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字符"/>
    <w:basedOn w:val="a0"/>
    <w:link w:val="a5"/>
    <w:uiPriority w:val="99"/>
    <w:rsid w:val="00A00D0A"/>
    <w:rPr>
      <w:sz w:val="18"/>
      <w:szCs w:val="18"/>
    </w:rPr>
  </w:style>
  <w:style w:type="paragraph" w:styleId="a7">
    <w:name w:val="List Paragraph"/>
    <w:basedOn w:val="a"/>
    <w:uiPriority w:val="34"/>
    <w:qFormat/>
    <w:rsid w:val="006874A0"/>
    <w:pPr>
      <w:ind w:firstLine="420"/>
    </w:pPr>
  </w:style>
  <w:style w:type="table" w:styleId="a8">
    <w:name w:val="Table Grid"/>
    <w:basedOn w:val="a1"/>
    <w:uiPriority w:val="39"/>
    <w:rsid w:val="009841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Date"/>
    <w:basedOn w:val="a"/>
    <w:next w:val="a"/>
    <w:link w:val="aa"/>
    <w:uiPriority w:val="99"/>
    <w:semiHidden/>
    <w:unhideWhenUsed/>
    <w:rsid w:val="008F0FB3"/>
    <w:pPr>
      <w:ind w:leftChars="2500" w:left="100"/>
    </w:pPr>
  </w:style>
  <w:style w:type="character" w:customStyle="1" w:styleId="aa">
    <w:name w:val="日期字符"/>
    <w:basedOn w:val="a0"/>
    <w:link w:val="a9"/>
    <w:uiPriority w:val="99"/>
    <w:semiHidden/>
    <w:rsid w:val="008F0FB3"/>
  </w:style>
  <w:style w:type="character" w:customStyle="1" w:styleId="10">
    <w:name w:val="标题 1字符"/>
    <w:basedOn w:val="a0"/>
    <w:link w:val="1"/>
    <w:uiPriority w:val="9"/>
    <w:rsid w:val="0056454A"/>
    <w:rPr>
      <w:rFonts w:eastAsia="微软雅黑"/>
      <w:b/>
      <w:bCs/>
      <w:kern w:val="44"/>
      <w:szCs w:val="44"/>
    </w:rPr>
  </w:style>
  <w:style w:type="character" w:customStyle="1" w:styleId="20">
    <w:name w:val="标题 2字符"/>
    <w:basedOn w:val="a0"/>
    <w:link w:val="2"/>
    <w:uiPriority w:val="9"/>
    <w:rsid w:val="0056454A"/>
    <w:rPr>
      <w:rFonts w:asciiTheme="majorHAnsi" w:eastAsia="微软雅黑" w:hAnsiTheme="majorHAnsi" w:cstheme="majorBidi"/>
      <w:b/>
      <w:bCs/>
      <w:szCs w:val="32"/>
    </w:rPr>
  </w:style>
  <w:style w:type="character" w:customStyle="1" w:styleId="30">
    <w:name w:val="标题 3字符"/>
    <w:basedOn w:val="a0"/>
    <w:link w:val="3"/>
    <w:uiPriority w:val="9"/>
    <w:rsid w:val="00062E76"/>
    <w:rPr>
      <w:rFonts w:eastAsia="黑体"/>
      <w:b/>
      <w:bCs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8B21F3"/>
    <w:rPr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8B21F3"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ED102F"/>
    <w:rPr>
      <w:rFonts w:asciiTheme="majorHAnsi" w:eastAsia="黑体" w:hAnsiTheme="majorHAnsi" w:cstheme="majorBidi"/>
      <w:b/>
      <w:bCs/>
      <w:szCs w:val="28"/>
    </w:rPr>
  </w:style>
  <w:style w:type="character" w:styleId="ad">
    <w:name w:val="Hyperlink"/>
    <w:basedOn w:val="a0"/>
    <w:uiPriority w:val="99"/>
    <w:unhideWhenUsed/>
    <w:rsid w:val="009B114B"/>
    <w:rPr>
      <w:color w:val="0563C1" w:themeColor="hyperlink"/>
      <w:u w:val="single"/>
    </w:rPr>
  </w:style>
  <w:style w:type="character" w:styleId="ae">
    <w:name w:val="FollowedHyperlink"/>
    <w:basedOn w:val="a0"/>
    <w:uiPriority w:val="99"/>
    <w:semiHidden/>
    <w:unhideWhenUsed/>
    <w:rsid w:val="009B114B"/>
    <w:rPr>
      <w:color w:val="954F72" w:themeColor="followedHyperlink"/>
      <w:u w:val="single"/>
    </w:rPr>
  </w:style>
  <w:style w:type="character" w:styleId="af">
    <w:name w:val="annotation reference"/>
    <w:basedOn w:val="a0"/>
    <w:uiPriority w:val="99"/>
    <w:semiHidden/>
    <w:unhideWhenUsed/>
    <w:rsid w:val="00A35554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A35554"/>
    <w:pPr>
      <w:jc w:val="left"/>
    </w:pPr>
  </w:style>
  <w:style w:type="character" w:customStyle="1" w:styleId="af1">
    <w:name w:val="批注文字字符"/>
    <w:basedOn w:val="a0"/>
    <w:link w:val="af0"/>
    <w:uiPriority w:val="99"/>
    <w:semiHidden/>
    <w:rsid w:val="00A35554"/>
    <w:rPr>
      <w:rFonts w:eastAsia="微软雅黑"/>
      <w:sz w:val="18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35554"/>
    <w:rPr>
      <w:b/>
      <w:bCs/>
    </w:rPr>
  </w:style>
  <w:style w:type="character" w:customStyle="1" w:styleId="af3">
    <w:name w:val="批注主题字符"/>
    <w:basedOn w:val="af1"/>
    <w:link w:val="af2"/>
    <w:uiPriority w:val="99"/>
    <w:semiHidden/>
    <w:rsid w:val="00A35554"/>
    <w:rPr>
      <w:rFonts w:eastAsia="微软雅黑"/>
      <w:b/>
      <w:bCs/>
      <w:sz w:val="18"/>
    </w:rPr>
  </w:style>
  <w:style w:type="paragraph" w:styleId="af4">
    <w:name w:val="caption"/>
    <w:basedOn w:val="a"/>
    <w:next w:val="a"/>
    <w:qFormat/>
    <w:rsid w:val="007F6C59"/>
    <w:pPr>
      <w:ind w:firstLineChars="0" w:firstLine="0"/>
      <w:jc w:val="left"/>
    </w:pPr>
    <w:rPr>
      <w:rFonts w:ascii="Arial" w:eastAsia="黑体" w:hAnsi="Arial" w:cs="Arial"/>
      <w:sz w:val="20"/>
      <w:szCs w:val="20"/>
    </w:rPr>
  </w:style>
  <w:style w:type="character" w:customStyle="1" w:styleId="font201">
    <w:name w:val="font201"/>
    <w:basedOn w:val="a0"/>
    <w:rsid w:val="005C2152"/>
    <w:rPr>
      <w:rFonts w:ascii="华文仿宋" w:eastAsia="华文仿宋" w:hAnsi="华文仿宋" w:hint="eastAsia"/>
      <w:b w:val="0"/>
      <w:bCs w:val="0"/>
      <w:i w:val="0"/>
      <w:iCs w:val="0"/>
      <w:strike w:val="0"/>
      <w:dstrike w:val="0"/>
      <w:color w:val="FF0000"/>
      <w:sz w:val="24"/>
      <w:szCs w:val="24"/>
      <w:u w:val="none"/>
      <w:effect w:val="none"/>
    </w:rPr>
  </w:style>
  <w:style w:type="character" w:customStyle="1" w:styleId="font271">
    <w:name w:val="font271"/>
    <w:basedOn w:val="a0"/>
    <w:rsid w:val="005C2152"/>
    <w:rPr>
      <w:rFonts w:ascii="华文仿宋" w:eastAsia="华文仿宋" w:hAnsi="华文仿宋" w:hint="eastAsia"/>
      <w:b w:val="0"/>
      <w:bCs w:val="0"/>
      <w:i w:val="0"/>
      <w:iCs w:val="0"/>
      <w:strike w:val="0"/>
      <w:dstrike w:val="0"/>
      <w:color w:val="000000"/>
      <w:sz w:val="24"/>
      <w:szCs w:val="24"/>
      <w:u w:val="none"/>
      <w:effect w:val="none"/>
    </w:rPr>
  </w:style>
  <w:style w:type="character" w:styleId="Mention">
    <w:name w:val="Mention"/>
    <w:basedOn w:val="a0"/>
    <w:uiPriority w:val="99"/>
    <w:semiHidden/>
    <w:unhideWhenUsed/>
    <w:rsid w:val="0012242B"/>
    <w:rPr>
      <w:color w:val="2B579A"/>
      <w:shd w:val="clear" w:color="auto" w:fill="E6E6E6"/>
    </w:rPr>
  </w:style>
  <w:style w:type="character" w:customStyle="1" w:styleId="UnresolvedMention">
    <w:name w:val="Unresolved Mention"/>
    <w:basedOn w:val="a0"/>
    <w:uiPriority w:val="99"/>
    <w:semiHidden/>
    <w:unhideWhenUsed/>
    <w:rsid w:val="000C623F"/>
    <w:rPr>
      <w:color w:val="808080"/>
      <w:shd w:val="clear" w:color="auto" w:fill="E6E6E6"/>
    </w:rPr>
  </w:style>
  <w:style w:type="paragraph" w:styleId="af5">
    <w:name w:val="Document Map"/>
    <w:basedOn w:val="a"/>
    <w:link w:val="af6"/>
    <w:uiPriority w:val="99"/>
    <w:semiHidden/>
    <w:unhideWhenUsed/>
    <w:rsid w:val="00BD7F79"/>
    <w:rPr>
      <w:rFonts w:ascii="宋体" w:eastAsia="宋体"/>
      <w:sz w:val="24"/>
      <w:szCs w:val="24"/>
    </w:rPr>
  </w:style>
  <w:style w:type="character" w:customStyle="1" w:styleId="af6">
    <w:name w:val="文档结构图字符"/>
    <w:basedOn w:val="a0"/>
    <w:link w:val="af5"/>
    <w:uiPriority w:val="99"/>
    <w:semiHidden/>
    <w:rsid w:val="00BD7F79"/>
    <w:rPr>
      <w:rFonts w:ascii="宋体" w:eastAsia="宋体"/>
      <w:sz w:val="24"/>
      <w:szCs w:val="24"/>
    </w:rPr>
  </w:style>
  <w:style w:type="paragraph" w:styleId="af7">
    <w:name w:val="Revision"/>
    <w:hidden/>
    <w:uiPriority w:val="99"/>
    <w:semiHidden/>
    <w:rsid w:val="000305B8"/>
    <w:rPr>
      <w:rFonts w:eastAsia="微软雅黑"/>
      <w:sz w:val="18"/>
    </w:rPr>
  </w:style>
  <w:style w:type="paragraph" w:styleId="af8">
    <w:name w:val="Normal (Web)"/>
    <w:basedOn w:val="a"/>
    <w:uiPriority w:val="99"/>
    <w:semiHidden/>
    <w:unhideWhenUsed/>
    <w:rsid w:val="000C3DF6"/>
    <w:pPr>
      <w:widowControl/>
      <w:spacing w:before="100" w:beforeAutospacing="1" w:after="100" w:afterAutospacing="1"/>
      <w:ind w:firstLineChars="0" w:firstLine="0"/>
      <w:jc w:val="left"/>
    </w:pPr>
    <w:rPr>
      <w:rFonts w:ascii="Times New Roman" w:eastAsiaTheme="minorEastAsia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9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2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mailto:finance@trustlife.com" TargetMode="External"/><Relationship Id="rId21" Type="http://schemas.openxmlformats.org/officeDocument/2006/relationships/image" Target="media/image8.emf"/><Relationship Id="rId22" Type="http://schemas.openxmlformats.org/officeDocument/2006/relationships/oleObject" Target="embeddings/Microsoft_Word_97_-_2004___1.doc"/><Relationship Id="rId23" Type="http://schemas.openxmlformats.org/officeDocument/2006/relationships/image" Target="media/image9.emf"/><Relationship Id="rId24" Type="http://schemas.openxmlformats.org/officeDocument/2006/relationships/oleObject" Target="embeddings/Microsoft_Word_97_-_2004___2.doc"/><Relationship Id="rId25" Type="http://schemas.openxmlformats.org/officeDocument/2006/relationships/image" Target="media/image10.emf"/><Relationship Id="rId26" Type="http://schemas.openxmlformats.org/officeDocument/2006/relationships/package" Target="embeddings/Microsoft_Word___2.docx"/><Relationship Id="rId27" Type="http://schemas.openxmlformats.org/officeDocument/2006/relationships/header" Target="header1.xml"/><Relationship Id="rId28" Type="http://schemas.openxmlformats.org/officeDocument/2006/relationships/header" Target="header2.xm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footer" Target="footer2.xml"/><Relationship Id="rId31" Type="http://schemas.openxmlformats.org/officeDocument/2006/relationships/header" Target="header3.xml"/><Relationship Id="rId32" Type="http://schemas.openxmlformats.org/officeDocument/2006/relationships/footer" Target="footer3.xml"/><Relationship Id="rId9" Type="http://schemas.openxmlformats.org/officeDocument/2006/relationships/package" Target="embeddings/Microsoft_Visio___1111111111.vsdx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33" Type="http://schemas.openxmlformats.org/officeDocument/2006/relationships/fontTable" Target="fontTable.xml"/><Relationship Id="rId34" Type="http://schemas.microsoft.com/office/2011/relationships/people" Target="people.xml"/><Relationship Id="rId35" Type="http://schemas.openxmlformats.org/officeDocument/2006/relationships/theme" Target="theme/theme1.xml"/><Relationship Id="rId10" Type="http://schemas.openxmlformats.org/officeDocument/2006/relationships/hyperlink" Target="http://www.trustlife.com/" TargetMode="External"/><Relationship Id="rId11" Type="http://schemas.openxmlformats.org/officeDocument/2006/relationships/comments" Target="comments.xml"/><Relationship Id="rId12" Type="http://schemas.microsoft.com/office/2011/relationships/commentsExtended" Target="commentsExtended.xml"/><Relationship Id="rId13" Type="http://schemas.openxmlformats.org/officeDocument/2006/relationships/image" Target="media/image2.jpeg"/><Relationship Id="rId14" Type="http://schemas.openxmlformats.org/officeDocument/2006/relationships/image" Target="media/image3.jpeg"/><Relationship Id="rId15" Type="http://schemas.openxmlformats.org/officeDocument/2006/relationships/image" Target="media/image4.png"/><Relationship Id="rId16" Type="http://schemas.openxmlformats.org/officeDocument/2006/relationships/image" Target="media/image5.tiff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mailto:finance@trustlife.co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D93B51-3B95-B142-B01A-6B08F63A8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651</Words>
  <Characters>3715</Characters>
  <Application>Microsoft Macintosh Word</Application>
  <DocSecurity>0</DocSecurity>
  <Lines>30</Lines>
  <Paragraphs>8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22</vt:i4>
      </vt:variant>
    </vt:vector>
  </HeadingPairs>
  <TitlesOfParts>
    <vt:vector size="23" baseType="lpstr">
      <vt:lpstr/>
      <vt:lpstr>【版本日志】</vt:lpstr>
      <vt:lpstr>【文档简介】</vt:lpstr>
      <vt:lpstr>    需求背景</vt:lpstr>
      <vt:lpstr>    文档目的</vt:lpstr>
      <vt:lpstr>【产品概述】</vt:lpstr>
      <vt:lpstr>    目标</vt:lpstr>
      <vt:lpstr>    整体流程/结构</vt:lpstr>
      <vt:lpstr>【产品详述】</vt:lpstr>
      <vt:lpstr>    产品规则</vt:lpstr>
      <vt:lpstr>    新契约规则</vt:lpstr>
      <vt:lpstr>    投核保规则</vt:lpstr>
      <vt:lpstr>    UI原型</vt:lpstr>
      <vt:lpstr>    生日单计算方式</vt:lpstr>
      <vt:lpstr>    支柱保定期寿险A款升级</vt:lpstr>
      <vt:lpstr>    当客户选择保障10年，选择交费20年时提示：</vt:lpstr>
      <vt:lpstr>    保单查询</vt:lpstr>
      <vt:lpstr>    蚂蚁平台产品定义</vt:lpstr>
      <vt:lpstr>    保全</vt:lpstr>
      <vt:lpstr>    理赔</vt:lpstr>
      <vt:lpstr>    财务规则</vt:lpstr>
      <vt:lpstr>【相关文档】</vt:lpstr>
      <vt:lpstr>【项目排期】</vt:lpstr>
    </vt:vector>
  </TitlesOfParts>
  <Company>航旅纵横</Company>
  <LinksUpToDate>false</LinksUpToDate>
  <CharactersWithSpaces>4358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张晶</dc:creator>
  <cp:keywords/>
  <dc:description/>
  <cp:lastModifiedBy>Microsoft Office 用户</cp:lastModifiedBy>
  <cp:revision>2</cp:revision>
  <dcterms:created xsi:type="dcterms:W3CDTF">2019-08-05T03:50:00Z</dcterms:created>
  <dcterms:modified xsi:type="dcterms:W3CDTF">2019-08-05T03:50:00Z</dcterms:modified>
</cp:coreProperties>
</file>