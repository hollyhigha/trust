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BA5074" w14:textId="77777777" w:rsidR="00B926C6" w:rsidRDefault="00B926C6">
      <w:pPr>
        <w:ind w:leftChars="-12" w:left="-22" w:firstLineChars="0" w:firstLine="0"/>
        <w:jc w:val="center"/>
        <w:rPr>
          <w:rFonts w:ascii="微软雅黑" w:hAnsi="微软雅黑"/>
          <w:b/>
          <w:sz w:val="28"/>
        </w:rPr>
      </w:pPr>
    </w:p>
    <w:p w14:paraId="6EAD1847" w14:textId="77777777" w:rsidR="00B926C6" w:rsidRDefault="00C80ABC">
      <w:pPr>
        <w:ind w:firstLineChars="0" w:firstLine="0"/>
        <w:jc w:val="center"/>
        <w:rPr>
          <w:rFonts w:ascii="微软雅黑" w:hAnsi="微软雅黑"/>
          <w:b/>
          <w:sz w:val="28"/>
        </w:rPr>
      </w:pPr>
      <w:r>
        <w:rPr>
          <w:rFonts w:ascii="微软雅黑" w:hAnsi="微软雅黑" w:hint="eastAsia"/>
          <w:b/>
          <w:sz w:val="28"/>
        </w:rPr>
        <w:t>H5接入支付宝支付并签约</w:t>
      </w:r>
    </w:p>
    <w:p w14:paraId="01894718" w14:textId="77777777" w:rsidR="00B926C6" w:rsidRDefault="00C80ABC">
      <w:pPr>
        <w:ind w:firstLineChars="0" w:firstLine="0"/>
        <w:jc w:val="center"/>
        <w:rPr>
          <w:rFonts w:ascii="微软雅黑" w:hAnsi="微软雅黑"/>
          <w:b/>
          <w:sz w:val="28"/>
        </w:rPr>
      </w:pPr>
      <w:r>
        <w:rPr>
          <w:rFonts w:ascii="微软雅黑" w:hAnsi="微软雅黑" w:hint="eastAsia"/>
          <w:b/>
          <w:sz w:val="28"/>
        </w:rPr>
        <w:t>产品需求说明书</w:t>
      </w:r>
    </w:p>
    <w:p w14:paraId="0A791B65" w14:textId="77777777" w:rsidR="00B926C6" w:rsidRDefault="00B926C6">
      <w:pPr>
        <w:ind w:firstLineChars="0" w:firstLine="0"/>
        <w:jc w:val="center"/>
        <w:rPr>
          <w:rFonts w:ascii="微软雅黑" w:hAnsi="微软雅黑"/>
          <w:b/>
          <w:sz w:val="28"/>
        </w:rPr>
      </w:pPr>
      <w:bookmarkStart w:id="0" w:name="_GoBack"/>
      <w:bookmarkEnd w:id="0"/>
    </w:p>
    <w:p w14:paraId="631CA398" w14:textId="77777777" w:rsidR="00B926C6" w:rsidRDefault="00B926C6">
      <w:pPr>
        <w:ind w:firstLine="360"/>
      </w:pPr>
    </w:p>
    <w:p w14:paraId="5CBCE282" w14:textId="77777777" w:rsidR="00B926C6" w:rsidRDefault="00B926C6">
      <w:pPr>
        <w:ind w:firstLineChars="111"/>
        <w:sectPr w:rsidR="00B926C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54A871E" w14:textId="77777777" w:rsidR="00B926C6" w:rsidRDefault="00B926C6">
      <w:pPr>
        <w:ind w:firstLineChars="0" w:firstLine="0"/>
      </w:pPr>
    </w:p>
    <w:p w14:paraId="272E6756" w14:textId="77777777" w:rsidR="00B926C6" w:rsidRDefault="00C80ABC">
      <w:pPr>
        <w:pStyle w:val="1"/>
        <w:ind w:firstLine="420"/>
      </w:pPr>
      <w:r>
        <w:rPr>
          <w:rFonts w:hint="eastAsia"/>
        </w:rPr>
        <w:t>【版本日志</w:t>
      </w:r>
      <w:r>
        <w:t>】</w:t>
      </w:r>
    </w:p>
    <w:p w14:paraId="3A3F1520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914"/>
        <w:gridCol w:w="1142"/>
        <w:gridCol w:w="1597"/>
        <w:gridCol w:w="4869"/>
      </w:tblGrid>
      <w:tr w:rsidR="00B926C6" w14:paraId="31795D1E" w14:textId="77777777">
        <w:trPr>
          <w:trHeight w:val="339"/>
        </w:trPr>
        <w:tc>
          <w:tcPr>
            <w:tcW w:w="914" w:type="dxa"/>
            <w:shd w:val="clear" w:color="auto" w:fill="9CC2E5" w:themeFill="accent1" w:themeFillTint="99"/>
          </w:tcPr>
          <w:p w14:paraId="211A4006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142" w:type="dxa"/>
            <w:shd w:val="clear" w:color="auto" w:fill="9CC2E5" w:themeFill="accent1" w:themeFillTint="99"/>
          </w:tcPr>
          <w:p w14:paraId="0716E007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更新人</w:t>
            </w:r>
          </w:p>
        </w:tc>
        <w:tc>
          <w:tcPr>
            <w:tcW w:w="1597" w:type="dxa"/>
            <w:shd w:val="clear" w:color="auto" w:fill="9CC2E5" w:themeFill="accent1" w:themeFillTint="99"/>
          </w:tcPr>
          <w:p w14:paraId="139D28B7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更新日期</w:t>
            </w:r>
          </w:p>
        </w:tc>
        <w:tc>
          <w:tcPr>
            <w:tcW w:w="4869" w:type="dxa"/>
            <w:shd w:val="clear" w:color="auto" w:fill="9CC2E5" w:themeFill="accent1" w:themeFillTint="99"/>
          </w:tcPr>
          <w:p w14:paraId="0F2FA27D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更新内容</w:t>
            </w:r>
          </w:p>
        </w:tc>
      </w:tr>
      <w:tr w:rsidR="00B926C6" w14:paraId="454FB3E5" w14:textId="77777777">
        <w:tc>
          <w:tcPr>
            <w:tcW w:w="914" w:type="dxa"/>
            <w:vAlign w:val="center"/>
          </w:tcPr>
          <w:p w14:paraId="17F61B39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V1.0</w:t>
            </w:r>
          </w:p>
        </w:tc>
        <w:tc>
          <w:tcPr>
            <w:tcW w:w="1142" w:type="dxa"/>
            <w:vAlign w:val="center"/>
          </w:tcPr>
          <w:p w14:paraId="577F0C95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李新影</w:t>
            </w:r>
          </w:p>
        </w:tc>
        <w:tc>
          <w:tcPr>
            <w:tcW w:w="1597" w:type="dxa"/>
            <w:vAlign w:val="center"/>
          </w:tcPr>
          <w:p w14:paraId="401296C8" w14:textId="77777777" w:rsidR="00B926C6" w:rsidRDefault="00C80ABC">
            <w:pPr>
              <w:adjustRightInd w:val="0"/>
              <w:snapToGrid w:val="0"/>
              <w:ind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2019-01-10</w:t>
            </w:r>
          </w:p>
        </w:tc>
        <w:tc>
          <w:tcPr>
            <w:tcW w:w="4869" w:type="dxa"/>
            <w:vAlign w:val="center"/>
          </w:tcPr>
          <w:p w14:paraId="242F4AA7" w14:textId="77777777" w:rsidR="00B926C6" w:rsidRDefault="00C80ABC">
            <w:pPr>
              <w:pStyle w:val="af6"/>
              <w:numPr>
                <w:ilvl w:val="0"/>
                <w:numId w:val="4"/>
              </w:numPr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产品需求说明书初稿</w:t>
            </w:r>
          </w:p>
        </w:tc>
      </w:tr>
    </w:tbl>
    <w:p w14:paraId="1DB5401F" w14:textId="77777777" w:rsidR="00B926C6" w:rsidRDefault="00B926C6">
      <w:pPr>
        <w:ind w:firstLine="360"/>
      </w:pPr>
    </w:p>
    <w:p w14:paraId="4D699644" w14:textId="77777777" w:rsidR="00B926C6" w:rsidRDefault="00C80ABC">
      <w:pPr>
        <w:pStyle w:val="1"/>
        <w:numPr>
          <w:ilvl w:val="0"/>
          <w:numId w:val="5"/>
        </w:numPr>
        <w:ind w:firstLineChars="0"/>
      </w:pPr>
      <w:r>
        <w:rPr>
          <w:rFonts w:hint="eastAsia"/>
        </w:rPr>
        <w:t>【背景和目标】</w:t>
      </w:r>
    </w:p>
    <w:p w14:paraId="66B68099" w14:textId="77777777" w:rsidR="00B926C6" w:rsidRDefault="00C80ABC">
      <w:pPr>
        <w:pStyle w:val="af6"/>
        <w:ind w:left="840" w:firstLineChars="0" w:firstLine="360"/>
      </w:pPr>
      <w:r>
        <w:rPr>
          <w:rFonts w:hint="eastAsia"/>
        </w:rPr>
        <w:t>客户投保时选择期交产品或短期险勾选自动续保产品时，在</w:t>
      </w:r>
      <w:r>
        <w:rPr>
          <w:rFonts w:hint="eastAsia"/>
        </w:rPr>
        <w:t>APP</w:t>
      </w:r>
      <w:r>
        <w:rPr>
          <w:rFonts w:hint="eastAsia"/>
        </w:rPr>
        <w:t>端可以支持支付宝支付，在</w:t>
      </w:r>
      <w:r>
        <w:rPr>
          <w:rFonts w:hint="eastAsia"/>
        </w:rPr>
        <w:t>PC</w:t>
      </w:r>
      <w:r>
        <w:rPr>
          <w:rFonts w:hint="eastAsia"/>
        </w:rPr>
        <w:t>端、</w:t>
      </w:r>
      <w:r>
        <w:rPr>
          <w:rFonts w:hint="eastAsia"/>
        </w:rPr>
        <w:t>H5</w:t>
      </w:r>
      <w:r>
        <w:rPr>
          <w:rFonts w:hint="eastAsia"/>
        </w:rPr>
        <w:t>端时不允许支付宝支付，原因是</w:t>
      </w:r>
      <w:r>
        <w:rPr>
          <w:rFonts w:hint="eastAsia"/>
        </w:rPr>
        <w:t>APP</w:t>
      </w:r>
      <w:r>
        <w:rPr>
          <w:rFonts w:hint="eastAsia"/>
        </w:rPr>
        <w:t>接入时未签约</w:t>
      </w:r>
      <w:r>
        <w:rPr>
          <w:rFonts w:hint="eastAsia"/>
        </w:rPr>
        <w:t>PC</w:t>
      </w:r>
      <w:r>
        <w:rPr>
          <w:rFonts w:hint="eastAsia"/>
        </w:rPr>
        <w:t>端、</w:t>
      </w:r>
      <w:r>
        <w:rPr>
          <w:rFonts w:hint="eastAsia"/>
        </w:rPr>
        <w:t>H5</w:t>
      </w:r>
      <w:r>
        <w:rPr>
          <w:rFonts w:hint="eastAsia"/>
        </w:rPr>
        <w:t>端支付并签约产品，为了给客户更好的支付体验，现接入</w:t>
      </w:r>
      <w:r>
        <w:rPr>
          <w:rFonts w:hint="eastAsia"/>
        </w:rPr>
        <w:t>PC</w:t>
      </w:r>
      <w:r>
        <w:rPr>
          <w:rFonts w:hint="eastAsia"/>
        </w:rPr>
        <w:t>端、</w:t>
      </w:r>
      <w:r>
        <w:rPr>
          <w:rFonts w:hint="eastAsia"/>
        </w:rPr>
        <w:t>H5</w:t>
      </w:r>
      <w:r>
        <w:rPr>
          <w:rFonts w:hint="eastAsia"/>
        </w:rPr>
        <w:t>端支付并签约产品；</w:t>
      </w:r>
    </w:p>
    <w:p w14:paraId="02705BE1" w14:textId="77777777" w:rsidR="00B926C6" w:rsidRDefault="00C80ABC">
      <w:pPr>
        <w:pStyle w:val="af6"/>
        <w:ind w:left="840" w:firstLineChars="0" w:firstLine="360"/>
      </w:pPr>
      <w:r>
        <w:rPr>
          <w:rFonts w:hint="eastAsia"/>
        </w:rPr>
        <w:t>签约产品</w:t>
      </w:r>
      <w:r>
        <w:rPr>
          <w:rFonts w:hint="eastAsia"/>
        </w:rPr>
        <w:t>1.0</w:t>
      </w:r>
      <w:r>
        <w:rPr>
          <w:rFonts w:hint="eastAsia"/>
        </w:rPr>
        <w:t>版本同时支持</w:t>
      </w:r>
      <w:r>
        <w:rPr>
          <w:rFonts w:hint="eastAsia"/>
        </w:rPr>
        <w:t>PC</w:t>
      </w:r>
      <w:r>
        <w:rPr>
          <w:rFonts w:hint="eastAsia"/>
        </w:rPr>
        <w:t>端和</w:t>
      </w:r>
      <w:r>
        <w:rPr>
          <w:rFonts w:hint="eastAsia"/>
        </w:rPr>
        <w:t>H5</w:t>
      </w:r>
      <w:r>
        <w:rPr>
          <w:rFonts w:hint="eastAsia"/>
        </w:rPr>
        <w:t>端，但是不校验交费人身份信息，可以第三方交费人交费；</w:t>
      </w:r>
      <w:r>
        <w:rPr>
          <w:rFonts w:hint="eastAsia"/>
        </w:rPr>
        <w:t>2.0</w:t>
      </w:r>
      <w:r>
        <w:rPr>
          <w:rFonts w:hint="eastAsia"/>
        </w:rPr>
        <w:t>版本只支持</w:t>
      </w:r>
      <w:r>
        <w:rPr>
          <w:rFonts w:hint="eastAsia"/>
        </w:rPr>
        <w:t>H5</w:t>
      </w:r>
      <w:r>
        <w:rPr>
          <w:rFonts w:hint="eastAsia"/>
        </w:rPr>
        <w:t>接入，不支持</w:t>
      </w:r>
      <w:r>
        <w:rPr>
          <w:rFonts w:hint="eastAsia"/>
        </w:rPr>
        <w:t>PC</w:t>
      </w:r>
      <w:r>
        <w:rPr>
          <w:rFonts w:hint="eastAsia"/>
        </w:rPr>
        <w:t>端接入，校验交费人身份信息，不可以第三方交费人交费，根据《互联网保险业务监管暂行办法》中明确第二十条规定，确保付款人、投保人为投保人本人，故只接入</w:t>
      </w:r>
      <w:r>
        <w:rPr>
          <w:rFonts w:hint="eastAsia"/>
        </w:rPr>
        <w:t>2.0</w:t>
      </w:r>
      <w:r>
        <w:rPr>
          <w:rFonts w:hint="eastAsia"/>
        </w:rPr>
        <w:t>版本，支持</w:t>
      </w:r>
      <w:r>
        <w:rPr>
          <w:rFonts w:hint="eastAsia"/>
        </w:rPr>
        <w:t>H5</w:t>
      </w:r>
      <w:r>
        <w:rPr>
          <w:rFonts w:hint="eastAsia"/>
        </w:rPr>
        <w:t>端支付并签约产品；暂不接入</w:t>
      </w:r>
      <w:r>
        <w:rPr>
          <w:rFonts w:hint="eastAsia"/>
        </w:rPr>
        <w:t>PC</w:t>
      </w:r>
      <w:r>
        <w:rPr>
          <w:rFonts w:hint="eastAsia"/>
        </w:rPr>
        <w:t>端支付并签约产品；</w:t>
      </w:r>
    </w:p>
    <w:p w14:paraId="2B81889A" w14:textId="77777777" w:rsidR="00B926C6" w:rsidRDefault="00C80ABC">
      <w:pPr>
        <w:pStyle w:val="1"/>
        <w:numPr>
          <w:ilvl w:val="0"/>
          <w:numId w:val="5"/>
        </w:numPr>
        <w:ind w:firstLineChars="0"/>
      </w:pPr>
      <w:r>
        <w:rPr>
          <w:rFonts w:hint="eastAsia"/>
        </w:rPr>
        <w:t>【产品概述】</w:t>
      </w:r>
    </w:p>
    <w:p w14:paraId="236248D3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业务名词解释</w:t>
      </w:r>
      <w:r>
        <w:rPr>
          <w:rFonts w:hint="eastAsia"/>
        </w:rPr>
        <w:t xml:space="preserve"> </w:t>
      </w:r>
    </w:p>
    <w:p w14:paraId="0C909F12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1650"/>
        <w:gridCol w:w="6872"/>
      </w:tblGrid>
      <w:tr w:rsidR="00B926C6" w14:paraId="0392DA36" w14:textId="77777777">
        <w:tc>
          <w:tcPr>
            <w:tcW w:w="1650" w:type="dxa"/>
            <w:shd w:val="clear" w:color="auto" w:fill="9CC2E5" w:themeFill="accent1" w:themeFillTint="99"/>
          </w:tcPr>
          <w:p w14:paraId="233335E8" w14:textId="77777777" w:rsidR="00B926C6" w:rsidRDefault="00C80ABC">
            <w:pPr>
              <w:ind w:firstLineChars="0" w:firstLine="0"/>
              <w:jc w:val="center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业务名词</w:t>
            </w:r>
          </w:p>
        </w:tc>
        <w:tc>
          <w:tcPr>
            <w:tcW w:w="6872" w:type="dxa"/>
            <w:shd w:val="clear" w:color="auto" w:fill="9CC2E5" w:themeFill="accent1" w:themeFillTint="99"/>
          </w:tcPr>
          <w:p w14:paraId="7EA7B9E1" w14:textId="77777777" w:rsidR="00B926C6" w:rsidRDefault="00C80ABC">
            <w:pPr>
              <w:ind w:firstLineChars="0" w:firstLine="0"/>
              <w:jc w:val="center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定义</w:t>
            </w:r>
          </w:p>
        </w:tc>
      </w:tr>
    </w:tbl>
    <w:p w14:paraId="33CA0BA1" w14:textId="77777777" w:rsidR="00B926C6" w:rsidRDefault="00B926C6">
      <w:pPr>
        <w:ind w:firstLine="360"/>
      </w:pPr>
    </w:p>
    <w:p w14:paraId="692CFA4D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产品涉众及用例</w:t>
      </w:r>
      <w:r>
        <w:rPr>
          <w:rFonts w:hint="eastAsia"/>
        </w:rPr>
        <w:t xml:space="preserve"> </w:t>
      </w:r>
    </w:p>
    <w:p w14:paraId="7D8B3B81" w14:textId="77777777" w:rsidR="00B926C6" w:rsidRDefault="00C80ABC">
      <w:pPr>
        <w:pStyle w:val="af6"/>
        <w:numPr>
          <w:ilvl w:val="0"/>
          <w:numId w:val="6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产品涉众</w:t>
      </w:r>
    </w:p>
    <w:p w14:paraId="6176B467" w14:textId="77777777" w:rsidR="00B926C6" w:rsidRDefault="00C80ABC">
      <w:pPr>
        <w:pStyle w:val="af6"/>
        <w:numPr>
          <w:ilvl w:val="0"/>
          <w:numId w:val="6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用例</w:t>
      </w:r>
    </w:p>
    <w:p w14:paraId="21F3CD07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lastRenderedPageBreak/>
        <w:t>整体流程</w:t>
      </w:r>
    </w:p>
    <w:p w14:paraId="210D57D1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功能范围</w:t>
      </w:r>
      <w:r>
        <w:rPr>
          <w:rFonts w:hint="eastAsia"/>
        </w:rPr>
        <w:t xml:space="preserve"> </w:t>
      </w:r>
    </w:p>
    <w:p w14:paraId="17EEB157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617" w:type="dxa"/>
        <w:jc w:val="center"/>
        <w:tblLayout w:type="fixed"/>
        <w:tblLook w:val="04A0" w:firstRow="1" w:lastRow="0" w:firstColumn="1" w:lastColumn="0" w:noHBand="0" w:noVBand="1"/>
      </w:tblPr>
      <w:tblGrid>
        <w:gridCol w:w="674"/>
        <w:gridCol w:w="2654"/>
        <w:gridCol w:w="4010"/>
        <w:gridCol w:w="1279"/>
      </w:tblGrid>
      <w:tr w:rsidR="00B926C6" w14:paraId="5A5B2937" w14:textId="77777777">
        <w:trPr>
          <w:trHeight w:val="311"/>
          <w:jc w:val="center"/>
        </w:trPr>
        <w:tc>
          <w:tcPr>
            <w:tcW w:w="674" w:type="dxa"/>
            <w:shd w:val="clear" w:color="auto" w:fill="9CC2E5" w:themeFill="accent1" w:themeFillTint="99"/>
          </w:tcPr>
          <w:p w14:paraId="3B1603DD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654" w:type="dxa"/>
            <w:shd w:val="clear" w:color="auto" w:fill="9CC2E5" w:themeFill="accent1" w:themeFillTint="99"/>
          </w:tcPr>
          <w:p w14:paraId="569F0409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4010" w:type="dxa"/>
            <w:shd w:val="clear" w:color="auto" w:fill="9CC2E5" w:themeFill="accent1" w:themeFillTint="99"/>
          </w:tcPr>
          <w:p w14:paraId="2D6AA370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1279" w:type="dxa"/>
            <w:shd w:val="clear" w:color="auto" w:fill="9CC2E5" w:themeFill="accent1" w:themeFillTint="99"/>
          </w:tcPr>
          <w:p w14:paraId="6F0CD52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优先级</w:t>
            </w:r>
          </w:p>
        </w:tc>
      </w:tr>
      <w:tr w:rsidR="00B926C6" w14:paraId="05CE4141" w14:textId="77777777" w:rsidTr="000B45E1">
        <w:trPr>
          <w:trHeight w:val="633"/>
          <w:jc w:val="center"/>
        </w:trPr>
        <w:tc>
          <w:tcPr>
            <w:tcW w:w="674" w:type="dxa"/>
            <w:shd w:val="clear" w:color="auto" w:fill="9CC2E5" w:themeFill="accent1" w:themeFillTint="99"/>
          </w:tcPr>
          <w:p w14:paraId="76490535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2654" w:type="dxa"/>
            <w:shd w:val="clear" w:color="auto" w:fill="9CC2E5" w:themeFill="accent1" w:themeFillTint="99"/>
          </w:tcPr>
          <w:p w14:paraId="6A59C779" w14:textId="77777777" w:rsidR="00B926C6" w:rsidRDefault="00C80ABC" w:rsidP="00472C67">
            <w:pPr>
              <w:ind w:firstLineChars="0" w:firstLine="0"/>
              <w:jc w:val="left"/>
            </w:pPr>
            <w:r>
              <w:rPr>
                <w:rFonts w:hint="eastAsia"/>
              </w:rPr>
              <w:t>新契约</w:t>
            </w:r>
          </w:p>
        </w:tc>
        <w:tc>
          <w:tcPr>
            <w:tcW w:w="4010" w:type="dxa"/>
            <w:shd w:val="clear" w:color="auto" w:fill="9CC2E5" w:themeFill="accent1" w:themeFillTint="99"/>
          </w:tcPr>
          <w:p w14:paraId="11466BAA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H5</w:t>
            </w:r>
            <w:r>
              <w:rPr>
                <w:rFonts w:hint="eastAsia"/>
              </w:rPr>
              <w:t>端</w:t>
            </w:r>
            <w:r w:rsidR="00472C67">
              <w:rPr>
                <w:rFonts w:hint="eastAsia"/>
              </w:rPr>
              <w:t>新契约支付方式</w:t>
            </w:r>
            <w:r>
              <w:rPr>
                <w:rFonts w:hint="eastAsia"/>
              </w:rPr>
              <w:t>接入</w:t>
            </w:r>
            <w:r w:rsidR="00472C67">
              <w:rPr>
                <w:rFonts w:hint="eastAsia"/>
              </w:rPr>
              <w:t>支付宝</w:t>
            </w:r>
            <w:r>
              <w:rPr>
                <w:rFonts w:hint="eastAsia"/>
              </w:rPr>
              <w:t>支付并签约产品，本产品限额为：</w:t>
            </w:r>
            <w:r>
              <w:t>单笔、单日</w:t>
            </w:r>
            <w:r>
              <w:t>1</w:t>
            </w:r>
            <w:r>
              <w:t>万，单月</w:t>
            </w:r>
            <w:r>
              <w:t>6</w:t>
            </w:r>
            <w:r>
              <w:t>万</w:t>
            </w:r>
            <w:r>
              <w:rPr>
                <w:rFonts w:hint="eastAsia"/>
              </w:rPr>
              <w:t>；</w:t>
            </w:r>
            <w:r>
              <w:t xml:space="preserve"> </w:t>
            </w:r>
          </w:p>
        </w:tc>
        <w:tc>
          <w:tcPr>
            <w:tcW w:w="1279" w:type="dxa"/>
            <w:shd w:val="clear" w:color="auto" w:fill="9CC2E5" w:themeFill="accent1" w:themeFillTint="99"/>
          </w:tcPr>
          <w:p w14:paraId="559D1227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P0</w:t>
            </w:r>
          </w:p>
        </w:tc>
      </w:tr>
      <w:tr w:rsidR="00B926C6" w14:paraId="3A6F0F41" w14:textId="77777777" w:rsidTr="00F16FC4">
        <w:trPr>
          <w:trHeight w:val="703"/>
          <w:jc w:val="center"/>
        </w:trPr>
        <w:tc>
          <w:tcPr>
            <w:tcW w:w="674" w:type="dxa"/>
            <w:shd w:val="clear" w:color="auto" w:fill="9CC2E5" w:themeFill="accent1" w:themeFillTint="99"/>
          </w:tcPr>
          <w:p w14:paraId="54AA2158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2654" w:type="dxa"/>
            <w:shd w:val="clear" w:color="auto" w:fill="9CC2E5" w:themeFill="accent1" w:themeFillTint="99"/>
          </w:tcPr>
          <w:p w14:paraId="1DCE18CB" w14:textId="77777777" w:rsidR="00B926C6" w:rsidRDefault="007744CF" w:rsidP="009B32E6">
            <w:pPr>
              <w:ind w:firstLineChars="0" w:firstLine="0"/>
              <w:jc w:val="left"/>
            </w:pPr>
            <w:r>
              <w:rPr>
                <w:rFonts w:hint="eastAsia"/>
              </w:rPr>
              <w:t>解约回流</w:t>
            </w:r>
          </w:p>
        </w:tc>
        <w:tc>
          <w:tcPr>
            <w:tcW w:w="4010" w:type="dxa"/>
            <w:shd w:val="clear" w:color="auto" w:fill="9CC2E5" w:themeFill="accent1" w:themeFillTint="99"/>
          </w:tcPr>
          <w:p w14:paraId="0699E5D6" w14:textId="77777777" w:rsidR="00B926C6" w:rsidRDefault="00C80ABC" w:rsidP="009B32E6">
            <w:pPr>
              <w:ind w:firstLineChars="0" w:firstLine="0"/>
              <w:jc w:val="left"/>
            </w:pPr>
            <w:r>
              <w:rPr>
                <w:rFonts w:hint="eastAsia"/>
              </w:rPr>
              <w:t>蚂蚁解约后回传信美，将是否签约标志置为“否”；</w:t>
            </w:r>
          </w:p>
          <w:p w14:paraId="5912FE29" w14:textId="77777777" w:rsidR="00B926C6" w:rsidRDefault="00B926C6" w:rsidP="009B32E6">
            <w:pPr>
              <w:pStyle w:val="af6"/>
              <w:ind w:left="720" w:firstLineChars="0" w:firstLine="0"/>
              <w:jc w:val="left"/>
            </w:pPr>
          </w:p>
        </w:tc>
        <w:tc>
          <w:tcPr>
            <w:tcW w:w="1279" w:type="dxa"/>
            <w:shd w:val="clear" w:color="auto" w:fill="9CC2E5" w:themeFill="accent1" w:themeFillTint="99"/>
          </w:tcPr>
          <w:p w14:paraId="48AD464F" w14:textId="77777777" w:rsidR="00B926C6" w:rsidRDefault="00C80ABC" w:rsidP="009B32E6">
            <w:pPr>
              <w:ind w:firstLineChars="0" w:firstLine="0"/>
              <w:jc w:val="left"/>
            </w:pPr>
            <w:r>
              <w:rPr>
                <w:rFonts w:hint="eastAsia"/>
              </w:rPr>
              <w:t>P0</w:t>
            </w:r>
          </w:p>
        </w:tc>
      </w:tr>
      <w:tr w:rsidR="00B926C6" w14:paraId="7DFC7869" w14:textId="77777777">
        <w:trPr>
          <w:trHeight w:val="717"/>
          <w:jc w:val="center"/>
        </w:trPr>
        <w:tc>
          <w:tcPr>
            <w:tcW w:w="674" w:type="dxa"/>
            <w:shd w:val="clear" w:color="auto" w:fill="9CC2E5" w:themeFill="accent1" w:themeFillTint="99"/>
          </w:tcPr>
          <w:p w14:paraId="51A90030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2654" w:type="dxa"/>
            <w:shd w:val="clear" w:color="auto" w:fill="9CC2E5" w:themeFill="accent1" w:themeFillTint="99"/>
          </w:tcPr>
          <w:p w14:paraId="5B790787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续期或续保</w:t>
            </w:r>
            <w:r w:rsidR="00880984">
              <w:rPr>
                <w:rFonts w:hint="eastAsia"/>
              </w:rPr>
              <w:t>扣费</w:t>
            </w:r>
          </w:p>
        </w:tc>
        <w:tc>
          <w:tcPr>
            <w:tcW w:w="4010" w:type="dxa"/>
            <w:shd w:val="clear" w:color="auto" w:fill="9CC2E5" w:themeFill="accent1" w:themeFillTint="99"/>
          </w:tcPr>
          <w:p w14:paraId="4D22BAEE" w14:textId="77777777" w:rsidR="00880984" w:rsidRDefault="00880984">
            <w:pPr>
              <w:ind w:firstLineChars="0" w:firstLine="0"/>
              <w:jc w:val="left"/>
            </w:pPr>
            <w:r>
              <w:rPr>
                <w:rFonts w:hint="eastAsia"/>
              </w:rPr>
              <w:t xml:space="preserve">1. </w:t>
            </w:r>
            <w:r w:rsidR="00C80ABC">
              <w:rPr>
                <w:rFonts w:hint="eastAsia"/>
              </w:rPr>
              <w:t>续期或续保代扣根据</w:t>
            </w:r>
            <w:r w:rsidR="00F16FC4">
              <w:rPr>
                <w:rFonts w:hint="eastAsia"/>
              </w:rPr>
              <w:t>订单</w:t>
            </w:r>
            <w:r w:rsidR="00B2774C">
              <w:rPr>
                <w:rFonts w:hint="eastAsia"/>
              </w:rPr>
              <w:t>首期</w:t>
            </w:r>
            <w:r w:rsidR="00C80ABC">
              <w:rPr>
                <w:rFonts w:hint="eastAsia"/>
              </w:rPr>
              <w:t>签约的是</w:t>
            </w:r>
            <w:r w:rsidR="00C80ABC">
              <w:rPr>
                <w:rFonts w:hint="eastAsia"/>
              </w:rPr>
              <w:t>H5</w:t>
            </w:r>
            <w:r w:rsidR="00C80ABC">
              <w:rPr>
                <w:rFonts w:hint="eastAsia"/>
              </w:rPr>
              <w:t>端产品还是</w:t>
            </w:r>
            <w:r w:rsidR="00C80ABC">
              <w:rPr>
                <w:rFonts w:hint="eastAsia"/>
              </w:rPr>
              <w:t>APP</w:t>
            </w:r>
            <w:r w:rsidR="00C80ABC">
              <w:rPr>
                <w:rFonts w:hint="eastAsia"/>
              </w:rPr>
              <w:t>端产品调用不同的代扣产品</w:t>
            </w:r>
            <w:r w:rsidR="00F16FC4">
              <w:rPr>
                <w:rFonts w:hint="eastAsia"/>
              </w:rPr>
              <w:t>；</w:t>
            </w:r>
          </w:p>
          <w:p w14:paraId="486A2416" w14:textId="77777777" w:rsidR="00B926C6" w:rsidRDefault="00880984">
            <w:pPr>
              <w:ind w:firstLineChars="0" w:firstLine="0"/>
              <w:jc w:val="left"/>
            </w:pPr>
            <w:r>
              <w:rPr>
                <w:rFonts w:hint="eastAsia"/>
              </w:rPr>
              <w:t xml:space="preserve">2. </w:t>
            </w:r>
            <w:r w:rsidR="00C80ABC">
              <w:rPr>
                <w:rFonts w:hint="eastAsia"/>
              </w:rPr>
              <w:t>如果签约标志为“否”或是签约协议为空时，发送客户签约短信，提醒客户重新签约；</w:t>
            </w:r>
          </w:p>
          <w:p w14:paraId="2AF741DA" w14:textId="77777777" w:rsidR="00880984" w:rsidRDefault="00880984">
            <w:pPr>
              <w:ind w:firstLineChars="0" w:firstLine="0"/>
              <w:jc w:val="left"/>
            </w:pPr>
          </w:p>
        </w:tc>
        <w:tc>
          <w:tcPr>
            <w:tcW w:w="1279" w:type="dxa"/>
            <w:shd w:val="clear" w:color="auto" w:fill="9CC2E5" w:themeFill="accent1" w:themeFillTint="99"/>
          </w:tcPr>
          <w:p w14:paraId="6AA60436" w14:textId="77777777" w:rsidR="00B926C6" w:rsidRDefault="00C80ABC">
            <w:pPr>
              <w:ind w:firstLineChars="0" w:firstLine="0"/>
              <w:jc w:val="left"/>
            </w:pPr>
            <w:r>
              <w:rPr>
                <w:rFonts w:hint="eastAsia"/>
              </w:rPr>
              <w:t>P0</w:t>
            </w:r>
          </w:p>
        </w:tc>
      </w:tr>
    </w:tbl>
    <w:p w14:paraId="59A44A74" w14:textId="77777777" w:rsidR="00B926C6" w:rsidRDefault="00B926C6">
      <w:pPr>
        <w:ind w:firstLine="360"/>
      </w:pPr>
    </w:p>
    <w:p w14:paraId="0EC93D27" w14:textId="77777777" w:rsidR="00B926C6" w:rsidRDefault="00C80ABC" w:rsidP="000B45E1">
      <w:pPr>
        <w:pStyle w:val="2"/>
        <w:numPr>
          <w:ilvl w:val="1"/>
          <w:numId w:val="5"/>
        </w:numPr>
      </w:pPr>
      <w:r>
        <w:rPr>
          <w:rFonts w:hint="eastAsia"/>
        </w:rPr>
        <w:t>交互及视觉</w:t>
      </w:r>
      <w:r>
        <w:t>D</w:t>
      </w:r>
      <w:r>
        <w:rPr>
          <w:rFonts w:hint="eastAsia"/>
        </w:rPr>
        <w:t>emo</w:t>
      </w:r>
      <w:r>
        <w:t xml:space="preserve"> </w:t>
      </w:r>
    </w:p>
    <w:p w14:paraId="593BC20E" w14:textId="77777777" w:rsidR="00B926C6" w:rsidRDefault="00C80ABC">
      <w:pPr>
        <w:pStyle w:val="1"/>
        <w:numPr>
          <w:ilvl w:val="0"/>
          <w:numId w:val="5"/>
        </w:numPr>
        <w:ind w:firstLineChars="0"/>
      </w:pPr>
      <w:r>
        <w:rPr>
          <w:rFonts w:hint="eastAsia"/>
        </w:rPr>
        <w:t>【产品详述】</w:t>
      </w:r>
    </w:p>
    <w:p w14:paraId="64907876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H5</w:t>
      </w:r>
      <w:r>
        <w:rPr>
          <w:rFonts w:hint="eastAsia"/>
        </w:rPr>
        <w:t>端新契约接入支付宝支付并签约</w:t>
      </w:r>
    </w:p>
    <w:p w14:paraId="156A3DDB" w14:textId="77777777" w:rsidR="00B926C6" w:rsidRDefault="00C80ABC">
      <w:pPr>
        <w:pStyle w:val="3"/>
        <w:numPr>
          <w:ilvl w:val="2"/>
          <w:numId w:val="8"/>
        </w:numPr>
        <w:ind w:firstLineChars="0"/>
      </w:pPr>
      <w:r>
        <w:rPr>
          <w:rFonts w:hint="eastAsia"/>
        </w:rPr>
        <w:t>功能简述</w:t>
      </w:r>
      <w:r>
        <w:rPr>
          <w:rFonts w:hint="eastAsia"/>
        </w:rPr>
        <w:t xml:space="preserve"> </w:t>
      </w:r>
    </w:p>
    <w:p w14:paraId="27D3BF1F" w14:textId="77777777" w:rsidR="00B926C6" w:rsidRDefault="00C80ABC">
      <w:pPr>
        <w:ind w:firstLineChars="0" w:firstLine="0"/>
        <w:rPr>
          <w:rFonts w:ascii="Helvetica" w:hAnsi="Helvetica"/>
          <w:color w:val="2F2F2F"/>
          <w:shd w:val="clear" w:color="auto" w:fill="FFFFFF"/>
        </w:rPr>
      </w:pPr>
      <w:r>
        <w:rPr>
          <w:rFonts w:ascii="Helvetica" w:hAnsi="Helvetica"/>
          <w:color w:val="2F2F2F"/>
          <w:shd w:val="clear" w:color="auto" w:fill="FFFFFF"/>
        </w:rPr>
        <w:tab/>
      </w:r>
      <w:r>
        <w:rPr>
          <w:rFonts w:ascii="Helvetica" w:hAnsi="Helvetica" w:hint="eastAsia"/>
          <w:color w:val="2F2F2F"/>
          <w:shd w:val="clear" w:color="auto" w:fill="FFFFFF"/>
        </w:rPr>
        <w:t>H5</w:t>
      </w:r>
      <w:r>
        <w:rPr>
          <w:rFonts w:ascii="Helvetica" w:hAnsi="Helvetica" w:hint="eastAsia"/>
          <w:color w:val="2F2F2F"/>
          <w:shd w:val="clear" w:color="auto" w:fill="FFFFFF"/>
        </w:rPr>
        <w:t>端新契约接入支付宝支付并签约代扣产品；</w:t>
      </w:r>
      <w:r>
        <w:rPr>
          <w:rFonts w:ascii="Helvetica" w:hAnsi="Helvetica"/>
          <w:color w:val="2F2F2F"/>
          <w:shd w:val="clear" w:color="auto" w:fill="FFFFFF"/>
        </w:rPr>
        <w:t>首次支付时可允许用户签约代扣协议，后续</w:t>
      </w:r>
      <w:r>
        <w:rPr>
          <w:rFonts w:ascii="Helvetica" w:hAnsi="Helvetica" w:hint="eastAsia"/>
          <w:color w:val="2F2F2F"/>
          <w:shd w:val="clear" w:color="auto" w:fill="FFFFFF"/>
        </w:rPr>
        <w:t>续期或续保产品代扣时保险公司</w:t>
      </w:r>
      <w:r>
        <w:rPr>
          <w:rFonts w:ascii="Helvetica" w:hAnsi="Helvetica"/>
          <w:color w:val="2F2F2F"/>
          <w:shd w:val="clear" w:color="auto" w:fill="FFFFFF"/>
        </w:rPr>
        <w:t>直接发起扣款，无需用户前端输入密码。</w:t>
      </w:r>
    </w:p>
    <w:p w14:paraId="0157C376" w14:textId="77777777" w:rsidR="00B926C6" w:rsidRDefault="00B926C6">
      <w:pPr>
        <w:ind w:firstLineChars="0" w:firstLine="0"/>
        <w:rPr>
          <w:rFonts w:ascii="Helvetica" w:hAnsi="Helvetica"/>
          <w:color w:val="2F2F2F"/>
          <w:shd w:val="clear" w:color="auto" w:fill="FFFFFF"/>
        </w:rPr>
      </w:pPr>
    </w:p>
    <w:p w14:paraId="1EF22604" w14:textId="77777777" w:rsidR="00B926C6" w:rsidRDefault="00C80ABC">
      <w:pPr>
        <w:pStyle w:val="3"/>
        <w:numPr>
          <w:ilvl w:val="2"/>
          <w:numId w:val="8"/>
        </w:numPr>
        <w:ind w:firstLineChars="0"/>
        <w:rPr>
          <w:ins w:id="1" w:author="Microsoft Office 用户" w:date="2019-07-01T14:53:00Z"/>
        </w:rPr>
      </w:pPr>
      <w:r>
        <w:rPr>
          <w:rFonts w:hint="eastAsia"/>
        </w:rPr>
        <w:lastRenderedPageBreak/>
        <w:t>流程图</w:t>
      </w:r>
      <w:r>
        <w:rPr>
          <w:rFonts w:hint="eastAsia"/>
        </w:rPr>
        <w:t xml:space="preserve"> </w:t>
      </w:r>
    </w:p>
    <w:p w14:paraId="4AA91802" w14:textId="77777777" w:rsidR="003213CC" w:rsidRPr="003213CC" w:rsidRDefault="00AC21F5" w:rsidP="000B45E1">
      <w:pPr>
        <w:ind w:firstLine="360"/>
      </w:pPr>
      <w:r w:rsidRPr="00AC21F5">
        <w:rPr>
          <w:noProof/>
        </w:rPr>
        <w:drawing>
          <wp:inline distT="0" distB="0" distL="0" distR="0" wp14:anchorId="0CAC6F9D" wp14:editId="4E42A3FD">
            <wp:extent cx="5274310" cy="6744335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DEAD" w14:textId="77777777" w:rsidR="00B926C6" w:rsidRDefault="00B926C6">
      <w:pPr>
        <w:ind w:firstLine="360"/>
      </w:pPr>
    </w:p>
    <w:p w14:paraId="400D8231" w14:textId="77777777" w:rsidR="00B926C6" w:rsidRDefault="006F7559" w:rsidP="00BB365B">
      <w:pPr>
        <w:tabs>
          <w:tab w:val="left" w:pos="1112"/>
        </w:tabs>
        <w:ind w:firstLine="360"/>
      </w:pPr>
      <w:r w:rsidRPr="006F7559">
        <w:rPr>
          <w:noProof/>
        </w:rPr>
        <w:t xml:space="preserve"> </w:t>
      </w:r>
      <w:r w:rsidR="000A22AA">
        <w:rPr>
          <w:noProof/>
        </w:rPr>
        <w:tab/>
      </w:r>
    </w:p>
    <w:p w14:paraId="6148687E" w14:textId="77777777" w:rsidR="00B926C6" w:rsidRDefault="00C80ABC">
      <w:pPr>
        <w:pStyle w:val="3"/>
        <w:numPr>
          <w:ilvl w:val="2"/>
          <w:numId w:val="8"/>
        </w:numPr>
        <w:ind w:firstLineChars="0"/>
      </w:pPr>
      <w:r>
        <w:rPr>
          <w:rFonts w:hint="eastAsia"/>
        </w:rPr>
        <w:t>功能详述</w:t>
      </w:r>
      <w:r>
        <w:rPr>
          <w:rFonts w:hint="eastAsia"/>
        </w:rPr>
        <w:t xml:space="preserve"> </w:t>
      </w:r>
    </w:p>
    <w:p w14:paraId="31DD89AF" w14:textId="77777777" w:rsidR="00B926C6" w:rsidRDefault="00B926C6">
      <w:pPr>
        <w:pStyle w:val="Guide"/>
        <w:rPr>
          <w:rFonts w:ascii="楷体" w:eastAsia="楷体" w:hAnsi="楷体" w:cs="Arial"/>
          <w:iCs w:val="0"/>
          <w:color w:val="767171" w:themeColor="background2" w:themeShade="80"/>
          <w:sz w:val="18"/>
          <w:szCs w:val="22"/>
          <w:u w:val="single"/>
          <w:lang w:val="en-US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525"/>
        <w:gridCol w:w="6997"/>
      </w:tblGrid>
      <w:tr w:rsidR="00B926C6" w14:paraId="3FDFD617" w14:textId="77777777">
        <w:trPr>
          <w:trHeight w:val="454"/>
          <w:tblHeader/>
        </w:trPr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1AF7C53C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字段</w:t>
            </w:r>
          </w:p>
        </w:tc>
        <w:tc>
          <w:tcPr>
            <w:tcW w:w="6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2E564D4A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B926C6" w14:paraId="73863F16" w14:textId="77777777">
        <w:trPr>
          <w:trHeight w:val="702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092511C4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参与人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涉及系统</w:t>
            </w:r>
          </w:p>
        </w:tc>
        <w:tc>
          <w:tcPr>
            <w:tcW w:w="6997" w:type="dxa"/>
            <w:shd w:val="clear" w:color="auto" w:fill="auto"/>
          </w:tcPr>
          <w:p w14:paraId="6E2744C6" w14:textId="77777777" w:rsidR="00B926C6" w:rsidRDefault="00C80ABC" w:rsidP="003213CC">
            <w:pPr>
              <w:ind w:firstLineChars="111"/>
              <w:rPr>
                <w:i/>
                <w:iCs/>
                <w:color w:val="0000FF"/>
                <w:szCs w:val="18"/>
              </w:rPr>
            </w:pPr>
            <w:r>
              <w:rPr>
                <w:rFonts w:hint="eastAsia"/>
                <w:iCs/>
                <w:szCs w:val="18"/>
              </w:rPr>
              <w:t>涉及系统：</w:t>
            </w:r>
            <w:r w:rsidR="003213CC">
              <w:rPr>
                <w:rFonts w:hint="eastAsia"/>
                <w:iCs/>
                <w:szCs w:val="18"/>
              </w:rPr>
              <w:t>H5</w:t>
            </w:r>
            <w:r w:rsidR="003213CC">
              <w:rPr>
                <w:rFonts w:hint="eastAsia"/>
                <w:iCs/>
                <w:szCs w:val="18"/>
              </w:rPr>
              <w:t>端</w:t>
            </w:r>
            <w:r>
              <w:rPr>
                <w:rFonts w:hint="eastAsia"/>
                <w:iCs/>
                <w:szCs w:val="18"/>
              </w:rPr>
              <w:t>、</w:t>
            </w:r>
            <w:r>
              <w:rPr>
                <w:iCs/>
                <w:szCs w:val="18"/>
              </w:rPr>
              <w:t>etrust</w:t>
            </w:r>
            <w:r>
              <w:rPr>
                <w:rFonts w:hint="eastAsia"/>
                <w:iCs/>
                <w:szCs w:val="18"/>
              </w:rPr>
              <w:t>、</w:t>
            </w:r>
            <w:r w:rsidR="003213CC">
              <w:rPr>
                <w:rFonts w:hint="eastAsia"/>
                <w:iCs/>
                <w:szCs w:val="18"/>
              </w:rPr>
              <w:t>FMT</w:t>
            </w:r>
          </w:p>
        </w:tc>
      </w:tr>
      <w:tr w:rsidR="00B926C6" w14:paraId="50C28F69" w14:textId="77777777" w:rsidTr="00B2774C">
        <w:trPr>
          <w:trHeight w:val="492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002F2336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前置条件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输入</w:t>
            </w:r>
          </w:p>
        </w:tc>
        <w:tc>
          <w:tcPr>
            <w:tcW w:w="6997" w:type="dxa"/>
            <w:shd w:val="clear" w:color="auto" w:fill="auto"/>
          </w:tcPr>
          <w:p w14:paraId="2B66779B" w14:textId="77777777" w:rsidR="00B926C6" w:rsidRDefault="00B2774C" w:rsidP="00B2774C">
            <w:pPr>
              <w:pStyle w:val="af6"/>
              <w:ind w:left="720" w:firstLineChars="0" w:firstLine="0"/>
              <w:rPr>
                <w:iCs/>
                <w:szCs w:val="18"/>
              </w:rPr>
            </w:pPr>
            <w:r>
              <w:rPr>
                <w:rFonts w:hint="eastAsia"/>
                <w:iCs/>
                <w:szCs w:val="18"/>
              </w:rPr>
              <w:t>H5</w:t>
            </w:r>
            <w:r>
              <w:rPr>
                <w:rFonts w:hint="eastAsia"/>
                <w:iCs/>
                <w:szCs w:val="18"/>
              </w:rPr>
              <w:t>渠道购买产品，且产品</w:t>
            </w:r>
            <w:r w:rsidR="00C80ABC">
              <w:rPr>
                <w:rFonts w:hint="eastAsia"/>
                <w:iCs/>
                <w:szCs w:val="18"/>
              </w:rPr>
              <w:t>存在续期或续保</w:t>
            </w:r>
            <w:r>
              <w:rPr>
                <w:rFonts w:hint="eastAsia"/>
                <w:iCs/>
                <w:szCs w:val="18"/>
              </w:rPr>
              <w:t>收费</w:t>
            </w:r>
          </w:p>
          <w:p w14:paraId="15073680" w14:textId="77777777" w:rsidR="00B926C6" w:rsidRPr="000B45E1" w:rsidRDefault="00B926C6" w:rsidP="00B2774C">
            <w:pPr>
              <w:pStyle w:val="af6"/>
              <w:ind w:left="720" w:firstLineChars="0" w:firstLine="0"/>
              <w:rPr>
                <w:iCs/>
                <w:strike/>
                <w:szCs w:val="18"/>
              </w:rPr>
            </w:pPr>
          </w:p>
        </w:tc>
      </w:tr>
      <w:tr w:rsidR="00B926C6" w14:paraId="2FA39DEB" w14:textId="77777777">
        <w:trPr>
          <w:trHeight w:val="454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530490DA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后置条件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输出</w:t>
            </w:r>
          </w:p>
        </w:tc>
        <w:tc>
          <w:tcPr>
            <w:tcW w:w="6997" w:type="dxa"/>
            <w:shd w:val="clear" w:color="auto" w:fill="auto"/>
          </w:tcPr>
          <w:p w14:paraId="7135CFA3" w14:textId="77777777" w:rsidR="00B926C6" w:rsidRPr="00BB365B" w:rsidRDefault="001F119E" w:rsidP="000B45E1">
            <w:pPr>
              <w:pStyle w:val="af6"/>
              <w:numPr>
                <w:ilvl w:val="0"/>
                <w:numId w:val="10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 w:rsidRPr="00BB365B">
              <w:rPr>
                <w:rFonts w:hint="eastAsia"/>
                <w:iCs/>
                <w:color w:val="000000" w:themeColor="text1"/>
                <w:szCs w:val="18"/>
              </w:rPr>
              <w:t>异步</w:t>
            </w:r>
            <w:r w:rsidR="003213CC" w:rsidRPr="00BB365B">
              <w:rPr>
                <w:rFonts w:hint="eastAsia"/>
                <w:iCs/>
                <w:color w:val="000000" w:themeColor="text1"/>
                <w:szCs w:val="18"/>
              </w:rPr>
              <w:t>返回签约结果</w:t>
            </w:r>
            <w:r w:rsidR="00B2774C">
              <w:rPr>
                <w:rFonts w:hint="eastAsia"/>
                <w:iCs/>
                <w:color w:val="000000" w:themeColor="text1"/>
                <w:szCs w:val="18"/>
              </w:rPr>
              <w:t>，</w:t>
            </w:r>
            <w:r w:rsidR="00C31EFB">
              <w:rPr>
                <w:rFonts w:hint="eastAsia"/>
                <w:iCs/>
                <w:color w:val="000000" w:themeColor="text1"/>
                <w:szCs w:val="18"/>
              </w:rPr>
              <w:t>只返回签约成功结果；</w:t>
            </w:r>
          </w:p>
          <w:p w14:paraId="386B9541" w14:textId="77777777" w:rsidR="001F119E" w:rsidRPr="000B45E1" w:rsidRDefault="001F119E" w:rsidP="000B45E1">
            <w:pPr>
              <w:pStyle w:val="af6"/>
              <w:numPr>
                <w:ilvl w:val="0"/>
                <w:numId w:val="10"/>
              </w:numPr>
              <w:ind w:firstLineChars="0"/>
              <w:rPr>
                <w:i/>
                <w:iCs/>
                <w:color w:val="0000FF"/>
                <w:szCs w:val="18"/>
              </w:rPr>
            </w:pPr>
            <w:r w:rsidRPr="00BB365B">
              <w:rPr>
                <w:rFonts w:hint="eastAsia"/>
                <w:iCs/>
                <w:color w:val="000000" w:themeColor="text1"/>
                <w:szCs w:val="18"/>
              </w:rPr>
              <w:t>异步返回支付结果；</w:t>
            </w:r>
            <w:r w:rsidR="000436EF" w:rsidRPr="00BB365B">
              <w:rPr>
                <w:rFonts w:hint="eastAsia"/>
                <w:iCs/>
                <w:color w:val="000000" w:themeColor="text1"/>
                <w:szCs w:val="18"/>
              </w:rPr>
              <w:t>支付成功，进入后续流程，生成电子保单；支付</w:t>
            </w:r>
            <w:r w:rsidR="000B45E1" w:rsidRPr="00BB365B">
              <w:rPr>
                <w:rFonts w:hint="eastAsia"/>
                <w:iCs/>
                <w:color w:val="000000" w:themeColor="text1"/>
                <w:szCs w:val="18"/>
              </w:rPr>
              <w:t>失败，客户原因失败，提示给客户，非客户原因失败</w:t>
            </w:r>
            <w:r w:rsidR="00B2774C">
              <w:rPr>
                <w:rFonts w:hint="eastAsia"/>
                <w:iCs/>
                <w:color w:val="000000" w:themeColor="text1"/>
                <w:szCs w:val="18"/>
              </w:rPr>
              <w:t>提示客户具体失败原因；</w:t>
            </w:r>
          </w:p>
          <w:p w14:paraId="1249ADF7" w14:textId="77777777" w:rsidR="00B926C6" w:rsidRDefault="00B926C6" w:rsidP="00BB365B">
            <w:pPr>
              <w:pStyle w:val="af6"/>
              <w:ind w:left="720" w:firstLineChars="0" w:firstLine="0"/>
              <w:rPr>
                <w:i/>
                <w:iCs/>
                <w:color w:val="0000FF"/>
                <w:szCs w:val="18"/>
              </w:rPr>
            </w:pPr>
          </w:p>
        </w:tc>
      </w:tr>
      <w:tr w:rsidR="00B926C6" w14:paraId="640B4A20" w14:textId="77777777">
        <w:trPr>
          <w:trHeight w:val="2002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32EE1B43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主流程描述</w:t>
            </w:r>
          </w:p>
        </w:tc>
        <w:tc>
          <w:tcPr>
            <w:tcW w:w="6997" w:type="dxa"/>
            <w:shd w:val="clear" w:color="auto" w:fill="auto"/>
          </w:tcPr>
          <w:p w14:paraId="7398997A" w14:textId="77777777" w:rsidR="00B2774C" w:rsidRDefault="00B2774C" w:rsidP="00B2774C">
            <w:pPr>
              <w:pStyle w:val="af6"/>
              <w:numPr>
                <w:ilvl w:val="0"/>
                <w:numId w:val="11"/>
              </w:numPr>
              <w:ind w:firstLineChars="0"/>
              <w:rPr>
                <w:iCs/>
                <w:szCs w:val="18"/>
              </w:rPr>
            </w:pPr>
            <w:r>
              <w:rPr>
                <w:rFonts w:hint="eastAsia"/>
                <w:iCs/>
                <w:szCs w:val="18"/>
              </w:rPr>
              <w:t>客户通过</w:t>
            </w:r>
            <w:r>
              <w:rPr>
                <w:rFonts w:hint="eastAsia"/>
                <w:iCs/>
                <w:szCs w:val="18"/>
              </w:rPr>
              <w:t>H5</w:t>
            </w:r>
            <w:r>
              <w:rPr>
                <w:rFonts w:hint="eastAsia"/>
                <w:iCs/>
                <w:szCs w:val="18"/>
              </w:rPr>
              <w:t>渠道端购买产品，人工核保通过后，通过</w:t>
            </w:r>
          </w:p>
          <w:p w14:paraId="4044C9BE" w14:textId="77777777" w:rsidR="00B926C6" w:rsidRDefault="00C80ABC">
            <w:pPr>
              <w:pStyle w:val="af6"/>
              <w:numPr>
                <w:ilvl w:val="0"/>
                <w:numId w:val="11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存在续期、续保险种</w:t>
            </w:r>
            <w:r w:rsidR="00B2774C">
              <w:rPr>
                <w:rFonts w:hint="eastAsia"/>
                <w:iCs/>
                <w:color w:val="000000" w:themeColor="text1"/>
                <w:szCs w:val="18"/>
              </w:rPr>
              <w:t>，</w:t>
            </w:r>
            <w:r>
              <w:rPr>
                <w:rFonts w:hint="eastAsia"/>
                <w:iCs/>
                <w:color w:val="000000" w:themeColor="text1"/>
                <w:szCs w:val="18"/>
              </w:rPr>
              <w:t>H5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端选择支付宝支付方式，唤起支付宝</w:t>
            </w:r>
            <w:r>
              <w:rPr>
                <w:rFonts w:hint="eastAsia"/>
                <w:iCs/>
                <w:color w:val="000000" w:themeColor="text1"/>
                <w:szCs w:val="18"/>
              </w:rPr>
              <w:t>APP</w:t>
            </w:r>
            <w:r>
              <w:rPr>
                <w:rFonts w:hint="eastAsia"/>
                <w:iCs/>
                <w:color w:val="000000" w:themeColor="text1"/>
                <w:szCs w:val="18"/>
              </w:rPr>
              <w:t>，界面见</w:t>
            </w:r>
            <w:hyperlink w:anchor="_界面原型" w:history="1">
              <w:r>
                <w:rPr>
                  <w:rStyle w:val="af3"/>
                  <w:rFonts w:hint="eastAsia"/>
                  <w:iCs/>
                  <w:szCs w:val="18"/>
                </w:rPr>
                <w:t xml:space="preserve">3.1.5 </w:t>
              </w:r>
              <w:r>
                <w:rPr>
                  <w:rStyle w:val="af3"/>
                  <w:rFonts w:hint="eastAsia"/>
                  <w:iCs/>
                  <w:szCs w:val="18"/>
                </w:rPr>
                <w:t>界面原型；</w:t>
              </w:r>
            </w:hyperlink>
          </w:p>
          <w:p w14:paraId="29FC5192" w14:textId="77777777" w:rsidR="00B926C6" w:rsidRDefault="00C80ABC">
            <w:pPr>
              <w:pStyle w:val="af6"/>
              <w:numPr>
                <w:ilvl w:val="0"/>
                <w:numId w:val="11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签约小额免密协议，输入支付密码，强制校验交费人和支付宝账户注册信息是否一致；</w:t>
            </w:r>
            <w:r>
              <w:rPr>
                <w:iCs/>
                <w:color w:val="000000" w:themeColor="text1"/>
                <w:szCs w:val="18"/>
              </w:rPr>
              <w:t xml:space="preserve"> </w:t>
            </w:r>
          </w:p>
          <w:p w14:paraId="4FD215D2" w14:textId="77777777" w:rsidR="00B926C6" w:rsidRDefault="00C80ABC">
            <w:pPr>
              <w:pStyle w:val="af6"/>
              <w:numPr>
                <w:ilvl w:val="0"/>
                <w:numId w:val="11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输入支付密码错误，提示密码错误重新输入；输入支付密码正确，返回签约产品码、支付结果；</w:t>
            </w:r>
          </w:p>
          <w:p w14:paraId="499BF394" w14:textId="77777777" w:rsidR="00BB365B" w:rsidRDefault="00C80ABC" w:rsidP="00BB365B">
            <w:pPr>
              <w:pStyle w:val="af6"/>
              <w:numPr>
                <w:ilvl w:val="0"/>
                <w:numId w:val="11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支付成功，保单承保，生成电子保单；支付失败，用户原因导致的失败</w:t>
            </w:r>
            <w:r w:rsidR="00BB365B">
              <w:rPr>
                <w:rFonts w:hint="eastAsia"/>
                <w:iCs/>
                <w:color w:val="000000" w:themeColor="text1"/>
                <w:szCs w:val="18"/>
              </w:rPr>
              <w:t>提示给客户，</w:t>
            </w:r>
            <w:r>
              <w:rPr>
                <w:rFonts w:hint="eastAsia"/>
                <w:iCs/>
                <w:color w:val="000000" w:themeColor="text1"/>
                <w:szCs w:val="18"/>
              </w:rPr>
              <w:t>非用户原因发送预警提示；</w:t>
            </w:r>
            <w:r w:rsidR="00BB365B">
              <w:rPr>
                <w:rFonts w:hint="eastAsia"/>
                <w:iCs/>
                <w:color w:val="000000" w:themeColor="text1"/>
                <w:szCs w:val="18"/>
              </w:rPr>
              <w:t>支付异常，重新查询支付状态；</w:t>
            </w:r>
          </w:p>
          <w:p w14:paraId="7EDC49E1" w14:textId="77777777" w:rsidR="00B926C6" w:rsidRDefault="00B926C6" w:rsidP="00BB365B">
            <w:pPr>
              <w:pStyle w:val="af6"/>
              <w:ind w:left="840" w:firstLineChars="0" w:firstLine="0"/>
              <w:rPr>
                <w:iCs/>
                <w:color w:val="000000" w:themeColor="text1"/>
                <w:szCs w:val="18"/>
              </w:rPr>
            </w:pPr>
          </w:p>
        </w:tc>
      </w:tr>
      <w:tr w:rsidR="00B926C6" w14:paraId="4B6241E2" w14:textId="77777777">
        <w:trPr>
          <w:trHeight w:val="454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2027A48A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分支流程描述</w:t>
            </w:r>
          </w:p>
        </w:tc>
        <w:tc>
          <w:tcPr>
            <w:tcW w:w="6997" w:type="dxa"/>
            <w:shd w:val="clear" w:color="auto" w:fill="auto"/>
          </w:tcPr>
          <w:p w14:paraId="2BDFFFBA" w14:textId="77777777" w:rsidR="00B926C6" w:rsidRDefault="00BB365B">
            <w:pPr>
              <w:ind w:firstLine="360"/>
              <w:rPr>
                <w:i/>
                <w:iCs/>
                <w:color w:val="0000FF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 xml:space="preserve">  </w:t>
            </w:r>
            <w:r w:rsidR="00C80ABC" w:rsidRPr="00BB365B">
              <w:rPr>
                <w:rFonts w:hint="eastAsia"/>
                <w:iCs/>
                <w:color w:val="000000" w:themeColor="text1"/>
                <w:szCs w:val="18"/>
              </w:rPr>
              <w:t>不存在支付宝</w:t>
            </w:r>
            <w:r w:rsidR="00C80ABC" w:rsidRPr="00BB365B">
              <w:rPr>
                <w:rFonts w:hint="eastAsia"/>
                <w:iCs/>
                <w:color w:val="000000" w:themeColor="text1"/>
                <w:szCs w:val="18"/>
              </w:rPr>
              <w:t>APP</w:t>
            </w:r>
            <w:r w:rsidR="00C80ABC" w:rsidRPr="00BB365B">
              <w:rPr>
                <w:rFonts w:hint="eastAsia"/>
                <w:iCs/>
                <w:color w:val="000000" w:themeColor="text1"/>
                <w:szCs w:val="18"/>
              </w:rPr>
              <w:t>时，跳转到支付宝</w:t>
            </w:r>
            <w:r w:rsidR="00C80ABC" w:rsidRPr="00BB365B">
              <w:rPr>
                <w:rFonts w:hint="eastAsia"/>
                <w:iCs/>
                <w:color w:val="000000" w:themeColor="text1"/>
                <w:szCs w:val="18"/>
              </w:rPr>
              <w:t>APP</w:t>
            </w:r>
            <w:r w:rsidR="00C80ABC" w:rsidRPr="00BB365B">
              <w:rPr>
                <w:rFonts w:hint="eastAsia"/>
                <w:iCs/>
                <w:color w:val="000000" w:themeColor="text1"/>
                <w:szCs w:val="18"/>
              </w:rPr>
              <w:t>下载界面；</w:t>
            </w:r>
          </w:p>
        </w:tc>
      </w:tr>
      <w:tr w:rsidR="00B926C6" w14:paraId="2E4F29DF" w14:textId="77777777">
        <w:trPr>
          <w:trHeight w:val="454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1386679A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例外情况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异常流程</w:t>
            </w:r>
          </w:p>
        </w:tc>
        <w:tc>
          <w:tcPr>
            <w:tcW w:w="6997" w:type="dxa"/>
            <w:shd w:val="clear" w:color="auto" w:fill="auto"/>
          </w:tcPr>
          <w:p w14:paraId="26413306" w14:textId="77777777" w:rsidR="00B926C6" w:rsidRDefault="00793E92" w:rsidP="00793E92">
            <w:pPr>
              <w:ind w:firstLineChars="0" w:firstLine="360"/>
            </w:pPr>
            <w:r>
              <w:rPr>
                <w:rFonts w:hint="eastAsia"/>
                <w:iCs/>
                <w:color w:val="000000" w:themeColor="text1"/>
                <w:szCs w:val="18"/>
              </w:rPr>
              <w:t xml:space="preserve">  </w:t>
            </w:r>
            <w:r w:rsidR="00BB365B" w:rsidRPr="00793E92">
              <w:rPr>
                <w:rFonts w:hint="eastAsia"/>
                <w:iCs/>
                <w:color w:val="000000" w:themeColor="text1"/>
                <w:szCs w:val="18"/>
              </w:rPr>
              <w:t>支付状态是成功，由于超时等网络抖动原因可能</w:t>
            </w:r>
            <w:r w:rsidR="00C80ABC" w:rsidRPr="00793E92">
              <w:rPr>
                <w:rFonts w:hint="eastAsia"/>
                <w:iCs/>
                <w:color w:val="000000" w:themeColor="text1"/>
                <w:szCs w:val="18"/>
              </w:rPr>
              <w:t>出现未签约成功情况，</w:t>
            </w:r>
            <w:r w:rsidR="003F6E18" w:rsidRPr="00793E92">
              <w:rPr>
                <w:rFonts w:hint="eastAsia"/>
                <w:iCs/>
                <w:color w:val="000000" w:themeColor="text1"/>
                <w:szCs w:val="18"/>
              </w:rPr>
              <w:t>查询</w:t>
            </w:r>
            <w:r w:rsidRPr="00793E92">
              <w:rPr>
                <w:rFonts w:hint="eastAsia"/>
                <w:iCs/>
                <w:color w:val="000000" w:themeColor="text1"/>
                <w:szCs w:val="18"/>
              </w:rPr>
              <w:t>签约结果进行保存；</w:t>
            </w:r>
          </w:p>
        </w:tc>
      </w:tr>
      <w:tr w:rsidR="00B926C6" w14:paraId="1D590A3E" w14:textId="77777777">
        <w:trPr>
          <w:trHeight w:val="454"/>
        </w:trPr>
        <w:tc>
          <w:tcPr>
            <w:tcW w:w="1525" w:type="dxa"/>
            <w:shd w:val="clear" w:color="auto" w:fill="DEEAF6" w:themeFill="accent1" w:themeFillTint="33"/>
            <w:vAlign w:val="center"/>
          </w:tcPr>
          <w:p w14:paraId="2E062ECC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业务状态描述</w:t>
            </w:r>
          </w:p>
        </w:tc>
        <w:tc>
          <w:tcPr>
            <w:tcW w:w="6997" w:type="dxa"/>
            <w:shd w:val="clear" w:color="auto" w:fill="auto"/>
          </w:tcPr>
          <w:p w14:paraId="3E3E1955" w14:textId="77777777" w:rsidR="00B926C6" w:rsidRDefault="00B926C6">
            <w:pPr>
              <w:ind w:firstLineChars="11" w:firstLine="20"/>
              <w:rPr>
                <w:i/>
                <w:iCs/>
                <w:color w:val="0000FF"/>
                <w:szCs w:val="18"/>
              </w:rPr>
            </w:pPr>
          </w:p>
          <w:p w14:paraId="6F5EA7D2" w14:textId="77777777" w:rsidR="00B926C6" w:rsidRDefault="00B926C6">
            <w:pPr>
              <w:ind w:firstLineChars="0" w:firstLine="360"/>
            </w:pPr>
          </w:p>
        </w:tc>
      </w:tr>
    </w:tbl>
    <w:p w14:paraId="7BEAB62D" w14:textId="77777777" w:rsidR="00B926C6" w:rsidRDefault="00B926C6">
      <w:pPr>
        <w:ind w:firstLine="360"/>
      </w:pPr>
    </w:p>
    <w:p w14:paraId="765BCB63" w14:textId="77777777" w:rsidR="00B926C6" w:rsidRDefault="00C80ABC">
      <w:pPr>
        <w:pStyle w:val="3"/>
        <w:numPr>
          <w:ilvl w:val="2"/>
          <w:numId w:val="8"/>
        </w:numPr>
        <w:ind w:firstLineChars="0"/>
      </w:pPr>
      <w:bookmarkStart w:id="2" w:name="_业务规则/提示信息描述_1"/>
      <w:bookmarkStart w:id="3" w:name="_业务规则/提示信息描述"/>
      <w:bookmarkEnd w:id="2"/>
      <w:bookmarkEnd w:id="3"/>
      <w:r>
        <w:rPr>
          <w:rFonts w:hint="eastAsia"/>
        </w:rPr>
        <w:t>业务规则</w:t>
      </w:r>
      <w:r>
        <w:t>/</w:t>
      </w:r>
      <w:r>
        <w:rPr>
          <w:rFonts w:hint="eastAsia"/>
        </w:rPr>
        <w:t>提示信息描述</w:t>
      </w:r>
      <w:r>
        <w:rPr>
          <w:rFonts w:hint="eastAsia"/>
        </w:rPr>
        <w:t xml:space="preserve"> </w:t>
      </w:r>
    </w:p>
    <w:p w14:paraId="3A969CA9" w14:textId="77777777" w:rsidR="00B926C6" w:rsidRDefault="00C80ABC">
      <w:pPr>
        <w:ind w:firstLine="36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（</w:t>
      </w:r>
      <w:r>
        <w:rPr>
          <w:rFonts w:ascii="Helvetica" w:hAnsi="Helvetica" w:hint="eastAsia"/>
          <w:b/>
          <w:color w:val="2F2F2F"/>
          <w:shd w:val="clear" w:color="auto" w:fill="FFFFFF"/>
        </w:rPr>
        <w:t>1</w:t>
      </w:r>
      <w:r>
        <w:rPr>
          <w:rFonts w:ascii="Helvetica" w:hAnsi="Helvetica" w:hint="eastAsia"/>
          <w:b/>
          <w:color w:val="2F2F2F"/>
          <w:shd w:val="clear" w:color="auto" w:fill="FFFFFF"/>
        </w:rPr>
        <w:t>）业务规则</w:t>
      </w:r>
      <w:r>
        <w:rPr>
          <w:rFonts w:ascii="Helvetica" w:hAnsi="Helvetica" w:hint="eastAsia"/>
          <w:b/>
          <w:color w:val="2F2F2F"/>
          <w:shd w:val="clear" w:color="auto" w:fill="FFFFFF"/>
        </w:rPr>
        <w:t xml:space="preserve"> </w:t>
      </w:r>
    </w:p>
    <w:p w14:paraId="3F04D770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8"/>
        <w:gridCol w:w="6434"/>
      </w:tblGrid>
      <w:tr w:rsidR="00B926C6" w14:paraId="6848D4E7" w14:textId="77777777">
        <w:trPr>
          <w:tblHeader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37C9A793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规则名称</w:t>
            </w:r>
          </w:p>
        </w:tc>
        <w:tc>
          <w:tcPr>
            <w:tcW w:w="6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4E2E7B9B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规则描述</w:t>
            </w:r>
          </w:p>
        </w:tc>
      </w:tr>
      <w:tr w:rsidR="00B926C6" w14:paraId="02A4004D" w14:textId="77777777">
        <w:trPr>
          <w:trHeight w:val="3008"/>
        </w:trPr>
        <w:tc>
          <w:tcPr>
            <w:tcW w:w="2088" w:type="dxa"/>
            <w:shd w:val="clear" w:color="auto" w:fill="auto"/>
          </w:tcPr>
          <w:p w14:paraId="4D1C9BD3" w14:textId="77777777" w:rsidR="00B926C6" w:rsidRPr="00C84B87" w:rsidRDefault="00C80ABC">
            <w:pPr>
              <w:ind w:firstLineChars="0" w:firstLine="0"/>
              <w:rPr>
                <w:strike/>
                <w:rPrChange w:id="4" w:author="Microsoft Office 用户" w:date="2019-02-20T18:30:00Z">
                  <w:rPr/>
                </w:rPrChange>
              </w:rPr>
            </w:pPr>
            <w:r w:rsidRPr="00C84B87">
              <w:rPr>
                <w:strike/>
                <w:rPrChange w:id="5" w:author="Microsoft Office 用户" w:date="2019-02-20T18:30:00Z">
                  <w:rPr/>
                </w:rPrChange>
              </w:rPr>
              <w:lastRenderedPageBreak/>
              <w:t>PC</w:t>
            </w:r>
            <w:r w:rsidRPr="00C84B87">
              <w:rPr>
                <w:rFonts w:hint="eastAsia"/>
                <w:strike/>
                <w:rPrChange w:id="6" w:author="Microsoft Office 用户" w:date="2019-02-20T18:30:00Z">
                  <w:rPr>
                    <w:rFonts w:hint="eastAsia"/>
                  </w:rPr>
                </w:rPrChange>
              </w:rPr>
              <w:t>、</w:t>
            </w:r>
            <w:r w:rsidRPr="00C84B87">
              <w:rPr>
                <w:strike/>
                <w:rPrChange w:id="7" w:author="Microsoft Office 用户" w:date="2019-02-20T18:30:00Z">
                  <w:rPr/>
                </w:rPrChange>
              </w:rPr>
              <w:t>H5</w:t>
            </w:r>
            <w:r w:rsidRPr="00C84B87">
              <w:rPr>
                <w:rFonts w:hint="eastAsia"/>
                <w:strike/>
                <w:rPrChange w:id="8" w:author="Microsoft Office 用户" w:date="2019-02-20T18:30:00Z">
                  <w:rPr>
                    <w:rFonts w:hint="eastAsia"/>
                  </w:rPr>
                </w:rPrChange>
              </w:rPr>
              <w:t>签约限额</w:t>
            </w:r>
          </w:p>
          <w:p w14:paraId="5D92DBCC" w14:textId="77777777" w:rsidR="00B926C6" w:rsidRPr="00C84B87" w:rsidRDefault="00C80ABC">
            <w:pPr>
              <w:ind w:firstLineChars="0" w:firstLine="0"/>
              <w:rPr>
                <w:strike/>
                <w:rPrChange w:id="9" w:author="Microsoft Office 用户" w:date="2019-02-20T18:30:00Z">
                  <w:rPr/>
                </w:rPrChange>
              </w:rPr>
            </w:pPr>
            <w:r w:rsidRPr="00C84B87">
              <w:rPr>
                <w:rFonts w:hint="eastAsia"/>
                <w:strike/>
                <w:rPrChange w:id="10" w:author="Microsoft Office 用户" w:date="2019-02-20T18:30:00Z">
                  <w:rPr>
                    <w:rFonts w:hint="eastAsia"/>
                  </w:rPr>
                </w:rPrChange>
              </w:rPr>
              <w:t>（单笔、单日限额</w:t>
            </w:r>
            <w:r w:rsidRPr="00C84B87">
              <w:rPr>
                <w:strike/>
                <w:rPrChange w:id="11" w:author="Microsoft Office 用户" w:date="2019-02-20T18:30:00Z">
                  <w:rPr/>
                </w:rPrChange>
              </w:rPr>
              <w:t>1</w:t>
            </w:r>
            <w:r w:rsidRPr="00C84B87">
              <w:rPr>
                <w:rFonts w:hint="eastAsia"/>
                <w:strike/>
                <w:rPrChange w:id="12" w:author="Microsoft Office 用户" w:date="2019-02-20T18:30:00Z">
                  <w:rPr>
                    <w:rFonts w:hint="eastAsia"/>
                  </w:rPr>
                </w:rPrChange>
              </w:rPr>
              <w:t>万，单月</w:t>
            </w:r>
            <w:r w:rsidRPr="00C84B87">
              <w:rPr>
                <w:strike/>
                <w:rPrChange w:id="13" w:author="Microsoft Office 用户" w:date="2019-02-20T18:30:00Z">
                  <w:rPr/>
                </w:rPrChange>
              </w:rPr>
              <w:t>6</w:t>
            </w:r>
            <w:r w:rsidRPr="00C84B87">
              <w:rPr>
                <w:rFonts w:hint="eastAsia"/>
                <w:strike/>
                <w:rPrChange w:id="14" w:author="Microsoft Office 用户" w:date="2019-02-20T18:30:00Z">
                  <w:rPr>
                    <w:rFonts w:hint="eastAsia"/>
                  </w:rPr>
                </w:rPrChange>
              </w:rPr>
              <w:t>万）</w:t>
            </w:r>
          </w:p>
        </w:tc>
        <w:tc>
          <w:tcPr>
            <w:tcW w:w="6434" w:type="dxa"/>
            <w:shd w:val="clear" w:color="auto" w:fill="auto"/>
          </w:tcPr>
          <w:p w14:paraId="6606FB65" w14:textId="77777777" w:rsidR="00B926C6" w:rsidRPr="00C84B87" w:rsidRDefault="00C80ABC">
            <w:pPr>
              <w:pStyle w:val="af6"/>
              <w:ind w:left="720" w:firstLineChars="0" w:firstLine="0"/>
              <w:rPr>
                <w:iCs/>
                <w:strike/>
                <w:color w:val="000000" w:themeColor="text1"/>
                <w:szCs w:val="18"/>
                <w:rPrChange w:id="15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</w:pP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16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同一个投保人／交费人（姓名＋证件类型＋证件号码＋生日＋性别），单日限额</w:t>
            </w:r>
            <w:r w:rsidRPr="00C84B87">
              <w:rPr>
                <w:iCs/>
                <w:strike/>
                <w:color w:val="000000" w:themeColor="text1"/>
                <w:szCs w:val="18"/>
                <w:rPrChange w:id="17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18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万：使用此款产品单日（支付日期）累计支付金额＋本次支付金额是否小于等于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19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20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21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22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万，展示支付宝支付方式，大于</w:t>
            </w:r>
            <w:r w:rsidRPr="00C84B87">
              <w:rPr>
                <w:iCs/>
                <w:strike/>
                <w:color w:val="000000" w:themeColor="text1"/>
                <w:szCs w:val="18"/>
                <w:rPrChange w:id="23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24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万，不展示支付宝支付方式；</w:t>
            </w:r>
          </w:p>
          <w:p w14:paraId="34E74D2D" w14:textId="77777777" w:rsidR="00B926C6" w:rsidRPr="00C84B87" w:rsidRDefault="00C80ABC">
            <w:pPr>
              <w:pStyle w:val="af6"/>
              <w:ind w:left="720" w:firstLineChars="0" w:firstLine="0"/>
              <w:rPr>
                <w:iCs/>
                <w:strike/>
                <w:color w:val="000000" w:themeColor="text1"/>
                <w:szCs w:val="18"/>
                <w:rPrChange w:id="25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</w:pP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26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单月限额</w:t>
            </w:r>
            <w:r w:rsidRPr="00C84B87">
              <w:rPr>
                <w:iCs/>
                <w:strike/>
                <w:color w:val="000000" w:themeColor="text1"/>
                <w:szCs w:val="18"/>
                <w:rPrChange w:id="27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6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28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万：使用此款产品单月（支付日期）累计支付金额＋本次支付金额是否小于等于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29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6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30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31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6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32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万，展示支付宝支付方式，大于</w:t>
            </w:r>
            <w:r w:rsidRPr="00C84B87">
              <w:rPr>
                <w:iCs/>
                <w:strike/>
                <w:color w:val="000000" w:themeColor="text1"/>
                <w:szCs w:val="18"/>
                <w:rPrChange w:id="33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6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34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万，不展示支付宝支付方式；</w:t>
            </w:r>
          </w:p>
          <w:p w14:paraId="28887803" w14:textId="77777777" w:rsidR="00B926C6" w:rsidRPr="00C84B87" w:rsidRDefault="00C80ABC">
            <w:pPr>
              <w:pStyle w:val="af6"/>
              <w:ind w:left="720" w:firstLineChars="0" w:firstLine="0"/>
              <w:rPr>
                <w:iCs/>
                <w:strike/>
                <w:color w:val="000000" w:themeColor="text1"/>
                <w:szCs w:val="18"/>
                <w:rPrChange w:id="35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</w:pP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36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单笔限额</w:t>
            </w:r>
            <w:r w:rsidRPr="00C84B87">
              <w:rPr>
                <w:iCs/>
                <w:strike/>
                <w:color w:val="000000" w:themeColor="text1"/>
                <w:szCs w:val="18"/>
                <w:rPrChange w:id="37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38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万：本次支付金额是否小于等于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39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40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万，小于等于</w:t>
            </w:r>
            <w:r w:rsidRPr="00C84B87">
              <w:rPr>
                <w:iCs/>
                <w:strike/>
                <w:color w:val="000000" w:themeColor="text1"/>
                <w:szCs w:val="18"/>
                <w:rPrChange w:id="41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42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万，展示支付宝支付方式，大于</w:t>
            </w:r>
            <w:r w:rsidRPr="00C84B87">
              <w:rPr>
                <w:iCs/>
                <w:strike/>
                <w:color w:val="000000" w:themeColor="text1"/>
                <w:szCs w:val="18"/>
                <w:rPrChange w:id="43" w:author="Microsoft Office 用户" w:date="2019-02-20T18:30:00Z">
                  <w:rPr>
                    <w:iCs/>
                    <w:color w:val="000000" w:themeColor="text1"/>
                    <w:szCs w:val="18"/>
                  </w:rPr>
                </w:rPrChange>
              </w:rPr>
              <w:t>1</w:t>
            </w:r>
            <w:r w:rsidRPr="00C84B87">
              <w:rPr>
                <w:rFonts w:hint="eastAsia"/>
                <w:iCs/>
                <w:strike/>
                <w:color w:val="000000" w:themeColor="text1"/>
                <w:szCs w:val="18"/>
                <w:rPrChange w:id="44" w:author="Microsoft Office 用户" w:date="2019-02-20T18:30:00Z">
                  <w:rPr>
                    <w:rFonts w:hint="eastAsia"/>
                    <w:iCs/>
                    <w:color w:val="000000" w:themeColor="text1"/>
                    <w:szCs w:val="18"/>
                  </w:rPr>
                </w:rPrChange>
              </w:rPr>
              <w:t>万，不展示支付宝支付方式；</w:t>
            </w:r>
          </w:p>
          <w:p w14:paraId="1670DB91" w14:textId="77777777" w:rsidR="00B926C6" w:rsidRPr="00C84B87" w:rsidRDefault="00B926C6">
            <w:pPr>
              <w:pStyle w:val="af6"/>
              <w:ind w:left="720" w:firstLineChars="0" w:firstLine="0"/>
              <w:rPr>
                <w:strike/>
                <w:rPrChange w:id="45" w:author="Microsoft Office 用户" w:date="2019-02-20T18:30:00Z">
                  <w:rPr/>
                </w:rPrChange>
              </w:rPr>
            </w:pPr>
          </w:p>
        </w:tc>
      </w:tr>
    </w:tbl>
    <w:p w14:paraId="68AC4D68" w14:textId="77777777" w:rsidR="00B926C6" w:rsidRDefault="00B926C6">
      <w:pPr>
        <w:ind w:firstLineChars="0"/>
      </w:pPr>
    </w:p>
    <w:p w14:paraId="35227AE8" w14:textId="77777777" w:rsidR="00B926C6" w:rsidRDefault="00B926C6">
      <w:pPr>
        <w:ind w:firstLineChars="0"/>
      </w:pPr>
    </w:p>
    <w:p w14:paraId="06D1E4E3" w14:textId="77777777" w:rsidR="00B926C6" w:rsidRDefault="00C80ABC">
      <w:pPr>
        <w:pStyle w:val="3"/>
        <w:numPr>
          <w:ilvl w:val="2"/>
          <w:numId w:val="8"/>
        </w:numPr>
        <w:ind w:firstLineChars="0"/>
      </w:pPr>
      <w:bookmarkStart w:id="46" w:name="_界面原型"/>
      <w:bookmarkEnd w:id="46"/>
      <w:r>
        <w:rPr>
          <w:rFonts w:hint="eastAsia"/>
        </w:rPr>
        <w:t>界面原型</w:t>
      </w:r>
      <w:r>
        <w:rPr>
          <w:rFonts w:hint="eastAsia"/>
        </w:rPr>
        <w:t xml:space="preserve"> </w:t>
      </w:r>
    </w:p>
    <w:p w14:paraId="3D467A55" w14:textId="77777777" w:rsidR="00B926C6" w:rsidRDefault="00C80ABC">
      <w:pPr>
        <w:pStyle w:val="af6"/>
        <w:numPr>
          <w:ilvl w:val="0"/>
          <w:numId w:val="13"/>
        </w:numPr>
        <w:ind w:firstLineChars="0"/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hint="eastAsia"/>
        </w:rPr>
        <w:t xml:space="preserve">  H5</w:t>
      </w:r>
      <w:r>
        <w:rPr>
          <w:rFonts w:hint="eastAsia"/>
        </w:rPr>
        <w:t>签约支付场景：</w:t>
      </w:r>
    </w:p>
    <w:p w14:paraId="53CFEC9D" w14:textId="77777777" w:rsidR="00B926C6" w:rsidRDefault="00B926C6">
      <w:pPr>
        <w:ind w:firstLineChars="0"/>
        <w:rPr>
          <w:b/>
        </w:rPr>
      </w:pPr>
    </w:p>
    <w:p w14:paraId="6AB525CA" w14:textId="77777777" w:rsidR="00B926C6" w:rsidRDefault="00BB365B" w:rsidP="00E5261A">
      <w:pPr>
        <w:ind w:firstLineChars="0"/>
        <w:rPr>
          <w:b/>
        </w:rPr>
      </w:pPr>
      <w:r w:rsidRPr="00BB365B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6D9A0576" wp14:editId="48D076EE">
            <wp:simplePos x="0" y="0"/>
            <wp:positionH relativeFrom="column">
              <wp:posOffset>2611755</wp:posOffset>
            </wp:positionH>
            <wp:positionV relativeFrom="paragraph">
              <wp:posOffset>124460</wp:posOffset>
            </wp:positionV>
            <wp:extent cx="1684655" cy="300926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61A">
        <w:rPr>
          <w:rFonts w:hint="eastAsia"/>
          <w:b/>
        </w:rPr>
        <w:t xml:space="preserve">         </w:t>
      </w:r>
      <w:r w:rsidR="00EC4BEE" w:rsidRPr="00BB365B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006F5411" wp14:editId="49F8CE37">
            <wp:simplePos x="0" y="0"/>
            <wp:positionH relativeFrom="column">
              <wp:posOffset>647700</wp:posOffset>
            </wp:positionH>
            <wp:positionV relativeFrom="paragraph">
              <wp:posOffset>30480</wp:posOffset>
            </wp:positionV>
            <wp:extent cx="1850400" cy="3096000"/>
            <wp:effectExtent l="0" t="0" r="3810" b="3175"/>
            <wp:wrapTight wrapText="bothSides">
              <wp:wrapPolygon edited="0">
                <wp:start x="0" y="0"/>
                <wp:lineTo x="0" y="21445"/>
                <wp:lineTo x="21348" y="21445"/>
                <wp:lineTo x="21348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61A">
        <w:rPr>
          <w:rFonts w:hint="eastAsia"/>
          <w:b/>
        </w:rPr>
        <w:t xml:space="preserve">                 </w:t>
      </w:r>
    </w:p>
    <w:p w14:paraId="42779FA8" w14:textId="77777777" w:rsidR="00B926C6" w:rsidRDefault="00557031">
      <w:pPr>
        <w:ind w:firstLineChars="0"/>
        <w:rPr>
          <w:b/>
        </w:rPr>
      </w:pPr>
      <w:r w:rsidRPr="00BB365B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90BFD1B" wp14:editId="0BF9D40C">
            <wp:simplePos x="0" y="0"/>
            <wp:positionH relativeFrom="column">
              <wp:posOffset>664845</wp:posOffset>
            </wp:positionH>
            <wp:positionV relativeFrom="paragraph">
              <wp:posOffset>3395345</wp:posOffset>
            </wp:positionV>
            <wp:extent cx="1613535" cy="3075305"/>
            <wp:effectExtent l="0" t="0" r="12065" b="0"/>
            <wp:wrapTight wrapText="bothSides">
              <wp:wrapPolygon edited="0">
                <wp:start x="0" y="0"/>
                <wp:lineTo x="0" y="21408"/>
                <wp:lineTo x="21421" y="21408"/>
                <wp:lineTo x="21421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BD4" w:rsidRPr="00BB365B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0A487EAB" wp14:editId="1A302357">
            <wp:simplePos x="0" y="0"/>
            <wp:positionH relativeFrom="column">
              <wp:posOffset>4439920</wp:posOffset>
            </wp:positionH>
            <wp:positionV relativeFrom="paragraph">
              <wp:posOffset>123825</wp:posOffset>
            </wp:positionV>
            <wp:extent cx="1731010" cy="3073400"/>
            <wp:effectExtent l="0" t="0" r="0" b="0"/>
            <wp:wrapTight wrapText="bothSides">
              <wp:wrapPolygon edited="0">
                <wp:start x="0" y="0"/>
                <wp:lineTo x="0" y="21421"/>
                <wp:lineTo x="21236" y="21421"/>
                <wp:lineTo x="21236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233" w:rsidRPr="00BB365B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43C88371" wp14:editId="7E6760C9">
            <wp:simplePos x="0" y="0"/>
            <wp:positionH relativeFrom="column">
              <wp:posOffset>558800</wp:posOffset>
            </wp:positionH>
            <wp:positionV relativeFrom="paragraph">
              <wp:posOffset>119380</wp:posOffset>
            </wp:positionV>
            <wp:extent cx="3886200" cy="317500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47" w:author="Microsoft Office 用户" w:date="2019-02-19T10:18:00Z">
        <w:r w:rsidR="005C0B36" w:rsidRPr="005C0B36">
          <w:rPr>
            <w:noProof/>
          </w:rPr>
          <w:t xml:space="preserve"> </w:t>
        </w:r>
      </w:ins>
      <w:ins w:id="48" w:author="Microsoft Office 用户" w:date="2019-02-19T10:27:00Z">
        <w:r w:rsidR="00881F7C" w:rsidRPr="00881F7C">
          <w:rPr>
            <w:noProof/>
          </w:rPr>
          <w:t xml:space="preserve"> </w:t>
        </w:r>
      </w:ins>
    </w:p>
    <w:p w14:paraId="0234D1BE" w14:textId="77777777" w:rsidR="00B926C6" w:rsidRDefault="00B926C6">
      <w:pPr>
        <w:widowControl/>
        <w:shd w:val="clear" w:color="auto" w:fill="FFFFFF"/>
        <w:ind w:firstLineChars="0" w:firstLine="0"/>
        <w:jc w:val="left"/>
        <w:rPr>
          <w:rFonts w:ascii="宋体" w:eastAsia="宋体" w:hAnsi="宋体" w:cs="宋体"/>
          <w:kern w:val="0"/>
          <w:szCs w:val="18"/>
        </w:rPr>
      </w:pPr>
    </w:p>
    <w:p w14:paraId="3F5F141B" w14:textId="77777777" w:rsidR="00557031" w:rsidRDefault="00557031">
      <w:pPr>
        <w:ind w:firstLineChars="0"/>
        <w:rPr>
          <w:b/>
        </w:rPr>
      </w:pPr>
    </w:p>
    <w:p w14:paraId="3D931E7C" w14:textId="77777777" w:rsidR="00557031" w:rsidRDefault="00557031">
      <w:pPr>
        <w:ind w:firstLineChars="0"/>
        <w:rPr>
          <w:b/>
        </w:rPr>
      </w:pPr>
    </w:p>
    <w:p w14:paraId="50056140" w14:textId="77777777" w:rsidR="00557031" w:rsidRDefault="00557031">
      <w:pPr>
        <w:ind w:firstLineChars="0"/>
        <w:rPr>
          <w:b/>
        </w:rPr>
      </w:pPr>
    </w:p>
    <w:p w14:paraId="7970A4CB" w14:textId="77777777" w:rsidR="00557031" w:rsidRDefault="00557031">
      <w:pPr>
        <w:ind w:firstLineChars="0"/>
        <w:rPr>
          <w:b/>
        </w:rPr>
      </w:pPr>
    </w:p>
    <w:p w14:paraId="716F0A10" w14:textId="77777777" w:rsidR="00557031" w:rsidRDefault="00557031">
      <w:pPr>
        <w:ind w:firstLineChars="0"/>
        <w:rPr>
          <w:b/>
        </w:rPr>
      </w:pPr>
    </w:p>
    <w:p w14:paraId="4BE1EDA4" w14:textId="77777777" w:rsidR="00557031" w:rsidRDefault="00557031">
      <w:pPr>
        <w:ind w:firstLineChars="0"/>
        <w:rPr>
          <w:b/>
        </w:rPr>
      </w:pPr>
    </w:p>
    <w:p w14:paraId="356680B9" w14:textId="77777777" w:rsidR="00557031" w:rsidRDefault="00557031">
      <w:pPr>
        <w:ind w:firstLineChars="0"/>
        <w:rPr>
          <w:b/>
        </w:rPr>
      </w:pPr>
    </w:p>
    <w:p w14:paraId="3865125F" w14:textId="77777777" w:rsidR="00557031" w:rsidRDefault="00557031">
      <w:pPr>
        <w:ind w:firstLineChars="0"/>
        <w:rPr>
          <w:b/>
        </w:rPr>
      </w:pPr>
    </w:p>
    <w:p w14:paraId="187EA633" w14:textId="77777777" w:rsidR="00557031" w:rsidRDefault="00557031">
      <w:pPr>
        <w:ind w:firstLineChars="0"/>
        <w:rPr>
          <w:b/>
        </w:rPr>
      </w:pPr>
    </w:p>
    <w:p w14:paraId="4DBAA447" w14:textId="77777777" w:rsidR="00557031" w:rsidRDefault="00557031">
      <w:pPr>
        <w:ind w:firstLineChars="0"/>
        <w:rPr>
          <w:b/>
        </w:rPr>
      </w:pPr>
    </w:p>
    <w:p w14:paraId="0C3D2903" w14:textId="77777777" w:rsidR="00557031" w:rsidRDefault="00557031">
      <w:pPr>
        <w:ind w:firstLineChars="0"/>
        <w:rPr>
          <w:b/>
        </w:rPr>
      </w:pPr>
    </w:p>
    <w:p w14:paraId="215B1D2D" w14:textId="77777777" w:rsidR="00557031" w:rsidRDefault="00557031">
      <w:pPr>
        <w:ind w:firstLineChars="0"/>
        <w:rPr>
          <w:b/>
        </w:rPr>
      </w:pPr>
    </w:p>
    <w:p w14:paraId="3F7B0CF5" w14:textId="77777777" w:rsidR="00557031" w:rsidRDefault="00557031">
      <w:pPr>
        <w:ind w:firstLineChars="0"/>
        <w:rPr>
          <w:b/>
        </w:rPr>
      </w:pPr>
    </w:p>
    <w:p w14:paraId="6EACE306" w14:textId="77777777" w:rsidR="00557031" w:rsidRDefault="00557031">
      <w:pPr>
        <w:ind w:firstLineChars="0"/>
        <w:rPr>
          <w:b/>
        </w:rPr>
      </w:pPr>
    </w:p>
    <w:p w14:paraId="798E5D14" w14:textId="77777777" w:rsidR="00557031" w:rsidRDefault="00557031">
      <w:pPr>
        <w:ind w:firstLineChars="0"/>
        <w:rPr>
          <w:b/>
        </w:rPr>
      </w:pPr>
    </w:p>
    <w:p w14:paraId="6595CADD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菜单导航</w:t>
      </w:r>
    </w:p>
    <w:p w14:paraId="3E947134" w14:textId="77777777" w:rsidR="00B926C6" w:rsidRDefault="00B926C6">
      <w:pPr>
        <w:pStyle w:val="Guide"/>
        <w:ind w:firstLine="360"/>
        <w:rPr>
          <w:rFonts w:ascii="楷体" w:eastAsia="楷体" w:hAnsi="楷体" w:cs="Arial"/>
          <w:iCs w:val="0"/>
          <w:color w:val="767171" w:themeColor="background2" w:themeShade="80"/>
          <w:sz w:val="18"/>
          <w:szCs w:val="22"/>
          <w:u w:val="single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93"/>
        <w:gridCol w:w="3015"/>
        <w:gridCol w:w="3214"/>
      </w:tblGrid>
      <w:tr w:rsidR="00B926C6" w14:paraId="3537E079" w14:textId="77777777">
        <w:trPr>
          <w:trHeight w:val="261"/>
          <w:tblHeader/>
        </w:trPr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5FC7A776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3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09705654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3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35AC7CA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三级菜单</w:t>
            </w:r>
          </w:p>
        </w:tc>
      </w:tr>
    </w:tbl>
    <w:p w14:paraId="3BAB63D0" w14:textId="77777777" w:rsidR="00B926C6" w:rsidRDefault="00B926C6">
      <w:pPr>
        <w:ind w:firstLine="360"/>
      </w:pPr>
    </w:p>
    <w:p w14:paraId="392104F2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展示内容：</w:t>
      </w:r>
    </w:p>
    <w:p w14:paraId="42C77E59" w14:textId="77777777" w:rsidR="00B926C6" w:rsidRDefault="00C80ABC">
      <w:pPr>
        <w:pStyle w:val="af6"/>
        <w:numPr>
          <w:ilvl w:val="0"/>
          <w:numId w:val="14"/>
        </w:numPr>
        <w:ind w:firstLineChars="0"/>
      </w:pPr>
      <w:r>
        <w:rPr>
          <w:rFonts w:hint="eastAsia"/>
        </w:rPr>
        <w:t>《信美相互代扣授权书》见附件；</w:t>
      </w:r>
    </w:p>
    <w:p w14:paraId="7A46EC47" w14:textId="77777777" w:rsidR="00B926C6" w:rsidRDefault="00C80ABC">
      <w:pPr>
        <w:pStyle w:val="af6"/>
        <w:numPr>
          <w:ilvl w:val="0"/>
          <w:numId w:val="14"/>
        </w:numPr>
        <w:ind w:firstLineChars="0"/>
      </w:pPr>
      <w:r>
        <w:rPr>
          <w:rFonts w:hint="eastAsia"/>
        </w:rPr>
        <w:t>H5</w:t>
      </w:r>
      <w:r>
        <w:rPr>
          <w:rFonts w:hint="eastAsia"/>
        </w:rPr>
        <w:t>点击“确认支付”按钮时弹框提示：</w:t>
      </w:r>
      <w:r>
        <w:t>标题为</w:t>
      </w:r>
      <w:r>
        <w:t>“</w:t>
      </w:r>
      <w:r>
        <w:t>开通续期代扣服务</w:t>
      </w:r>
      <w:r>
        <w:t>”</w:t>
      </w:r>
      <w:r>
        <w:t>，内容为</w:t>
      </w:r>
      <w:r>
        <w:t>“</w:t>
      </w:r>
      <w:r>
        <w:t>下期交费时间格式为</w:t>
      </w:r>
      <w:r>
        <w:t>YYYY</w:t>
      </w:r>
      <w:r>
        <w:t>年</w:t>
      </w:r>
      <w:r>
        <w:t>MM</w:t>
      </w:r>
      <w:r>
        <w:t>月</w:t>
      </w:r>
      <w:r>
        <w:t>DD</w:t>
      </w:r>
      <w:r>
        <w:t>日，开通续期代扣服务以后，我社定期以保险合同约定的交费方式，按期从支付宝账户划付各期保险费，可避免因漏交导致的保单失效；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“理解并接受《信美相互代扣授权书》”默认不勾选，必须勾选，如果未勾选，点击“确认开通”按钮，在理解并接受《信美相互代扣授</w:t>
      </w:r>
      <w:r>
        <w:rPr>
          <w:rFonts w:hint="eastAsia"/>
        </w:rPr>
        <w:lastRenderedPageBreak/>
        <w:t>权书》下方标红提示“请勾选”；如下：</w:t>
      </w:r>
    </w:p>
    <w:p w14:paraId="0DE358BB" w14:textId="77777777" w:rsidR="00B926C6" w:rsidRDefault="00C80ABC">
      <w:pPr>
        <w:pStyle w:val="af6"/>
        <w:ind w:left="660" w:firstLineChars="0" w:firstLine="0"/>
      </w:pPr>
      <w:r>
        <w:rPr>
          <w:noProof/>
        </w:rPr>
        <w:drawing>
          <wp:inline distT="0" distB="0" distL="0" distR="0" wp14:anchorId="5EF8FDF2" wp14:editId="113321BB">
            <wp:extent cx="1680845" cy="2819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9691" cy="28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B800" w14:textId="77777777" w:rsidR="00B926C6" w:rsidRDefault="00B926C6">
      <w:pPr>
        <w:ind w:firstLine="360"/>
        <w:rPr>
          <w:ins w:id="49" w:author="Microsoft Office 用户" w:date="2019-02-19T10:29:00Z"/>
        </w:rPr>
      </w:pPr>
    </w:p>
    <w:p w14:paraId="6CD2CF6F" w14:textId="77777777" w:rsidR="00881F7C" w:rsidRPr="00181233" w:rsidRDefault="00881F7C" w:rsidP="00181233">
      <w:pPr>
        <w:pStyle w:val="af6"/>
        <w:numPr>
          <w:ilvl w:val="0"/>
          <w:numId w:val="14"/>
        </w:numPr>
        <w:ind w:firstLineChars="0"/>
        <w:rPr>
          <w:color w:val="000000" w:themeColor="text1"/>
        </w:rPr>
      </w:pPr>
      <w:r w:rsidRPr="00181233">
        <w:rPr>
          <w:rFonts w:hint="eastAsia"/>
          <w:color w:val="000000" w:themeColor="text1"/>
        </w:rPr>
        <w:t>勾选《信美相互代扣授权书》后，点击“确认开通”，唤起支付宝</w:t>
      </w:r>
      <w:r w:rsidRPr="00181233">
        <w:rPr>
          <w:rFonts w:hint="eastAsia"/>
          <w:color w:val="000000" w:themeColor="text1"/>
        </w:rPr>
        <w:t>APP</w:t>
      </w:r>
      <w:r w:rsidRPr="00181233">
        <w:rPr>
          <w:rFonts w:hint="eastAsia"/>
          <w:color w:val="000000" w:themeColor="text1"/>
        </w:rPr>
        <w:t>，如果无支付宝</w:t>
      </w:r>
      <w:r w:rsidRPr="00181233">
        <w:rPr>
          <w:rFonts w:hint="eastAsia"/>
          <w:color w:val="000000" w:themeColor="text1"/>
        </w:rPr>
        <w:t>APP</w:t>
      </w:r>
      <w:r w:rsidRPr="00181233">
        <w:rPr>
          <w:rFonts w:hint="eastAsia"/>
          <w:color w:val="000000" w:themeColor="text1"/>
        </w:rPr>
        <w:t>，跳转到支付宝</w:t>
      </w:r>
      <w:r w:rsidRPr="00181233">
        <w:rPr>
          <w:rFonts w:hint="eastAsia"/>
          <w:color w:val="000000" w:themeColor="text1"/>
        </w:rPr>
        <w:t>APP</w:t>
      </w:r>
      <w:r w:rsidRPr="00181233">
        <w:rPr>
          <w:rFonts w:hint="eastAsia"/>
          <w:color w:val="000000" w:themeColor="text1"/>
        </w:rPr>
        <w:t>下载页，支付结果在支付宝端提醒给客户，异步将结果回传给信美，客户支付成功后，跳转到购买成功页，支付不成功在支付宝端提示客户支付失败原因；</w:t>
      </w:r>
    </w:p>
    <w:p w14:paraId="6E6CC3B1" w14:textId="77777777" w:rsidR="009201BE" w:rsidRPr="00181233" w:rsidRDefault="009201BE" w:rsidP="009201BE">
      <w:pPr>
        <w:pStyle w:val="af6"/>
        <w:numPr>
          <w:ilvl w:val="0"/>
          <w:numId w:val="14"/>
        </w:numPr>
        <w:ind w:firstLineChars="0"/>
        <w:rPr>
          <w:color w:val="000000" w:themeColor="text1"/>
        </w:rPr>
      </w:pPr>
      <w:r w:rsidRPr="00181233">
        <w:rPr>
          <w:rFonts w:hint="eastAsia"/>
          <w:color w:val="000000" w:themeColor="text1"/>
        </w:rPr>
        <w:t>如果支付宝账户已经购买过产品，再次购买产品时同第一次购买流程，</w:t>
      </w:r>
      <w:r w:rsidRPr="00181233">
        <w:rPr>
          <w:rFonts w:hint="eastAsia"/>
          <w:color w:val="000000" w:themeColor="text1"/>
        </w:rPr>
        <w:t xml:space="preserve"> </w:t>
      </w:r>
      <w:r w:rsidRPr="00181233">
        <w:rPr>
          <w:rFonts w:hint="eastAsia"/>
          <w:color w:val="000000" w:themeColor="text1"/>
        </w:rPr>
        <w:t>原型图见</w:t>
      </w:r>
      <w:r w:rsidRPr="00181233">
        <w:rPr>
          <w:rFonts w:hint="eastAsia"/>
          <w:color w:val="000000" w:themeColor="text1"/>
        </w:rPr>
        <w:t>3.1.5</w:t>
      </w:r>
      <w:r w:rsidRPr="00181233">
        <w:rPr>
          <w:rFonts w:hint="eastAsia"/>
          <w:color w:val="000000" w:themeColor="text1"/>
        </w:rPr>
        <w:t>；</w:t>
      </w:r>
      <w:r w:rsidR="002B7103" w:rsidRPr="00181233">
        <w:rPr>
          <w:rFonts w:hint="eastAsia"/>
          <w:color w:val="000000" w:themeColor="text1"/>
        </w:rPr>
        <w:t>支付宝账户已经签约不会返回签约失败，</w:t>
      </w:r>
      <w:r w:rsidR="00F1512B" w:rsidRPr="00181233">
        <w:rPr>
          <w:rFonts w:hint="eastAsia"/>
          <w:color w:val="000000" w:themeColor="text1"/>
        </w:rPr>
        <w:t>支付宝内部</w:t>
      </w:r>
      <w:r w:rsidR="002B7103" w:rsidRPr="00181233">
        <w:rPr>
          <w:rFonts w:hint="eastAsia"/>
          <w:color w:val="000000" w:themeColor="text1"/>
        </w:rPr>
        <w:t>直接调用支付接口，返回支付结果；</w:t>
      </w:r>
    </w:p>
    <w:p w14:paraId="5D9C4C91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字段说明</w:t>
      </w:r>
    </w:p>
    <w:p w14:paraId="50324CD6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960"/>
        <w:gridCol w:w="1701"/>
        <w:gridCol w:w="709"/>
        <w:gridCol w:w="891"/>
        <w:gridCol w:w="1065"/>
        <w:gridCol w:w="1161"/>
        <w:gridCol w:w="970"/>
        <w:gridCol w:w="1065"/>
      </w:tblGrid>
      <w:tr w:rsidR="00B926C6" w14:paraId="0372D6A7" w14:textId="77777777">
        <w:tc>
          <w:tcPr>
            <w:tcW w:w="960" w:type="dxa"/>
            <w:shd w:val="clear" w:color="auto" w:fill="9CC2E5" w:themeFill="accent1" w:themeFillTint="99"/>
            <w:vAlign w:val="center"/>
          </w:tcPr>
          <w:p w14:paraId="34BA98BE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字段名称</w:t>
            </w:r>
          </w:p>
        </w:tc>
        <w:tc>
          <w:tcPr>
            <w:tcW w:w="1701" w:type="dxa"/>
            <w:shd w:val="clear" w:color="auto" w:fill="9CC2E5" w:themeFill="accent1" w:themeFillTint="99"/>
            <w:vAlign w:val="center"/>
          </w:tcPr>
          <w:p w14:paraId="7582732F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输入格式</w:t>
            </w:r>
          </w:p>
        </w:tc>
        <w:tc>
          <w:tcPr>
            <w:tcW w:w="709" w:type="dxa"/>
            <w:shd w:val="clear" w:color="auto" w:fill="9CC2E5" w:themeFill="accent1" w:themeFillTint="99"/>
            <w:vAlign w:val="center"/>
          </w:tcPr>
          <w:p w14:paraId="2889BAD3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字段长度</w:t>
            </w:r>
          </w:p>
        </w:tc>
        <w:tc>
          <w:tcPr>
            <w:tcW w:w="891" w:type="dxa"/>
            <w:shd w:val="clear" w:color="auto" w:fill="9CC2E5" w:themeFill="accent1" w:themeFillTint="99"/>
            <w:vAlign w:val="center"/>
          </w:tcPr>
          <w:p w14:paraId="46D10818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默认值</w:t>
            </w:r>
          </w:p>
        </w:tc>
        <w:tc>
          <w:tcPr>
            <w:tcW w:w="1065" w:type="dxa"/>
            <w:shd w:val="clear" w:color="auto" w:fill="9CC2E5" w:themeFill="accent1" w:themeFillTint="99"/>
            <w:vAlign w:val="center"/>
          </w:tcPr>
          <w:p w14:paraId="5C305995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输入校验/规则</w:t>
            </w:r>
          </w:p>
        </w:tc>
        <w:tc>
          <w:tcPr>
            <w:tcW w:w="1161" w:type="dxa"/>
            <w:shd w:val="clear" w:color="auto" w:fill="9CC2E5" w:themeFill="accent1" w:themeFillTint="99"/>
            <w:vAlign w:val="center"/>
          </w:tcPr>
          <w:p w14:paraId="45E9934D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是否可修改</w:t>
            </w:r>
          </w:p>
        </w:tc>
        <w:tc>
          <w:tcPr>
            <w:tcW w:w="970" w:type="dxa"/>
            <w:shd w:val="clear" w:color="auto" w:fill="9CC2E5" w:themeFill="accent1" w:themeFillTint="99"/>
            <w:vAlign w:val="center"/>
          </w:tcPr>
          <w:p w14:paraId="2CC4D993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是否必填</w:t>
            </w:r>
          </w:p>
        </w:tc>
        <w:tc>
          <w:tcPr>
            <w:tcW w:w="1065" w:type="dxa"/>
            <w:shd w:val="clear" w:color="auto" w:fill="9CC2E5" w:themeFill="accent1" w:themeFillTint="99"/>
            <w:vAlign w:val="center"/>
          </w:tcPr>
          <w:p w14:paraId="16DBA5C3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适用范围</w:t>
            </w:r>
          </w:p>
        </w:tc>
      </w:tr>
    </w:tbl>
    <w:p w14:paraId="67A1699B" w14:textId="77777777" w:rsidR="00B926C6" w:rsidRDefault="00B926C6">
      <w:pPr>
        <w:pStyle w:val="af6"/>
        <w:snapToGrid w:val="0"/>
        <w:ind w:left="421" w:firstLineChars="0" w:firstLine="0"/>
      </w:pPr>
    </w:p>
    <w:p w14:paraId="365D4E34" w14:textId="77777777" w:rsidR="00B926C6" w:rsidRDefault="00B926C6">
      <w:pPr>
        <w:ind w:firstLine="360"/>
      </w:pPr>
    </w:p>
    <w:p w14:paraId="348DF423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功能操作</w:t>
      </w:r>
    </w:p>
    <w:p w14:paraId="44DBB4FC" w14:textId="77777777" w:rsidR="00B926C6" w:rsidRDefault="00B926C6">
      <w:pPr>
        <w:pStyle w:val="af6"/>
        <w:ind w:left="1360" w:firstLineChars="0" w:firstLine="0"/>
      </w:pPr>
    </w:p>
    <w:p w14:paraId="3BBB1252" w14:textId="77777777" w:rsidR="00B926C6" w:rsidRDefault="00C80ABC">
      <w:pPr>
        <w:pStyle w:val="3"/>
        <w:numPr>
          <w:ilvl w:val="2"/>
          <w:numId w:val="8"/>
        </w:numPr>
        <w:ind w:firstLineChars="0"/>
      </w:pPr>
      <w:r>
        <w:rPr>
          <w:rFonts w:hint="eastAsia"/>
        </w:rPr>
        <w:t>主要交互</w:t>
      </w:r>
      <w:r>
        <w:t>/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14:paraId="12BAA76A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1808"/>
        <w:gridCol w:w="1420"/>
        <w:gridCol w:w="3509"/>
        <w:gridCol w:w="1785"/>
      </w:tblGrid>
      <w:tr w:rsidR="00B926C6" w14:paraId="36F73DD2" w14:textId="77777777">
        <w:trPr>
          <w:trHeight w:val="521"/>
        </w:trPr>
        <w:tc>
          <w:tcPr>
            <w:tcW w:w="1808" w:type="dxa"/>
            <w:shd w:val="clear" w:color="auto" w:fill="9CC2E5" w:themeFill="accent1" w:themeFillTint="99"/>
            <w:vAlign w:val="center"/>
          </w:tcPr>
          <w:p w14:paraId="1DB535E6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同步对象</w:t>
            </w:r>
          </w:p>
        </w:tc>
        <w:tc>
          <w:tcPr>
            <w:tcW w:w="1420" w:type="dxa"/>
            <w:shd w:val="clear" w:color="auto" w:fill="9CC2E5" w:themeFill="accent1" w:themeFillTint="99"/>
            <w:vAlign w:val="center"/>
          </w:tcPr>
          <w:p w14:paraId="4BE1685C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同步节点</w:t>
            </w:r>
          </w:p>
        </w:tc>
        <w:tc>
          <w:tcPr>
            <w:tcW w:w="3509" w:type="dxa"/>
            <w:shd w:val="clear" w:color="auto" w:fill="9CC2E5" w:themeFill="accent1" w:themeFillTint="99"/>
            <w:vAlign w:val="center"/>
          </w:tcPr>
          <w:p w14:paraId="216D66EB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同步字段及其规则</w:t>
            </w:r>
          </w:p>
        </w:tc>
        <w:tc>
          <w:tcPr>
            <w:tcW w:w="1785" w:type="dxa"/>
            <w:shd w:val="clear" w:color="auto" w:fill="9CC2E5" w:themeFill="accent1" w:themeFillTint="99"/>
            <w:vAlign w:val="center"/>
          </w:tcPr>
          <w:p w14:paraId="7D120282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时效要求</w:t>
            </w:r>
          </w:p>
        </w:tc>
      </w:tr>
    </w:tbl>
    <w:p w14:paraId="460B8039" w14:textId="77777777" w:rsidR="00B926C6" w:rsidRDefault="00B926C6">
      <w:pPr>
        <w:ind w:firstLine="360"/>
      </w:pPr>
    </w:p>
    <w:p w14:paraId="4242E9DE" w14:textId="77777777" w:rsidR="00B926C6" w:rsidRDefault="00C80ABC">
      <w:pPr>
        <w:pStyle w:val="3"/>
        <w:numPr>
          <w:ilvl w:val="2"/>
          <w:numId w:val="8"/>
        </w:numPr>
        <w:ind w:firstLineChars="0"/>
      </w:pPr>
      <w:r>
        <w:rPr>
          <w:rFonts w:hint="eastAsia"/>
        </w:rPr>
        <w:t>其他</w:t>
      </w:r>
      <w:r>
        <w:rPr>
          <w:rFonts w:hint="eastAsia"/>
        </w:rPr>
        <w:t xml:space="preserve"> </w:t>
      </w:r>
    </w:p>
    <w:p w14:paraId="1C12B75A" w14:textId="77777777" w:rsidR="00B926C6" w:rsidRDefault="00C80ABC">
      <w:pPr>
        <w:ind w:firstLine="36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）配置任务项</w:t>
      </w:r>
    </w:p>
    <w:p w14:paraId="1510B909" w14:textId="77777777" w:rsidR="00B926C6" w:rsidRPr="00181233" w:rsidRDefault="00C80ABC" w:rsidP="00181233">
      <w:pPr>
        <w:snapToGrid w:val="0"/>
        <w:ind w:firstLine="360"/>
      </w:pPr>
      <w:r w:rsidRPr="00181233">
        <w:rPr>
          <w:rFonts w:hint="eastAsia"/>
        </w:rPr>
        <w:t>暂无</w:t>
      </w:r>
    </w:p>
    <w:p w14:paraId="3D9750BB" w14:textId="77777777" w:rsidR="00B926C6" w:rsidRDefault="00C80ABC">
      <w:pPr>
        <w:ind w:firstLine="36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）批处理</w:t>
      </w:r>
    </w:p>
    <w:p w14:paraId="7100F431" w14:textId="77777777" w:rsidR="00B926C6" w:rsidRDefault="00C80ABC">
      <w:pPr>
        <w:snapToGrid w:val="0"/>
        <w:ind w:firstLine="360"/>
      </w:pPr>
      <w:r>
        <w:rPr>
          <w:rFonts w:hint="eastAsia"/>
        </w:rPr>
        <w:t>暂无</w:t>
      </w:r>
    </w:p>
    <w:p w14:paraId="4CA4E8F9" w14:textId="77777777" w:rsidR="00B926C6" w:rsidRDefault="00B926C6">
      <w:pPr>
        <w:ind w:firstLine="360"/>
      </w:pPr>
    </w:p>
    <w:p w14:paraId="6D8A64F5" w14:textId="77777777" w:rsidR="00B926C6" w:rsidRDefault="00C80ABC">
      <w:pPr>
        <w:ind w:firstLine="36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）其他</w:t>
      </w:r>
    </w:p>
    <w:p w14:paraId="714FF64C" w14:textId="77777777" w:rsidR="00B926C6" w:rsidRDefault="00C80ABC">
      <w:pPr>
        <w:snapToGrid w:val="0"/>
        <w:ind w:firstLine="360"/>
      </w:pPr>
      <w:r>
        <w:rPr>
          <w:rFonts w:hint="eastAsia"/>
        </w:rPr>
        <w:t>暂无</w:t>
      </w:r>
    </w:p>
    <w:p w14:paraId="23A8C602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H5</w:t>
      </w:r>
      <w:r>
        <w:rPr>
          <w:rFonts w:hint="eastAsia"/>
        </w:rPr>
        <w:t>接入解约接口</w:t>
      </w:r>
    </w:p>
    <w:p w14:paraId="1CC11312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功能简述</w:t>
      </w:r>
    </w:p>
    <w:p w14:paraId="360552EF" w14:textId="77777777" w:rsidR="00B926C6" w:rsidRDefault="00C80ABC">
      <w:pPr>
        <w:pStyle w:val="af6"/>
        <w:ind w:left="709" w:firstLineChars="0" w:firstLine="0"/>
      </w:pPr>
      <w:r>
        <w:rPr>
          <w:rFonts w:hint="eastAsia"/>
        </w:rPr>
        <w:t>解约渠道有两种：</w:t>
      </w:r>
    </w:p>
    <w:p w14:paraId="054B79EA" w14:textId="77777777" w:rsidR="00CE5174" w:rsidRDefault="00C80ABC" w:rsidP="00A870E9">
      <w:pPr>
        <w:pStyle w:val="af6"/>
        <w:numPr>
          <w:ilvl w:val="3"/>
          <w:numId w:val="14"/>
        </w:numPr>
        <w:ind w:firstLineChars="0"/>
        <w:rPr>
          <w:ins w:id="50" w:author="Microsoft Office 用户" w:date="2019-02-19T11:42:00Z"/>
        </w:rPr>
      </w:pPr>
      <w:r>
        <w:rPr>
          <w:rFonts w:hint="eastAsia"/>
        </w:rPr>
        <w:t>从支付宝</w:t>
      </w:r>
      <w:r>
        <w:rPr>
          <w:rFonts w:hint="eastAsia"/>
        </w:rPr>
        <w:t>APP</w:t>
      </w:r>
      <w:r>
        <w:rPr>
          <w:rFonts w:hint="eastAsia"/>
        </w:rPr>
        <w:t>－我的－支付设置－免密支付／自动扣款中解除，解除后通知到保险公司，保险公司将签约产品码置为失效；</w:t>
      </w:r>
      <w:r w:rsidR="00A870E9">
        <w:rPr>
          <w:rFonts w:hint="eastAsia"/>
        </w:rPr>
        <w:t xml:space="preserve"> </w:t>
      </w:r>
    </w:p>
    <w:p w14:paraId="3B90A661" w14:textId="77777777" w:rsidR="00CE5174" w:rsidRDefault="00080F25" w:rsidP="00080F25">
      <w:pPr>
        <w:ind w:firstLineChars="0" w:firstLine="360"/>
        <w:rPr>
          <w:ins w:id="51" w:author="Microsoft Office 用户" w:date="2019-02-19T15:14:00Z"/>
        </w:rPr>
      </w:pPr>
      <w:r>
        <w:rPr>
          <w:rFonts w:hint="eastAsia"/>
        </w:rPr>
        <w:t xml:space="preserve">  </w:t>
      </w:r>
      <w:r w:rsidR="002F0D76">
        <w:rPr>
          <w:rFonts w:hint="eastAsia"/>
        </w:rPr>
        <w:t xml:space="preserve">    </w:t>
      </w:r>
      <w:r w:rsidR="00CE5174">
        <w:rPr>
          <w:rFonts w:hint="eastAsia"/>
        </w:rPr>
        <w:t xml:space="preserve">      </w:t>
      </w:r>
      <w:r w:rsidR="002F0D76">
        <w:rPr>
          <w:rFonts w:hint="eastAsia"/>
        </w:rPr>
        <w:t xml:space="preserve"> </w:t>
      </w:r>
      <w:ins w:id="52" w:author="Microsoft Office 用户" w:date="2019-02-19T15:14:00Z">
        <w:r w:rsidR="00CE5174">
          <w:rPr>
            <w:rFonts w:hint="eastAsia"/>
          </w:rPr>
          <w:t>2</w:t>
        </w:r>
      </w:ins>
      <w:r w:rsidR="00CE5174">
        <w:rPr>
          <w:rFonts w:hint="eastAsia"/>
        </w:rPr>
        <w:t xml:space="preserve">.  </w:t>
      </w:r>
      <w:r w:rsidR="00CE5174">
        <w:rPr>
          <w:rFonts w:hint="eastAsia"/>
        </w:rPr>
        <w:t>从保险公司解约暂时不开放；</w:t>
      </w:r>
      <w:r w:rsidR="002F0D76">
        <w:rPr>
          <w:rFonts w:hint="eastAsia"/>
        </w:rPr>
        <w:t xml:space="preserve">     </w:t>
      </w:r>
      <w:r>
        <w:rPr>
          <w:rFonts w:hint="eastAsia"/>
        </w:rPr>
        <w:t xml:space="preserve"> </w:t>
      </w:r>
      <w:ins w:id="53" w:author="Microsoft Office 用户" w:date="2019-02-19T11:42:00Z">
        <w:r>
          <w:rPr>
            <w:rFonts w:hint="eastAsia"/>
          </w:rPr>
          <w:t xml:space="preserve"> </w:t>
        </w:r>
      </w:ins>
    </w:p>
    <w:p w14:paraId="374B9CB3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流程图</w:t>
      </w:r>
      <w:r>
        <w:rPr>
          <w:rFonts w:hint="eastAsia"/>
        </w:rPr>
        <w:t xml:space="preserve"> </w:t>
      </w:r>
    </w:p>
    <w:p w14:paraId="6AC7411D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功能详述</w:t>
      </w:r>
      <w:r>
        <w:rPr>
          <w:rFonts w:hint="eastAsia"/>
        </w:rPr>
        <w:t xml:space="preserve"> </w:t>
      </w:r>
    </w:p>
    <w:p w14:paraId="7919D750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业务规则</w:t>
      </w:r>
      <w:r>
        <w:t>/</w:t>
      </w:r>
      <w:r>
        <w:rPr>
          <w:rFonts w:hint="eastAsia"/>
        </w:rPr>
        <w:t>提示信息描述</w:t>
      </w:r>
      <w:r>
        <w:rPr>
          <w:rFonts w:hint="eastAsia"/>
        </w:rPr>
        <w:t xml:space="preserve"> </w:t>
      </w:r>
    </w:p>
    <w:p w14:paraId="6F6619E9" w14:textId="77777777" w:rsidR="00B926C6" w:rsidRDefault="00C80ABC">
      <w:pPr>
        <w:ind w:firstLine="36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（</w:t>
      </w:r>
      <w:r>
        <w:rPr>
          <w:rFonts w:ascii="Helvetica" w:hAnsi="Helvetica" w:hint="eastAsia"/>
          <w:b/>
          <w:color w:val="2F2F2F"/>
          <w:shd w:val="clear" w:color="auto" w:fill="FFFFFF"/>
        </w:rPr>
        <w:t>1</w:t>
      </w:r>
      <w:r>
        <w:rPr>
          <w:rFonts w:ascii="Helvetica" w:hAnsi="Helvetica" w:hint="eastAsia"/>
          <w:b/>
          <w:color w:val="2F2F2F"/>
          <w:shd w:val="clear" w:color="auto" w:fill="FFFFFF"/>
        </w:rPr>
        <w:t>）业务规则</w:t>
      </w:r>
      <w:r>
        <w:rPr>
          <w:rFonts w:ascii="Helvetica" w:hAnsi="Helvetica" w:hint="eastAsia"/>
          <w:b/>
          <w:color w:val="2F2F2F"/>
          <w:shd w:val="clear" w:color="auto" w:fill="FFFFFF"/>
        </w:rPr>
        <w:t xml:space="preserve"> </w:t>
      </w:r>
    </w:p>
    <w:p w14:paraId="3AFCF79B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8"/>
        <w:gridCol w:w="6434"/>
        <w:tblGridChange w:id="54">
          <w:tblGrid>
            <w:gridCol w:w="2088"/>
            <w:gridCol w:w="6434"/>
          </w:tblGrid>
        </w:tblGridChange>
      </w:tblGrid>
      <w:tr w:rsidR="00B926C6" w14:paraId="3456B66D" w14:textId="77777777">
        <w:trPr>
          <w:tblHeader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15B3C7CF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规则名称</w:t>
            </w:r>
          </w:p>
        </w:tc>
        <w:tc>
          <w:tcPr>
            <w:tcW w:w="6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2D050327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规则描述</w:t>
            </w:r>
          </w:p>
        </w:tc>
      </w:tr>
      <w:tr w:rsidR="00B926C6" w14:paraId="79E31CF2" w14:textId="77777777" w:rsidTr="00EF4824">
        <w:tblPrEx>
          <w:tblW w:w="8522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top w:w="57" w:type="dxa"/>
            <w:bottom w:w="57" w:type="dxa"/>
          </w:tblCellMar>
          <w:tblPrExChange w:id="55" w:author="Microsoft Office 用户" w:date="2019-07-01T16:52:00Z">
            <w:tblPrEx>
              <w:tblW w:w="852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57" w:type="dxa"/>
                <w:bottom w:w="57" w:type="dxa"/>
              </w:tblCellMar>
            </w:tblPrEx>
          </w:tblPrExChange>
        </w:tblPrEx>
        <w:trPr>
          <w:trHeight w:val="757"/>
          <w:tblHeader/>
          <w:trPrChange w:id="56" w:author="Microsoft Office 用户" w:date="2019-07-01T16:52:00Z">
            <w:trPr>
              <w:tblHeader/>
            </w:trPr>
          </w:trPrChange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  <w:tcPrChange w:id="57" w:author="Microsoft Office 用户" w:date="2019-07-01T16:52:00Z">
              <w:tcPr>
                <w:tcW w:w="208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  <w:tl2br w:val="nil"/>
                  <w:tr2bl w:val="nil"/>
                </w:tcBorders>
                <w:shd w:val="clear" w:color="auto" w:fill="9CC2E5" w:themeFill="accent1" w:themeFillTint="99"/>
                <w:vAlign w:val="center"/>
              </w:tcPr>
            </w:tcPrChange>
          </w:tcPr>
          <w:p w14:paraId="7DA14378" w14:textId="77777777" w:rsidR="00B926C6" w:rsidRPr="00C54CBE" w:rsidRDefault="00080F25">
            <w:pPr>
              <w:ind w:firstLineChars="0" w:firstLine="0"/>
              <w:rPr>
                <w:strike/>
              </w:rPr>
              <w:pPrChange w:id="58" w:author="Microsoft Office 用户" w:date="2019-07-01T16:52:00Z">
                <w:pPr>
                  <w:ind w:firstLine="360"/>
                </w:pPr>
              </w:pPrChange>
            </w:pPr>
            <w:r w:rsidRPr="00C54CBE">
              <w:rPr>
                <w:rFonts w:hint="eastAsia"/>
                <w:strike/>
              </w:rPr>
              <w:t>解约后需要签约订单判断条件</w:t>
            </w:r>
          </w:p>
        </w:tc>
        <w:tc>
          <w:tcPr>
            <w:tcW w:w="6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  <w:tcPrChange w:id="59" w:author="Microsoft Office 用户" w:date="2019-07-01T16:52:00Z">
              <w:tcPr>
                <w:tcW w:w="64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  <w:tl2br w:val="nil"/>
                  <w:tr2bl w:val="nil"/>
                </w:tcBorders>
                <w:shd w:val="clear" w:color="auto" w:fill="9CC2E5" w:themeFill="accent1" w:themeFillTint="99"/>
                <w:vAlign w:val="center"/>
              </w:tcPr>
            </w:tcPrChange>
          </w:tcPr>
          <w:p w14:paraId="2EA64490" w14:textId="77777777" w:rsidR="00B926C6" w:rsidRPr="00C54CBE" w:rsidRDefault="00C80ABC">
            <w:pPr>
              <w:ind w:firstLine="360"/>
              <w:rPr>
                <w:strike/>
              </w:rPr>
            </w:pPr>
            <w:r w:rsidRPr="00C54CBE">
              <w:rPr>
                <w:rFonts w:hint="eastAsia"/>
                <w:strike/>
              </w:rPr>
              <w:t>1.</w:t>
            </w:r>
            <w:r w:rsidR="00080F25" w:rsidRPr="00C54CBE">
              <w:rPr>
                <w:rFonts w:hint="eastAsia"/>
                <w:strike/>
              </w:rPr>
              <w:t xml:space="preserve"> </w:t>
            </w:r>
            <w:r w:rsidRPr="00C54CBE">
              <w:rPr>
                <w:rFonts w:hint="eastAsia"/>
                <w:strike/>
              </w:rPr>
              <w:t>交费方式等于期交、</w:t>
            </w:r>
            <w:r w:rsidR="00CA369E" w:rsidRPr="00C54CBE">
              <w:rPr>
                <w:rFonts w:hint="eastAsia"/>
                <w:strike/>
              </w:rPr>
              <w:t>交费状态为“正常交费”</w:t>
            </w:r>
            <w:r w:rsidR="00080F25" w:rsidRPr="00C54CBE">
              <w:rPr>
                <w:rFonts w:hint="eastAsia"/>
                <w:strike/>
              </w:rPr>
              <w:t>；</w:t>
            </w:r>
            <w:r w:rsidR="00080F25" w:rsidRPr="00C54CBE" w:rsidDel="00080F25">
              <w:rPr>
                <w:rFonts w:hint="eastAsia"/>
                <w:strike/>
              </w:rPr>
              <w:t xml:space="preserve"> </w:t>
            </w:r>
          </w:p>
          <w:p w14:paraId="3BA1066E" w14:textId="77777777" w:rsidR="00B926C6" w:rsidRPr="00C54CBE" w:rsidRDefault="00CA369E">
            <w:pPr>
              <w:ind w:firstLine="360"/>
              <w:rPr>
                <w:strike/>
              </w:rPr>
            </w:pPr>
            <w:r w:rsidRPr="00C54CBE">
              <w:rPr>
                <w:rFonts w:hint="eastAsia"/>
                <w:strike/>
              </w:rPr>
              <w:t>或</w:t>
            </w:r>
            <w:r w:rsidR="00C80ABC" w:rsidRPr="00C54CBE">
              <w:rPr>
                <w:rFonts w:hint="eastAsia"/>
                <w:strike/>
              </w:rPr>
              <w:t>续保标志为续保</w:t>
            </w:r>
            <w:r w:rsidRPr="00C54CBE">
              <w:rPr>
                <w:rFonts w:hint="eastAsia"/>
                <w:strike/>
              </w:rPr>
              <w:t>，且小于最大可续保年龄对应日；</w:t>
            </w:r>
          </w:p>
          <w:p w14:paraId="2B8073B1" w14:textId="77777777" w:rsidR="00080F25" w:rsidRPr="00C54CBE" w:rsidRDefault="00080F25" w:rsidP="00CA369E">
            <w:pPr>
              <w:ind w:firstLine="360"/>
              <w:rPr>
                <w:strike/>
              </w:rPr>
            </w:pPr>
          </w:p>
        </w:tc>
      </w:tr>
    </w:tbl>
    <w:p w14:paraId="18DA7357" w14:textId="77777777" w:rsidR="00B926C6" w:rsidRDefault="00B926C6">
      <w:pPr>
        <w:ind w:firstLineChars="0"/>
      </w:pPr>
    </w:p>
    <w:p w14:paraId="0F879B2A" w14:textId="77777777" w:rsidR="00B926C6" w:rsidRDefault="00B926C6">
      <w:pPr>
        <w:ind w:firstLineChars="0"/>
      </w:pPr>
    </w:p>
    <w:p w14:paraId="60584377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界面原型</w:t>
      </w:r>
    </w:p>
    <w:p w14:paraId="352128B0" w14:textId="77777777" w:rsidR="00B926C6" w:rsidRDefault="00B926C6">
      <w:pPr>
        <w:snapToGrid w:val="0"/>
        <w:ind w:firstLine="360"/>
      </w:pPr>
    </w:p>
    <w:p w14:paraId="5422B676" w14:textId="77777777" w:rsidR="00B926C6" w:rsidRDefault="00C80ABC">
      <w:pPr>
        <w:pStyle w:val="3"/>
        <w:numPr>
          <w:ilvl w:val="2"/>
          <w:numId w:val="17"/>
        </w:numPr>
        <w:ind w:firstLineChars="0"/>
      </w:pPr>
      <w:r>
        <w:rPr>
          <w:rFonts w:hint="eastAsia"/>
        </w:rPr>
        <w:t>主要交互</w:t>
      </w:r>
      <w:r>
        <w:t>/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14:paraId="52BEB47E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1808"/>
        <w:gridCol w:w="1420"/>
        <w:gridCol w:w="3509"/>
        <w:gridCol w:w="1785"/>
      </w:tblGrid>
      <w:tr w:rsidR="00B926C6" w14:paraId="3615B73F" w14:textId="77777777">
        <w:trPr>
          <w:trHeight w:val="521"/>
        </w:trPr>
        <w:tc>
          <w:tcPr>
            <w:tcW w:w="1808" w:type="dxa"/>
            <w:shd w:val="clear" w:color="auto" w:fill="9CC2E5" w:themeFill="accent1" w:themeFillTint="99"/>
            <w:vAlign w:val="center"/>
          </w:tcPr>
          <w:p w14:paraId="791F27A0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同步对象</w:t>
            </w:r>
          </w:p>
        </w:tc>
        <w:tc>
          <w:tcPr>
            <w:tcW w:w="1420" w:type="dxa"/>
            <w:shd w:val="clear" w:color="auto" w:fill="9CC2E5" w:themeFill="accent1" w:themeFillTint="99"/>
            <w:vAlign w:val="center"/>
          </w:tcPr>
          <w:p w14:paraId="3B402DDF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同步节点</w:t>
            </w:r>
          </w:p>
        </w:tc>
        <w:tc>
          <w:tcPr>
            <w:tcW w:w="3509" w:type="dxa"/>
            <w:shd w:val="clear" w:color="auto" w:fill="9CC2E5" w:themeFill="accent1" w:themeFillTint="99"/>
            <w:vAlign w:val="center"/>
          </w:tcPr>
          <w:p w14:paraId="282C8A85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同步字段及其规则</w:t>
            </w:r>
          </w:p>
        </w:tc>
        <w:tc>
          <w:tcPr>
            <w:tcW w:w="1785" w:type="dxa"/>
            <w:shd w:val="clear" w:color="auto" w:fill="9CC2E5" w:themeFill="accent1" w:themeFillTint="99"/>
            <w:vAlign w:val="center"/>
          </w:tcPr>
          <w:p w14:paraId="4FCAE73C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时效要求</w:t>
            </w:r>
          </w:p>
        </w:tc>
      </w:tr>
    </w:tbl>
    <w:p w14:paraId="7A23CC8A" w14:textId="77777777" w:rsidR="00B926C6" w:rsidRDefault="00B926C6">
      <w:pPr>
        <w:snapToGrid w:val="0"/>
        <w:ind w:firstLine="360"/>
      </w:pPr>
    </w:p>
    <w:p w14:paraId="4A6AD679" w14:textId="77777777" w:rsidR="00B926C6" w:rsidRDefault="00B926C6">
      <w:pPr>
        <w:ind w:firstLine="360"/>
        <w:rPr>
          <w:b/>
        </w:rPr>
      </w:pPr>
    </w:p>
    <w:p w14:paraId="7FB2C209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lastRenderedPageBreak/>
        <w:t>续期／续保代扣</w:t>
      </w:r>
    </w:p>
    <w:p w14:paraId="07CACA8F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功能简述</w:t>
      </w:r>
      <w:r>
        <w:rPr>
          <w:rFonts w:hint="eastAsia"/>
        </w:rPr>
        <w:t xml:space="preserve"> </w:t>
      </w:r>
    </w:p>
    <w:p w14:paraId="09C98A06" w14:textId="77777777" w:rsidR="00B926C6" w:rsidRDefault="00C80ABC">
      <w:pPr>
        <w:ind w:firstLineChars="0" w:firstLine="0"/>
        <w:rPr>
          <w:rFonts w:ascii="Helvetica" w:hAnsi="Helvetica"/>
          <w:color w:val="2F2F2F"/>
          <w:shd w:val="clear" w:color="auto" w:fill="FFFFFF"/>
        </w:rPr>
      </w:pPr>
      <w:r>
        <w:rPr>
          <w:rFonts w:ascii="Helvetica" w:hAnsi="Helvetica"/>
          <w:color w:val="2F2F2F"/>
          <w:shd w:val="clear" w:color="auto" w:fill="FFFFFF"/>
        </w:rPr>
        <w:tab/>
      </w:r>
      <w:r>
        <w:rPr>
          <w:rFonts w:ascii="Helvetica" w:hAnsi="Helvetica" w:hint="eastAsia"/>
          <w:color w:val="2F2F2F"/>
          <w:shd w:val="clear" w:color="auto" w:fill="FFFFFF"/>
        </w:rPr>
        <w:t xml:space="preserve">   </w:t>
      </w:r>
      <w:r>
        <w:rPr>
          <w:rFonts w:ascii="Helvetica" w:hAnsi="Helvetica" w:hint="eastAsia"/>
          <w:color w:val="2F2F2F"/>
          <w:shd w:val="clear" w:color="auto" w:fill="FFFFFF"/>
        </w:rPr>
        <w:t>发起续期、续保扣费时，有签约协议且状态是有效时，发起续期、续保扣费；</w:t>
      </w:r>
    </w:p>
    <w:p w14:paraId="13C0B2E4" w14:textId="77777777" w:rsidR="00B926C6" w:rsidRDefault="00C80ABC">
      <w:pPr>
        <w:ind w:firstLineChars="0" w:firstLine="540"/>
        <w:rPr>
          <w:rFonts w:ascii="Helvetica" w:hAnsi="Helvetica"/>
          <w:color w:val="2F2F2F"/>
          <w:shd w:val="clear" w:color="auto" w:fill="FFFFFF"/>
        </w:rPr>
      </w:pPr>
      <w:r>
        <w:rPr>
          <w:rFonts w:ascii="Helvetica" w:hAnsi="Helvetica" w:hint="eastAsia"/>
          <w:color w:val="2F2F2F"/>
          <w:shd w:val="clear" w:color="auto" w:fill="FFFFFF"/>
        </w:rPr>
        <w:t xml:space="preserve">  </w:t>
      </w:r>
      <w:r>
        <w:rPr>
          <w:rFonts w:ascii="Helvetica" w:hAnsi="Helvetica" w:hint="eastAsia"/>
          <w:color w:val="2F2F2F"/>
          <w:shd w:val="clear" w:color="auto" w:fill="FFFFFF"/>
        </w:rPr>
        <w:t>签约协议为空或签约协议失效时，给客户发送签约短信，短信添加签约链接；且短信只发送一次；</w:t>
      </w:r>
    </w:p>
    <w:p w14:paraId="629B9CD5" w14:textId="77777777" w:rsidR="00B926C6" w:rsidRDefault="00B926C6">
      <w:pPr>
        <w:ind w:firstLineChars="0" w:firstLine="540"/>
        <w:rPr>
          <w:rFonts w:ascii="Helvetica" w:hAnsi="Helvetica"/>
          <w:color w:val="2F2F2F"/>
          <w:shd w:val="clear" w:color="auto" w:fill="FFFFFF"/>
        </w:rPr>
      </w:pPr>
    </w:p>
    <w:p w14:paraId="06DC8694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流程图</w:t>
      </w:r>
      <w:r>
        <w:rPr>
          <w:rFonts w:hint="eastAsia"/>
        </w:rPr>
        <w:t xml:space="preserve"> </w:t>
      </w:r>
    </w:p>
    <w:p w14:paraId="55237E28" w14:textId="77777777" w:rsidR="00B926C6" w:rsidRDefault="00BC4BB7">
      <w:pPr>
        <w:ind w:firstLine="360"/>
      </w:pPr>
      <w:r w:rsidRPr="00BC4BB7">
        <w:rPr>
          <w:noProof/>
        </w:rPr>
        <w:drawing>
          <wp:inline distT="0" distB="0" distL="0" distR="0" wp14:anchorId="71A1BD3A" wp14:editId="64E5400C">
            <wp:extent cx="5274310" cy="6211570"/>
            <wp:effectExtent l="0" t="0" r="889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ACAE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lastRenderedPageBreak/>
        <w:t>功能详述</w:t>
      </w:r>
      <w:r>
        <w:rPr>
          <w:rFonts w:hint="eastAsia"/>
        </w:rPr>
        <w:t xml:space="preserve"> </w:t>
      </w:r>
    </w:p>
    <w:p w14:paraId="4E0C7B7B" w14:textId="77777777" w:rsidR="00B926C6" w:rsidRDefault="00B926C6">
      <w:pPr>
        <w:pStyle w:val="Guide"/>
        <w:rPr>
          <w:rFonts w:ascii="楷体" w:eastAsia="楷体" w:hAnsi="楷体" w:cs="Arial"/>
          <w:iCs w:val="0"/>
          <w:color w:val="767171" w:themeColor="background2" w:themeShade="80"/>
          <w:sz w:val="18"/>
          <w:szCs w:val="22"/>
          <w:u w:val="single"/>
          <w:lang w:val="en-US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06"/>
        <w:gridCol w:w="7416"/>
      </w:tblGrid>
      <w:tr w:rsidR="00B926C6" w14:paraId="6B8982BB" w14:textId="77777777">
        <w:trPr>
          <w:trHeight w:val="454"/>
          <w:tblHeader/>
        </w:trPr>
        <w:tc>
          <w:tcPr>
            <w:tcW w:w="1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4FEA0994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7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607E622F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B926C6" w14:paraId="40366373" w14:textId="77777777" w:rsidTr="00836E62">
        <w:trPr>
          <w:trHeight w:val="716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15694216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参与人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涉及系统</w:t>
            </w:r>
          </w:p>
        </w:tc>
        <w:tc>
          <w:tcPr>
            <w:tcW w:w="7416" w:type="dxa"/>
            <w:shd w:val="clear" w:color="auto" w:fill="auto"/>
          </w:tcPr>
          <w:p w14:paraId="02190D1A" w14:textId="77777777" w:rsidR="00B926C6" w:rsidRDefault="00C80ABC">
            <w:pPr>
              <w:ind w:firstLine="360"/>
              <w:rPr>
                <w:iCs/>
                <w:szCs w:val="18"/>
              </w:rPr>
            </w:pPr>
            <w:r>
              <w:rPr>
                <w:rFonts w:hint="eastAsia"/>
                <w:iCs/>
                <w:szCs w:val="18"/>
              </w:rPr>
              <w:t>参与人：无</w:t>
            </w:r>
          </w:p>
          <w:p w14:paraId="16186063" w14:textId="77777777" w:rsidR="00B926C6" w:rsidRDefault="00C80ABC">
            <w:pPr>
              <w:ind w:firstLine="360"/>
              <w:rPr>
                <w:i/>
                <w:iCs/>
                <w:color w:val="0000FF"/>
                <w:szCs w:val="18"/>
              </w:rPr>
            </w:pPr>
            <w:r>
              <w:rPr>
                <w:rFonts w:hint="eastAsia"/>
                <w:iCs/>
                <w:szCs w:val="18"/>
              </w:rPr>
              <w:t>涉及系统：</w:t>
            </w:r>
            <w:r>
              <w:rPr>
                <w:rFonts w:hint="eastAsia"/>
                <w:iCs/>
                <w:szCs w:val="18"/>
              </w:rPr>
              <w:t>PA</w:t>
            </w:r>
            <w:r>
              <w:rPr>
                <w:rFonts w:hint="eastAsia"/>
                <w:iCs/>
                <w:szCs w:val="18"/>
              </w:rPr>
              <w:t>、</w:t>
            </w:r>
            <w:r>
              <w:rPr>
                <w:rFonts w:hint="eastAsia"/>
                <w:iCs/>
                <w:szCs w:val="18"/>
              </w:rPr>
              <w:t>FMT</w:t>
            </w:r>
            <w:r>
              <w:rPr>
                <w:rFonts w:hint="eastAsia"/>
                <w:iCs/>
                <w:szCs w:val="18"/>
              </w:rPr>
              <w:t>、支付宝</w:t>
            </w:r>
          </w:p>
        </w:tc>
      </w:tr>
      <w:tr w:rsidR="00B926C6" w14:paraId="04587F06" w14:textId="77777777">
        <w:trPr>
          <w:trHeight w:val="716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01920713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前置条件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输入</w:t>
            </w:r>
          </w:p>
        </w:tc>
        <w:tc>
          <w:tcPr>
            <w:tcW w:w="7416" w:type="dxa"/>
            <w:shd w:val="clear" w:color="auto" w:fill="auto"/>
          </w:tcPr>
          <w:p w14:paraId="5A2624A4" w14:textId="77777777" w:rsidR="00B926C6" w:rsidRDefault="00C80ABC">
            <w:pPr>
              <w:ind w:firstLine="360"/>
              <w:rPr>
                <w:iCs/>
                <w:szCs w:val="18"/>
              </w:rPr>
            </w:pPr>
            <w:r>
              <w:rPr>
                <w:rFonts w:hint="eastAsia"/>
                <w:iCs/>
                <w:szCs w:val="18"/>
              </w:rPr>
              <w:t>无</w:t>
            </w:r>
          </w:p>
        </w:tc>
      </w:tr>
      <w:tr w:rsidR="00B926C6" w14:paraId="3EBF9D79" w14:textId="77777777">
        <w:trPr>
          <w:trHeight w:val="454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520DC725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后置条件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输出</w:t>
            </w:r>
          </w:p>
        </w:tc>
        <w:tc>
          <w:tcPr>
            <w:tcW w:w="7416" w:type="dxa"/>
            <w:shd w:val="clear" w:color="auto" w:fill="auto"/>
          </w:tcPr>
          <w:p w14:paraId="759DB898" w14:textId="77777777" w:rsidR="00B926C6" w:rsidRDefault="00B926C6" w:rsidP="00C54CBE">
            <w:pPr>
              <w:pStyle w:val="af6"/>
              <w:ind w:left="360" w:firstLineChars="0" w:firstLine="0"/>
              <w:rPr>
                <w:rFonts w:ascii="Helvetica" w:hAnsi="Helvetica"/>
                <w:color w:val="2F2F2F"/>
                <w:shd w:val="clear" w:color="auto" w:fill="FFFFFF"/>
              </w:rPr>
            </w:pPr>
          </w:p>
        </w:tc>
      </w:tr>
      <w:tr w:rsidR="00B926C6" w14:paraId="17BE8294" w14:textId="77777777">
        <w:trPr>
          <w:trHeight w:val="2002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58090758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主流程描述</w:t>
            </w:r>
          </w:p>
        </w:tc>
        <w:tc>
          <w:tcPr>
            <w:tcW w:w="7416" w:type="dxa"/>
            <w:shd w:val="clear" w:color="auto" w:fill="auto"/>
          </w:tcPr>
          <w:p w14:paraId="6D6B9362" w14:textId="77777777" w:rsidR="00B926C6" w:rsidRDefault="00C80ABC">
            <w:pPr>
              <w:pStyle w:val="af6"/>
              <w:numPr>
                <w:ilvl w:val="0"/>
                <w:numId w:val="19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通过支付宝渠道代扣续期、续保保费时，查询系统中签约协议是否存在，不存在</w:t>
            </w:r>
            <w:ins w:id="60" w:author="Microsoft Office 用户" w:date="2019-02-20T19:19:00Z">
              <w:r w:rsidR="00BC4BB7">
                <w:rPr>
                  <w:rFonts w:hint="eastAsia"/>
                  <w:iCs/>
                  <w:color w:val="000000" w:themeColor="text1"/>
                  <w:szCs w:val="18"/>
                </w:rPr>
                <w:t>，</w:t>
              </w:r>
            </w:ins>
            <w:r>
              <w:rPr>
                <w:rFonts w:hint="eastAsia"/>
                <w:iCs/>
                <w:color w:val="000000" w:themeColor="text1"/>
                <w:szCs w:val="18"/>
              </w:rPr>
              <w:t>发送签约短信＋链接，</w:t>
            </w:r>
            <w:ins w:id="61" w:author="Microsoft Office 用户" w:date="2019-02-20T19:20:00Z">
              <w:r w:rsidR="00BC4BB7">
                <w:rPr>
                  <w:rFonts w:hint="eastAsia"/>
                  <w:iCs/>
                  <w:color w:val="000000" w:themeColor="text1"/>
                  <w:szCs w:val="18"/>
                </w:rPr>
                <w:t>唤起</w:t>
              </w:r>
              <w:r w:rsidR="00BC4BB7">
                <w:rPr>
                  <w:rFonts w:hint="eastAsia"/>
                  <w:iCs/>
                  <w:color w:val="000000" w:themeColor="text1"/>
                  <w:szCs w:val="18"/>
                </w:rPr>
                <w:t>H5</w:t>
              </w:r>
              <w:r w:rsidR="00BC4BB7">
                <w:rPr>
                  <w:rFonts w:hint="eastAsia"/>
                  <w:iCs/>
                  <w:color w:val="000000" w:themeColor="text1"/>
                  <w:szCs w:val="18"/>
                </w:rPr>
                <w:t>签约界面，</w:t>
              </w:r>
              <w:r w:rsidR="00BC4BB7">
                <w:rPr>
                  <w:rFonts w:hint="eastAsia"/>
                  <w:iCs/>
                  <w:color w:val="000000" w:themeColor="text1"/>
                  <w:szCs w:val="18"/>
                </w:rPr>
                <w:t>H5</w:t>
              </w:r>
            </w:ins>
            <w:r>
              <w:rPr>
                <w:rFonts w:hint="eastAsia"/>
                <w:iCs/>
                <w:color w:val="000000" w:themeColor="text1"/>
                <w:szCs w:val="18"/>
              </w:rPr>
              <w:t>签约短信和链接见</w:t>
            </w:r>
            <w:r>
              <w:rPr>
                <w:rFonts w:hint="eastAsia"/>
                <w:iCs/>
                <w:color w:val="000000" w:themeColor="text1"/>
                <w:szCs w:val="18"/>
              </w:rPr>
              <w:t xml:space="preserve">3.1.7 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界面原型；</w:t>
            </w:r>
          </w:p>
          <w:p w14:paraId="5301FD54" w14:textId="77777777" w:rsidR="00B926C6" w:rsidRDefault="00C80ABC">
            <w:pPr>
              <w:pStyle w:val="af6"/>
              <w:numPr>
                <w:ilvl w:val="0"/>
                <w:numId w:val="19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发起扣费，</w:t>
            </w:r>
            <w:r>
              <w:rPr>
                <w:rFonts w:hint="eastAsia"/>
                <w:iCs/>
                <w:color w:val="000000" w:themeColor="text1"/>
                <w:szCs w:val="18"/>
              </w:rPr>
              <w:t>H5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端产品调用</w:t>
            </w:r>
            <w:r>
              <w:rPr>
                <w:rFonts w:hint="eastAsia"/>
                <w:iCs/>
                <w:color w:val="000000" w:themeColor="text1"/>
                <w:szCs w:val="18"/>
              </w:rPr>
              <w:t>H5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端代扣接口，</w:t>
            </w:r>
            <w:r>
              <w:rPr>
                <w:rFonts w:hint="eastAsia"/>
                <w:iCs/>
                <w:color w:val="000000" w:themeColor="text1"/>
                <w:szCs w:val="18"/>
              </w:rPr>
              <w:t>APP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端产品调用</w:t>
            </w:r>
            <w:r>
              <w:rPr>
                <w:rFonts w:hint="eastAsia"/>
                <w:iCs/>
                <w:color w:val="000000" w:themeColor="text1"/>
                <w:szCs w:val="18"/>
              </w:rPr>
              <w:t>APP</w:t>
            </w:r>
            <w:r>
              <w:rPr>
                <w:rFonts w:hint="eastAsia"/>
                <w:iCs/>
                <w:color w:val="000000" w:themeColor="text1"/>
                <w:szCs w:val="18"/>
              </w:rPr>
              <w:t>端代扣接口，</w:t>
            </w:r>
            <w:ins w:id="62" w:author="Microsoft Office 用户" w:date="2019-02-20T19:23:00Z"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如果已签约</w:t>
              </w:r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H5</w:t>
              </w:r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端同时签约</w:t>
              </w:r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APP</w:t>
              </w:r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端，调用</w:t>
              </w:r>
            </w:ins>
            <w:r w:rsidR="00867529">
              <w:rPr>
                <w:rFonts w:hint="eastAsia"/>
                <w:iCs/>
                <w:color w:val="000000" w:themeColor="text1"/>
                <w:szCs w:val="18"/>
              </w:rPr>
              <w:t>最新一次签约</w:t>
            </w:r>
            <w:ins w:id="63" w:author="Microsoft Office 用户" w:date="2019-02-20T19:23:00Z">
              <w:r w:rsidR="00B94281">
                <w:rPr>
                  <w:rFonts w:hint="eastAsia"/>
                  <w:iCs/>
                  <w:color w:val="000000" w:themeColor="text1"/>
                  <w:szCs w:val="18"/>
                </w:rPr>
                <w:t>接口扣费，</w:t>
              </w:r>
            </w:ins>
            <w:r>
              <w:rPr>
                <w:rFonts w:hint="eastAsia"/>
                <w:iCs/>
                <w:color w:val="000000" w:themeColor="text1"/>
                <w:szCs w:val="18"/>
              </w:rPr>
              <w:t>返回扣费结果，如果扣费结果是成功，发送续期扣费成功短信；如果扣费结果是失败，判断是否是未签约或签约已失效导致扣费失败，如果是未签约或签约已失效导致扣费失败，发送签约短信和链接；</w:t>
            </w:r>
          </w:p>
          <w:p w14:paraId="0E605A8F" w14:textId="77777777" w:rsidR="00B926C6" w:rsidRDefault="00C80ABC">
            <w:pPr>
              <w:pStyle w:val="af6"/>
              <w:numPr>
                <w:ilvl w:val="0"/>
                <w:numId w:val="19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其他失败原因同现有财务处理流程；</w:t>
            </w:r>
            <w:ins w:id="64" w:author="Microsoft Office 用户" w:date="2019-02-21T09:55:00Z">
              <w:r w:rsidR="00E906C8">
                <w:rPr>
                  <w:rFonts w:hint="eastAsia"/>
                  <w:i/>
                  <w:iCs/>
                  <w:color w:val="0000FF"/>
                  <w:szCs w:val="18"/>
                </w:rPr>
                <w:t>由于超过限额扣费失败，发送失败短信提醒客户交费账户变更或者线下转账</w:t>
              </w:r>
              <w:r w:rsidR="007D50FB">
                <w:rPr>
                  <w:rFonts w:hint="eastAsia"/>
                  <w:i/>
                  <w:iCs/>
                  <w:color w:val="0000FF"/>
                  <w:szCs w:val="18"/>
                </w:rPr>
                <w:t>，</w:t>
              </w:r>
            </w:ins>
            <w:ins w:id="65" w:author="Microsoft Office 用户" w:date="2019-02-21T11:49:00Z">
              <w:r w:rsidR="007D50FB">
                <w:rPr>
                  <w:rFonts w:hint="eastAsia"/>
                  <w:i/>
                  <w:iCs/>
                  <w:color w:val="0000FF"/>
                  <w:szCs w:val="18"/>
                </w:rPr>
                <w:t>同现有失败扣费</w:t>
              </w:r>
              <w:r w:rsidR="002F14E7">
                <w:rPr>
                  <w:rFonts w:hint="eastAsia"/>
                  <w:i/>
                  <w:iCs/>
                  <w:color w:val="0000FF"/>
                  <w:szCs w:val="18"/>
                </w:rPr>
                <w:t>短信；</w:t>
              </w:r>
            </w:ins>
          </w:p>
          <w:p w14:paraId="217EC7AA" w14:textId="77777777" w:rsidR="00B926C6" w:rsidRDefault="00C80ABC">
            <w:pPr>
              <w:pStyle w:val="af6"/>
              <w:numPr>
                <w:ilvl w:val="0"/>
                <w:numId w:val="19"/>
              </w:numPr>
              <w:ind w:firstLineChars="0"/>
              <w:rPr>
                <w:iCs/>
                <w:color w:val="000000" w:themeColor="text1"/>
                <w:szCs w:val="18"/>
              </w:rPr>
            </w:pPr>
            <w:r>
              <w:rPr>
                <w:rFonts w:hint="eastAsia"/>
                <w:iCs/>
                <w:color w:val="000000" w:themeColor="text1"/>
                <w:szCs w:val="18"/>
              </w:rPr>
              <w:t>点击链接，跳转到签约界面，见</w:t>
            </w:r>
            <w:r>
              <w:rPr>
                <w:rFonts w:hint="eastAsia"/>
                <w:iCs/>
                <w:color w:val="000000" w:themeColor="text1"/>
                <w:szCs w:val="18"/>
              </w:rPr>
              <w:t>3.1.5</w:t>
            </w:r>
            <w:r>
              <w:rPr>
                <w:rFonts w:hint="eastAsia"/>
                <w:iCs/>
                <w:color w:val="000000" w:themeColor="text1"/>
                <w:szCs w:val="18"/>
              </w:rPr>
              <w:t>原型图，带出当前保单对应的</w:t>
            </w:r>
            <w:ins w:id="66" w:author="Microsoft Office 用户" w:date="2019-02-20T19:21:00Z">
              <w:r w:rsidR="00B05290">
                <w:rPr>
                  <w:rFonts w:hint="eastAsia"/>
                  <w:iCs/>
                  <w:color w:val="000000" w:themeColor="text1"/>
                  <w:szCs w:val="18"/>
                </w:rPr>
                <w:t>保</w:t>
              </w:r>
            </w:ins>
            <w:r>
              <w:rPr>
                <w:rFonts w:hint="eastAsia"/>
                <w:iCs/>
                <w:color w:val="000000" w:themeColor="text1"/>
                <w:szCs w:val="18"/>
              </w:rPr>
              <w:t>单信息，按照</w:t>
            </w:r>
            <w:ins w:id="67" w:author="Microsoft Office 用户" w:date="2019-02-20T19:21:00Z">
              <w:r w:rsidR="00B05290">
                <w:rPr>
                  <w:rFonts w:hint="eastAsia"/>
                  <w:iCs/>
                  <w:color w:val="000000" w:themeColor="text1"/>
                  <w:szCs w:val="18"/>
                </w:rPr>
                <w:t>保</w:t>
              </w:r>
            </w:ins>
            <w:r>
              <w:rPr>
                <w:rFonts w:hint="eastAsia"/>
                <w:iCs/>
                <w:color w:val="000000" w:themeColor="text1"/>
                <w:szCs w:val="18"/>
              </w:rPr>
              <w:t>单进行签约；</w:t>
            </w:r>
          </w:p>
        </w:tc>
      </w:tr>
      <w:tr w:rsidR="00B926C6" w14:paraId="4B6BB0C1" w14:textId="77777777">
        <w:trPr>
          <w:trHeight w:val="454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02A415A0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分支流程描述</w:t>
            </w:r>
          </w:p>
        </w:tc>
        <w:tc>
          <w:tcPr>
            <w:tcW w:w="7416" w:type="dxa"/>
            <w:shd w:val="clear" w:color="auto" w:fill="auto"/>
          </w:tcPr>
          <w:p w14:paraId="6BDE54E4" w14:textId="77777777" w:rsidR="00B926C6" w:rsidRDefault="00B926C6">
            <w:pPr>
              <w:ind w:firstLineChars="111"/>
              <w:rPr>
                <w:i/>
                <w:iCs/>
                <w:color w:val="0000FF"/>
                <w:szCs w:val="18"/>
              </w:rPr>
            </w:pPr>
          </w:p>
        </w:tc>
      </w:tr>
      <w:tr w:rsidR="00B926C6" w14:paraId="0C3081BF" w14:textId="77777777">
        <w:trPr>
          <w:trHeight w:val="454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7D68CBAE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例外情况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异常流程</w:t>
            </w:r>
          </w:p>
        </w:tc>
        <w:tc>
          <w:tcPr>
            <w:tcW w:w="7416" w:type="dxa"/>
            <w:shd w:val="clear" w:color="auto" w:fill="auto"/>
          </w:tcPr>
          <w:p w14:paraId="385ABDCF" w14:textId="77777777" w:rsidR="00B926C6" w:rsidRDefault="00B926C6">
            <w:pPr>
              <w:ind w:firstLine="360"/>
            </w:pPr>
          </w:p>
        </w:tc>
      </w:tr>
      <w:tr w:rsidR="00B926C6" w14:paraId="6428B9DD" w14:textId="77777777">
        <w:trPr>
          <w:trHeight w:val="454"/>
        </w:trPr>
        <w:tc>
          <w:tcPr>
            <w:tcW w:w="1106" w:type="dxa"/>
            <w:shd w:val="clear" w:color="auto" w:fill="DEEAF6" w:themeFill="accent1" w:themeFillTint="33"/>
            <w:vAlign w:val="center"/>
          </w:tcPr>
          <w:p w14:paraId="3BEE442B" w14:textId="77777777" w:rsidR="00B926C6" w:rsidRDefault="00C80ABC">
            <w:pPr>
              <w:snapToGrid w:val="0"/>
              <w:ind w:firstLineChars="0" w:firstLine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业务状态描述</w:t>
            </w:r>
          </w:p>
        </w:tc>
        <w:tc>
          <w:tcPr>
            <w:tcW w:w="7416" w:type="dxa"/>
            <w:shd w:val="clear" w:color="auto" w:fill="auto"/>
          </w:tcPr>
          <w:p w14:paraId="3EB9FFE9" w14:textId="77777777" w:rsidR="00B926C6" w:rsidRDefault="00B926C6">
            <w:pPr>
              <w:ind w:firstLineChars="11" w:firstLine="20"/>
              <w:rPr>
                <w:i/>
                <w:iCs/>
                <w:color w:val="0000FF"/>
                <w:szCs w:val="18"/>
              </w:rPr>
            </w:pPr>
          </w:p>
          <w:p w14:paraId="009B62C4" w14:textId="77777777" w:rsidR="00B926C6" w:rsidRDefault="00B926C6">
            <w:pPr>
              <w:ind w:firstLineChars="0" w:firstLine="360"/>
            </w:pPr>
          </w:p>
        </w:tc>
      </w:tr>
    </w:tbl>
    <w:p w14:paraId="096F4A20" w14:textId="77777777" w:rsidR="00B926C6" w:rsidRDefault="00B926C6">
      <w:pPr>
        <w:ind w:firstLine="360"/>
      </w:pPr>
    </w:p>
    <w:p w14:paraId="0D7B6FB7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业务规则</w:t>
      </w:r>
      <w:r>
        <w:t>/</w:t>
      </w:r>
      <w:r>
        <w:rPr>
          <w:rFonts w:hint="eastAsia"/>
        </w:rPr>
        <w:t>提示信息描述</w:t>
      </w:r>
      <w:r>
        <w:rPr>
          <w:rFonts w:hint="eastAsia"/>
        </w:rPr>
        <w:t xml:space="preserve"> </w:t>
      </w:r>
    </w:p>
    <w:p w14:paraId="53797AE6" w14:textId="77777777" w:rsidR="00B926C6" w:rsidRDefault="00C80ABC">
      <w:pPr>
        <w:ind w:firstLine="36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（</w:t>
      </w:r>
      <w:r>
        <w:rPr>
          <w:rFonts w:ascii="Helvetica" w:hAnsi="Helvetica" w:hint="eastAsia"/>
          <w:b/>
          <w:color w:val="2F2F2F"/>
          <w:shd w:val="clear" w:color="auto" w:fill="FFFFFF"/>
        </w:rPr>
        <w:t>1</w:t>
      </w:r>
      <w:r>
        <w:rPr>
          <w:rFonts w:ascii="Helvetica" w:hAnsi="Helvetica" w:hint="eastAsia"/>
          <w:b/>
          <w:color w:val="2F2F2F"/>
          <w:shd w:val="clear" w:color="auto" w:fill="FFFFFF"/>
        </w:rPr>
        <w:t>）业务规则</w:t>
      </w:r>
      <w:r>
        <w:rPr>
          <w:rFonts w:ascii="Helvetica" w:hAnsi="Helvetica" w:hint="eastAsia"/>
          <w:b/>
          <w:color w:val="2F2F2F"/>
          <w:shd w:val="clear" w:color="auto" w:fill="FFFFFF"/>
        </w:rPr>
        <w:t xml:space="preserve"> </w:t>
      </w:r>
    </w:p>
    <w:p w14:paraId="766CA4F7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97"/>
        <w:gridCol w:w="6425"/>
      </w:tblGrid>
      <w:tr w:rsidR="00B926C6" w14:paraId="3377C8B4" w14:textId="77777777" w:rsidTr="00836E62">
        <w:trPr>
          <w:tblHeader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410188A6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规则名称</w:t>
            </w:r>
          </w:p>
        </w:tc>
        <w:tc>
          <w:tcPr>
            <w:tcW w:w="6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72E417F3" w14:textId="77777777" w:rsidR="00B926C6" w:rsidRDefault="00C80ABC">
            <w:pPr>
              <w:ind w:firstLine="360"/>
            </w:pPr>
            <w:r>
              <w:rPr>
                <w:rFonts w:hint="eastAsia"/>
              </w:rPr>
              <w:t>规则描述</w:t>
            </w:r>
          </w:p>
        </w:tc>
      </w:tr>
      <w:tr w:rsidR="00EA3F5C" w14:paraId="5C8B7B80" w14:textId="77777777" w:rsidTr="00836E62">
        <w:trPr>
          <w:tblHeader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155B6BF2" w14:textId="77777777" w:rsidR="00EA3F5C" w:rsidRDefault="00793E92">
            <w:pPr>
              <w:ind w:firstLine="360"/>
            </w:pPr>
            <w:r>
              <w:rPr>
                <w:rFonts w:hint="eastAsia"/>
              </w:rPr>
              <w:t>发送时间</w:t>
            </w:r>
          </w:p>
        </w:tc>
        <w:tc>
          <w:tcPr>
            <w:tcW w:w="6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6F48F27C" w14:textId="77777777" w:rsidR="00EA3F5C" w:rsidRPr="00793E92" w:rsidRDefault="00793E92" w:rsidP="009C5813">
            <w:pPr>
              <w:ind w:firstLineChars="111"/>
              <w:rPr>
                <w:color w:val="000000" w:themeColor="text1"/>
              </w:rPr>
            </w:pPr>
            <w:r w:rsidRPr="00793E92">
              <w:rPr>
                <w:rFonts w:hint="eastAsia"/>
                <w:color w:val="000000" w:themeColor="text1"/>
              </w:rPr>
              <w:t>应交日当天（长险）</w:t>
            </w:r>
            <w:r w:rsidRPr="00793E92">
              <w:rPr>
                <w:rFonts w:hint="eastAsia"/>
                <w:color w:val="000000" w:themeColor="text1"/>
              </w:rPr>
              <w:t>/</w:t>
            </w:r>
            <w:r w:rsidRPr="00793E92">
              <w:rPr>
                <w:rFonts w:hint="eastAsia"/>
                <w:color w:val="000000" w:themeColor="text1"/>
              </w:rPr>
              <w:t>宽限期第</w:t>
            </w:r>
            <w:r w:rsidRPr="00793E92">
              <w:rPr>
                <w:rFonts w:hint="eastAsia"/>
                <w:color w:val="000000" w:themeColor="text1"/>
              </w:rPr>
              <w:t>1</w:t>
            </w:r>
            <w:r w:rsidRPr="00793E92">
              <w:rPr>
                <w:rFonts w:hint="eastAsia"/>
                <w:color w:val="000000" w:themeColor="text1"/>
              </w:rPr>
              <w:t>天（短险）、宽限期第</w:t>
            </w:r>
            <w:r w:rsidRPr="00793E92">
              <w:rPr>
                <w:rFonts w:hint="eastAsia"/>
                <w:color w:val="000000" w:themeColor="text1"/>
              </w:rPr>
              <w:t>7</w:t>
            </w:r>
            <w:r w:rsidRPr="00793E92">
              <w:rPr>
                <w:rFonts w:hint="eastAsia"/>
                <w:color w:val="000000" w:themeColor="text1"/>
              </w:rPr>
              <w:t>天、自</w:t>
            </w:r>
            <w:r w:rsidR="00467322">
              <w:rPr>
                <w:rFonts w:hint="eastAsia"/>
                <w:color w:val="000000" w:themeColor="text1"/>
              </w:rPr>
              <w:t>解约</w:t>
            </w:r>
            <w:r w:rsidRPr="00793E92">
              <w:rPr>
                <w:rFonts w:hint="eastAsia"/>
                <w:color w:val="000000" w:themeColor="text1"/>
              </w:rPr>
              <w:t>起下期发盘时</w:t>
            </w:r>
            <w:r w:rsidR="00467322">
              <w:rPr>
                <w:rFonts w:hint="eastAsia"/>
                <w:color w:val="000000" w:themeColor="text1"/>
              </w:rPr>
              <w:t>（</w:t>
            </w:r>
            <w:r w:rsidR="00467322" w:rsidRPr="00467322">
              <w:rPr>
                <w:rFonts w:hint="eastAsia"/>
                <w:color w:val="FF0000"/>
              </w:rPr>
              <w:t>未开始扣费就是应交日当天（长险）</w:t>
            </w:r>
            <w:r w:rsidR="00467322" w:rsidRPr="00467322">
              <w:rPr>
                <w:rFonts w:hint="eastAsia"/>
                <w:color w:val="FF0000"/>
              </w:rPr>
              <w:t>/</w:t>
            </w:r>
            <w:r w:rsidR="00467322" w:rsidRPr="00467322">
              <w:rPr>
                <w:rFonts w:hint="eastAsia"/>
                <w:color w:val="FF0000"/>
              </w:rPr>
              <w:t>宽限期第</w:t>
            </w:r>
            <w:r w:rsidR="00467322" w:rsidRPr="00467322">
              <w:rPr>
                <w:rFonts w:hint="eastAsia"/>
                <w:color w:val="FF0000"/>
              </w:rPr>
              <w:t>1</w:t>
            </w:r>
            <w:r w:rsidR="00467322" w:rsidRPr="00467322">
              <w:rPr>
                <w:rFonts w:hint="eastAsia"/>
                <w:color w:val="FF0000"/>
              </w:rPr>
              <w:t>天（短险）、扣费开始就是解约第二天</w:t>
            </w:r>
            <w:r w:rsidR="00467322" w:rsidRPr="00184ACB">
              <w:rPr>
                <w:rFonts w:hint="eastAsia"/>
                <w:color w:val="FF0000"/>
              </w:rPr>
              <w:t>，</w:t>
            </w:r>
            <w:r w:rsidR="00B37322">
              <w:rPr>
                <w:rFonts w:hint="eastAsia"/>
                <w:color w:val="FF0000"/>
              </w:rPr>
              <w:t>只发送一次，</w:t>
            </w:r>
            <w:r w:rsidR="00467322" w:rsidRPr="00184ACB">
              <w:rPr>
                <w:rFonts w:hint="eastAsia"/>
                <w:color w:val="FF0000"/>
              </w:rPr>
              <w:t>不要重复</w:t>
            </w:r>
            <w:r w:rsidR="00184ACB" w:rsidRPr="00184ACB">
              <w:rPr>
                <w:rFonts w:hint="eastAsia"/>
                <w:color w:val="FF0000"/>
              </w:rPr>
              <w:t>发送</w:t>
            </w:r>
            <w:r w:rsidR="00467322">
              <w:rPr>
                <w:rFonts w:hint="eastAsia"/>
                <w:color w:val="000000" w:themeColor="text1"/>
              </w:rPr>
              <w:t>）</w:t>
            </w:r>
            <w:r w:rsidRPr="00793E92">
              <w:rPr>
                <w:rFonts w:hint="eastAsia"/>
                <w:color w:val="000000" w:themeColor="text1"/>
              </w:rPr>
              <w:t>、宽限期第</w:t>
            </w:r>
            <w:r w:rsidRPr="00793E92">
              <w:rPr>
                <w:rFonts w:hint="eastAsia"/>
                <w:color w:val="000000" w:themeColor="text1"/>
              </w:rPr>
              <w:t>53</w:t>
            </w:r>
            <w:r w:rsidRPr="00793E92">
              <w:rPr>
                <w:rFonts w:hint="eastAsia"/>
                <w:color w:val="000000" w:themeColor="text1"/>
              </w:rPr>
              <w:t>天、宽限期第</w:t>
            </w:r>
            <w:r w:rsidRPr="00793E92">
              <w:rPr>
                <w:rFonts w:hint="eastAsia"/>
                <w:color w:val="000000" w:themeColor="text1"/>
              </w:rPr>
              <w:t>58</w:t>
            </w:r>
            <w:r w:rsidRPr="00793E92">
              <w:rPr>
                <w:rFonts w:hint="eastAsia"/>
                <w:color w:val="000000" w:themeColor="text1"/>
              </w:rPr>
              <w:t>天</w:t>
            </w:r>
          </w:p>
        </w:tc>
      </w:tr>
      <w:tr w:rsidR="00793E92" w14:paraId="4B6F779A" w14:textId="77777777" w:rsidTr="00836E62">
        <w:trPr>
          <w:tblHeader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6E0DD276" w14:textId="77777777" w:rsidR="00793E92" w:rsidRDefault="00793E92">
            <w:pPr>
              <w:ind w:firstLine="360"/>
            </w:pPr>
            <w:r>
              <w:rPr>
                <w:rFonts w:hint="eastAsia"/>
              </w:rPr>
              <w:lastRenderedPageBreak/>
              <w:t>发送场景</w:t>
            </w:r>
          </w:p>
        </w:tc>
        <w:tc>
          <w:tcPr>
            <w:tcW w:w="6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234FE777" w14:textId="77777777" w:rsidR="00793E92" w:rsidRPr="00793E92" w:rsidRDefault="00793E92">
            <w:pPr>
              <w:ind w:firstLineChars="111"/>
              <w:rPr>
                <w:color w:val="000000" w:themeColor="text1"/>
              </w:rPr>
            </w:pPr>
            <w:r w:rsidRPr="00793E92">
              <w:rPr>
                <w:rFonts w:hint="eastAsia"/>
                <w:color w:val="000000" w:themeColor="text1"/>
              </w:rPr>
              <w:t>发盘失败通知</w:t>
            </w:r>
          </w:p>
        </w:tc>
      </w:tr>
      <w:tr w:rsidR="00793E92" w14:paraId="676F30AD" w14:textId="77777777" w:rsidTr="00836E62">
        <w:trPr>
          <w:tblHeader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0E4C31B4" w14:textId="77777777" w:rsidR="00793E92" w:rsidRDefault="00793E92">
            <w:pPr>
              <w:ind w:firstLine="360"/>
            </w:pPr>
            <w:r>
              <w:rPr>
                <w:rFonts w:hint="eastAsia"/>
              </w:rPr>
              <w:t>短信内容</w:t>
            </w:r>
          </w:p>
        </w:tc>
        <w:tc>
          <w:tcPr>
            <w:tcW w:w="6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1C1B894E" w14:textId="77777777" w:rsidR="00793E92" w:rsidRPr="00793E92" w:rsidRDefault="00793E92">
            <w:pPr>
              <w:ind w:firstLineChars="111"/>
              <w:rPr>
                <w:color w:val="000000" w:themeColor="text1"/>
              </w:rPr>
            </w:pPr>
            <w:r w:rsidRPr="00793E92">
              <w:rPr>
                <w:rFonts w:hint="eastAsia"/>
                <w:color w:val="000000" w:themeColor="text1"/>
              </w:rPr>
              <w:t>【信美相互】续期划账失败通知：尊敬的</w:t>
            </w:r>
            <w:r w:rsidRPr="00793E92">
              <w:rPr>
                <w:rFonts w:hint="eastAsia"/>
                <w:color w:val="000000" w:themeColor="text1"/>
              </w:rPr>
              <w:t>&lt;</w:t>
            </w:r>
            <w:r w:rsidRPr="00793E92">
              <w:rPr>
                <w:rFonts w:hint="eastAsia"/>
                <w:color w:val="000000" w:themeColor="text1"/>
              </w:rPr>
              <w:t>客户姓名</w:t>
            </w:r>
            <w:r w:rsidRPr="00793E92">
              <w:rPr>
                <w:rFonts w:hint="eastAsia"/>
                <w:color w:val="000000" w:themeColor="text1"/>
              </w:rPr>
              <w:t>&gt;&lt;</w:t>
            </w:r>
            <w:r w:rsidRPr="00793E92">
              <w:rPr>
                <w:rFonts w:hint="eastAsia"/>
                <w:color w:val="000000" w:themeColor="text1"/>
              </w:rPr>
              <w:t>先生</w:t>
            </w:r>
            <w:r w:rsidRPr="00793E92">
              <w:rPr>
                <w:rFonts w:hint="eastAsia"/>
                <w:color w:val="000000" w:themeColor="text1"/>
              </w:rPr>
              <w:t>/</w:t>
            </w:r>
            <w:r w:rsidRPr="00793E92">
              <w:rPr>
                <w:rFonts w:hint="eastAsia"/>
                <w:color w:val="000000" w:themeColor="text1"/>
              </w:rPr>
              <w:t>女士</w:t>
            </w:r>
            <w:r w:rsidRPr="00793E92">
              <w:rPr>
                <w:rFonts w:hint="eastAsia"/>
                <w:color w:val="000000" w:themeColor="text1"/>
              </w:rPr>
              <w:t>&gt;</w:t>
            </w:r>
            <w:r w:rsidRPr="00793E92">
              <w:rPr>
                <w:rFonts w:hint="eastAsia"/>
                <w:color w:val="000000" w:themeColor="text1"/>
              </w:rPr>
              <w:t>：感谢您对信美相互的支持与信赖！您尾号为</w:t>
            </w:r>
            <w:r w:rsidRPr="00793E92">
              <w:rPr>
                <w:rFonts w:hint="eastAsia"/>
                <w:color w:val="000000" w:themeColor="text1"/>
              </w:rPr>
              <w:t>&lt;</w:t>
            </w:r>
            <w:r w:rsidRPr="00793E92">
              <w:rPr>
                <w:rFonts w:hint="eastAsia"/>
                <w:color w:val="000000" w:themeColor="text1"/>
              </w:rPr>
              <w:t>保险合同号</w:t>
            </w:r>
            <w:r w:rsidRPr="00793E92">
              <w:rPr>
                <w:rFonts w:hint="eastAsia"/>
                <w:color w:val="000000" w:themeColor="text1"/>
              </w:rPr>
              <w:t>/</w:t>
            </w:r>
            <w:r w:rsidRPr="00793E92">
              <w:rPr>
                <w:rFonts w:hint="eastAsia"/>
                <w:color w:val="000000" w:themeColor="text1"/>
              </w:rPr>
              <w:t>保险凭证号后</w:t>
            </w:r>
            <w:r w:rsidRPr="00793E92">
              <w:rPr>
                <w:rFonts w:hint="eastAsia"/>
                <w:color w:val="000000" w:themeColor="text1"/>
              </w:rPr>
              <w:t>6</w:t>
            </w:r>
            <w:r w:rsidRPr="00793E92">
              <w:rPr>
                <w:rFonts w:hint="eastAsia"/>
                <w:color w:val="000000" w:themeColor="text1"/>
              </w:rPr>
              <w:t>位</w:t>
            </w:r>
            <w:r w:rsidRPr="00793E92">
              <w:rPr>
                <w:rFonts w:hint="eastAsia"/>
                <w:color w:val="000000" w:themeColor="text1"/>
              </w:rPr>
              <w:t>&gt;</w:t>
            </w:r>
            <w:r w:rsidRPr="00793E92">
              <w:rPr>
                <w:rFonts w:hint="eastAsia"/>
                <w:color w:val="000000" w:themeColor="text1"/>
              </w:rPr>
              <w:t>的保单，由于未签约支付宝代扣协议的原因续期无法扣费。请您点击</w:t>
            </w:r>
            <w:r w:rsidRPr="00793E92">
              <w:rPr>
                <w:rFonts w:hint="eastAsia"/>
                <w:color w:val="000000" w:themeColor="text1"/>
              </w:rPr>
              <w:t>XXXXXXXXX</w:t>
            </w:r>
            <w:r w:rsidRPr="00793E92">
              <w:rPr>
                <w:rFonts w:hint="eastAsia"/>
                <w:color w:val="000000" w:themeColor="text1"/>
              </w:rPr>
              <w:t>查询保单详情并签约支付宝代扣协议。若您未在宽限期</w:t>
            </w:r>
            <w:r w:rsidRPr="00793E92">
              <w:rPr>
                <w:rFonts w:hint="eastAsia"/>
                <w:color w:val="000000" w:themeColor="text1"/>
              </w:rPr>
              <w:t>60</w:t>
            </w:r>
            <w:r w:rsidRPr="00793E92">
              <w:rPr>
                <w:rFonts w:hint="eastAsia"/>
                <w:color w:val="000000" w:themeColor="text1"/>
              </w:rPr>
              <w:t>天内签约并交费，保单将中止</w:t>
            </w:r>
            <w:r w:rsidRPr="00793E92">
              <w:rPr>
                <w:rFonts w:hint="eastAsia"/>
                <w:color w:val="000000" w:themeColor="text1"/>
              </w:rPr>
              <w:t>/</w:t>
            </w:r>
            <w:r w:rsidRPr="00793E92">
              <w:rPr>
                <w:rFonts w:hint="eastAsia"/>
                <w:color w:val="000000" w:themeColor="text1"/>
              </w:rPr>
              <w:t>终止。如有疑问，请联系您的保单服务人员、在线客服或拨打客服热线</w:t>
            </w:r>
            <w:r w:rsidRPr="00793E92">
              <w:rPr>
                <w:rFonts w:hint="eastAsia"/>
                <w:color w:val="000000" w:themeColor="text1"/>
              </w:rPr>
              <w:t>400-139-9990</w:t>
            </w:r>
            <w:r w:rsidRPr="00793E92">
              <w:rPr>
                <w:rFonts w:hint="eastAsia"/>
                <w:color w:val="000000" w:themeColor="text1"/>
              </w:rPr>
              <w:t>。感谢您选择信美相互，让互助精神改变社会生态。</w:t>
            </w:r>
          </w:p>
        </w:tc>
      </w:tr>
    </w:tbl>
    <w:p w14:paraId="2FAB57A8" w14:textId="77777777" w:rsidR="00B926C6" w:rsidRDefault="00B926C6">
      <w:pPr>
        <w:ind w:firstLineChars="0"/>
      </w:pPr>
    </w:p>
    <w:p w14:paraId="5B4E96B4" w14:textId="77777777" w:rsidR="00B926C6" w:rsidRDefault="00B926C6">
      <w:pPr>
        <w:ind w:firstLineChars="0"/>
      </w:pPr>
    </w:p>
    <w:p w14:paraId="70F86CF3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界面原型</w:t>
      </w:r>
      <w:r>
        <w:rPr>
          <w:rFonts w:hint="eastAsia"/>
        </w:rPr>
        <w:t xml:space="preserve"> </w:t>
      </w:r>
    </w:p>
    <w:p w14:paraId="0578A642" w14:textId="77777777" w:rsidR="00B926C6" w:rsidRDefault="00C80ABC">
      <w:pPr>
        <w:pStyle w:val="af6"/>
        <w:ind w:left="840" w:firstLineChars="0" w:firstLine="0"/>
      </w:pPr>
      <w:r>
        <w:rPr>
          <w:rFonts w:hint="eastAsia"/>
        </w:rPr>
        <w:t xml:space="preserve">H5 </w:t>
      </w:r>
      <w:r>
        <w:rPr>
          <w:rFonts w:hint="eastAsia"/>
        </w:rPr>
        <w:t>界面原型如下：</w:t>
      </w:r>
    </w:p>
    <w:p w14:paraId="008EEEBF" w14:textId="77777777" w:rsidR="00B926C6" w:rsidRDefault="00B926C6">
      <w:pPr>
        <w:pStyle w:val="af6"/>
        <w:ind w:left="840" w:firstLineChars="0" w:firstLine="0"/>
      </w:pPr>
    </w:p>
    <w:p w14:paraId="0669D4C8" w14:textId="77777777" w:rsidR="00B926C6" w:rsidRDefault="00C80ABC">
      <w:pPr>
        <w:pStyle w:val="af6"/>
        <w:ind w:left="840" w:firstLineChars="0" w:firstLine="0"/>
      </w:pPr>
      <w:r>
        <w:t xml:space="preserve">   </w:t>
      </w:r>
      <w:ins w:id="68" w:author="Microsoft Office 用户" w:date="2019-02-19T14:54:00Z">
        <w:r w:rsidR="00FB0EDA" w:rsidRPr="00FB0EDA">
          <w:rPr>
            <w:noProof/>
          </w:rPr>
          <w:drawing>
            <wp:inline distT="0" distB="0" distL="0" distR="0" wp14:anchorId="49D6EE71" wp14:editId="558635F9">
              <wp:extent cx="5709046" cy="3006725"/>
              <wp:effectExtent l="0" t="0" r="6350" b="0"/>
              <wp:docPr id="13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1508" cy="30080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9" w:author="Microsoft Office 用户" w:date="2019-02-19T14:42:00Z">
        <w:r w:rsidDel="00EF4CA3">
          <w:rPr>
            <w:noProof/>
          </w:rPr>
          <w:drawing>
            <wp:inline distT="0" distB="0" distL="0" distR="0" wp14:anchorId="18D171E4" wp14:editId="360B08E7">
              <wp:extent cx="6083935" cy="3006725"/>
              <wp:effectExtent l="0" t="0" r="12065" b="3175"/>
              <wp:docPr id="25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图片 25"/>
                      <pic:cNvPicPr>
                        <a:picLocks noChangeAspect="1"/>
                      </pic:cNvPicPr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83935" cy="3006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514A366" w14:textId="77777777" w:rsidR="00B926C6" w:rsidRDefault="00B926C6">
      <w:pPr>
        <w:pStyle w:val="af6"/>
        <w:ind w:left="840" w:firstLineChars="0" w:firstLine="0"/>
      </w:pPr>
    </w:p>
    <w:p w14:paraId="23CD3B82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菜单导航</w:t>
      </w:r>
    </w:p>
    <w:p w14:paraId="1370AE4D" w14:textId="77777777" w:rsidR="00B926C6" w:rsidRDefault="00B926C6">
      <w:pPr>
        <w:pStyle w:val="Guide"/>
        <w:ind w:firstLine="360"/>
        <w:rPr>
          <w:rFonts w:ascii="楷体" w:eastAsia="楷体" w:hAnsi="楷体" w:cs="Arial"/>
          <w:iCs w:val="0"/>
          <w:color w:val="767171" w:themeColor="background2" w:themeShade="80"/>
          <w:sz w:val="18"/>
          <w:szCs w:val="22"/>
          <w:u w:val="single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93"/>
        <w:gridCol w:w="3015"/>
        <w:gridCol w:w="3214"/>
      </w:tblGrid>
      <w:tr w:rsidR="00B926C6" w14:paraId="7B6442D1" w14:textId="77777777">
        <w:trPr>
          <w:trHeight w:val="261"/>
          <w:tblHeader/>
        </w:trPr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64DB876A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3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54E6E1FC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3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9CC2E5" w:themeFill="accent1" w:themeFillTint="99"/>
            <w:vAlign w:val="center"/>
          </w:tcPr>
          <w:p w14:paraId="38785511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三级菜单</w:t>
            </w:r>
          </w:p>
        </w:tc>
      </w:tr>
    </w:tbl>
    <w:p w14:paraId="50643D5E" w14:textId="77777777" w:rsidR="00B926C6" w:rsidRDefault="00B926C6">
      <w:pPr>
        <w:ind w:firstLine="360"/>
      </w:pPr>
    </w:p>
    <w:p w14:paraId="3093194A" w14:textId="77777777" w:rsidR="00B926C6" w:rsidRDefault="00C80ABC">
      <w:pPr>
        <w:ind w:firstLineChars="0"/>
        <w:rPr>
          <w:ins w:id="70" w:author="Microsoft Office 用户" w:date="2019-02-19T14:44:00Z"/>
          <w:b/>
        </w:rPr>
      </w:pPr>
      <w:r>
        <w:rPr>
          <w:rFonts w:hint="eastAsia"/>
          <w:b/>
        </w:rPr>
        <w:t>展示内容</w:t>
      </w:r>
    </w:p>
    <w:p w14:paraId="163DF311" w14:textId="77777777" w:rsidR="00820672" w:rsidRDefault="00820672">
      <w:pPr>
        <w:ind w:firstLineChars="0"/>
        <w:rPr>
          <w:ins w:id="71" w:author="Microsoft Office 用户" w:date="2019-02-19T14:44:00Z"/>
          <w:b/>
        </w:rPr>
      </w:pPr>
      <w:ins w:id="72" w:author="Microsoft Office 用户" w:date="2019-02-19T14:44:00Z">
        <w:r>
          <w:rPr>
            <w:rFonts w:hint="eastAsia"/>
            <w:b/>
          </w:rPr>
          <w:t xml:space="preserve">   </w:t>
        </w:r>
        <w:r>
          <w:rPr>
            <w:rFonts w:hint="eastAsia"/>
            <w:b/>
          </w:rPr>
          <w:t>按照保单进行展示：</w:t>
        </w:r>
      </w:ins>
    </w:p>
    <w:p w14:paraId="61A29C14" w14:textId="77777777" w:rsidR="00820672" w:rsidRDefault="00820672">
      <w:pPr>
        <w:pStyle w:val="af6"/>
        <w:numPr>
          <w:ilvl w:val="3"/>
          <w:numId w:val="20"/>
        </w:numPr>
        <w:ind w:firstLineChars="0"/>
        <w:rPr>
          <w:ins w:id="73" w:author="Microsoft Office 用户" w:date="2019-02-19T14:54:00Z"/>
          <w:b/>
        </w:rPr>
        <w:pPrChange w:id="74" w:author="Microsoft Office 用户" w:date="2019-02-19T14:54:00Z">
          <w:pPr>
            <w:ind w:firstLineChars="0"/>
          </w:pPr>
        </w:pPrChange>
      </w:pPr>
      <w:ins w:id="75" w:author="Microsoft Office 用户" w:date="2019-02-19T14:44:00Z">
        <w:r w:rsidRPr="00FB0EDA">
          <w:rPr>
            <w:rFonts w:hint="eastAsia"/>
            <w:b/>
            <w:rPrChange w:id="76" w:author="Microsoft Office 用户" w:date="2019-02-19T14:54:00Z">
              <w:rPr>
                <w:rFonts w:hint="eastAsia"/>
              </w:rPr>
            </w:rPrChange>
          </w:rPr>
          <w:t>只展示当前保单</w:t>
        </w:r>
      </w:ins>
      <w:ins w:id="77" w:author="Microsoft Office 用户" w:date="2019-02-19T14:52:00Z">
        <w:r w:rsidRPr="00FB0EDA">
          <w:rPr>
            <w:rFonts w:hint="eastAsia"/>
            <w:b/>
            <w:rPrChange w:id="78" w:author="Microsoft Office 用户" w:date="2019-02-19T14:54:00Z">
              <w:rPr>
                <w:rFonts w:hint="eastAsia"/>
              </w:rPr>
            </w:rPrChange>
          </w:rPr>
          <w:t>，展示保单号</w:t>
        </w:r>
        <w:r w:rsidR="00FB0EDA" w:rsidRPr="00FB0EDA">
          <w:rPr>
            <w:rFonts w:hint="eastAsia"/>
            <w:b/>
            <w:rPrChange w:id="79" w:author="Microsoft Office 用户" w:date="2019-02-19T14:54:00Z">
              <w:rPr>
                <w:rFonts w:hint="eastAsia"/>
              </w:rPr>
            </w:rPrChange>
          </w:rPr>
          <w:t>、投保人／交费人、投保时间，保单下被保险</w:t>
        </w:r>
      </w:ins>
      <w:ins w:id="80" w:author="Microsoft Office 用户" w:date="2019-02-19T14:53:00Z">
        <w:r w:rsidR="00FB0EDA" w:rsidRPr="00FB0EDA">
          <w:rPr>
            <w:rFonts w:hint="eastAsia"/>
            <w:b/>
            <w:rPrChange w:id="81" w:author="Microsoft Office 用户" w:date="2019-02-19T14:54:00Z">
              <w:rPr>
                <w:rFonts w:hint="eastAsia"/>
              </w:rPr>
            </w:rPrChange>
          </w:rPr>
          <w:t>人、被保险人下</w:t>
        </w:r>
      </w:ins>
      <w:ins w:id="82" w:author="Microsoft Office 用户" w:date="2019-02-19T14:52:00Z">
        <w:r w:rsidR="00FB0EDA" w:rsidRPr="00FB0EDA">
          <w:rPr>
            <w:rFonts w:hint="eastAsia"/>
            <w:b/>
            <w:rPrChange w:id="83" w:author="Microsoft Office 用户" w:date="2019-02-19T14:54:00Z">
              <w:rPr>
                <w:rFonts w:hint="eastAsia"/>
              </w:rPr>
            </w:rPrChange>
          </w:rPr>
          <w:t>险种</w:t>
        </w:r>
      </w:ins>
      <w:ins w:id="84" w:author="Microsoft Office 用户" w:date="2019-02-19T14:53:00Z">
        <w:r w:rsidR="00FB0EDA" w:rsidRPr="00FB0EDA">
          <w:rPr>
            <w:rFonts w:hint="eastAsia"/>
            <w:b/>
            <w:rPrChange w:id="85" w:author="Microsoft Office 用户" w:date="2019-02-19T14:54:00Z">
              <w:rPr>
                <w:rFonts w:hint="eastAsia"/>
              </w:rPr>
            </w:rPrChange>
          </w:rPr>
          <w:t>，同</w:t>
        </w:r>
      </w:ins>
      <w:ins w:id="86" w:author="Microsoft Office 用户" w:date="2019-02-19T14:54:00Z">
        <w:r w:rsidR="00FB0EDA" w:rsidRPr="00FB0EDA">
          <w:rPr>
            <w:rFonts w:hint="eastAsia"/>
            <w:b/>
            <w:rPrChange w:id="87" w:author="Microsoft Office 用户" w:date="2019-02-19T14:54:00Z">
              <w:rPr>
                <w:rFonts w:hint="eastAsia"/>
              </w:rPr>
            </w:rPrChange>
          </w:rPr>
          <w:t>我的－个人中心－我的保单中展示；</w:t>
        </w:r>
      </w:ins>
    </w:p>
    <w:p w14:paraId="364AA15B" w14:textId="77777777" w:rsidR="00FB0EDA" w:rsidRDefault="00FB0EDA">
      <w:pPr>
        <w:pStyle w:val="af6"/>
        <w:numPr>
          <w:ilvl w:val="3"/>
          <w:numId w:val="20"/>
        </w:numPr>
        <w:ind w:firstLineChars="0"/>
        <w:rPr>
          <w:ins w:id="88" w:author="Microsoft Office 用户" w:date="2019-02-19T14:56:00Z"/>
          <w:b/>
        </w:rPr>
        <w:pPrChange w:id="89" w:author="Microsoft Office 用户" w:date="2019-02-19T14:54:00Z">
          <w:pPr>
            <w:ind w:firstLineChars="0"/>
          </w:pPr>
        </w:pPrChange>
      </w:pPr>
      <w:ins w:id="90" w:author="Microsoft Office 用户" w:date="2019-02-19T14:54:00Z">
        <w:r>
          <w:rPr>
            <w:rFonts w:hint="eastAsia"/>
            <w:b/>
          </w:rPr>
          <w:t>话术“</w:t>
        </w:r>
      </w:ins>
      <w:ins w:id="91" w:author="Microsoft Office 用户" w:date="2019-02-19T14:55:00Z">
        <w:r w:rsidRPr="00FB0EDA">
          <w:rPr>
            <w:rFonts w:hint="eastAsia"/>
            <w:b/>
          </w:rPr>
          <w:t>开通续期代扣服务以后，我司定期以保险合同约定的交费方式，按期从支付宝账户划付各期保险费，可避免因漏交导致的保单失效；理解并接受</w:t>
        </w:r>
        <w:r w:rsidRPr="00FB0EDA">
          <w:rPr>
            <w:rFonts w:hint="eastAsia"/>
            <w:b/>
          </w:rPr>
          <w:t xml:space="preserve"> </w:t>
        </w:r>
        <w:r w:rsidRPr="00FB0EDA">
          <w:rPr>
            <w:rFonts w:hint="eastAsia"/>
            <w:b/>
          </w:rPr>
          <w:t>《信美相互代扣授权书》</w:t>
        </w:r>
      </w:ins>
      <w:ins w:id="92" w:author="Microsoft Office 用户" w:date="2019-02-19T14:54:00Z">
        <w:r>
          <w:rPr>
            <w:rFonts w:hint="eastAsia"/>
            <w:b/>
          </w:rPr>
          <w:t>”</w:t>
        </w:r>
      </w:ins>
      <w:ins w:id="93" w:author="Microsoft Office 用户" w:date="2019-02-19T14:55:00Z">
        <w:r>
          <w:rPr>
            <w:rFonts w:hint="eastAsia"/>
            <w:b/>
          </w:rPr>
          <w:t>前面复选框必须沟通，不勾选</w:t>
        </w:r>
      </w:ins>
      <w:ins w:id="94" w:author="Microsoft Office 用户" w:date="2019-02-19T14:56:00Z">
        <w:r>
          <w:rPr>
            <w:rFonts w:hint="eastAsia"/>
            <w:b/>
          </w:rPr>
          <w:t>提示同新契约支付界</w:t>
        </w:r>
        <w:r>
          <w:rPr>
            <w:rFonts w:hint="eastAsia"/>
            <w:b/>
          </w:rPr>
          <w:lastRenderedPageBreak/>
          <w:t>面；</w:t>
        </w:r>
      </w:ins>
    </w:p>
    <w:p w14:paraId="681CDDB9" w14:textId="77777777" w:rsidR="00FB0EDA" w:rsidRDefault="00FB0EDA">
      <w:pPr>
        <w:pStyle w:val="af6"/>
        <w:numPr>
          <w:ilvl w:val="3"/>
          <w:numId w:val="20"/>
        </w:numPr>
        <w:ind w:firstLineChars="0"/>
        <w:rPr>
          <w:ins w:id="95" w:author="Microsoft Office 用户" w:date="2019-02-19T14:56:00Z"/>
          <w:b/>
        </w:rPr>
        <w:pPrChange w:id="96" w:author="Microsoft Office 用户" w:date="2019-02-19T14:54:00Z">
          <w:pPr>
            <w:ind w:firstLineChars="0"/>
          </w:pPr>
        </w:pPrChange>
      </w:pPr>
      <w:ins w:id="97" w:author="Microsoft Office 用户" w:date="2019-02-19T14:56:00Z">
        <w:r>
          <w:rPr>
            <w:rFonts w:hint="eastAsia"/>
            <w:b/>
          </w:rPr>
          <w:t>点击“关闭”，关闭当前界面；</w:t>
        </w:r>
      </w:ins>
    </w:p>
    <w:p w14:paraId="3672EEDB" w14:textId="77777777" w:rsidR="00FB0EDA" w:rsidRPr="00FB0EDA" w:rsidRDefault="00FB0EDA">
      <w:pPr>
        <w:pStyle w:val="af6"/>
        <w:numPr>
          <w:ilvl w:val="3"/>
          <w:numId w:val="20"/>
        </w:numPr>
        <w:ind w:firstLineChars="0"/>
        <w:rPr>
          <w:ins w:id="98" w:author="Microsoft Office 用户" w:date="2019-02-19T14:54:00Z"/>
          <w:b/>
          <w:rPrChange w:id="99" w:author="Microsoft Office 用户" w:date="2019-02-19T14:54:00Z">
            <w:rPr>
              <w:ins w:id="100" w:author="Microsoft Office 用户" w:date="2019-02-19T14:54:00Z"/>
            </w:rPr>
          </w:rPrChange>
        </w:rPr>
        <w:pPrChange w:id="101" w:author="Microsoft Office 用户" w:date="2019-02-19T14:54:00Z">
          <w:pPr>
            <w:ind w:firstLineChars="0"/>
          </w:pPr>
        </w:pPrChange>
      </w:pPr>
      <w:ins w:id="102" w:author="Microsoft Office 用户" w:date="2019-02-19T14:56:00Z">
        <w:r>
          <w:rPr>
            <w:rFonts w:hint="eastAsia"/>
            <w:b/>
          </w:rPr>
          <w:t>点击“确认开通”唤起支付宝</w:t>
        </w:r>
        <w:r>
          <w:rPr>
            <w:rFonts w:hint="eastAsia"/>
            <w:b/>
          </w:rPr>
          <w:t>APP</w:t>
        </w:r>
        <w:r>
          <w:rPr>
            <w:rFonts w:hint="eastAsia"/>
            <w:b/>
          </w:rPr>
          <w:t>，签约结果展示在支付宝端，异步将</w:t>
        </w:r>
      </w:ins>
      <w:ins w:id="103" w:author="Microsoft Office 用户" w:date="2019-02-19T15:12:00Z">
        <w:r w:rsidR="00D07BBC">
          <w:rPr>
            <w:rFonts w:hint="eastAsia"/>
            <w:b/>
          </w:rPr>
          <w:t>签约结果</w:t>
        </w:r>
      </w:ins>
      <w:ins w:id="104" w:author="Microsoft Office 用户" w:date="2019-02-19T14:56:00Z">
        <w:r>
          <w:rPr>
            <w:rFonts w:hint="eastAsia"/>
            <w:b/>
          </w:rPr>
          <w:t>回传给信美</w:t>
        </w:r>
      </w:ins>
      <w:ins w:id="105" w:author="Microsoft Office 用户" w:date="2019-02-19T14:57:00Z">
        <w:r>
          <w:rPr>
            <w:rFonts w:hint="eastAsia"/>
            <w:b/>
          </w:rPr>
          <w:t>；</w:t>
        </w:r>
      </w:ins>
    </w:p>
    <w:p w14:paraId="72420991" w14:textId="77777777" w:rsidR="00FB0EDA" w:rsidRDefault="00FB0EDA">
      <w:pPr>
        <w:ind w:firstLineChars="0"/>
        <w:rPr>
          <w:ins w:id="106" w:author="Microsoft Office 用户" w:date="2019-02-19T14:52:00Z"/>
          <w:b/>
        </w:rPr>
      </w:pPr>
      <w:ins w:id="107" w:author="Microsoft Office 用户" w:date="2019-02-19T14:54:00Z">
        <w:r>
          <w:rPr>
            <w:rFonts w:hint="eastAsia"/>
            <w:b/>
          </w:rPr>
          <w:t xml:space="preserve">       </w:t>
        </w:r>
      </w:ins>
    </w:p>
    <w:p w14:paraId="6A7600DA" w14:textId="77777777" w:rsidR="00FB0EDA" w:rsidRDefault="00FB0EDA">
      <w:pPr>
        <w:ind w:firstLineChars="0"/>
        <w:rPr>
          <w:b/>
        </w:rPr>
      </w:pPr>
      <w:ins w:id="108" w:author="Microsoft Office 用户" w:date="2019-02-19T14:52:00Z">
        <w:r>
          <w:rPr>
            <w:rFonts w:hint="eastAsia"/>
            <w:b/>
          </w:rPr>
          <w:t xml:space="preserve">       </w:t>
        </w:r>
      </w:ins>
    </w:p>
    <w:p w14:paraId="4C0B8ABA" w14:textId="77777777" w:rsidR="00B926C6" w:rsidRDefault="00B926C6">
      <w:pPr>
        <w:pStyle w:val="af6"/>
        <w:snapToGrid w:val="0"/>
        <w:ind w:left="1200" w:firstLineChars="0" w:firstLine="0"/>
      </w:pPr>
    </w:p>
    <w:p w14:paraId="71D5F21C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字段说明</w:t>
      </w:r>
    </w:p>
    <w:p w14:paraId="37B615A2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960"/>
        <w:gridCol w:w="1701"/>
        <w:gridCol w:w="709"/>
        <w:gridCol w:w="891"/>
        <w:gridCol w:w="1065"/>
        <w:gridCol w:w="1161"/>
        <w:gridCol w:w="970"/>
        <w:gridCol w:w="1065"/>
      </w:tblGrid>
      <w:tr w:rsidR="00B926C6" w14:paraId="601A328F" w14:textId="77777777">
        <w:tc>
          <w:tcPr>
            <w:tcW w:w="960" w:type="dxa"/>
            <w:shd w:val="clear" w:color="auto" w:fill="9CC2E5" w:themeFill="accent1" w:themeFillTint="99"/>
            <w:vAlign w:val="center"/>
          </w:tcPr>
          <w:p w14:paraId="5F68AC42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字段名称</w:t>
            </w:r>
          </w:p>
        </w:tc>
        <w:tc>
          <w:tcPr>
            <w:tcW w:w="1701" w:type="dxa"/>
            <w:shd w:val="clear" w:color="auto" w:fill="9CC2E5" w:themeFill="accent1" w:themeFillTint="99"/>
            <w:vAlign w:val="center"/>
          </w:tcPr>
          <w:p w14:paraId="4DA559F6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输入格式</w:t>
            </w:r>
          </w:p>
        </w:tc>
        <w:tc>
          <w:tcPr>
            <w:tcW w:w="709" w:type="dxa"/>
            <w:shd w:val="clear" w:color="auto" w:fill="9CC2E5" w:themeFill="accent1" w:themeFillTint="99"/>
            <w:vAlign w:val="center"/>
          </w:tcPr>
          <w:p w14:paraId="5B79011E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字段长度</w:t>
            </w:r>
          </w:p>
        </w:tc>
        <w:tc>
          <w:tcPr>
            <w:tcW w:w="891" w:type="dxa"/>
            <w:shd w:val="clear" w:color="auto" w:fill="9CC2E5" w:themeFill="accent1" w:themeFillTint="99"/>
            <w:vAlign w:val="center"/>
          </w:tcPr>
          <w:p w14:paraId="4C2CB211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默认值</w:t>
            </w:r>
          </w:p>
        </w:tc>
        <w:tc>
          <w:tcPr>
            <w:tcW w:w="1065" w:type="dxa"/>
            <w:shd w:val="clear" w:color="auto" w:fill="9CC2E5" w:themeFill="accent1" w:themeFillTint="99"/>
            <w:vAlign w:val="center"/>
          </w:tcPr>
          <w:p w14:paraId="69B80BAB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输入校验/规则</w:t>
            </w:r>
          </w:p>
        </w:tc>
        <w:tc>
          <w:tcPr>
            <w:tcW w:w="1161" w:type="dxa"/>
            <w:shd w:val="clear" w:color="auto" w:fill="9CC2E5" w:themeFill="accent1" w:themeFillTint="99"/>
            <w:vAlign w:val="center"/>
          </w:tcPr>
          <w:p w14:paraId="54A482A0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是否可修改</w:t>
            </w:r>
          </w:p>
        </w:tc>
        <w:tc>
          <w:tcPr>
            <w:tcW w:w="970" w:type="dxa"/>
            <w:shd w:val="clear" w:color="auto" w:fill="9CC2E5" w:themeFill="accent1" w:themeFillTint="99"/>
            <w:vAlign w:val="center"/>
          </w:tcPr>
          <w:p w14:paraId="4634165B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是否必填</w:t>
            </w:r>
          </w:p>
        </w:tc>
        <w:tc>
          <w:tcPr>
            <w:tcW w:w="1065" w:type="dxa"/>
            <w:shd w:val="clear" w:color="auto" w:fill="9CC2E5" w:themeFill="accent1" w:themeFillTint="99"/>
            <w:vAlign w:val="center"/>
          </w:tcPr>
          <w:p w14:paraId="574A7FEB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适用范围</w:t>
            </w:r>
          </w:p>
        </w:tc>
      </w:tr>
    </w:tbl>
    <w:p w14:paraId="68129022" w14:textId="77777777" w:rsidR="00B926C6" w:rsidRDefault="00B926C6">
      <w:pPr>
        <w:pStyle w:val="af6"/>
        <w:snapToGrid w:val="0"/>
        <w:ind w:left="421" w:firstLineChars="0" w:firstLine="0"/>
      </w:pPr>
    </w:p>
    <w:p w14:paraId="2B304FAE" w14:textId="77777777" w:rsidR="00B926C6" w:rsidRDefault="00B926C6">
      <w:pPr>
        <w:ind w:firstLine="360"/>
      </w:pPr>
    </w:p>
    <w:p w14:paraId="776D8C31" w14:textId="77777777" w:rsidR="00B926C6" w:rsidRDefault="00C80ABC">
      <w:pPr>
        <w:ind w:firstLineChars="0"/>
        <w:rPr>
          <w:b/>
        </w:rPr>
      </w:pPr>
      <w:r>
        <w:rPr>
          <w:rFonts w:hint="eastAsia"/>
          <w:b/>
        </w:rPr>
        <w:t>功能操作</w:t>
      </w:r>
    </w:p>
    <w:p w14:paraId="40A826AB" w14:textId="77777777" w:rsidR="00B926C6" w:rsidRDefault="00B926C6">
      <w:pPr>
        <w:snapToGrid w:val="0"/>
        <w:ind w:firstLine="360"/>
      </w:pPr>
    </w:p>
    <w:p w14:paraId="0DE03322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主要交互</w:t>
      </w:r>
      <w:r>
        <w:t>/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14:paraId="6D165DFD" w14:textId="77777777" w:rsidR="00B926C6" w:rsidRDefault="00B926C6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1808"/>
        <w:gridCol w:w="1420"/>
        <w:gridCol w:w="3509"/>
        <w:gridCol w:w="1785"/>
      </w:tblGrid>
      <w:tr w:rsidR="00B926C6" w14:paraId="06C39489" w14:textId="77777777">
        <w:trPr>
          <w:trHeight w:val="521"/>
        </w:trPr>
        <w:tc>
          <w:tcPr>
            <w:tcW w:w="1808" w:type="dxa"/>
            <w:shd w:val="clear" w:color="auto" w:fill="9CC2E5" w:themeFill="accent1" w:themeFillTint="99"/>
            <w:vAlign w:val="center"/>
          </w:tcPr>
          <w:p w14:paraId="0E20AD6C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同步对象</w:t>
            </w:r>
          </w:p>
        </w:tc>
        <w:tc>
          <w:tcPr>
            <w:tcW w:w="1420" w:type="dxa"/>
            <w:shd w:val="clear" w:color="auto" w:fill="9CC2E5" w:themeFill="accent1" w:themeFillTint="99"/>
            <w:vAlign w:val="center"/>
          </w:tcPr>
          <w:p w14:paraId="16A9BB1D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同步节点</w:t>
            </w:r>
          </w:p>
        </w:tc>
        <w:tc>
          <w:tcPr>
            <w:tcW w:w="3509" w:type="dxa"/>
            <w:shd w:val="clear" w:color="auto" w:fill="9CC2E5" w:themeFill="accent1" w:themeFillTint="99"/>
            <w:vAlign w:val="center"/>
          </w:tcPr>
          <w:p w14:paraId="087C07D4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同步字段及其规则</w:t>
            </w:r>
          </w:p>
        </w:tc>
        <w:tc>
          <w:tcPr>
            <w:tcW w:w="1785" w:type="dxa"/>
            <w:shd w:val="clear" w:color="auto" w:fill="9CC2E5" w:themeFill="accent1" w:themeFillTint="99"/>
            <w:vAlign w:val="center"/>
          </w:tcPr>
          <w:p w14:paraId="1944FDA6" w14:textId="77777777" w:rsidR="00B926C6" w:rsidRDefault="00C80ABC">
            <w:pPr>
              <w:widowControl/>
              <w:ind w:firstLineChars="0" w:firstLine="0"/>
              <w:jc w:val="center"/>
              <w:rPr>
                <w:rFonts w:ascii="微软雅黑" w:hAnsi="微软雅黑" w:cs="宋体"/>
                <w:bCs/>
                <w:color w:val="000000"/>
                <w:kern w:val="0"/>
                <w:szCs w:val="18"/>
              </w:rPr>
            </w:pPr>
            <w:r>
              <w:rPr>
                <w:rFonts w:ascii="微软雅黑" w:hAnsi="微软雅黑" w:cs="宋体" w:hint="eastAsia"/>
                <w:bCs/>
                <w:color w:val="000000"/>
                <w:kern w:val="0"/>
                <w:szCs w:val="18"/>
              </w:rPr>
              <w:t>时效要求</w:t>
            </w:r>
          </w:p>
        </w:tc>
      </w:tr>
    </w:tbl>
    <w:p w14:paraId="18260D56" w14:textId="77777777" w:rsidR="00B926C6" w:rsidRDefault="00B926C6">
      <w:pPr>
        <w:ind w:firstLine="360"/>
        <w:rPr>
          <w:b/>
        </w:rPr>
      </w:pPr>
    </w:p>
    <w:p w14:paraId="06DA4D40" w14:textId="77777777" w:rsidR="00B926C6" w:rsidRDefault="00C80ABC">
      <w:pPr>
        <w:pStyle w:val="3"/>
        <w:numPr>
          <w:ilvl w:val="2"/>
          <w:numId w:val="18"/>
        </w:numPr>
        <w:ind w:firstLineChars="0"/>
      </w:pPr>
      <w:r>
        <w:rPr>
          <w:rFonts w:hint="eastAsia"/>
        </w:rPr>
        <w:t>其他</w:t>
      </w:r>
      <w:r>
        <w:rPr>
          <w:rFonts w:hint="eastAsia"/>
        </w:rPr>
        <w:t xml:space="preserve"> </w:t>
      </w:r>
    </w:p>
    <w:p w14:paraId="7FD23BC8" w14:textId="77777777" w:rsidR="00B926C6" w:rsidRDefault="00B926C6">
      <w:pPr>
        <w:ind w:firstLine="360"/>
      </w:pPr>
    </w:p>
    <w:p w14:paraId="3F4C55F3" w14:textId="77777777" w:rsidR="00B926C6" w:rsidRDefault="00C80ABC">
      <w:pPr>
        <w:ind w:firstLine="360"/>
      </w:pPr>
      <w:r>
        <w:rPr>
          <w:rFonts w:hint="eastAsia"/>
        </w:rPr>
        <w:t xml:space="preserve">  </w:t>
      </w:r>
    </w:p>
    <w:p w14:paraId="6E8A3380" w14:textId="77777777" w:rsidR="00B926C6" w:rsidRDefault="00C80ABC">
      <w:pPr>
        <w:pStyle w:val="2"/>
        <w:numPr>
          <w:ilvl w:val="1"/>
          <w:numId w:val="5"/>
        </w:numPr>
      </w:pPr>
      <w:r>
        <w:rPr>
          <w:rFonts w:hint="eastAsia"/>
        </w:rPr>
        <w:t>解约后重新签约</w:t>
      </w:r>
    </w:p>
    <w:p w14:paraId="46E6A8BD" w14:textId="77777777" w:rsidR="00B926C6" w:rsidRDefault="00B926C6" w:rsidP="00A2319F">
      <w:pPr>
        <w:ind w:firstLineChars="0" w:firstLine="0"/>
      </w:pPr>
    </w:p>
    <w:p w14:paraId="19E44297" w14:textId="77777777" w:rsidR="00B926C6" w:rsidRDefault="00C80ABC">
      <w:pPr>
        <w:pStyle w:val="af6"/>
        <w:numPr>
          <w:ilvl w:val="0"/>
          <w:numId w:val="21"/>
        </w:numPr>
        <w:ind w:firstLineChars="0"/>
        <w:rPr>
          <w:ins w:id="109" w:author="Microsoft Office 用户" w:date="2019-02-19T15:04:00Z"/>
        </w:rPr>
      </w:pPr>
      <w:r>
        <w:rPr>
          <w:rFonts w:hint="eastAsia"/>
        </w:rPr>
        <w:t>H5</w:t>
      </w:r>
      <w:r>
        <w:rPr>
          <w:rFonts w:hint="eastAsia"/>
        </w:rPr>
        <w:t>链接签约见</w:t>
      </w:r>
      <w:r>
        <w:rPr>
          <w:rFonts w:hint="eastAsia"/>
        </w:rPr>
        <w:t>3.4</w:t>
      </w:r>
      <w:r>
        <w:rPr>
          <w:rFonts w:hint="eastAsia"/>
        </w:rPr>
        <w:t>续期／续保代扣；</w:t>
      </w:r>
    </w:p>
    <w:p w14:paraId="64DB4BDB" w14:textId="77777777" w:rsidR="0029682C" w:rsidRDefault="0029682C" w:rsidP="00A2319F">
      <w:pPr>
        <w:ind w:firstLineChars="0" w:firstLine="0"/>
        <w:rPr>
          <w:ins w:id="110" w:author="Microsoft Office 用户" w:date="2019-02-19T15:04:00Z"/>
        </w:rPr>
      </w:pPr>
    </w:p>
    <w:p w14:paraId="4BFA08D1" w14:textId="77777777" w:rsidR="0029682C" w:rsidRDefault="0029682C" w:rsidP="0029682C">
      <w:pPr>
        <w:pStyle w:val="2"/>
        <w:numPr>
          <w:ilvl w:val="1"/>
          <w:numId w:val="5"/>
        </w:numPr>
        <w:rPr>
          <w:ins w:id="111" w:author="Microsoft Office 用户" w:date="2019-02-19T15:05:00Z"/>
        </w:rPr>
      </w:pPr>
      <w:ins w:id="112" w:author="Microsoft Office 用户" w:date="2019-02-19T15:05:00Z">
        <w:r>
          <w:rPr>
            <w:rFonts w:hint="eastAsia"/>
          </w:rPr>
          <w:t>记账和对账</w:t>
        </w:r>
      </w:ins>
    </w:p>
    <w:p w14:paraId="52312838" w14:textId="77777777" w:rsidR="0029682C" w:rsidRDefault="0029682C" w:rsidP="00A2319F">
      <w:pPr>
        <w:ind w:left="851" w:firstLineChars="0" w:firstLine="0"/>
        <w:rPr>
          <w:ins w:id="113" w:author="Microsoft Office 用户" w:date="2019-02-19T15:05:00Z"/>
        </w:rPr>
      </w:pPr>
      <w:ins w:id="114" w:author="Microsoft Office 用户" w:date="2019-02-19T15:05:00Z">
        <w:r>
          <w:fldChar w:fldCharType="begin"/>
        </w:r>
        <w:r>
          <w:instrText xml:space="preserve"> HYPERLINK "mailto:</w:instrText>
        </w:r>
        <w:r>
          <w:rPr>
            <w:rFonts w:hint="eastAsia"/>
          </w:rPr>
          <w:instrText>此产品记账到</w:instrText>
        </w:r>
        <w:r>
          <w:instrText xml:space="preserve">finance@trustlife.com" </w:instrText>
        </w:r>
        <w:r>
          <w:fldChar w:fldCharType="separate"/>
        </w:r>
        <w:r w:rsidRPr="00D35BB8">
          <w:rPr>
            <w:rStyle w:val="af3"/>
            <w:rFonts w:hint="eastAsia"/>
          </w:rPr>
          <w:t>此产品记账到</w:t>
        </w:r>
        <w:r w:rsidRPr="00D35BB8">
          <w:rPr>
            <w:rStyle w:val="af3"/>
          </w:rPr>
          <w:t>finance@trustlife.com</w:t>
        </w:r>
        <w:r>
          <w:fldChar w:fldCharType="end"/>
        </w:r>
        <w:r>
          <w:rPr>
            <w:rFonts w:hint="eastAsia"/>
          </w:rPr>
          <w:t>账户，记账规则不需要修改；</w:t>
        </w:r>
      </w:ins>
    </w:p>
    <w:p w14:paraId="42E0D492" w14:textId="77777777" w:rsidR="007A734D" w:rsidRDefault="0029682C" w:rsidP="00A2319F">
      <w:pPr>
        <w:ind w:left="851" w:firstLineChars="0" w:firstLine="0"/>
        <w:rPr>
          <w:ins w:id="115" w:author="Microsoft Office 用户" w:date="2019-02-19T15:11:00Z"/>
        </w:rPr>
      </w:pPr>
      <w:ins w:id="116" w:author="Microsoft Office 用户" w:date="2019-02-19T15:05:00Z">
        <w:r>
          <w:rPr>
            <w:rFonts w:hint="eastAsia"/>
          </w:rPr>
          <w:t>对账</w:t>
        </w:r>
      </w:ins>
      <w:ins w:id="117" w:author="Microsoft Office 用户" w:date="2019-02-19T15:06:00Z">
        <w:r w:rsidR="007A734D">
          <w:rPr>
            <w:rFonts w:hint="eastAsia"/>
          </w:rPr>
          <w:t>文件</w:t>
        </w:r>
      </w:ins>
      <w:ins w:id="118" w:author="Microsoft Office 用户" w:date="2019-02-19T15:11:00Z">
        <w:r w:rsidR="007A734D">
          <w:rPr>
            <w:rFonts w:hint="eastAsia"/>
          </w:rPr>
          <w:t>通过接口获取，接口地址：</w:t>
        </w:r>
      </w:ins>
    </w:p>
    <w:p w14:paraId="4647B1EA" w14:textId="77777777" w:rsidR="0029682C" w:rsidRDefault="007A734D" w:rsidP="00A2319F">
      <w:pPr>
        <w:ind w:left="851" w:firstLineChars="0" w:firstLine="0"/>
        <w:rPr>
          <w:ins w:id="119" w:author="Microsoft Office 用户" w:date="2019-02-19T15:11:00Z"/>
        </w:rPr>
      </w:pPr>
      <w:ins w:id="120" w:author="Microsoft Office 用户" w:date="2019-02-19T15:11:00Z">
        <w:r>
          <w:fldChar w:fldCharType="begin"/>
        </w:r>
        <w:r>
          <w:instrText xml:space="preserve"> HYPERLINK "</w:instrText>
        </w:r>
        <w:r w:rsidRPr="007A734D">
          <w:instrText>https://docs.open.alipay.com/api_15/alipay.data.dataservice.bill.downloadurl.query</w:instrText>
        </w:r>
        <w:r>
          <w:instrText xml:space="preserve">" </w:instrText>
        </w:r>
        <w:r>
          <w:fldChar w:fldCharType="separate"/>
        </w:r>
        <w:r w:rsidRPr="00D35BB8">
          <w:rPr>
            <w:rStyle w:val="af3"/>
          </w:rPr>
          <w:t>https://docs.open.alipay.com/api_15/alipay.data.dataservice.bill.downloadurl.query</w:t>
        </w:r>
        <w:r>
          <w:fldChar w:fldCharType="end"/>
        </w:r>
      </w:ins>
    </w:p>
    <w:p w14:paraId="478145C9" w14:textId="77777777" w:rsidR="007A734D" w:rsidRDefault="007A734D" w:rsidP="00A2319F">
      <w:pPr>
        <w:ind w:left="851" w:firstLineChars="0" w:firstLine="0"/>
        <w:rPr>
          <w:ins w:id="121" w:author="Microsoft Office 用户" w:date="2019-02-19T15:11:00Z"/>
        </w:rPr>
      </w:pPr>
    </w:p>
    <w:p w14:paraId="455EF973" w14:textId="77777777" w:rsidR="009201BE" w:rsidRDefault="009201BE" w:rsidP="0029682C">
      <w:pPr>
        <w:pStyle w:val="2"/>
        <w:numPr>
          <w:ilvl w:val="1"/>
          <w:numId w:val="5"/>
        </w:numPr>
      </w:pPr>
      <w:r>
        <w:rPr>
          <w:rFonts w:hint="eastAsia"/>
        </w:rPr>
        <w:lastRenderedPageBreak/>
        <w:t>关联保全需求</w:t>
      </w:r>
    </w:p>
    <w:p w14:paraId="67948AEA" w14:textId="77777777" w:rsidR="009201BE" w:rsidRPr="009201BE" w:rsidRDefault="009201BE" w:rsidP="009201BE">
      <w:pPr>
        <w:ind w:firstLine="360"/>
      </w:pPr>
    </w:p>
    <w:p w14:paraId="48A2208E" w14:textId="77777777" w:rsidR="009201BE" w:rsidRDefault="009201BE" w:rsidP="009201BE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目前加费保全只有加保且只适用趸交，后续有期交后，考虑支付宝签约支付方式；</w:t>
      </w:r>
    </w:p>
    <w:p w14:paraId="0EC7B07F" w14:textId="77777777" w:rsidR="009201BE" w:rsidRDefault="009201BE" w:rsidP="009201BE">
      <w:pPr>
        <w:pStyle w:val="af6"/>
        <w:ind w:left="720" w:firstLineChars="0" w:firstLine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PC</w:t>
      </w:r>
      <w:r>
        <w:rPr>
          <w:rFonts w:hint="eastAsia"/>
          <w:color w:val="FF0000"/>
        </w:rPr>
        <w:t>端操作保全项目引导客户到</w:t>
      </w:r>
      <w:r>
        <w:rPr>
          <w:rFonts w:hint="eastAsia"/>
          <w:color w:val="FF0000"/>
        </w:rPr>
        <w:t>APP</w:t>
      </w:r>
      <w:r>
        <w:rPr>
          <w:rFonts w:hint="eastAsia"/>
          <w:color w:val="FF0000"/>
        </w:rPr>
        <w:t>操作；</w:t>
      </w:r>
    </w:p>
    <w:p w14:paraId="1DCAA180" w14:textId="77777777" w:rsidR="009201BE" w:rsidRDefault="009201BE" w:rsidP="009201BE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保单贷款清偿未接入支付宝，接入时考虑支付宝签约支付方式；</w:t>
      </w:r>
    </w:p>
    <w:p w14:paraId="01A2692C" w14:textId="77777777" w:rsidR="009201BE" w:rsidRDefault="009201BE" w:rsidP="009201BE">
      <w:pPr>
        <w:pStyle w:val="af6"/>
        <w:ind w:left="720" w:firstLineChars="0" w:firstLine="0"/>
        <w:rPr>
          <w:color w:val="FF0000"/>
        </w:rPr>
      </w:pPr>
      <w:r>
        <w:rPr>
          <w:rFonts w:hint="eastAsia"/>
          <w:color w:val="FF0000"/>
        </w:rPr>
        <w:t>如果首期使用的是支付宝，清偿使用的是银行卡，续期的扣费从支付宝扣费；</w:t>
      </w:r>
    </w:p>
    <w:p w14:paraId="4EA95CE7" w14:textId="77777777" w:rsidR="009201BE" w:rsidRDefault="009201BE" w:rsidP="009201BE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交费账户变更</w:t>
      </w:r>
      <w:r>
        <w:rPr>
          <w:rFonts w:ascii="Calibri" w:hAnsi="Calibri" w:cs="Calibri" w:hint="eastAsia"/>
        </w:rPr>
        <w:t>暂不支持银行卡换支付宝，变更后考虑</w:t>
      </w:r>
      <w:r>
        <w:rPr>
          <w:rFonts w:hint="eastAsia"/>
        </w:rPr>
        <w:t>支付宝签约修改；</w:t>
      </w:r>
    </w:p>
    <w:p w14:paraId="525DF24B" w14:textId="77777777" w:rsidR="009201BE" w:rsidRDefault="009201BE" w:rsidP="009201BE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续保变更从非续保变更为续保，</w:t>
      </w:r>
      <w:r>
        <w:rPr>
          <w:rFonts w:hint="eastAsia"/>
          <w:color w:val="FF0000"/>
        </w:rPr>
        <w:t>在保全需求中考虑，目前提示去</w:t>
      </w:r>
      <w:r>
        <w:rPr>
          <w:rFonts w:hint="eastAsia"/>
          <w:color w:val="FF0000"/>
        </w:rPr>
        <w:t>APP</w:t>
      </w:r>
      <w:r>
        <w:rPr>
          <w:rFonts w:hint="eastAsia"/>
          <w:color w:val="FF0000"/>
        </w:rPr>
        <w:t>操作；</w:t>
      </w:r>
    </w:p>
    <w:p w14:paraId="79250D85" w14:textId="77777777" w:rsidR="009201BE" w:rsidRDefault="009201BE" w:rsidP="009201BE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投保人变更暂未上线，不需要考虑支付宝签约；</w:t>
      </w:r>
    </w:p>
    <w:p w14:paraId="1D84A533" w14:textId="77777777" w:rsidR="009201BE" w:rsidRDefault="009201BE">
      <w:pPr>
        <w:ind w:firstLine="360"/>
      </w:pPr>
    </w:p>
    <w:p w14:paraId="04C24F00" w14:textId="77777777" w:rsidR="009201BE" w:rsidRDefault="009201BE">
      <w:pPr>
        <w:ind w:firstLine="360"/>
      </w:pPr>
    </w:p>
    <w:p w14:paraId="2D5D72B1" w14:textId="77777777" w:rsidR="00B926C6" w:rsidRDefault="00C80ABC">
      <w:pPr>
        <w:pStyle w:val="1"/>
        <w:numPr>
          <w:ilvl w:val="0"/>
          <w:numId w:val="5"/>
        </w:numPr>
        <w:ind w:firstLineChars="0"/>
        <w:pPrChange w:id="122" w:author="Microsoft Office 用户" w:date="2019-02-19T15:05:00Z">
          <w:pPr>
            <w:pStyle w:val="1"/>
            <w:numPr>
              <w:numId w:val="22"/>
            </w:numPr>
            <w:ind w:left="425" w:firstLineChars="0" w:hanging="425"/>
          </w:pPr>
        </w:pPrChange>
      </w:pPr>
      <w:r>
        <w:rPr>
          <w:rFonts w:hint="eastAsia"/>
        </w:rPr>
        <w:t>【非功能需求】</w:t>
      </w:r>
      <w:r>
        <w:rPr>
          <w:rFonts w:hint="eastAsia"/>
        </w:rPr>
        <w:t xml:space="preserve"> </w:t>
      </w:r>
    </w:p>
    <w:p w14:paraId="7505B2E9" w14:textId="77777777" w:rsidR="00B926C6" w:rsidRDefault="00C80ABC">
      <w:pPr>
        <w:ind w:firstLine="360"/>
      </w:pPr>
      <w:r>
        <w:rPr>
          <w:rFonts w:hint="eastAsia"/>
          <w:highlight w:val="yellow"/>
        </w:rPr>
        <w:t>选填（该章节内的内容描述均为选填）</w:t>
      </w:r>
    </w:p>
    <w:p w14:paraId="76AD80D7" w14:textId="77777777" w:rsidR="00B926C6" w:rsidRDefault="00C80ABC">
      <w:pPr>
        <w:pStyle w:val="2"/>
        <w:numPr>
          <w:ilvl w:val="1"/>
          <w:numId w:val="19"/>
        </w:numPr>
        <w:pPrChange w:id="123" w:author="Microsoft Office 用户" w:date="2019-02-19T10:44:00Z">
          <w:pPr>
            <w:pStyle w:val="2"/>
            <w:numPr>
              <w:ilvl w:val="1"/>
              <w:numId w:val="22"/>
            </w:numPr>
            <w:ind w:left="992" w:hanging="567"/>
          </w:pPr>
        </w:pPrChange>
      </w:pPr>
      <w:r>
        <w:rPr>
          <w:rFonts w:hint="eastAsia"/>
        </w:rPr>
        <w:t>数据统计需求</w:t>
      </w:r>
    </w:p>
    <w:p w14:paraId="79349D08" w14:textId="77777777" w:rsidR="00B926C6" w:rsidRDefault="00C80ABC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[描述方案中数据获取方式，如数据埋点，监控或分析的指标和逻辑，如：PV、点击、登录数等。]</w:t>
      </w:r>
    </w:p>
    <w:p w14:paraId="72792F85" w14:textId="77777777" w:rsidR="00B926C6" w:rsidRDefault="00C80ABC">
      <w:pPr>
        <w:ind w:firstLine="360"/>
      </w:pPr>
      <w:r>
        <w:rPr>
          <w:rFonts w:hint="eastAsia"/>
        </w:rPr>
        <w:t>暂无</w:t>
      </w:r>
    </w:p>
    <w:p w14:paraId="2E20E5A6" w14:textId="77777777" w:rsidR="00B926C6" w:rsidRDefault="00C80ABC">
      <w:pPr>
        <w:pStyle w:val="2"/>
        <w:numPr>
          <w:ilvl w:val="1"/>
          <w:numId w:val="19"/>
        </w:numPr>
        <w:pPrChange w:id="124" w:author="Microsoft Office 用户" w:date="2019-02-19T10:44:00Z">
          <w:pPr>
            <w:pStyle w:val="2"/>
            <w:numPr>
              <w:ilvl w:val="1"/>
              <w:numId w:val="22"/>
            </w:numPr>
            <w:ind w:left="992" w:hanging="567"/>
          </w:pPr>
        </w:pPrChange>
      </w:pPr>
      <w:r>
        <w:rPr>
          <w:rFonts w:hint="eastAsia"/>
        </w:rPr>
        <w:t>数据安全需求</w:t>
      </w:r>
    </w:p>
    <w:p w14:paraId="3F16CD2C" w14:textId="77777777" w:rsidR="00B926C6" w:rsidRDefault="00C80ABC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[描述数据等特殊脱敏规则、数据安全需求等。]</w:t>
      </w:r>
    </w:p>
    <w:p w14:paraId="68C9EFD7" w14:textId="77777777" w:rsidR="00B926C6" w:rsidRDefault="00C80ABC">
      <w:pPr>
        <w:ind w:firstLine="360"/>
      </w:pPr>
      <w:r>
        <w:rPr>
          <w:rFonts w:hint="eastAsia"/>
        </w:rPr>
        <w:t>暂无</w:t>
      </w:r>
    </w:p>
    <w:p w14:paraId="260309A9" w14:textId="77777777" w:rsidR="00B926C6" w:rsidRDefault="00C80ABC">
      <w:pPr>
        <w:pStyle w:val="2"/>
        <w:numPr>
          <w:ilvl w:val="1"/>
          <w:numId w:val="19"/>
        </w:numPr>
        <w:pPrChange w:id="125" w:author="Microsoft Office 用户" w:date="2019-02-19T10:44:00Z">
          <w:pPr>
            <w:pStyle w:val="2"/>
            <w:numPr>
              <w:ilvl w:val="1"/>
              <w:numId w:val="22"/>
            </w:numPr>
            <w:ind w:left="992" w:hanging="567"/>
          </w:pPr>
        </w:pPrChange>
      </w:pPr>
      <w:r>
        <w:rPr>
          <w:rFonts w:hint="eastAsia"/>
        </w:rPr>
        <w:t>性能需求</w:t>
      </w:r>
    </w:p>
    <w:p w14:paraId="5D966A37" w14:textId="77777777" w:rsidR="00B926C6" w:rsidRDefault="00C80ABC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[如果产品对性能要特殊需求，请详细描述，如：大致响应时间、最大并发数等。]</w:t>
      </w:r>
    </w:p>
    <w:p w14:paraId="6E75A74E" w14:textId="77777777" w:rsidR="00B926C6" w:rsidRDefault="00C80ABC">
      <w:pPr>
        <w:ind w:firstLine="360"/>
      </w:pPr>
      <w:r>
        <w:rPr>
          <w:rFonts w:hint="eastAsia"/>
        </w:rPr>
        <w:t>暂无</w:t>
      </w:r>
    </w:p>
    <w:p w14:paraId="32A047AF" w14:textId="77777777" w:rsidR="00B926C6" w:rsidRDefault="00C80ABC">
      <w:pPr>
        <w:pStyle w:val="2"/>
        <w:numPr>
          <w:ilvl w:val="1"/>
          <w:numId w:val="19"/>
        </w:numPr>
        <w:pPrChange w:id="126" w:author="Microsoft Office 用户" w:date="2019-02-19T10:44:00Z">
          <w:pPr>
            <w:pStyle w:val="2"/>
            <w:numPr>
              <w:ilvl w:val="1"/>
              <w:numId w:val="22"/>
            </w:numPr>
            <w:ind w:left="992" w:hanging="567"/>
          </w:pPr>
        </w:pPrChange>
      </w:pPr>
      <w:r>
        <w:rPr>
          <w:rFonts w:hint="eastAsia"/>
        </w:rPr>
        <w:t>其他非功能需求</w:t>
      </w:r>
    </w:p>
    <w:p w14:paraId="49EAD13A" w14:textId="77777777" w:rsidR="00B926C6" w:rsidRDefault="00C80ABC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[如果产品有其他非功能需求，请详细描述，如：兼容性需求，兼容IE8、Chrome、iOS等。]</w:t>
      </w:r>
    </w:p>
    <w:p w14:paraId="506970F1" w14:textId="77777777" w:rsidR="00B926C6" w:rsidRDefault="00C80ABC">
      <w:pPr>
        <w:ind w:firstLine="360"/>
      </w:pPr>
      <w:r>
        <w:rPr>
          <w:rFonts w:hint="eastAsia"/>
        </w:rPr>
        <w:t>暂无</w:t>
      </w:r>
    </w:p>
    <w:p w14:paraId="781EA357" w14:textId="77777777" w:rsidR="00B926C6" w:rsidRDefault="00C80ABC">
      <w:pPr>
        <w:pStyle w:val="1"/>
        <w:numPr>
          <w:ilvl w:val="0"/>
          <w:numId w:val="19"/>
        </w:numPr>
        <w:ind w:firstLineChars="0"/>
        <w:pPrChange w:id="127" w:author="Microsoft Office 用户" w:date="2019-02-19T10:44:00Z">
          <w:pPr>
            <w:pStyle w:val="1"/>
            <w:numPr>
              <w:numId w:val="22"/>
            </w:numPr>
            <w:ind w:left="425" w:firstLineChars="0" w:hanging="425"/>
          </w:pPr>
        </w:pPrChange>
      </w:pPr>
      <w:r>
        <w:rPr>
          <w:rFonts w:hint="eastAsia"/>
        </w:rPr>
        <w:lastRenderedPageBreak/>
        <w:t>【权限说明】</w:t>
      </w:r>
    </w:p>
    <w:p w14:paraId="4A6D3FFC" w14:textId="77777777" w:rsidR="00B926C6" w:rsidRDefault="00C80ABC">
      <w:pPr>
        <w:ind w:firstLine="360"/>
      </w:pPr>
      <w:r>
        <w:rPr>
          <w:rFonts w:hint="eastAsia"/>
          <w:highlight w:val="yellow"/>
        </w:rPr>
        <w:t>选填</w:t>
      </w:r>
    </w:p>
    <w:p w14:paraId="5C3C784B" w14:textId="77777777" w:rsidR="00B926C6" w:rsidRDefault="00C80ABC">
      <w:pPr>
        <w:ind w:firstLine="360"/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[描述系统各角色的权限涉及，细化到权限控制的粒度，是到功能级别还是数据级别，如何控制。]</w:t>
      </w: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1388"/>
        <w:gridCol w:w="1842"/>
        <w:gridCol w:w="1387"/>
        <w:gridCol w:w="1953"/>
        <w:gridCol w:w="1952"/>
      </w:tblGrid>
      <w:tr w:rsidR="00B926C6" w14:paraId="79103FA2" w14:textId="77777777">
        <w:tc>
          <w:tcPr>
            <w:tcW w:w="3230" w:type="dxa"/>
            <w:gridSpan w:val="2"/>
            <w:shd w:val="clear" w:color="auto" w:fill="9CC2E5" w:themeFill="accent1" w:themeFillTint="99"/>
          </w:tcPr>
          <w:p w14:paraId="16DFB59B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5292" w:type="dxa"/>
            <w:gridSpan w:val="3"/>
            <w:shd w:val="clear" w:color="auto" w:fill="F7CAAC" w:themeFill="accent2" w:themeFillTint="66"/>
          </w:tcPr>
          <w:p w14:paraId="1F46C56A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岗位</w:t>
            </w:r>
          </w:p>
        </w:tc>
      </w:tr>
      <w:tr w:rsidR="00B926C6" w14:paraId="6697BCB5" w14:textId="77777777">
        <w:tc>
          <w:tcPr>
            <w:tcW w:w="1388" w:type="dxa"/>
            <w:shd w:val="clear" w:color="auto" w:fill="9CC2E5" w:themeFill="accent1" w:themeFillTint="99"/>
          </w:tcPr>
          <w:p w14:paraId="7F6618AB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1842" w:type="dxa"/>
            <w:shd w:val="clear" w:color="auto" w:fill="9CC2E5" w:themeFill="accent1" w:themeFillTint="99"/>
          </w:tcPr>
          <w:p w14:paraId="0ACD4AD7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功能子项</w:t>
            </w:r>
          </w:p>
        </w:tc>
        <w:tc>
          <w:tcPr>
            <w:tcW w:w="1387" w:type="dxa"/>
            <w:shd w:val="clear" w:color="auto" w:fill="F7CAAC" w:themeFill="accent2" w:themeFillTint="66"/>
          </w:tcPr>
          <w:p w14:paraId="00BCD12F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系统管理员</w:t>
            </w:r>
          </w:p>
        </w:tc>
        <w:tc>
          <w:tcPr>
            <w:tcW w:w="1953" w:type="dxa"/>
            <w:shd w:val="clear" w:color="auto" w:fill="F7CAAC" w:themeFill="accent2" w:themeFillTint="66"/>
          </w:tcPr>
          <w:p w14:paraId="66B19897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西塔主管</w:t>
            </w:r>
          </w:p>
        </w:tc>
        <w:tc>
          <w:tcPr>
            <w:tcW w:w="1952" w:type="dxa"/>
            <w:shd w:val="clear" w:color="auto" w:fill="F7CAAC" w:themeFill="accent2" w:themeFillTint="66"/>
          </w:tcPr>
          <w:p w14:paraId="4637D29D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西塔</w:t>
            </w:r>
          </w:p>
        </w:tc>
      </w:tr>
      <w:tr w:rsidR="00B926C6" w14:paraId="1F235CE2" w14:textId="77777777">
        <w:tc>
          <w:tcPr>
            <w:tcW w:w="1388" w:type="dxa"/>
            <w:vMerge w:val="restart"/>
            <w:vAlign w:val="center"/>
          </w:tcPr>
          <w:p w14:paraId="662F4644" w14:textId="77777777" w:rsidR="00B926C6" w:rsidRDefault="00C80ABC">
            <w:pPr>
              <w:ind w:firstLineChars="0" w:firstLine="0"/>
            </w:pPr>
            <w:del w:id="128" w:author="Microsoft Office 用户" w:date="2019-02-21T09:53:00Z">
              <w:r w:rsidDel="00E906C8">
                <w:rPr>
                  <w:rFonts w:hint="eastAsia"/>
                </w:rPr>
                <w:delText>西塔信息管理</w:delText>
              </w:r>
            </w:del>
          </w:p>
        </w:tc>
        <w:tc>
          <w:tcPr>
            <w:tcW w:w="1842" w:type="dxa"/>
          </w:tcPr>
          <w:p w14:paraId="3EA788BA" w14:textId="77777777" w:rsidR="00B926C6" w:rsidRDefault="00C80ABC">
            <w:pPr>
              <w:pStyle w:val="af6"/>
              <w:numPr>
                <w:ilvl w:val="0"/>
                <w:numId w:val="23"/>
              </w:numPr>
              <w:ind w:firstLineChars="0"/>
            </w:pPr>
            <w:del w:id="129" w:author="Microsoft Office 用户" w:date="2019-02-21T09:53:00Z">
              <w:r w:rsidDel="00E906C8">
                <w:rPr>
                  <w:rFonts w:hint="eastAsia"/>
                </w:rPr>
                <w:delText>新增西塔</w:delText>
              </w:r>
            </w:del>
          </w:p>
        </w:tc>
        <w:tc>
          <w:tcPr>
            <w:tcW w:w="1387" w:type="dxa"/>
            <w:vAlign w:val="center"/>
          </w:tcPr>
          <w:p w14:paraId="3C35223C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3" w:type="dxa"/>
            <w:vAlign w:val="center"/>
          </w:tcPr>
          <w:p w14:paraId="5D6F2964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2" w:type="dxa"/>
            <w:vAlign w:val="center"/>
          </w:tcPr>
          <w:p w14:paraId="0C93DA1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×</w:t>
            </w:r>
          </w:p>
        </w:tc>
      </w:tr>
      <w:tr w:rsidR="00B926C6" w14:paraId="099AC654" w14:textId="77777777">
        <w:tc>
          <w:tcPr>
            <w:tcW w:w="1388" w:type="dxa"/>
            <w:vMerge/>
          </w:tcPr>
          <w:p w14:paraId="2AAF157B" w14:textId="77777777" w:rsidR="00B926C6" w:rsidRDefault="00B926C6">
            <w:pPr>
              <w:ind w:firstLineChars="0" w:firstLine="0"/>
            </w:pPr>
          </w:p>
        </w:tc>
        <w:tc>
          <w:tcPr>
            <w:tcW w:w="1842" w:type="dxa"/>
          </w:tcPr>
          <w:p w14:paraId="19D7DF2F" w14:textId="77777777" w:rsidR="00B926C6" w:rsidRDefault="00C80ABC">
            <w:pPr>
              <w:ind w:firstLineChars="0" w:firstLine="0"/>
              <w:pPrChange w:id="130" w:author="Microsoft Office 用户" w:date="2019-02-21T09:53:00Z">
                <w:pPr>
                  <w:pStyle w:val="af6"/>
                  <w:numPr>
                    <w:numId w:val="23"/>
                  </w:numPr>
                  <w:ind w:left="420" w:firstLineChars="0" w:hanging="420"/>
                </w:pPr>
              </w:pPrChange>
            </w:pPr>
            <w:del w:id="131" w:author="Microsoft Office 用户" w:date="2019-02-21T09:53:00Z">
              <w:r w:rsidDel="00E906C8">
                <w:rPr>
                  <w:rFonts w:hint="eastAsia"/>
                </w:rPr>
                <w:delText>修改西塔信息</w:delText>
              </w:r>
            </w:del>
          </w:p>
        </w:tc>
        <w:tc>
          <w:tcPr>
            <w:tcW w:w="1387" w:type="dxa"/>
            <w:vAlign w:val="center"/>
          </w:tcPr>
          <w:p w14:paraId="0999DD34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3" w:type="dxa"/>
            <w:vAlign w:val="center"/>
          </w:tcPr>
          <w:p w14:paraId="6EC7C02C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2" w:type="dxa"/>
            <w:vAlign w:val="center"/>
          </w:tcPr>
          <w:p w14:paraId="00243F3D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B926C6" w14:paraId="4E41F528" w14:textId="77777777">
        <w:tc>
          <w:tcPr>
            <w:tcW w:w="1388" w:type="dxa"/>
            <w:vMerge/>
          </w:tcPr>
          <w:p w14:paraId="11B73CB7" w14:textId="77777777" w:rsidR="00B926C6" w:rsidRDefault="00B926C6">
            <w:pPr>
              <w:ind w:firstLineChars="0" w:firstLine="0"/>
            </w:pPr>
          </w:p>
        </w:tc>
        <w:tc>
          <w:tcPr>
            <w:tcW w:w="1842" w:type="dxa"/>
          </w:tcPr>
          <w:p w14:paraId="3DA1032D" w14:textId="77777777" w:rsidR="00B926C6" w:rsidRDefault="00C80ABC">
            <w:pPr>
              <w:pStyle w:val="af6"/>
              <w:numPr>
                <w:ilvl w:val="0"/>
                <w:numId w:val="23"/>
              </w:numPr>
              <w:ind w:firstLineChars="0"/>
            </w:pPr>
            <w:del w:id="132" w:author="Microsoft Office 用户" w:date="2019-02-21T09:53:00Z">
              <w:r w:rsidDel="00E906C8">
                <w:rPr>
                  <w:rFonts w:hint="eastAsia"/>
                </w:rPr>
                <w:delText>删除西塔</w:delText>
              </w:r>
            </w:del>
          </w:p>
        </w:tc>
        <w:tc>
          <w:tcPr>
            <w:tcW w:w="1387" w:type="dxa"/>
            <w:vAlign w:val="center"/>
          </w:tcPr>
          <w:p w14:paraId="6503A39C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3" w:type="dxa"/>
            <w:vAlign w:val="center"/>
          </w:tcPr>
          <w:p w14:paraId="57A87A20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2" w:type="dxa"/>
            <w:vAlign w:val="center"/>
          </w:tcPr>
          <w:p w14:paraId="75621163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×</w:t>
            </w:r>
          </w:p>
        </w:tc>
      </w:tr>
      <w:tr w:rsidR="00B926C6" w14:paraId="7406EA8F" w14:textId="77777777">
        <w:tc>
          <w:tcPr>
            <w:tcW w:w="1388" w:type="dxa"/>
          </w:tcPr>
          <w:p w14:paraId="5366D27A" w14:textId="77777777" w:rsidR="00B926C6" w:rsidRDefault="00C80ABC">
            <w:pPr>
              <w:ind w:firstLineChars="0" w:firstLine="0"/>
            </w:pPr>
            <w:del w:id="133" w:author="Microsoft Office 用户" w:date="2019-02-21T09:53:00Z">
              <w:r w:rsidDel="00E906C8">
                <w:rPr>
                  <w:rFonts w:hint="eastAsia"/>
                </w:rPr>
                <w:delText>西塔任务管理</w:delText>
              </w:r>
            </w:del>
          </w:p>
        </w:tc>
        <w:tc>
          <w:tcPr>
            <w:tcW w:w="1842" w:type="dxa"/>
          </w:tcPr>
          <w:p w14:paraId="2AA56F15" w14:textId="77777777" w:rsidR="00B926C6" w:rsidRDefault="00C80ABC">
            <w:pPr>
              <w:ind w:firstLineChars="0" w:firstLine="0"/>
            </w:pPr>
            <w:r>
              <w:rPr>
                <w:rFonts w:hint="eastAsia"/>
              </w:rPr>
              <w:t>——</w:t>
            </w:r>
          </w:p>
        </w:tc>
        <w:tc>
          <w:tcPr>
            <w:tcW w:w="1387" w:type="dxa"/>
            <w:vAlign w:val="center"/>
          </w:tcPr>
          <w:p w14:paraId="27A34D86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×</w:t>
            </w:r>
          </w:p>
        </w:tc>
        <w:tc>
          <w:tcPr>
            <w:tcW w:w="1953" w:type="dxa"/>
            <w:vAlign w:val="center"/>
          </w:tcPr>
          <w:p w14:paraId="3EE1DFCD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1952" w:type="dxa"/>
            <w:vAlign w:val="center"/>
          </w:tcPr>
          <w:p w14:paraId="7A53984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√</w:t>
            </w:r>
          </w:p>
        </w:tc>
      </w:tr>
    </w:tbl>
    <w:p w14:paraId="48616476" w14:textId="77777777" w:rsidR="00B926C6" w:rsidRDefault="00B926C6">
      <w:pPr>
        <w:pStyle w:val="af1"/>
        <w:shd w:val="clear" w:color="auto" w:fill="FFFFFF"/>
        <w:ind w:firstLine="400"/>
      </w:pPr>
    </w:p>
    <w:p w14:paraId="5B57EE17" w14:textId="77777777" w:rsidR="00B926C6" w:rsidRDefault="00C80ABC">
      <w:pPr>
        <w:pStyle w:val="1"/>
        <w:numPr>
          <w:ilvl w:val="0"/>
          <w:numId w:val="19"/>
        </w:numPr>
        <w:ind w:firstLineChars="0"/>
        <w:pPrChange w:id="134" w:author="Microsoft Office 用户" w:date="2019-02-19T10:44:00Z">
          <w:pPr>
            <w:pStyle w:val="1"/>
            <w:numPr>
              <w:numId w:val="22"/>
            </w:numPr>
            <w:ind w:left="425" w:firstLineChars="0" w:hanging="425"/>
          </w:pPr>
        </w:pPrChange>
      </w:pPr>
      <w:r>
        <w:rPr>
          <w:rFonts w:hint="eastAsia"/>
        </w:rPr>
        <w:t>【关键测试点】</w:t>
      </w:r>
    </w:p>
    <w:p w14:paraId="5755BF6C" w14:textId="77777777" w:rsidR="00B926C6" w:rsidRDefault="00C80ABC">
      <w:pPr>
        <w:ind w:firstLine="360"/>
      </w:pPr>
      <w:r>
        <w:rPr>
          <w:rFonts w:hint="eastAsia"/>
          <w:highlight w:val="yellow"/>
        </w:rPr>
        <w:t>必填</w:t>
      </w:r>
    </w:p>
    <w:p w14:paraId="0F9D6EA0" w14:textId="77777777" w:rsidR="00B926C6" w:rsidRDefault="00C80ABC">
      <w:pPr>
        <w:ind w:firstLine="360"/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[需要测试的关键业务逻辑]</w:t>
      </w:r>
    </w:p>
    <w:tbl>
      <w:tblPr>
        <w:tblStyle w:val="af5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1184"/>
        <w:gridCol w:w="2027"/>
        <w:gridCol w:w="2027"/>
        <w:gridCol w:w="3284"/>
      </w:tblGrid>
      <w:tr w:rsidR="00B926C6" w14:paraId="52FB9927" w14:textId="77777777">
        <w:trPr>
          <w:jc w:val="center"/>
        </w:trPr>
        <w:tc>
          <w:tcPr>
            <w:tcW w:w="1184" w:type="dxa"/>
            <w:shd w:val="clear" w:color="auto" w:fill="9CC2E5" w:themeFill="accent1" w:themeFillTint="99"/>
          </w:tcPr>
          <w:p w14:paraId="25A9A22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027" w:type="dxa"/>
            <w:shd w:val="clear" w:color="auto" w:fill="9CC2E5" w:themeFill="accent1" w:themeFillTint="99"/>
          </w:tcPr>
          <w:p w14:paraId="77BF7F12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2027" w:type="dxa"/>
            <w:shd w:val="clear" w:color="auto" w:fill="9CC2E5" w:themeFill="accent1" w:themeFillTint="99"/>
          </w:tcPr>
          <w:p w14:paraId="087AD6DE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测试点</w:t>
            </w:r>
          </w:p>
        </w:tc>
        <w:tc>
          <w:tcPr>
            <w:tcW w:w="3284" w:type="dxa"/>
            <w:shd w:val="clear" w:color="auto" w:fill="9CC2E5" w:themeFill="accent1" w:themeFillTint="99"/>
          </w:tcPr>
          <w:p w14:paraId="6B91C9E7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预期结果</w:t>
            </w:r>
          </w:p>
        </w:tc>
      </w:tr>
      <w:tr w:rsidR="00D37CC5" w14:paraId="6BF4F32D" w14:textId="77777777">
        <w:trPr>
          <w:jc w:val="center"/>
          <w:ins w:id="135" w:author="Microsoft Office 用户" w:date="2019-02-19T12:49:00Z"/>
        </w:trPr>
        <w:tc>
          <w:tcPr>
            <w:tcW w:w="1184" w:type="dxa"/>
            <w:vAlign w:val="center"/>
          </w:tcPr>
          <w:p w14:paraId="192F5F49" w14:textId="77777777" w:rsidR="00D37CC5" w:rsidRDefault="00D37CC5">
            <w:pPr>
              <w:ind w:firstLineChars="0" w:firstLine="0"/>
              <w:rPr>
                <w:ins w:id="136" w:author="Microsoft Office 用户" w:date="2019-02-19T12:49:00Z"/>
              </w:rPr>
            </w:pPr>
            <w:ins w:id="137" w:author="Microsoft Office 用户" w:date="2019-02-19T12:56:00Z">
              <w:r>
                <w:rPr>
                  <w:rFonts w:hint="eastAsia"/>
                </w:rPr>
                <w:t>1</w:t>
              </w:r>
            </w:ins>
          </w:p>
        </w:tc>
        <w:tc>
          <w:tcPr>
            <w:tcW w:w="2027" w:type="dxa"/>
          </w:tcPr>
          <w:p w14:paraId="49673F7F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38" w:author="Microsoft Office 用户" w:date="2019-02-19T12:49:00Z"/>
              </w:rPr>
            </w:pPr>
            <w:ins w:id="139" w:author="Microsoft Office 用户" w:date="2019-02-19T12:49:00Z"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签约并支付</w:t>
              </w:r>
            </w:ins>
          </w:p>
        </w:tc>
        <w:tc>
          <w:tcPr>
            <w:tcW w:w="2027" w:type="dxa"/>
          </w:tcPr>
          <w:p w14:paraId="18FBCC06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40" w:author="Microsoft Office 用户" w:date="2019-02-19T12:52:00Z"/>
              </w:rPr>
            </w:pPr>
            <w:ins w:id="141" w:author="Microsoft Office 用户" w:date="2019-02-19T12:53:00Z">
              <w:r>
                <w:rPr>
                  <w:rFonts w:hint="eastAsia"/>
                </w:rPr>
                <w:t>H5</w:t>
              </w:r>
            </w:ins>
            <w:ins w:id="142" w:author="Microsoft Office 用户" w:date="2019-02-19T12:52:00Z">
              <w:r>
                <w:rPr>
                  <w:rFonts w:hint="eastAsia"/>
                </w:rPr>
                <w:t>新契约签约并支付</w:t>
              </w:r>
            </w:ins>
            <w:ins w:id="143" w:author="Microsoft Office 用户" w:date="2019-02-19T12:53:00Z">
              <w:r>
                <w:rPr>
                  <w:rFonts w:hint="eastAsia"/>
                </w:rPr>
                <w:t>流程；是否能回跳到信美</w:t>
              </w:r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界面；</w:t>
              </w:r>
            </w:ins>
          </w:p>
          <w:p w14:paraId="0ECEB057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44" w:author="Microsoft Office 用户" w:date="2019-02-19T12:53:00Z"/>
              </w:rPr>
            </w:pPr>
            <w:ins w:id="145" w:author="Microsoft Office 用户" w:date="2019-02-19T12:49:00Z">
              <w:r>
                <w:rPr>
                  <w:rFonts w:hint="eastAsia"/>
                </w:rPr>
                <w:t>同一个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购买两次流程</w:t>
              </w:r>
            </w:ins>
            <w:ins w:id="146" w:author="Microsoft Office 用户" w:date="2019-02-19T12:53:00Z">
              <w:r>
                <w:rPr>
                  <w:rFonts w:hint="eastAsia"/>
                </w:rPr>
                <w:t>，是否会提示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已经签约；</w:t>
              </w:r>
            </w:ins>
          </w:p>
          <w:p w14:paraId="2A4FA8E3" w14:textId="77777777" w:rsidR="00D37CC5" w:rsidRDefault="00D37CC5">
            <w:pPr>
              <w:pStyle w:val="af6"/>
              <w:ind w:left="420" w:firstLineChars="0" w:firstLine="0"/>
              <w:rPr>
                <w:ins w:id="147" w:author="Microsoft Office 用户" w:date="2019-02-19T12:49:00Z"/>
              </w:rPr>
              <w:pPrChange w:id="148" w:author="Microsoft Office 用户" w:date="2019-02-19T12:53:00Z">
                <w:pPr>
                  <w:pStyle w:val="af6"/>
                  <w:numPr>
                    <w:numId w:val="23"/>
                  </w:numPr>
                  <w:ind w:left="420" w:firstLineChars="0" w:hanging="420"/>
                </w:pPr>
              </w:pPrChange>
            </w:pPr>
          </w:p>
        </w:tc>
        <w:tc>
          <w:tcPr>
            <w:tcW w:w="3284" w:type="dxa"/>
          </w:tcPr>
          <w:p w14:paraId="4D0ED78B" w14:textId="77777777" w:rsidR="00D37CC5" w:rsidRDefault="00D37CC5">
            <w:pPr>
              <w:pStyle w:val="af6"/>
              <w:numPr>
                <w:ilvl w:val="0"/>
                <w:numId w:val="24"/>
              </w:numPr>
              <w:ind w:firstLineChars="0"/>
              <w:rPr>
                <w:ins w:id="149" w:author="Microsoft Office 用户" w:date="2019-02-19T12:57:00Z"/>
              </w:rPr>
            </w:pPr>
            <w:ins w:id="150" w:author="Microsoft Office 用户" w:date="2019-02-19T12:57:00Z">
              <w:r>
                <w:rPr>
                  <w:rFonts w:hint="eastAsia"/>
                </w:rPr>
                <w:t>成功跳回到</w:t>
              </w:r>
              <w:r>
                <w:rPr>
                  <w:rFonts w:hint="eastAsia"/>
                </w:rPr>
                <w:t xml:space="preserve">H5 </w:t>
              </w:r>
              <w:r>
                <w:rPr>
                  <w:rFonts w:hint="eastAsia"/>
                </w:rPr>
                <w:t>界面；</w:t>
              </w:r>
            </w:ins>
          </w:p>
          <w:p w14:paraId="4D6FC97C" w14:textId="77777777" w:rsidR="00D37CC5" w:rsidRDefault="00D37CC5">
            <w:pPr>
              <w:pStyle w:val="af6"/>
              <w:numPr>
                <w:ilvl w:val="0"/>
                <w:numId w:val="24"/>
              </w:numPr>
              <w:ind w:firstLineChars="0"/>
              <w:rPr>
                <w:ins w:id="151" w:author="Microsoft Office 用户" w:date="2019-02-19T12:57:00Z"/>
              </w:rPr>
            </w:pPr>
            <w:ins w:id="152" w:author="Microsoft Office 用户" w:date="2019-02-19T12:57:00Z">
              <w:r>
                <w:rPr>
                  <w:rFonts w:hint="eastAsia"/>
                </w:rPr>
                <w:t>失败不跳回到</w:t>
              </w:r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界面；</w:t>
              </w:r>
            </w:ins>
          </w:p>
          <w:p w14:paraId="549179A8" w14:textId="77777777" w:rsidR="00D37CC5" w:rsidRDefault="00D37CC5">
            <w:pPr>
              <w:pStyle w:val="af6"/>
              <w:numPr>
                <w:ilvl w:val="0"/>
                <w:numId w:val="24"/>
              </w:numPr>
              <w:ind w:firstLineChars="0"/>
              <w:rPr>
                <w:ins w:id="153" w:author="Microsoft Office 用户" w:date="2019-02-19T12:49:00Z"/>
              </w:rPr>
            </w:pPr>
            <w:ins w:id="154" w:author="Microsoft Office 用户" w:date="2019-02-19T12:57:00Z"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已经签约</w:t>
              </w:r>
            </w:ins>
            <w:ins w:id="155" w:author="Microsoft Office 用户" w:date="2019-02-19T12:58:00Z">
              <w:r>
                <w:rPr>
                  <w:rFonts w:hint="eastAsia"/>
                </w:rPr>
                <w:t>，第二次不会提示签约，可以签约并支付成功；</w:t>
              </w:r>
            </w:ins>
          </w:p>
        </w:tc>
      </w:tr>
      <w:tr w:rsidR="00D37CC5" w14:paraId="1A1A6DD9" w14:textId="77777777">
        <w:trPr>
          <w:jc w:val="center"/>
          <w:ins w:id="156" w:author="Microsoft Office 用户" w:date="2019-02-19T12:49:00Z"/>
        </w:trPr>
        <w:tc>
          <w:tcPr>
            <w:tcW w:w="1184" w:type="dxa"/>
            <w:vAlign w:val="center"/>
          </w:tcPr>
          <w:p w14:paraId="2F21FAB0" w14:textId="77777777" w:rsidR="00D37CC5" w:rsidRDefault="00D37CC5">
            <w:pPr>
              <w:ind w:firstLineChars="0" w:firstLine="0"/>
              <w:rPr>
                <w:ins w:id="157" w:author="Microsoft Office 用户" w:date="2019-02-19T12:49:00Z"/>
              </w:rPr>
            </w:pPr>
            <w:ins w:id="158" w:author="Microsoft Office 用户" w:date="2019-02-19T12:56:00Z">
              <w:r>
                <w:rPr>
                  <w:rFonts w:hint="eastAsia"/>
                </w:rPr>
                <w:t>2</w:t>
              </w:r>
            </w:ins>
          </w:p>
        </w:tc>
        <w:tc>
          <w:tcPr>
            <w:tcW w:w="2027" w:type="dxa"/>
          </w:tcPr>
          <w:p w14:paraId="459AF6CC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59" w:author="Microsoft Office 用户" w:date="2019-02-19T12:49:00Z"/>
              </w:rPr>
            </w:pPr>
            <w:ins w:id="160" w:author="Microsoft Office 用户" w:date="2019-02-19T12:49:00Z"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</w:t>
              </w:r>
            </w:ins>
            <w:ins w:id="161" w:author="Microsoft Office 用户" w:date="2019-02-19T12:50:00Z">
              <w:r>
                <w:rPr>
                  <w:rFonts w:hint="eastAsia"/>
                </w:rPr>
                <w:t>签约并支付</w:t>
              </w:r>
            </w:ins>
          </w:p>
        </w:tc>
        <w:tc>
          <w:tcPr>
            <w:tcW w:w="2027" w:type="dxa"/>
          </w:tcPr>
          <w:p w14:paraId="64FAC72D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62" w:author="Microsoft Office 用户" w:date="2019-02-19T12:52:00Z"/>
              </w:rPr>
            </w:pPr>
            <w:ins w:id="163" w:author="Microsoft Office 用户" w:date="2019-02-19T12:50:00Z">
              <w:r>
                <w:rPr>
                  <w:rFonts w:hint="eastAsia"/>
                </w:rPr>
                <w:t>和</w:t>
              </w:r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签约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同一个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在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端流程</w:t>
              </w:r>
            </w:ins>
          </w:p>
          <w:p w14:paraId="03B7E5BD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64" w:author="Microsoft Office 用户" w:date="2019-02-19T12:49:00Z"/>
              </w:rPr>
            </w:pPr>
            <w:ins w:id="165" w:author="Microsoft Office 用户" w:date="2019-02-19T12:52:00Z">
              <w:r>
                <w:rPr>
                  <w:rFonts w:hint="eastAsia"/>
                </w:rPr>
                <w:t>单独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端签约流程</w:t>
              </w:r>
            </w:ins>
          </w:p>
        </w:tc>
        <w:tc>
          <w:tcPr>
            <w:tcW w:w="3284" w:type="dxa"/>
          </w:tcPr>
          <w:p w14:paraId="40F535B6" w14:textId="77777777" w:rsidR="00D37CC5" w:rsidRDefault="00D37CC5">
            <w:pPr>
              <w:pStyle w:val="af6"/>
              <w:numPr>
                <w:ilvl w:val="0"/>
                <w:numId w:val="24"/>
              </w:numPr>
              <w:ind w:firstLineChars="0"/>
              <w:rPr>
                <w:ins w:id="166" w:author="Microsoft Office 用户" w:date="2019-02-19T12:49:00Z"/>
              </w:rPr>
            </w:pPr>
            <w:ins w:id="167" w:author="Microsoft Office 用户" w:date="2019-02-19T12:58:00Z">
              <w:r>
                <w:rPr>
                  <w:rFonts w:hint="eastAsia"/>
                </w:rPr>
                <w:t>签约</w:t>
              </w:r>
            </w:ins>
          </w:p>
        </w:tc>
      </w:tr>
      <w:tr w:rsidR="00B926C6" w14:paraId="27EF1506" w14:textId="77777777">
        <w:trPr>
          <w:jc w:val="center"/>
        </w:trPr>
        <w:tc>
          <w:tcPr>
            <w:tcW w:w="1184" w:type="dxa"/>
            <w:vAlign w:val="center"/>
          </w:tcPr>
          <w:p w14:paraId="02F4D270" w14:textId="77777777" w:rsidR="00B926C6" w:rsidRDefault="00C80ABC">
            <w:pPr>
              <w:ind w:firstLineChars="0" w:firstLine="0"/>
            </w:pPr>
            <w:del w:id="168" w:author="Microsoft Office 用户" w:date="2019-02-19T12:56:00Z">
              <w:r w:rsidDel="00D37CC5">
                <w:rPr>
                  <w:rFonts w:hint="eastAsia"/>
                </w:rPr>
                <w:delText>1</w:delText>
              </w:r>
            </w:del>
            <w:ins w:id="169" w:author="Microsoft Office 用户" w:date="2019-02-19T12:56:00Z">
              <w:r w:rsidR="00D37CC5">
                <w:rPr>
                  <w:rFonts w:hint="eastAsia"/>
                </w:rPr>
                <w:t>3</w:t>
              </w:r>
            </w:ins>
          </w:p>
        </w:tc>
        <w:tc>
          <w:tcPr>
            <w:tcW w:w="2027" w:type="dxa"/>
          </w:tcPr>
          <w:p w14:paraId="0539B36F" w14:textId="77777777" w:rsidR="00B926C6" w:rsidRDefault="00C80ABC">
            <w:pPr>
              <w:pStyle w:val="af6"/>
              <w:numPr>
                <w:ilvl w:val="0"/>
                <w:numId w:val="23"/>
              </w:numPr>
              <w:ind w:firstLineChars="0"/>
            </w:pPr>
            <w:del w:id="170" w:author="Microsoft Office 用户" w:date="2019-02-19T12:51:00Z">
              <w:r w:rsidDel="00D37CC5">
                <w:rPr>
                  <w:rFonts w:hint="eastAsia"/>
                </w:rPr>
                <w:delText>A</w:delText>
              </w:r>
              <w:r w:rsidDel="00D37CC5">
                <w:delText>pp</w:delText>
              </w:r>
              <w:r w:rsidDel="00D37CC5">
                <w:rPr>
                  <w:rFonts w:hint="eastAsia"/>
                </w:rPr>
                <w:delText>支付宝签约并代扣</w:delText>
              </w:r>
            </w:del>
            <w:ins w:id="171" w:author="Microsoft Office 用户" w:date="2019-02-19T12:51:00Z">
              <w:r w:rsidR="00D37CC5">
                <w:rPr>
                  <w:rFonts w:hint="eastAsia"/>
                </w:rPr>
                <w:t>未</w:t>
              </w:r>
            </w:ins>
            <w:ins w:id="172" w:author="Microsoft Office 用户" w:date="2019-02-19T12:52:00Z">
              <w:r w:rsidR="00D37CC5">
                <w:rPr>
                  <w:rFonts w:hint="eastAsia"/>
                </w:rPr>
                <w:t>超过</w:t>
              </w:r>
              <w:r w:rsidR="00D37CC5">
                <w:rPr>
                  <w:rFonts w:hint="eastAsia"/>
                </w:rPr>
                <w:t>H5</w:t>
              </w:r>
              <w:r w:rsidR="00D37CC5">
                <w:rPr>
                  <w:rFonts w:hint="eastAsia"/>
                </w:rPr>
                <w:t>产品限额提醒和超过</w:t>
              </w:r>
              <w:r w:rsidR="00D37CC5">
                <w:rPr>
                  <w:rFonts w:hint="eastAsia"/>
                </w:rPr>
                <w:t>H5</w:t>
              </w:r>
              <w:r w:rsidR="00D37CC5">
                <w:rPr>
                  <w:rFonts w:hint="eastAsia"/>
                </w:rPr>
                <w:t>产品限额提醒短</w:t>
              </w:r>
            </w:ins>
            <w:ins w:id="173" w:author="Microsoft Office 用户" w:date="2019-02-19T12:56:00Z">
              <w:r w:rsidR="00D37CC5">
                <w:rPr>
                  <w:rFonts w:hint="eastAsia"/>
                </w:rPr>
                <w:t>4</w:t>
              </w:r>
            </w:ins>
            <w:ins w:id="174" w:author="Microsoft Office 用户" w:date="2019-02-19T12:52:00Z">
              <w:r w:rsidR="00D37CC5">
                <w:rPr>
                  <w:rFonts w:hint="eastAsia"/>
                </w:rPr>
                <w:t>信区别</w:t>
              </w:r>
            </w:ins>
          </w:p>
        </w:tc>
        <w:tc>
          <w:tcPr>
            <w:tcW w:w="2027" w:type="dxa"/>
          </w:tcPr>
          <w:p w14:paraId="11A56B44" w14:textId="77777777" w:rsidR="00B926C6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75" w:author="Microsoft Office 用户" w:date="2019-02-19T12:55:00Z"/>
              </w:rPr>
            </w:pPr>
            <w:ins w:id="176" w:author="Microsoft Office 用户" w:date="2019-02-19T12:47:00Z">
              <w:r>
                <w:rPr>
                  <w:rFonts w:hint="eastAsia"/>
                </w:rPr>
                <w:t>续期、</w:t>
              </w:r>
            </w:ins>
            <w:r w:rsidR="00C80ABC">
              <w:rPr>
                <w:rFonts w:hint="eastAsia"/>
              </w:rPr>
              <w:t>续保</w:t>
            </w:r>
            <w:del w:id="177" w:author="Microsoft Office 用户" w:date="2019-02-19T12:47:00Z">
              <w:r w:rsidR="00C80ABC" w:rsidDel="00D37CC5">
                <w:rPr>
                  <w:rFonts w:hint="eastAsia"/>
                </w:rPr>
                <w:delText>到期</w:delText>
              </w:r>
            </w:del>
            <w:ins w:id="178" w:author="Microsoft Office 用户" w:date="2019-02-19T12:47:00Z">
              <w:r>
                <w:rPr>
                  <w:rFonts w:hint="eastAsia"/>
                </w:rPr>
                <w:t>应交日</w:t>
              </w:r>
            </w:ins>
            <w:del w:id="179" w:author="Microsoft Office 用户" w:date="2019-02-19T12:47:00Z">
              <w:r w:rsidR="00C80ABC" w:rsidDel="00D37CC5">
                <w:rPr>
                  <w:rFonts w:hint="eastAsia"/>
                </w:rPr>
                <w:delText>日的</w:delText>
              </w:r>
              <w:r w:rsidR="00C80ABC" w:rsidDel="00D37CC5">
                <w:rPr>
                  <w:rFonts w:hint="eastAsia"/>
                </w:rPr>
                <w:delText>1</w:delText>
              </w:r>
              <w:r w:rsidR="00C80ABC" w:rsidDel="00D37CC5">
                <w:rPr>
                  <w:rFonts w:hint="eastAsia"/>
                </w:rPr>
                <w:delText>天</w:delText>
              </w:r>
            </w:del>
            <w:ins w:id="180" w:author="Microsoft Office 用户" w:date="2019-02-19T12:47:00Z">
              <w:r>
                <w:rPr>
                  <w:rFonts w:hint="eastAsia"/>
                </w:rPr>
                <w:t>当天</w:t>
              </w:r>
            </w:ins>
            <w:r w:rsidR="00C80ABC">
              <w:rPr>
                <w:rFonts w:hint="eastAsia"/>
              </w:rPr>
              <w:t>、</w:t>
            </w:r>
            <w:r w:rsidR="00C80ABC">
              <w:rPr>
                <w:rFonts w:hint="eastAsia"/>
              </w:rPr>
              <w:t>7</w:t>
            </w:r>
            <w:r w:rsidR="00C80ABC">
              <w:rPr>
                <w:rFonts w:hint="eastAsia"/>
              </w:rPr>
              <w:t>天、</w:t>
            </w:r>
            <w:r w:rsidR="00C80ABC">
              <w:rPr>
                <w:rFonts w:hint="eastAsia"/>
              </w:rPr>
              <w:t>15</w:t>
            </w:r>
            <w:r w:rsidR="00C80ABC">
              <w:rPr>
                <w:rFonts w:hint="eastAsia"/>
              </w:rPr>
              <w:t>天发送提醒签约短信</w:t>
            </w:r>
          </w:p>
          <w:p w14:paraId="1210D42E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181" w:author="Microsoft Office 用户" w:date="2019-02-19T12:47:00Z"/>
              </w:rPr>
            </w:pPr>
            <w:ins w:id="182" w:author="Microsoft Office 用户" w:date="2019-02-19T12:55:00Z">
              <w:r>
                <w:rPr>
                  <w:rFonts w:hint="eastAsia"/>
                </w:rPr>
                <w:t>扣费失败短信</w:t>
              </w:r>
            </w:ins>
          </w:p>
          <w:p w14:paraId="2AA8B40E" w14:textId="77777777" w:rsidR="00D37CC5" w:rsidRDefault="00D37CC5">
            <w:pPr>
              <w:pStyle w:val="af6"/>
              <w:ind w:left="420" w:firstLineChars="0" w:firstLine="0"/>
              <w:pPrChange w:id="183" w:author="Microsoft Office 用户" w:date="2019-02-19T12:52:00Z">
                <w:pPr>
                  <w:pStyle w:val="af6"/>
                  <w:numPr>
                    <w:numId w:val="23"/>
                  </w:numPr>
                  <w:ind w:left="420" w:firstLineChars="0" w:hanging="420"/>
                </w:pPr>
              </w:pPrChange>
            </w:pPr>
          </w:p>
          <w:p w14:paraId="251035EC" w14:textId="77777777" w:rsidR="00B926C6" w:rsidRDefault="00C80ABC">
            <w:pPr>
              <w:pStyle w:val="af6"/>
              <w:ind w:left="420" w:firstLineChars="0" w:firstLine="0"/>
              <w:pPrChange w:id="184" w:author="Microsoft Office 用户" w:date="2019-02-19T12:46:00Z">
                <w:pPr>
                  <w:pStyle w:val="af6"/>
                  <w:numPr>
                    <w:numId w:val="23"/>
                  </w:numPr>
                  <w:ind w:left="420" w:firstLineChars="0" w:hanging="420"/>
                </w:pPr>
              </w:pPrChange>
            </w:pPr>
            <w:del w:id="185" w:author="Microsoft Office 用户" w:date="2019-02-19T12:46:00Z">
              <w:r w:rsidDel="001722B7">
                <w:rPr>
                  <w:rFonts w:hint="eastAsia"/>
                </w:rPr>
                <w:delText>宽限额的第</w:delText>
              </w:r>
              <w:r w:rsidDel="001722B7">
                <w:rPr>
                  <w:rFonts w:hint="eastAsia"/>
                </w:rPr>
                <w:delText>1</w:delText>
              </w:r>
              <w:r w:rsidDel="001722B7">
                <w:rPr>
                  <w:rFonts w:hint="eastAsia"/>
                </w:rPr>
                <w:delText>天、第</w:delText>
              </w:r>
              <w:r w:rsidDel="001722B7">
                <w:rPr>
                  <w:rFonts w:hint="eastAsia"/>
                </w:rPr>
                <w:delText>7</w:delText>
              </w:r>
              <w:r w:rsidDel="001722B7">
                <w:rPr>
                  <w:rFonts w:hint="eastAsia"/>
                </w:rPr>
                <w:delText>天发送发盘失败短信</w:delText>
              </w:r>
            </w:del>
          </w:p>
        </w:tc>
        <w:tc>
          <w:tcPr>
            <w:tcW w:w="3284" w:type="dxa"/>
          </w:tcPr>
          <w:p w14:paraId="79F15CBC" w14:textId="77777777" w:rsidR="00D37CC5" w:rsidRDefault="00D37CC5">
            <w:pPr>
              <w:pStyle w:val="af6"/>
              <w:ind w:left="284" w:firstLineChars="0" w:firstLine="0"/>
              <w:rPr>
                <w:ins w:id="186" w:author="Microsoft Office 用户" w:date="2019-02-19T12:59:00Z"/>
              </w:rPr>
              <w:pPrChange w:id="187" w:author="Microsoft Office 用户" w:date="2019-02-19T12:59:00Z">
                <w:pPr>
                  <w:pStyle w:val="2"/>
                  <w:numPr>
                    <w:ilvl w:val="1"/>
                    <w:numId w:val="5"/>
                  </w:numPr>
                  <w:ind w:left="851" w:hanging="567"/>
                </w:pPr>
              </w:pPrChange>
            </w:pPr>
            <w:ins w:id="188" w:author="Microsoft Office 用户" w:date="2019-02-19T12:58:00Z">
              <w:r>
                <w:rPr>
                  <w:rFonts w:hint="eastAsia"/>
                </w:rPr>
                <w:t>提醒短信见</w:t>
              </w:r>
            </w:ins>
            <w:ins w:id="189" w:author="Microsoft Office 用户" w:date="2019-02-19T12:59:00Z">
              <w:r>
                <w:rPr>
                  <w:rFonts w:hint="eastAsia"/>
                </w:rPr>
                <w:t>3.3</w:t>
              </w:r>
              <w:r>
                <w:rPr>
                  <w:rFonts w:hint="eastAsia"/>
                </w:rPr>
                <w:t>续期／续保代扣中</w:t>
              </w:r>
            </w:ins>
          </w:p>
          <w:p w14:paraId="3B7F911F" w14:textId="77777777" w:rsidR="00B926C6" w:rsidRDefault="00D37CC5">
            <w:pPr>
              <w:pStyle w:val="af6"/>
              <w:numPr>
                <w:ilvl w:val="0"/>
                <w:numId w:val="24"/>
              </w:numPr>
              <w:ind w:firstLineChars="0"/>
            </w:pPr>
            <w:ins w:id="190" w:author="Microsoft Office 用户" w:date="2019-02-19T12:58:00Z">
              <w:r>
                <w:rPr>
                  <w:rFonts w:hint="eastAsia"/>
                </w:rPr>
                <w:t xml:space="preserve">3.1.4 </w:t>
              </w:r>
              <w:r>
                <w:rPr>
                  <w:rFonts w:hint="eastAsia"/>
                </w:rPr>
                <w:t>业务规则</w:t>
              </w:r>
            </w:ins>
          </w:p>
        </w:tc>
      </w:tr>
      <w:tr w:rsidR="00B926C6" w14:paraId="72CE6D64" w14:textId="77777777">
        <w:trPr>
          <w:jc w:val="center"/>
        </w:trPr>
        <w:tc>
          <w:tcPr>
            <w:tcW w:w="1184" w:type="dxa"/>
          </w:tcPr>
          <w:p w14:paraId="1A065AF4" w14:textId="77777777" w:rsidR="00B926C6" w:rsidRDefault="00D37CC5">
            <w:pPr>
              <w:ind w:firstLineChars="0" w:firstLine="0"/>
            </w:pPr>
            <w:ins w:id="191" w:author="Microsoft Office 用户" w:date="2019-02-19T12:56:00Z">
              <w:r>
                <w:rPr>
                  <w:rFonts w:hint="eastAsia"/>
                </w:rPr>
                <w:t>4</w:t>
              </w:r>
            </w:ins>
          </w:p>
        </w:tc>
        <w:tc>
          <w:tcPr>
            <w:tcW w:w="2027" w:type="dxa"/>
          </w:tcPr>
          <w:p w14:paraId="00DBF8F8" w14:textId="77777777" w:rsidR="00B926C6" w:rsidRDefault="001722B7">
            <w:pPr>
              <w:pStyle w:val="af6"/>
              <w:numPr>
                <w:ilvl w:val="0"/>
                <w:numId w:val="23"/>
              </w:numPr>
              <w:ind w:firstLineChars="0"/>
            </w:pPr>
            <w:ins w:id="192" w:author="Microsoft Office 用户" w:date="2019-02-19T12:46:00Z">
              <w:r>
                <w:rPr>
                  <w:rFonts w:hint="eastAsia"/>
                </w:rPr>
                <w:t>保全</w:t>
              </w:r>
            </w:ins>
          </w:p>
        </w:tc>
        <w:tc>
          <w:tcPr>
            <w:tcW w:w="2027" w:type="dxa"/>
          </w:tcPr>
          <w:p w14:paraId="11EAE9A9" w14:textId="77777777" w:rsidR="00B926C6" w:rsidRDefault="001722B7">
            <w:pPr>
              <w:pStyle w:val="af6"/>
              <w:numPr>
                <w:ilvl w:val="0"/>
                <w:numId w:val="23"/>
              </w:numPr>
              <w:ind w:firstLineChars="0"/>
            </w:pPr>
            <w:ins w:id="193" w:author="Microsoft Office 用户" w:date="2019-02-19T12:46:00Z">
              <w:r>
                <w:rPr>
                  <w:rFonts w:hint="eastAsia"/>
                </w:rPr>
                <w:t>交费账户变更：支付宝变更为银行</w:t>
              </w:r>
              <w:r>
                <w:rPr>
                  <w:rFonts w:hint="eastAsia"/>
                </w:rPr>
                <w:lastRenderedPageBreak/>
                <w:t>卡后</w:t>
              </w:r>
            </w:ins>
            <w:ins w:id="194" w:author="Microsoft Office 用户" w:date="2019-02-19T12:59:00Z">
              <w:r w:rsidR="00D37CC5">
                <w:rPr>
                  <w:rFonts w:hint="eastAsia"/>
                </w:rPr>
                <w:t>H5</w:t>
              </w:r>
              <w:r w:rsidR="00D37CC5">
                <w:rPr>
                  <w:rFonts w:hint="eastAsia"/>
                </w:rPr>
                <w:t>产品</w:t>
              </w:r>
            </w:ins>
            <w:ins w:id="195" w:author="Microsoft Office 用户" w:date="2019-02-19T12:46:00Z">
              <w:r>
                <w:rPr>
                  <w:rFonts w:hint="eastAsia"/>
                </w:rPr>
                <w:t>是否在支付宝端解约；</w:t>
              </w:r>
            </w:ins>
          </w:p>
        </w:tc>
        <w:tc>
          <w:tcPr>
            <w:tcW w:w="3284" w:type="dxa"/>
          </w:tcPr>
          <w:p w14:paraId="7C12A846" w14:textId="77777777" w:rsidR="00B926C6" w:rsidRDefault="00D37CC5">
            <w:pPr>
              <w:pStyle w:val="af6"/>
              <w:numPr>
                <w:ilvl w:val="0"/>
                <w:numId w:val="24"/>
              </w:numPr>
              <w:ind w:firstLineChars="0"/>
            </w:pPr>
            <w:ins w:id="196" w:author="Microsoft Office 用户" w:date="2019-02-19T12:59:00Z">
              <w:r>
                <w:rPr>
                  <w:rFonts w:hint="eastAsia"/>
                </w:rPr>
                <w:lastRenderedPageBreak/>
                <w:t>H5</w:t>
              </w:r>
              <w:r>
                <w:rPr>
                  <w:rFonts w:hint="eastAsia"/>
                </w:rPr>
                <w:t>产品在支付宝端解约</w:t>
              </w:r>
            </w:ins>
          </w:p>
        </w:tc>
      </w:tr>
      <w:tr w:rsidR="00D37CC5" w14:paraId="26F63164" w14:textId="77777777">
        <w:trPr>
          <w:jc w:val="center"/>
          <w:ins w:id="197" w:author="Microsoft Office 用户" w:date="2019-02-19T12:50:00Z"/>
        </w:trPr>
        <w:tc>
          <w:tcPr>
            <w:tcW w:w="1184" w:type="dxa"/>
          </w:tcPr>
          <w:p w14:paraId="74478365" w14:textId="77777777" w:rsidR="00D37CC5" w:rsidRDefault="00D37CC5">
            <w:pPr>
              <w:ind w:firstLineChars="0" w:firstLine="0"/>
              <w:rPr>
                <w:ins w:id="198" w:author="Microsoft Office 用户" w:date="2019-02-19T12:50:00Z"/>
              </w:rPr>
            </w:pPr>
            <w:ins w:id="199" w:author="Microsoft Office 用户" w:date="2019-02-19T12:56:00Z">
              <w:r>
                <w:rPr>
                  <w:rFonts w:hint="eastAsia"/>
                </w:rPr>
                <w:lastRenderedPageBreak/>
                <w:t>5</w:t>
              </w:r>
            </w:ins>
          </w:p>
        </w:tc>
        <w:tc>
          <w:tcPr>
            <w:tcW w:w="2027" w:type="dxa"/>
          </w:tcPr>
          <w:p w14:paraId="7688B372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00" w:author="Microsoft Office 用户" w:date="2019-02-19T12:50:00Z"/>
              </w:rPr>
            </w:pPr>
            <w:ins w:id="201" w:author="Microsoft Office 用户" w:date="2019-02-19T12:50:00Z">
              <w:r>
                <w:rPr>
                  <w:rFonts w:hint="eastAsia"/>
                </w:rPr>
                <w:t>代扣</w:t>
              </w:r>
            </w:ins>
          </w:p>
        </w:tc>
        <w:tc>
          <w:tcPr>
            <w:tcW w:w="2027" w:type="dxa"/>
          </w:tcPr>
          <w:p w14:paraId="7559230F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02" w:author="Microsoft Office 用户" w:date="2019-02-19T12:50:00Z"/>
              </w:rPr>
            </w:pPr>
            <w:ins w:id="203" w:author="Microsoft Office 用户" w:date="2019-02-19T12:50:00Z"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签约</w:t>
              </w:r>
            </w:ins>
            <w:ins w:id="204" w:author="Microsoft Office 用户" w:date="2019-02-19T12:51:00Z">
              <w:r>
                <w:rPr>
                  <w:rFonts w:hint="eastAsia"/>
                </w:rPr>
                <w:t>UID</w:t>
              </w:r>
            </w:ins>
            <w:ins w:id="205" w:author="Microsoft Office 用户" w:date="2019-02-19T12:50:00Z">
              <w:r>
                <w:rPr>
                  <w:rFonts w:hint="eastAsia"/>
                </w:rPr>
                <w:t>代扣</w:t>
              </w:r>
            </w:ins>
          </w:p>
          <w:p w14:paraId="77A2E005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06" w:author="Microsoft Office 用户" w:date="2019-02-19T12:51:00Z"/>
              </w:rPr>
            </w:pPr>
            <w:ins w:id="207" w:author="Microsoft Office 用户" w:date="2019-02-19T12:50:00Z"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签约</w:t>
              </w:r>
              <w:r>
                <w:rPr>
                  <w:rFonts w:hint="eastAsia"/>
                </w:rPr>
                <w:t>UID</w:t>
              </w:r>
            </w:ins>
            <w:ins w:id="208" w:author="Microsoft Office 用户" w:date="2019-02-19T12:51:00Z">
              <w:r>
                <w:rPr>
                  <w:rFonts w:hint="eastAsia"/>
                </w:rPr>
                <w:t>代扣</w:t>
              </w:r>
            </w:ins>
          </w:p>
          <w:p w14:paraId="3E791D79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09" w:author="Microsoft Office 用户" w:date="2019-02-19T12:50:00Z"/>
              </w:rPr>
            </w:pPr>
            <w:ins w:id="210" w:author="Microsoft Office 用户" w:date="2019-02-19T12:51:00Z"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＋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产品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同时签约，先从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端签约产品扣</w:t>
              </w:r>
            </w:ins>
            <w:ins w:id="211" w:author="Microsoft Office 用户" w:date="2019-02-19T12:56:00Z">
              <w:r>
                <w:rPr>
                  <w:rFonts w:hint="eastAsia"/>
                </w:rPr>
                <w:t>费</w:t>
              </w:r>
            </w:ins>
            <w:ins w:id="212" w:author="Microsoft Office 用户" w:date="2019-02-19T12:51:00Z">
              <w:r>
                <w:rPr>
                  <w:rFonts w:hint="eastAsia"/>
                </w:rPr>
                <w:t>；</w:t>
              </w:r>
            </w:ins>
          </w:p>
        </w:tc>
        <w:tc>
          <w:tcPr>
            <w:tcW w:w="3284" w:type="dxa"/>
          </w:tcPr>
          <w:p w14:paraId="476C75F6" w14:textId="77777777" w:rsidR="00D37CC5" w:rsidRDefault="00CA231D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13" w:author="Microsoft Office 用户" w:date="2019-02-19T12:50:00Z"/>
              </w:rPr>
            </w:pPr>
            <w:ins w:id="214" w:author="Microsoft Office 用户" w:date="2019-02-19T13:00:00Z"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＋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产品</w:t>
              </w:r>
              <w:r>
                <w:rPr>
                  <w:rFonts w:hint="eastAsia"/>
                </w:rPr>
                <w:t>UID</w:t>
              </w:r>
              <w:r>
                <w:rPr>
                  <w:rFonts w:hint="eastAsia"/>
                </w:rPr>
                <w:t>同时签约，先从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端签约产品扣费；</w:t>
              </w:r>
            </w:ins>
          </w:p>
        </w:tc>
      </w:tr>
      <w:tr w:rsidR="00D37CC5" w14:paraId="24F8B142" w14:textId="77777777">
        <w:trPr>
          <w:jc w:val="center"/>
          <w:ins w:id="215" w:author="Microsoft Office 用户" w:date="2019-02-19T12:54:00Z"/>
        </w:trPr>
        <w:tc>
          <w:tcPr>
            <w:tcW w:w="1184" w:type="dxa"/>
          </w:tcPr>
          <w:p w14:paraId="4DD186B2" w14:textId="77777777" w:rsidR="00D37CC5" w:rsidRDefault="00D37CC5">
            <w:pPr>
              <w:ind w:firstLineChars="0" w:firstLine="0"/>
              <w:rPr>
                <w:ins w:id="216" w:author="Microsoft Office 用户" w:date="2019-02-19T12:54:00Z"/>
              </w:rPr>
            </w:pPr>
            <w:ins w:id="217" w:author="Microsoft Office 用户" w:date="2019-02-19T12:56:00Z">
              <w:r>
                <w:rPr>
                  <w:rFonts w:hint="eastAsia"/>
                </w:rPr>
                <w:t>6</w:t>
              </w:r>
            </w:ins>
          </w:p>
        </w:tc>
        <w:tc>
          <w:tcPr>
            <w:tcW w:w="2027" w:type="dxa"/>
          </w:tcPr>
          <w:p w14:paraId="7A292B6F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18" w:author="Microsoft Office 用户" w:date="2019-02-19T12:54:00Z"/>
              </w:rPr>
            </w:pPr>
            <w:ins w:id="219" w:author="Microsoft Office 用户" w:date="2019-02-19T12:54:00Z">
              <w:r>
                <w:rPr>
                  <w:rFonts w:hint="eastAsia"/>
                </w:rPr>
                <w:t>解约</w:t>
              </w:r>
            </w:ins>
          </w:p>
        </w:tc>
        <w:tc>
          <w:tcPr>
            <w:tcW w:w="2027" w:type="dxa"/>
          </w:tcPr>
          <w:p w14:paraId="18743A30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20" w:author="Microsoft Office 用户" w:date="2019-02-19T12:54:00Z"/>
              </w:rPr>
            </w:pPr>
            <w:ins w:id="221" w:author="Microsoft Office 用户" w:date="2019-02-19T12:54:00Z">
              <w:r>
                <w:rPr>
                  <w:rFonts w:hint="eastAsia"/>
                </w:rPr>
                <w:t>解约后是否会在</w:t>
              </w:r>
              <w:r>
                <w:rPr>
                  <w:rFonts w:hint="eastAsia"/>
                </w:rPr>
                <w:t xml:space="preserve">APP </w:t>
              </w:r>
              <w:r>
                <w:rPr>
                  <w:rFonts w:hint="eastAsia"/>
                </w:rPr>
                <w:t>个人中心－我的保单中展示；</w:t>
              </w:r>
            </w:ins>
          </w:p>
        </w:tc>
        <w:tc>
          <w:tcPr>
            <w:tcW w:w="3284" w:type="dxa"/>
          </w:tcPr>
          <w:p w14:paraId="3DE8F677" w14:textId="77777777" w:rsidR="00D37CC5" w:rsidRDefault="00CA231D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22" w:author="Microsoft Office 用户" w:date="2019-02-19T13:00:00Z"/>
              </w:rPr>
            </w:pPr>
            <w:ins w:id="223" w:author="Microsoft Office 用户" w:date="2019-02-19T13:00:00Z">
              <w:r>
                <w:rPr>
                  <w:rFonts w:hint="eastAsia"/>
                </w:rPr>
                <w:t>会在</w:t>
              </w:r>
              <w:r>
                <w:rPr>
                  <w:rFonts w:hint="eastAsia"/>
                </w:rPr>
                <w:t xml:space="preserve">APP </w:t>
              </w:r>
              <w:r>
                <w:rPr>
                  <w:rFonts w:hint="eastAsia"/>
                </w:rPr>
                <w:t>个人中心－我的保单中展示；</w:t>
              </w:r>
            </w:ins>
          </w:p>
          <w:p w14:paraId="2D440175" w14:textId="77777777" w:rsidR="00CA231D" w:rsidRDefault="00CA231D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24" w:author="Microsoft Office 用户" w:date="2019-02-19T12:54:00Z"/>
              </w:rPr>
            </w:pPr>
            <w:ins w:id="225" w:author="Microsoft Office 用户" w:date="2019-02-19T13:00:00Z">
              <w:r>
                <w:rPr>
                  <w:rFonts w:hint="eastAsia"/>
                </w:rPr>
                <w:t>支付宝端已经解约；</w:t>
              </w:r>
            </w:ins>
          </w:p>
        </w:tc>
      </w:tr>
      <w:tr w:rsidR="00D37CC5" w14:paraId="0E143738" w14:textId="77777777">
        <w:trPr>
          <w:jc w:val="center"/>
          <w:ins w:id="226" w:author="Microsoft Office 用户" w:date="2019-02-19T12:55:00Z"/>
        </w:trPr>
        <w:tc>
          <w:tcPr>
            <w:tcW w:w="1184" w:type="dxa"/>
          </w:tcPr>
          <w:p w14:paraId="73B4FCF3" w14:textId="77777777" w:rsidR="00D37CC5" w:rsidRDefault="00D37CC5">
            <w:pPr>
              <w:ind w:firstLineChars="0" w:firstLine="0"/>
              <w:rPr>
                <w:ins w:id="227" w:author="Microsoft Office 用户" w:date="2019-02-19T12:55:00Z"/>
              </w:rPr>
            </w:pPr>
            <w:ins w:id="228" w:author="Microsoft Office 用户" w:date="2019-02-19T12:56:00Z">
              <w:r>
                <w:rPr>
                  <w:rFonts w:hint="eastAsia"/>
                </w:rPr>
                <w:t>7</w:t>
              </w:r>
            </w:ins>
          </w:p>
        </w:tc>
        <w:tc>
          <w:tcPr>
            <w:tcW w:w="2027" w:type="dxa"/>
          </w:tcPr>
          <w:p w14:paraId="0158FD87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29" w:author="Microsoft Office 用户" w:date="2019-02-19T12:55:00Z"/>
              </w:rPr>
            </w:pPr>
            <w:ins w:id="230" w:author="Microsoft Office 用户" w:date="2019-02-19T12:55:00Z">
              <w:r>
                <w:rPr>
                  <w:rFonts w:hint="eastAsia"/>
                </w:rPr>
                <w:t>解约后重新签约</w:t>
              </w:r>
            </w:ins>
          </w:p>
        </w:tc>
        <w:tc>
          <w:tcPr>
            <w:tcW w:w="2027" w:type="dxa"/>
          </w:tcPr>
          <w:p w14:paraId="4E02D246" w14:textId="77777777" w:rsidR="00D37CC5" w:rsidRDefault="00D37CC5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31" w:author="Microsoft Office 用户" w:date="2019-02-19T12:55:00Z"/>
              </w:rPr>
            </w:pPr>
            <w:ins w:id="232" w:author="Microsoft Office 用户" w:date="2019-02-19T12:56:00Z">
              <w:r>
                <w:rPr>
                  <w:rFonts w:hint="eastAsia"/>
                </w:rPr>
                <w:t>在</w:t>
              </w:r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端签约完成后不在</w:t>
              </w:r>
              <w:r>
                <w:rPr>
                  <w:rFonts w:hint="eastAsia"/>
                </w:rPr>
                <w:t xml:space="preserve">APP </w:t>
              </w:r>
              <w:r>
                <w:rPr>
                  <w:rFonts w:hint="eastAsia"/>
                </w:rPr>
                <w:t>个人中心－我的保单中展示；</w:t>
              </w:r>
            </w:ins>
          </w:p>
        </w:tc>
        <w:tc>
          <w:tcPr>
            <w:tcW w:w="3284" w:type="dxa"/>
          </w:tcPr>
          <w:p w14:paraId="5D49A40A" w14:textId="77777777" w:rsidR="00D37CC5" w:rsidRDefault="00CA231D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33" w:author="Microsoft Office 用户" w:date="2019-02-19T13:00:00Z"/>
              </w:rPr>
            </w:pPr>
            <w:ins w:id="234" w:author="Microsoft Office 用户" w:date="2019-02-19T13:00:00Z">
              <w:r>
                <w:rPr>
                  <w:rFonts w:hint="eastAsia"/>
                </w:rPr>
                <w:t>在</w:t>
              </w:r>
              <w:r>
                <w:rPr>
                  <w:rFonts w:hint="eastAsia"/>
                </w:rPr>
                <w:t>H5</w:t>
              </w:r>
              <w:r>
                <w:rPr>
                  <w:rFonts w:hint="eastAsia"/>
                </w:rPr>
                <w:t>端签约完成后不在</w:t>
              </w:r>
              <w:r>
                <w:rPr>
                  <w:rFonts w:hint="eastAsia"/>
                </w:rPr>
                <w:t xml:space="preserve">APP </w:t>
              </w:r>
              <w:r>
                <w:rPr>
                  <w:rFonts w:hint="eastAsia"/>
                </w:rPr>
                <w:t>个人中心－我的保单中展示；</w:t>
              </w:r>
            </w:ins>
          </w:p>
          <w:p w14:paraId="6D270C6A" w14:textId="77777777" w:rsidR="00CA231D" w:rsidRDefault="00CA231D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35" w:author="Microsoft Office 用户" w:date="2019-02-19T12:55:00Z"/>
              </w:rPr>
            </w:pPr>
            <w:ins w:id="236" w:author="Microsoft Office 用户" w:date="2019-02-19T13:00:00Z">
              <w:r>
                <w:rPr>
                  <w:rFonts w:hint="eastAsia"/>
                </w:rPr>
                <w:t>在</w:t>
              </w:r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端签约完成不在发送签约</w:t>
              </w:r>
            </w:ins>
            <w:ins w:id="237" w:author="Microsoft Office 用户" w:date="2019-02-19T13:01:00Z">
              <w:r>
                <w:rPr>
                  <w:rFonts w:hint="eastAsia"/>
                </w:rPr>
                <w:t>短信；</w:t>
              </w:r>
            </w:ins>
          </w:p>
        </w:tc>
      </w:tr>
      <w:tr w:rsidR="0083407E" w14:paraId="4F9A3B8E" w14:textId="77777777">
        <w:trPr>
          <w:jc w:val="center"/>
          <w:ins w:id="238" w:author="Microsoft Office 用户" w:date="2019-02-19T13:01:00Z"/>
        </w:trPr>
        <w:tc>
          <w:tcPr>
            <w:tcW w:w="1184" w:type="dxa"/>
          </w:tcPr>
          <w:p w14:paraId="38972ACC" w14:textId="77777777" w:rsidR="0083407E" w:rsidRDefault="0083407E">
            <w:pPr>
              <w:ind w:firstLineChars="0" w:firstLine="0"/>
              <w:rPr>
                <w:ins w:id="239" w:author="Microsoft Office 用户" w:date="2019-02-19T13:01:00Z"/>
              </w:rPr>
            </w:pPr>
            <w:ins w:id="240" w:author="Microsoft Office 用户" w:date="2019-02-19T13:02:00Z">
              <w:r>
                <w:rPr>
                  <w:rFonts w:hint="eastAsia"/>
                </w:rPr>
                <w:t>8</w:t>
              </w:r>
            </w:ins>
          </w:p>
        </w:tc>
        <w:tc>
          <w:tcPr>
            <w:tcW w:w="2027" w:type="dxa"/>
          </w:tcPr>
          <w:p w14:paraId="1A51AA94" w14:textId="77777777" w:rsidR="0083407E" w:rsidRDefault="0083407E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41" w:author="Microsoft Office 用户" w:date="2019-02-19T13:01:00Z"/>
              </w:rPr>
            </w:pPr>
            <w:ins w:id="242" w:author="Microsoft Office 用户" w:date="2019-02-19T13:02:00Z">
              <w:r>
                <w:rPr>
                  <w:rFonts w:hint="eastAsia"/>
                </w:rPr>
                <w:t>保单贷款清偿</w:t>
              </w:r>
            </w:ins>
          </w:p>
        </w:tc>
        <w:tc>
          <w:tcPr>
            <w:tcW w:w="2027" w:type="dxa"/>
          </w:tcPr>
          <w:p w14:paraId="4A09BAC5" w14:textId="77777777" w:rsidR="0083407E" w:rsidRDefault="0083407E" w:rsidP="0083407E">
            <w:pPr>
              <w:pStyle w:val="af6"/>
              <w:ind w:left="720" w:firstLineChars="0" w:firstLine="0"/>
              <w:rPr>
                <w:ins w:id="243" w:author="Microsoft Office 用户" w:date="2019-02-19T13:01:00Z"/>
                <w:color w:val="FF0000"/>
              </w:rPr>
            </w:pPr>
            <w:ins w:id="244" w:author="Microsoft Office 用户" w:date="2019-02-19T13:01:00Z">
              <w:r>
                <w:rPr>
                  <w:rFonts w:hint="eastAsia"/>
                  <w:color w:val="FF0000"/>
                </w:rPr>
                <w:t>如果首期使用的是支付宝，保单清偿使用的是银行卡，续期的扣费从支付宝扣费；</w:t>
              </w:r>
            </w:ins>
          </w:p>
          <w:p w14:paraId="724EEA96" w14:textId="77777777" w:rsidR="0083407E" w:rsidRDefault="0083407E" w:rsidP="0083407E">
            <w:pPr>
              <w:pStyle w:val="af6"/>
              <w:numPr>
                <w:ilvl w:val="0"/>
                <w:numId w:val="23"/>
              </w:numPr>
              <w:ind w:firstLineChars="0"/>
              <w:rPr>
                <w:ins w:id="245" w:author="Microsoft Office 用户" w:date="2019-02-19T13:01:00Z"/>
              </w:rPr>
            </w:pPr>
          </w:p>
        </w:tc>
        <w:tc>
          <w:tcPr>
            <w:tcW w:w="3284" w:type="dxa"/>
          </w:tcPr>
          <w:p w14:paraId="588A6038" w14:textId="77777777" w:rsidR="0083407E" w:rsidRDefault="0083407E">
            <w:pPr>
              <w:pStyle w:val="af6"/>
              <w:numPr>
                <w:ilvl w:val="0"/>
                <w:numId w:val="24"/>
              </w:numPr>
              <w:ind w:firstLineChars="0"/>
              <w:rPr>
                <w:ins w:id="246" w:author="Microsoft Office 用户" w:date="2019-02-19T13:01:00Z"/>
              </w:rPr>
            </w:pPr>
          </w:p>
        </w:tc>
      </w:tr>
    </w:tbl>
    <w:p w14:paraId="6AEB900C" w14:textId="77777777" w:rsidR="00B926C6" w:rsidRDefault="00B926C6">
      <w:pPr>
        <w:ind w:firstLineChars="0" w:firstLine="0"/>
      </w:pPr>
    </w:p>
    <w:p w14:paraId="6A0217EA" w14:textId="77777777" w:rsidR="00B926C6" w:rsidRDefault="00C80ABC">
      <w:pPr>
        <w:pStyle w:val="1"/>
        <w:numPr>
          <w:ilvl w:val="0"/>
          <w:numId w:val="19"/>
        </w:numPr>
        <w:ind w:firstLineChars="0"/>
        <w:pPrChange w:id="247" w:author="Microsoft Office 用户" w:date="2019-02-19T10:44:00Z">
          <w:pPr>
            <w:pStyle w:val="1"/>
            <w:numPr>
              <w:numId w:val="22"/>
            </w:numPr>
            <w:ind w:left="425" w:firstLineChars="0" w:hanging="425"/>
          </w:pPr>
        </w:pPrChange>
      </w:pPr>
      <w:bookmarkStart w:id="248" w:name="_Toc510951156"/>
      <w:r>
        <w:rPr>
          <w:rFonts w:hint="eastAsia"/>
        </w:rPr>
        <w:t>【风险</w:t>
      </w:r>
      <w:bookmarkEnd w:id="248"/>
      <w:r>
        <w:rPr>
          <w:rFonts w:hint="eastAsia"/>
        </w:rPr>
        <w:t>点、除外条件及应对】</w:t>
      </w:r>
    </w:p>
    <w:p w14:paraId="6D5C5A13" w14:textId="77777777" w:rsidR="00B926C6" w:rsidRDefault="00C80ABC">
      <w:pPr>
        <w:ind w:firstLine="360"/>
      </w:pPr>
      <w:r>
        <w:rPr>
          <w:rFonts w:hint="eastAsia"/>
          <w:highlight w:val="yellow"/>
        </w:rPr>
        <w:t>选填</w:t>
      </w:r>
    </w:p>
    <w:p w14:paraId="0AF88497" w14:textId="77777777" w:rsidR="00B926C6" w:rsidRDefault="00C80ABC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【说明目前产品方案下的主要风险点、可暂不考虑的除外条件、影响事项及范围，并明确这些风险点或除外条件的兜底规避方案。】</w:t>
      </w:r>
    </w:p>
    <w:tbl>
      <w:tblPr>
        <w:tblStyle w:val="af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4823"/>
        <w:gridCol w:w="1606"/>
      </w:tblGrid>
      <w:tr w:rsidR="009201BE" w14:paraId="4D724B61" w14:textId="77777777" w:rsidTr="009201BE">
        <w:tc>
          <w:tcPr>
            <w:tcW w:w="2093" w:type="dxa"/>
            <w:shd w:val="clear" w:color="auto" w:fill="9CC2E5" w:themeFill="accent1" w:themeFillTint="99"/>
          </w:tcPr>
          <w:p w14:paraId="7B0347BA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风险点</w:t>
            </w:r>
            <w:r>
              <w:t>/</w:t>
            </w:r>
            <w:r>
              <w:rPr>
                <w:rFonts w:hint="eastAsia"/>
              </w:rPr>
              <w:t>除外条件</w:t>
            </w:r>
          </w:p>
        </w:tc>
        <w:tc>
          <w:tcPr>
            <w:tcW w:w="4823" w:type="dxa"/>
            <w:shd w:val="clear" w:color="auto" w:fill="9CC2E5" w:themeFill="accent1" w:themeFillTint="99"/>
          </w:tcPr>
          <w:p w14:paraId="47E3B796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影响范围</w:t>
            </w:r>
          </w:p>
        </w:tc>
        <w:tc>
          <w:tcPr>
            <w:tcW w:w="1606" w:type="dxa"/>
            <w:shd w:val="clear" w:color="auto" w:fill="9CC2E5" w:themeFill="accent1" w:themeFillTint="99"/>
          </w:tcPr>
          <w:p w14:paraId="0606C9A4" w14:textId="77777777" w:rsidR="00B926C6" w:rsidRDefault="00C80ABC">
            <w:pPr>
              <w:ind w:firstLineChars="0" w:firstLine="0"/>
              <w:jc w:val="center"/>
            </w:pPr>
            <w:r>
              <w:rPr>
                <w:rFonts w:hint="eastAsia"/>
              </w:rPr>
              <w:t>应对方案</w:t>
            </w:r>
          </w:p>
        </w:tc>
      </w:tr>
      <w:tr w:rsidR="009201BE" w14:paraId="023C226E" w14:textId="77777777" w:rsidTr="009201BE">
        <w:tc>
          <w:tcPr>
            <w:tcW w:w="2093" w:type="dxa"/>
          </w:tcPr>
          <w:p w14:paraId="34C2A7EC" w14:textId="77777777" w:rsidR="00B926C6" w:rsidRDefault="009201BE">
            <w:pPr>
              <w:ind w:firstLine="360"/>
            </w:pPr>
            <w:ins w:id="249" w:author="Microsoft Office 用户" w:date="2019-02-19T10:45:00Z">
              <w:r>
                <w:rPr>
                  <w:rFonts w:hint="eastAsia"/>
                </w:rPr>
                <w:t>保全需求</w:t>
              </w:r>
            </w:ins>
          </w:p>
        </w:tc>
        <w:tc>
          <w:tcPr>
            <w:tcW w:w="4823" w:type="dxa"/>
          </w:tcPr>
          <w:p w14:paraId="2AB0E0DA" w14:textId="77777777" w:rsidR="009201BE" w:rsidRDefault="009201BE">
            <w:pPr>
              <w:pStyle w:val="af6"/>
              <w:numPr>
                <w:ilvl w:val="0"/>
                <w:numId w:val="28"/>
              </w:numPr>
              <w:ind w:firstLineChars="0"/>
              <w:rPr>
                <w:ins w:id="250" w:author="Microsoft Office 用户" w:date="2019-02-19T10:45:00Z"/>
              </w:rPr>
              <w:pPrChange w:id="251" w:author="Microsoft Office 用户" w:date="2019-02-19T10:45:00Z">
                <w:pPr>
                  <w:pStyle w:val="af6"/>
                  <w:numPr>
                    <w:numId w:val="16"/>
                  </w:numPr>
                  <w:ind w:left="720" w:firstLineChars="0" w:hanging="360"/>
                </w:pPr>
              </w:pPrChange>
            </w:pPr>
            <w:ins w:id="252" w:author="Microsoft Office 用户" w:date="2019-02-19T10:45:00Z">
              <w:r>
                <w:rPr>
                  <w:rFonts w:hint="eastAsia"/>
                </w:rPr>
                <w:t>目前加费保全只有加保且只适用趸交，后续有期交后，考虑支付宝签约支付方式；</w:t>
              </w:r>
            </w:ins>
          </w:p>
          <w:p w14:paraId="5EAED60C" w14:textId="77777777" w:rsidR="009201BE" w:rsidRDefault="009201BE" w:rsidP="009201BE">
            <w:pPr>
              <w:pStyle w:val="af6"/>
              <w:ind w:left="720" w:firstLineChars="0" w:firstLine="0"/>
              <w:rPr>
                <w:ins w:id="253" w:author="Microsoft Office 用户" w:date="2019-02-19T10:45:00Z"/>
                <w:color w:val="FF0000"/>
              </w:rPr>
            </w:pPr>
            <w:ins w:id="254" w:author="Microsoft Office 用户" w:date="2019-02-19T10:45:00Z">
              <w:r>
                <w:rPr>
                  <w:rFonts w:hint="eastAsia"/>
                  <w:color w:val="FF0000"/>
                </w:rPr>
                <w:t>在</w:t>
              </w:r>
              <w:r>
                <w:rPr>
                  <w:rFonts w:hint="eastAsia"/>
                  <w:color w:val="FF0000"/>
                </w:rPr>
                <w:t>PC</w:t>
              </w:r>
              <w:r>
                <w:rPr>
                  <w:rFonts w:hint="eastAsia"/>
                  <w:color w:val="FF0000"/>
                </w:rPr>
                <w:t>端操作保全项目引导客户到</w:t>
              </w:r>
              <w:r>
                <w:rPr>
                  <w:rFonts w:hint="eastAsia"/>
                  <w:color w:val="FF0000"/>
                </w:rPr>
                <w:t>APP</w:t>
              </w:r>
              <w:r>
                <w:rPr>
                  <w:rFonts w:hint="eastAsia"/>
                  <w:color w:val="FF0000"/>
                </w:rPr>
                <w:t>操作；</w:t>
              </w:r>
            </w:ins>
          </w:p>
          <w:p w14:paraId="745675CE" w14:textId="77777777" w:rsidR="009201BE" w:rsidRDefault="009201BE">
            <w:pPr>
              <w:pStyle w:val="af6"/>
              <w:numPr>
                <w:ilvl w:val="0"/>
                <w:numId w:val="28"/>
              </w:numPr>
              <w:ind w:firstLineChars="0"/>
              <w:rPr>
                <w:ins w:id="255" w:author="Microsoft Office 用户" w:date="2019-02-19T10:45:00Z"/>
              </w:rPr>
              <w:pPrChange w:id="256" w:author="Microsoft Office 用户" w:date="2019-02-19T10:45:00Z">
                <w:pPr>
                  <w:pStyle w:val="af6"/>
                  <w:numPr>
                    <w:numId w:val="16"/>
                  </w:numPr>
                  <w:ind w:left="720" w:firstLineChars="0" w:hanging="360"/>
                </w:pPr>
              </w:pPrChange>
            </w:pPr>
            <w:ins w:id="257" w:author="Microsoft Office 用户" w:date="2019-02-19T10:45:00Z">
              <w:r>
                <w:rPr>
                  <w:rFonts w:hint="eastAsia"/>
                </w:rPr>
                <w:t>保单贷款清偿未接入支付宝，接入时考虑支付宝签约支付方式；</w:t>
              </w:r>
            </w:ins>
          </w:p>
          <w:p w14:paraId="33F24BCF" w14:textId="77777777" w:rsidR="009201BE" w:rsidRDefault="009201BE" w:rsidP="009201BE">
            <w:pPr>
              <w:pStyle w:val="af6"/>
              <w:ind w:left="720" w:firstLineChars="0" w:firstLine="0"/>
              <w:rPr>
                <w:ins w:id="258" w:author="Microsoft Office 用户" w:date="2019-02-19T10:45:00Z"/>
                <w:color w:val="FF0000"/>
              </w:rPr>
            </w:pPr>
            <w:ins w:id="259" w:author="Microsoft Office 用户" w:date="2019-02-19T10:45:00Z">
              <w:r>
                <w:rPr>
                  <w:rFonts w:hint="eastAsia"/>
                  <w:color w:val="FF0000"/>
                </w:rPr>
                <w:t>如果首期使用的是支付宝，清偿使用的是银行卡，续期的扣费从支付宝扣费；</w:t>
              </w:r>
            </w:ins>
          </w:p>
          <w:p w14:paraId="7153144B" w14:textId="77777777" w:rsidR="009201BE" w:rsidRDefault="009201BE">
            <w:pPr>
              <w:pStyle w:val="af6"/>
              <w:numPr>
                <w:ilvl w:val="0"/>
                <w:numId w:val="28"/>
              </w:numPr>
              <w:ind w:firstLineChars="0"/>
              <w:rPr>
                <w:ins w:id="260" w:author="Microsoft Office 用户" w:date="2019-02-19T10:45:00Z"/>
              </w:rPr>
              <w:pPrChange w:id="261" w:author="Microsoft Office 用户" w:date="2019-02-19T10:45:00Z">
                <w:pPr>
                  <w:pStyle w:val="af6"/>
                  <w:numPr>
                    <w:numId w:val="16"/>
                  </w:numPr>
                  <w:ind w:left="720" w:firstLineChars="0" w:hanging="360"/>
                </w:pPr>
              </w:pPrChange>
            </w:pPr>
            <w:ins w:id="262" w:author="Microsoft Office 用户" w:date="2019-02-19T10:45:00Z">
              <w:r>
                <w:rPr>
                  <w:rFonts w:hint="eastAsia"/>
                </w:rPr>
                <w:t>交费账户变更</w:t>
              </w:r>
              <w:r>
                <w:rPr>
                  <w:rFonts w:ascii="Calibri" w:hAnsi="Calibri" w:cs="Calibri" w:hint="eastAsia"/>
                </w:rPr>
                <w:t>暂不支持银行卡换支付宝，变更后考虑</w:t>
              </w:r>
              <w:r>
                <w:rPr>
                  <w:rFonts w:hint="eastAsia"/>
                </w:rPr>
                <w:t>支付宝签约修改；</w:t>
              </w:r>
            </w:ins>
          </w:p>
          <w:p w14:paraId="1B3E881F" w14:textId="77777777" w:rsidR="009201BE" w:rsidRDefault="009201BE">
            <w:pPr>
              <w:pStyle w:val="af6"/>
              <w:numPr>
                <w:ilvl w:val="0"/>
                <w:numId w:val="28"/>
              </w:numPr>
              <w:ind w:firstLineChars="0"/>
              <w:rPr>
                <w:ins w:id="263" w:author="Microsoft Office 用户" w:date="2019-02-19T10:45:00Z"/>
              </w:rPr>
              <w:pPrChange w:id="264" w:author="Microsoft Office 用户" w:date="2019-02-19T10:45:00Z">
                <w:pPr>
                  <w:pStyle w:val="af6"/>
                  <w:numPr>
                    <w:numId w:val="16"/>
                  </w:numPr>
                  <w:ind w:left="720" w:firstLineChars="0" w:hanging="360"/>
                </w:pPr>
              </w:pPrChange>
            </w:pPr>
            <w:ins w:id="265" w:author="Microsoft Office 用户" w:date="2019-02-19T10:45:00Z">
              <w:r>
                <w:rPr>
                  <w:rFonts w:hint="eastAsia"/>
                </w:rPr>
                <w:t>续保变更从非续保变更为续保，</w:t>
              </w:r>
              <w:r>
                <w:rPr>
                  <w:rFonts w:hint="eastAsia"/>
                  <w:color w:val="FF0000"/>
                </w:rPr>
                <w:t>在保全需求中考虑，目前提示去</w:t>
              </w:r>
              <w:r>
                <w:rPr>
                  <w:rFonts w:hint="eastAsia"/>
                  <w:color w:val="FF0000"/>
                </w:rPr>
                <w:t>APP</w:t>
              </w:r>
              <w:r>
                <w:rPr>
                  <w:rFonts w:hint="eastAsia"/>
                  <w:color w:val="FF0000"/>
                </w:rPr>
                <w:t>操作；</w:t>
              </w:r>
            </w:ins>
          </w:p>
          <w:p w14:paraId="48F8BEF0" w14:textId="77777777" w:rsidR="009201BE" w:rsidRDefault="009201BE">
            <w:pPr>
              <w:pStyle w:val="af6"/>
              <w:numPr>
                <w:ilvl w:val="0"/>
                <w:numId w:val="28"/>
              </w:numPr>
              <w:ind w:firstLineChars="0"/>
              <w:rPr>
                <w:ins w:id="266" w:author="Microsoft Office 用户" w:date="2019-02-19T10:45:00Z"/>
              </w:rPr>
              <w:pPrChange w:id="267" w:author="Microsoft Office 用户" w:date="2019-02-19T10:45:00Z">
                <w:pPr>
                  <w:pStyle w:val="af6"/>
                  <w:numPr>
                    <w:numId w:val="16"/>
                  </w:numPr>
                  <w:ind w:left="720" w:firstLineChars="0" w:hanging="360"/>
                </w:pPr>
              </w:pPrChange>
            </w:pPr>
            <w:ins w:id="268" w:author="Microsoft Office 用户" w:date="2019-02-19T10:45:00Z">
              <w:r>
                <w:rPr>
                  <w:rFonts w:hint="eastAsia"/>
                </w:rPr>
                <w:t>投保人变更暂未上线，不需要考虑支付宝签约；</w:t>
              </w:r>
            </w:ins>
          </w:p>
          <w:p w14:paraId="09C1E770" w14:textId="77777777" w:rsidR="00B926C6" w:rsidRDefault="00B926C6">
            <w:pPr>
              <w:ind w:firstLine="360"/>
            </w:pPr>
          </w:p>
        </w:tc>
        <w:tc>
          <w:tcPr>
            <w:tcW w:w="1606" w:type="dxa"/>
          </w:tcPr>
          <w:p w14:paraId="6ED87CE4" w14:textId="77777777" w:rsidR="00B926C6" w:rsidRDefault="00B926C6">
            <w:pPr>
              <w:ind w:firstLine="360"/>
            </w:pPr>
          </w:p>
        </w:tc>
      </w:tr>
      <w:tr w:rsidR="009201BE" w14:paraId="374C920E" w14:textId="77777777" w:rsidTr="009201BE">
        <w:tc>
          <w:tcPr>
            <w:tcW w:w="2093" w:type="dxa"/>
          </w:tcPr>
          <w:p w14:paraId="58018324" w14:textId="77777777" w:rsidR="00B926C6" w:rsidRDefault="00B926C6">
            <w:pPr>
              <w:ind w:firstLine="360"/>
            </w:pPr>
          </w:p>
        </w:tc>
        <w:tc>
          <w:tcPr>
            <w:tcW w:w="4823" w:type="dxa"/>
          </w:tcPr>
          <w:p w14:paraId="4D10EA39" w14:textId="77777777" w:rsidR="00B926C6" w:rsidRDefault="00B926C6">
            <w:pPr>
              <w:ind w:firstLine="360"/>
            </w:pPr>
          </w:p>
        </w:tc>
        <w:tc>
          <w:tcPr>
            <w:tcW w:w="1606" w:type="dxa"/>
          </w:tcPr>
          <w:p w14:paraId="1CF67E00" w14:textId="77777777" w:rsidR="00B926C6" w:rsidRDefault="00B926C6">
            <w:pPr>
              <w:ind w:firstLine="360"/>
            </w:pPr>
          </w:p>
        </w:tc>
      </w:tr>
    </w:tbl>
    <w:p w14:paraId="0F8BE494" w14:textId="77777777" w:rsidR="00B926C6" w:rsidRDefault="00B926C6">
      <w:pPr>
        <w:ind w:firstLineChars="0" w:firstLine="0"/>
      </w:pPr>
    </w:p>
    <w:p w14:paraId="04CCABCE" w14:textId="77777777" w:rsidR="00B926C6" w:rsidRDefault="00C80ABC">
      <w:pPr>
        <w:pStyle w:val="1"/>
        <w:numPr>
          <w:ilvl w:val="0"/>
          <w:numId w:val="19"/>
        </w:numPr>
        <w:ind w:firstLineChars="0"/>
        <w:pPrChange w:id="269" w:author="Microsoft Office 用户" w:date="2019-02-19T10:44:00Z">
          <w:pPr>
            <w:pStyle w:val="1"/>
            <w:numPr>
              <w:numId w:val="22"/>
            </w:numPr>
            <w:ind w:left="425" w:firstLineChars="0" w:hanging="425"/>
          </w:pPr>
        </w:pPrChange>
      </w:pPr>
      <w:r>
        <w:rPr>
          <w:rFonts w:hint="eastAsia"/>
        </w:rPr>
        <w:t>【相关文档】</w:t>
      </w:r>
    </w:p>
    <w:p w14:paraId="3AE7AD7E" w14:textId="77777777" w:rsidR="00B926C6" w:rsidRDefault="00C80ABC">
      <w:pPr>
        <w:ind w:firstLine="360"/>
      </w:pPr>
      <w:r>
        <w:rPr>
          <w:rFonts w:hint="eastAsia"/>
          <w:highlight w:val="yellow"/>
        </w:rPr>
        <w:t>选填</w:t>
      </w:r>
    </w:p>
    <w:p w14:paraId="64F78254" w14:textId="77777777" w:rsidR="00B926C6" w:rsidRDefault="00C80ABC">
      <w:pPr>
        <w:ind w:firstLine="360"/>
      </w:pPr>
      <w:r>
        <w:rPr>
          <w:rFonts w:ascii="楷体" w:eastAsia="楷体" w:hAnsi="楷体" w:cs="Arial" w:hint="eastAsia"/>
          <w:i/>
          <w:color w:val="767171" w:themeColor="background2" w:themeShade="80"/>
          <w:u w:val="single"/>
        </w:rPr>
        <w:t>[产品所需的其余相关文档，如：原始业务需求（MRD）、费率表、条款等。]</w:t>
      </w:r>
    </w:p>
    <w:p w14:paraId="064FBC44" w14:textId="77777777" w:rsidR="00B926C6" w:rsidRDefault="00C80ABC">
      <w:pPr>
        <w:ind w:firstLine="360"/>
      </w:pPr>
      <w:r>
        <w:rPr>
          <w:rFonts w:hint="eastAsia"/>
        </w:rPr>
        <w:t>暂无</w:t>
      </w:r>
    </w:p>
    <w:p w14:paraId="3BF637D2" w14:textId="77777777" w:rsidR="00B926C6" w:rsidRDefault="00B926C6">
      <w:pPr>
        <w:ind w:firstLine="360"/>
      </w:pPr>
    </w:p>
    <w:p w14:paraId="6FC85930" w14:textId="77777777" w:rsidR="00B926C6" w:rsidRDefault="00B926C6">
      <w:pPr>
        <w:ind w:firstLine="360"/>
      </w:pPr>
    </w:p>
    <w:p w14:paraId="741287D6" w14:textId="77777777" w:rsidR="00B926C6" w:rsidRDefault="00B926C6">
      <w:pPr>
        <w:ind w:firstLine="360"/>
      </w:pPr>
    </w:p>
    <w:p w14:paraId="05F21142" w14:textId="77777777" w:rsidR="00B926C6" w:rsidRDefault="00B926C6">
      <w:pPr>
        <w:ind w:firstLine="360"/>
      </w:pPr>
    </w:p>
    <w:p w14:paraId="328CD5D6" w14:textId="77777777" w:rsidR="00B926C6" w:rsidRDefault="00B926C6">
      <w:pPr>
        <w:ind w:firstLine="360"/>
      </w:pPr>
    </w:p>
    <w:p w14:paraId="5FF449CF" w14:textId="77777777" w:rsidR="00B926C6" w:rsidRDefault="00C80ABC">
      <w:pPr>
        <w:ind w:firstLine="360"/>
        <w:rPr>
          <w:b/>
        </w:rPr>
      </w:pPr>
      <w:r>
        <w:rPr>
          <w:rFonts w:hint="eastAsia"/>
          <w:b/>
        </w:rPr>
        <w:t>文档说明：</w:t>
      </w:r>
    </w:p>
    <w:p w14:paraId="39C06696" w14:textId="77777777" w:rsidR="00B926C6" w:rsidRDefault="00C80ABC">
      <w:pPr>
        <w:pStyle w:val="af6"/>
        <w:numPr>
          <w:ilvl w:val="0"/>
          <w:numId w:val="25"/>
        </w:numPr>
        <w:ind w:firstLineChars="0"/>
      </w:pPr>
      <w:r>
        <w:rPr>
          <w:rFonts w:hint="eastAsia"/>
        </w:rPr>
        <w:t>含有“必填”标识的章节为必须有的内容，其余章节视实际需求而定，若需求未涉及此章节，则保留标题，内容为“暂无”</w:t>
      </w:r>
    </w:p>
    <w:p w14:paraId="252C60E9" w14:textId="77777777" w:rsidR="00B926C6" w:rsidRDefault="00C80ABC">
      <w:pPr>
        <w:pStyle w:val="af6"/>
        <w:numPr>
          <w:ilvl w:val="0"/>
          <w:numId w:val="25"/>
        </w:numPr>
        <w:ind w:firstLineChars="0"/>
      </w:pPr>
      <w:r>
        <w:rPr>
          <w:rFonts w:hint="eastAsia"/>
        </w:rPr>
        <w:t>文档名称命名规范：</w:t>
      </w:r>
      <w:r>
        <w:t>[PRD]XXXX_20180202v1.2</w:t>
      </w:r>
    </w:p>
    <w:p w14:paraId="328E8B02" w14:textId="77777777" w:rsidR="00B926C6" w:rsidRDefault="00C80ABC">
      <w:pPr>
        <w:pStyle w:val="af6"/>
        <w:numPr>
          <w:ilvl w:val="0"/>
          <w:numId w:val="26"/>
        </w:numPr>
        <w:ind w:leftChars="379" w:left="965" w:hangingChars="157" w:hanging="283"/>
      </w:pPr>
      <w:r>
        <w:t>“XXXX”</w:t>
      </w:r>
      <w:r>
        <w:rPr>
          <w:rFonts w:hint="eastAsia"/>
        </w:rPr>
        <w:t>指产品或功能名称，要求书面用语，言简意赅</w:t>
      </w:r>
    </w:p>
    <w:p w14:paraId="2177A6B1" w14:textId="77777777" w:rsidR="00B926C6" w:rsidRDefault="00C80ABC">
      <w:pPr>
        <w:pStyle w:val="af6"/>
        <w:numPr>
          <w:ilvl w:val="0"/>
          <w:numId w:val="26"/>
        </w:numPr>
        <w:ind w:leftChars="379" w:left="965" w:hangingChars="157" w:hanging="283"/>
      </w:pPr>
      <w:r>
        <w:rPr>
          <w:rFonts w:hint="eastAsia"/>
        </w:rPr>
        <w:t>“</w:t>
      </w:r>
      <w:r>
        <w:t>20180202</w:t>
      </w:r>
      <w:r>
        <w:rPr>
          <w:rFonts w:hint="eastAsia"/>
        </w:rPr>
        <w:t>”指文档当前最新修订的日期，格式为年月日</w:t>
      </w:r>
    </w:p>
    <w:p w14:paraId="06429B69" w14:textId="77777777" w:rsidR="00B926C6" w:rsidRDefault="00C80ABC">
      <w:pPr>
        <w:pStyle w:val="af6"/>
        <w:numPr>
          <w:ilvl w:val="0"/>
          <w:numId w:val="26"/>
        </w:numPr>
        <w:ind w:leftChars="379" w:left="965" w:hangingChars="157" w:hanging="283"/>
      </w:pPr>
      <w:r>
        <w:rPr>
          <w:rFonts w:hint="eastAsia"/>
        </w:rPr>
        <w:t>“</w:t>
      </w:r>
      <w:r>
        <w:rPr>
          <w:rFonts w:hint="eastAsia"/>
        </w:rPr>
        <w:t>v</w:t>
      </w:r>
      <w:r>
        <w:t>1.2</w:t>
      </w:r>
      <w:r>
        <w:rPr>
          <w:rFonts w:hint="eastAsia"/>
        </w:rPr>
        <w:t>”指版本号。初始版本为</w:t>
      </w:r>
      <w:r>
        <w:rPr>
          <w:rFonts w:hint="eastAsia"/>
        </w:rPr>
        <w:t>1</w:t>
      </w:r>
      <w:r>
        <w:t>.0</w:t>
      </w:r>
      <w:r>
        <w:rPr>
          <w:rFonts w:hint="eastAsia"/>
        </w:rPr>
        <w:t>，每次变更或完善升级一个小版本如</w:t>
      </w:r>
      <w:r>
        <w:rPr>
          <w:rFonts w:hint="eastAsia"/>
        </w:rPr>
        <w:t>1</w:t>
      </w:r>
      <w:r>
        <w:t>.1</w:t>
      </w:r>
      <w:r>
        <w:rPr>
          <w:rFonts w:hint="eastAsia"/>
        </w:rPr>
        <w:t>，每次大的需求变更升级一个大版本为</w:t>
      </w:r>
      <w:r>
        <w:rPr>
          <w:rFonts w:hint="eastAsia"/>
        </w:rPr>
        <w:t>2</w:t>
      </w:r>
      <w:r>
        <w:t>.1</w:t>
      </w:r>
    </w:p>
    <w:p w14:paraId="4450CD15" w14:textId="77777777" w:rsidR="00B926C6" w:rsidRDefault="00C80ABC">
      <w:pPr>
        <w:pStyle w:val="af6"/>
        <w:numPr>
          <w:ilvl w:val="0"/>
          <w:numId w:val="25"/>
        </w:numPr>
        <w:ind w:firstLineChars="0"/>
      </w:pPr>
      <w:r>
        <w:rPr>
          <w:rFonts w:hint="eastAsia"/>
        </w:rPr>
        <w:t>文档适用范围：本文档适用于流程功能型、界面型产品描述，对于保险产品分析、公式计算类、表格类（记账、对账、分流规则等）需求请选择其他形式表述</w:t>
      </w:r>
    </w:p>
    <w:p w14:paraId="6AD87279" w14:textId="77777777" w:rsidR="00B926C6" w:rsidRDefault="00C80ABC">
      <w:pPr>
        <w:pStyle w:val="af6"/>
        <w:numPr>
          <w:ilvl w:val="0"/>
          <w:numId w:val="25"/>
        </w:numPr>
        <w:ind w:firstLineChars="0"/>
      </w:pPr>
      <w:r>
        <w:rPr>
          <w:rFonts w:hint="eastAsia"/>
        </w:rPr>
        <w:t>文档定稿后尽量用修订模式修改，或直接修改时需要更新版本号，并记录版本日志。</w:t>
      </w:r>
    </w:p>
    <w:sectPr w:rsidR="00B926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4858D1" w14:textId="77777777" w:rsidR="00573806" w:rsidRDefault="00573806">
      <w:pPr>
        <w:ind w:firstLine="360"/>
      </w:pPr>
      <w:r>
        <w:separator/>
      </w:r>
    </w:p>
  </w:endnote>
  <w:endnote w:type="continuationSeparator" w:id="0">
    <w:p w14:paraId="39824632" w14:textId="77777777" w:rsidR="00573806" w:rsidRDefault="00573806">
      <w:pPr>
        <w:ind w:firstLine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D4E7C1" w14:textId="77777777" w:rsidR="003213CC" w:rsidRDefault="003213CC">
    <w:pPr>
      <w:pStyle w:val="ad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1197AF" w14:textId="77777777" w:rsidR="003213CC" w:rsidRDefault="003213CC">
    <w:pPr>
      <w:pStyle w:val="ad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486EF0" w14:textId="77777777" w:rsidR="003213CC" w:rsidRDefault="003213CC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53D445" w14:textId="77777777" w:rsidR="00573806" w:rsidRDefault="00573806">
      <w:pPr>
        <w:ind w:firstLine="360"/>
      </w:pPr>
      <w:r>
        <w:separator/>
      </w:r>
    </w:p>
  </w:footnote>
  <w:footnote w:type="continuationSeparator" w:id="0">
    <w:p w14:paraId="168C6681" w14:textId="77777777" w:rsidR="00573806" w:rsidRDefault="00573806">
      <w:pPr>
        <w:ind w:firstLine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CF01F7" w14:textId="77777777" w:rsidR="003213CC" w:rsidRDefault="003213CC">
    <w:pPr>
      <w:pStyle w:val="af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30C8CC" w14:textId="77777777" w:rsidR="003213CC" w:rsidRDefault="003213CC">
    <w:pPr>
      <w:pStyle w:val="af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5BC5C5" w14:textId="77777777" w:rsidR="003213CC" w:rsidRDefault="003213CC">
    <w:pPr>
      <w:pStyle w:val="af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F29E62A"/>
    <w:multiLevelType w:val="singleLevel"/>
    <w:tmpl w:val="705CDABC"/>
    <w:lvl w:ilvl="0">
      <w:start w:val="1"/>
      <w:numFmt w:val="decimal"/>
      <w:suff w:val="space"/>
      <w:lvlText w:val="%1."/>
      <w:lvlJc w:val="left"/>
    </w:lvl>
  </w:abstractNum>
  <w:abstractNum w:abstractNumId="1">
    <w:nsid w:val="02424A33"/>
    <w:multiLevelType w:val="multilevel"/>
    <w:tmpl w:val="02424A33"/>
    <w:lvl w:ilvl="0">
      <w:start w:val="1"/>
      <w:numFmt w:val="decimal"/>
      <w:lvlText w:val="%1."/>
      <w:lvlJc w:val="left"/>
      <w:pPr>
        <w:ind w:left="6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0" w:hanging="480"/>
      </w:pPr>
    </w:lvl>
    <w:lvl w:ilvl="2">
      <w:start w:val="1"/>
      <w:numFmt w:val="lowerRoman"/>
      <w:lvlText w:val="%3."/>
      <w:lvlJc w:val="right"/>
      <w:pPr>
        <w:ind w:left="1740" w:hanging="480"/>
      </w:pPr>
    </w:lvl>
    <w:lvl w:ilvl="3">
      <w:start w:val="1"/>
      <w:numFmt w:val="decimal"/>
      <w:lvlText w:val="%4."/>
      <w:lvlJc w:val="left"/>
      <w:pPr>
        <w:ind w:left="2039" w:hanging="480"/>
      </w:pPr>
    </w:lvl>
    <w:lvl w:ilvl="4">
      <w:start w:val="1"/>
      <w:numFmt w:val="lowerLetter"/>
      <w:lvlText w:val="%5)"/>
      <w:lvlJc w:val="left"/>
      <w:pPr>
        <w:ind w:left="2700" w:hanging="480"/>
      </w:pPr>
    </w:lvl>
    <w:lvl w:ilvl="5">
      <w:start w:val="1"/>
      <w:numFmt w:val="lowerRoman"/>
      <w:lvlText w:val="%6."/>
      <w:lvlJc w:val="right"/>
      <w:pPr>
        <w:ind w:left="3180" w:hanging="480"/>
      </w:pPr>
    </w:lvl>
    <w:lvl w:ilvl="6">
      <w:start w:val="1"/>
      <w:numFmt w:val="decimal"/>
      <w:lvlText w:val="%7."/>
      <w:lvlJc w:val="left"/>
      <w:pPr>
        <w:ind w:left="3660" w:hanging="480"/>
      </w:pPr>
    </w:lvl>
    <w:lvl w:ilvl="7">
      <w:start w:val="1"/>
      <w:numFmt w:val="lowerLetter"/>
      <w:lvlText w:val="%8)"/>
      <w:lvlJc w:val="left"/>
      <w:pPr>
        <w:ind w:left="4140" w:hanging="480"/>
      </w:pPr>
    </w:lvl>
    <w:lvl w:ilvl="8">
      <w:start w:val="1"/>
      <w:numFmt w:val="lowerRoman"/>
      <w:lvlText w:val="%9."/>
      <w:lvlJc w:val="right"/>
      <w:pPr>
        <w:ind w:left="4620" w:hanging="480"/>
      </w:pPr>
    </w:lvl>
  </w:abstractNum>
  <w:abstractNum w:abstractNumId="2">
    <w:nsid w:val="0B340E39"/>
    <w:multiLevelType w:val="multilevel"/>
    <w:tmpl w:val="0B340E39"/>
    <w:lvl w:ilvl="0">
      <w:start w:val="1"/>
      <w:numFmt w:val="decimal"/>
      <w:lvlText w:val="%1."/>
      <w:lvlJc w:val="left"/>
      <w:pPr>
        <w:ind w:left="1040" w:hanging="480"/>
      </w:pPr>
    </w:lvl>
    <w:lvl w:ilvl="1">
      <w:start w:val="1"/>
      <w:numFmt w:val="lowerLetter"/>
      <w:lvlText w:val="%2)"/>
      <w:lvlJc w:val="left"/>
      <w:pPr>
        <w:ind w:left="1520" w:hanging="480"/>
      </w:pPr>
    </w:lvl>
    <w:lvl w:ilvl="2">
      <w:start w:val="1"/>
      <w:numFmt w:val="lowerRoman"/>
      <w:lvlText w:val="%3."/>
      <w:lvlJc w:val="right"/>
      <w:pPr>
        <w:ind w:left="2000" w:hanging="480"/>
      </w:pPr>
    </w:lvl>
    <w:lvl w:ilvl="3">
      <w:start w:val="1"/>
      <w:numFmt w:val="decimal"/>
      <w:lvlText w:val="%4."/>
      <w:lvlJc w:val="left"/>
      <w:pPr>
        <w:ind w:left="2480" w:hanging="480"/>
      </w:pPr>
    </w:lvl>
    <w:lvl w:ilvl="4">
      <w:start w:val="1"/>
      <w:numFmt w:val="lowerLetter"/>
      <w:lvlText w:val="%5)"/>
      <w:lvlJc w:val="left"/>
      <w:pPr>
        <w:ind w:left="2960" w:hanging="480"/>
      </w:pPr>
    </w:lvl>
    <w:lvl w:ilvl="5">
      <w:start w:val="1"/>
      <w:numFmt w:val="lowerRoman"/>
      <w:lvlText w:val="%6."/>
      <w:lvlJc w:val="right"/>
      <w:pPr>
        <w:ind w:left="3440" w:hanging="480"/>
      </w:pPr>
    </w:lvl>
    <w:lvl w:ilvl="6">
      <w:start w:val="1"/>
      <w:numFmt w:val="decimal"/>
      <w:lvlText w:val="%7."/>
      <w:lvlJc w:val="left"/>
      <w:pPr>
        <w:ind w:left="3920" w:hanging="480"/>
      </w:pPr>
    </w:lvl>
    <w:lvl w:ilvl="7">
      <w:start w:val="1"/>
      <w:numFmt w:val="lowerLetter"/>
      <w:lvlText w:val="%8)"/>
      <w:lvlJc w:val="left"/>
      <w:pPr>
        <w:ind w:left="4400" w:hanging="480"/>
      </w:pPr>
    </w:lvl>
    <w:lvl w:ilvl="8">
      <w:start w:val="1"/>
      <w:numFmt w:val="lowerRoman"/>
      <w:lvlText w:val="%9."/>
      <w:lvlJc w:val="right"/>
      <w:pPr>
        <w:ind w:left="4880" w:hanging="480"/>
      </w:pPr>
    </w:lvl>
  </w:abstractNum>
  <w:abstractNum w:abstractNumId="3">
    <w:nsid w:val="0BA67F7D"/>
    <w:multiLevelType w:val="multilevel"/>
    <w:tmpl w:val="0BA67F7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>
    <w:nsid w:val="0D430441"/>
    <w:multiLevelType w:val="multilevel"/>
    <w:tmpl w:val="0D430441"/>
    <w:lvl w:ilvl="0">
      <w:start w:val="1"/>
      <w:numFmt w:val="lowerLetter"/>
      <w:lvlText w:val="%1)"/>
      <w:lvlJc w:val="left"/>
      <w:pPr>
        <w:ind w:left="840" w:hanging="480"/>
      </w:p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0E255C82"/>
    <w:multiLevelType w:val="multilevel"/>
    <w:tmpl w:val="8294FF4E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6"/>
      <w:numFmt w:val="decimal"/>
      <w:lvlText w:val="%1.%2"/>
      <w:lvlJc w:val="left"/>
      <w:pPr>
        <w:ind w:left="1211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186" w:hanging="108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48" w:hanging="1440"/>
      </w:pPr>
      <w:rPr>
        <w:rFonts w:hint="eastAsia"/>
      </w:rPr>
    </w:lvl>
  </w:abstractNum>
  <w:abstractNum w:abstractNumId="6">
    <w:nsid w:val="15C13565"/>
    <w:multiLevelType w:val="multilevel"/>
    <w:tmpl w:val="15C13565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1AB8283A"/>
    <w:multiLevelType w:val="multilevel"/>
    <w:tmpl w:val="1AB8283A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22A662E7"/>
    <w:multiLevelType w:val="multilevel"/>
    <w:tmpl w:val="22A662E7"/>
    <w:lvl w:ilvl="0">
      <w:start w:val="1"/>
      <w:numFmt w:val="decimal"/>
      <w:lvlText w:val="%1."/>
      <w:lvlJc w:val="left"/>
      <w:pPr>
        <w:ind w:left="840" w:hanging="480"/>
      </w:p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28EC28C8"/>
    <w:multiLevelType w:val="multilevel"/>
    <w:tmpl w:val="28EC28C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>
    <w:nsid w:val="2B0C22E4"/>
    <w:multiLevelType w:val="hybridMultilevel"/>
    <w:tmpl w:val="4E382598"/>
    <w:lvl w:ilvl="0" w:tplc="6D40CB7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>
    <w:nsid w:val="309C07F9"/>
    <w:multiLevelType w:val="multilevel"/>
    <w:tmpl w:val="309C07F9"/>
    <w:lvl w:ilvl="0">
      <w:start w:val="1"/>
      <w:numFmt w:val="decimal"/>
      <w:lvlText w:val="%1、"/>
      <w:lvlJc w:val="left"/>
      <w:pPr>
        <w:ind w:left="24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966" w:hanging="420"/>
      </w:pPr>
    </w:lvl>
    <w:lvl w:ilvl="2">
      <w:start w:val="1"/>
      <w:numFmt w:val="lowerRoman"/>
      <w:lvlText w:val="%3."/>
      <w:lvlJc w:val="right"/>
      <w:pPr>
        <w:ind w:left="3386" w:hanging="420"/>
      </w:pPr>
    </w:lvl>
    <w:lvl w:ilvl="3">
      <w:start w:val="1"/>
      <w:numFmt w:val="decimal"/>
      <w:lvlText w:val="%4."/>
      <w:lvlJc w:val="left"/>
      <w:pPr>
        <w:ind w:left="3806" w:hanging="420"/>
      </w:pPr>
    </w:lvl>
    <w:lvl w:ilvl="4">
      <w:start w:val="1"/>
      <w:numFmt w:val="lowerLetter"/>
      <w:lvlText w:val="%5)"/>
      <w:lvlJc w:val="left"/>
      <w:pPr>
        <w:ind w:left="4226" w:hanging="420"/>
      </w:pPr>
    </w:lvl>
    <w:lvl w:ilvl="5">
      <w:start w:val="1"/>
      <w:numFmt w:val="lowerRoman"/>
      <w:lvlText w:val="%6."/>
      <w:lvlJc w:val="right"/>
      <w:pPr>
        <w:ind w:left="4646" w:hanging="420"/>
      </w:pPr>
    </w:lvl>
    <w:lvl w:ilvl="6">
      <w:start w:val="1"/>
      <w:numFmt w:val="decimal"/>
      <w:lvlText w:val="%7."/>
      <w:lvlJc w:val="left"/>
      <w:pPr>
        <w:ind w:left="5066" w:hanging="420"/>
      </w:pPr>
    </w:lvl>
    <w:lvl w:ilvl="7">
      <w:start w:val="1"/>
      <w:numFmt w:val="lowerLetter"/>
      <w:lvlText w:val="%8)"/>
      <w:lvlJc w:val="left"/>
      <w:pPr>
        <w:ind w:left="5486" w:hanging="420"/>
      </w:pPr>
    </w:lvl>
    <w:lvl w:ilvl="8">
      <w:start w:val="1"/>
      <w:numFmt w:val="lowerRoman"/>
      <w:lvlText w:val="%9."/>
      <w:lvlJc w:val="right"/>
      <w:pPr>
        <w:ind w:left="5906" w:hanging="420"/>
      </w:pPr>
    </w:lvl>
  </w:abstractNum>
  <w:abstractNum w:abstractNumId="12">
    <w:nsid w:val="320D5AA1"/>
    <w:multiLevelType w:val="multilevel"/>
    <w:tmpl w:val="320D5AA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851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32F04FF3"/>
    <w:multiLevelType w:val="multilevel"/>
    <w:tmpl w:val="32F04FF3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14">
    <w:nsid w:val="39506881"/>
    <w:multiLevelType w:val="multilevel"/>
    <w:tmpl w:val="39506881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F2C3E54"/>
    <w:multiLevelType w:val="multilevel"/>
    <w:tmpl w:val="3F2C3E54"/>
    <w:lvl w:ilvl="0">
      <w:start w:val="1"/>
      <w:numFmt w:val="decimal"/>
      <w:lvlText w:val="%1."/>
      <w:lvlJc w:val="left"/>
      <w:pPr>
        <w:ind w:left="1211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811" w:hanging="480"/>
      </w:pPr>
    </w:lvl>
    <w:lvl w:ilvl="2">
      <w:start w:val="1"/>
      <w:numFmt w:val="lowerRoman"/>
      <w:lvlText w:val="%3."/>
      <w:lvlJc w:val="right"/>
      <w:pPr>
        <w:ind w:left="2291" w:hanging="480"/>
      </w:pPr>
    </w:lvl>
    <w:lvl w:ilvl="3">
      <w:start w:val="1"/>
      <w:numFmt w:val="decimal"/>
      <w:lvlText w:val="%4."/>
      <w:lvlJc w:val="left"/>
      <w:pPr>
        <w:ind w:left="2771" w:hanging="480"/>
      </w:pPr>
    </w:lvl>
    <w:lvl w:ilvl="4">
      <w:start w:val="1"/>
      <w:numFmt w:val="lowerLetter"/>
      <w:lvlText w:val="%5)"/>
      <w:lvlJc w:val="left"/>
      <w:pPr>
        <w:ind w:left="3251" w:hanging="480"/>
      </w:pPr>
    </w:lvl>
    <w:lvl w:ilvl="5">
      <w:start w:val="1"/>
      <w:numFmt w:val="lowerRoman"/>
      <w:lvlText w:val="%6."/>
      <w:lvlJc w:val="right"/>
      <w:pPr>
        <w:ind w:left="3731" w:hanging="480"/>
      </w:pPr>
    </w:lvl>
    <w:lvl w:ilvl="6">
      <w:start w:val="1"/>
      <w:numFmt w:val="decimal"/>
      <w:lvlText w:val="%7."/>
      <w:lvlJc w:val="left"/>
      <w:pPr>
        <w:ind w:left="4211" w:hanging="480"/>
      </w:pPr>
    </w:lvl>
    <w:lvl w:ilvl="7">
      <w:start w:val="1"/>
      <w:numFmt w:val="lowerLetter"/>
      <w:lvlText w:val="%8)"/>
      <w:lvlJc w:val="left"/>
      <w:pPr>
        <w:ind w:left="4691" w:hanging="480"/>
      </w:pPr>
    </w:lvl>
    <w:lvl w:ilvl="8">
      <w:start w:val="1"/>
      <w:numFmt w:val="lowerRoman"/>
      <w:lvlText w:val="%9."/>
      <w:lvlJc w:val="right"/>
      <w:pPr>
        <w:ind w:left="5171" w:hanging="480"/>
      </w:pPr>
    </w:lvl>
  </w:abstractNum>
  <w:abstractNum w:abstractNumId="16">
    <w:nsid w:val="3F9858A7"/>
    <w:multiLevelType w:val="multilevel"/>
    <w:tmpl w:val="3F9858A7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5493DE3"/>
    <w:multiLevelType w:val="multilevel"/>
    <w:tmpl w:val="45493DE3"/>
    <w:lvl w:ilvl="0">
      <w:start w:val="1"/>
      <w:numFmt w:val="bullet"/>
      <w:pStyle w:val="Bullet1"/>
      <w:lvlText w:val="•"/>
      <w:lvlJc w:val="left"/>
      <w:pPr>
        <w:tabs>
          <w:tab w:val="left" w:pos="0"/>
        </w:tabs>
        <w:ind w:left="36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F7333D7"/>
    <w:multiLevelType w:val="multilevel"/>
    <w:tmpl w:val="4F7333D7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503835FD"/>
    <w:multiLevelType w:val="multilevel"/>
    <w:tmpl w:val="9760DAD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  <w:color w:val="000000" w:themeColor="text1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>
    <w:nsid w:val="524C6FD9"/>
    <w:multiLevelType w:val="multilevel"/>
    <w:tmpl w:val="524C6FD9"/>
    <w:lvl w:ilvl="0">
      <w:start w:val="1"/>
      <w:numFmt w:val="decimal"/>
      <w:lvlText w:val="%1."/>
      <w:lvlJc w:val="left"/>
      <w:pPr>
        <w:ind w:left="1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960" w:hanging="480"/>
      </w:pPr>
    </w:lvl>
    <w:lvl w:ilvl="2">
      <w:start w:val="1"/>
      <w:numFmt w:val="lowerRoman"/>
      <w:lvlText w:val="%3."/>
      <w:lvlJc w:val="right"/>
      <w:pPr>
        <w:ind w:left="2440" w:hanging="480"/>
      </w:pPr>
    </w:lvl>
    <w:lvl w:ilvl="3">
      <w:start w:val="1"/>
      <w:numFmt w:val="decimal"/>
      <w:lvlText w:val="%4."/>
      <w:lvlJc w:val="left"/>
      <w:pPr>
        <w:ind w:left="2920" w:hanging="480"/>
      </w:pPr>
    </w:lvl>
    <w:lvl w:ilvl="4">
      <w:start w:val="1"/>
      <w:numFmt w:val="lowerLetter"/>
      <w:lvlText w:val="%5)"/>
      <w:lvlJc w:val="left"/>
      <w:pPr>
        <w:ind w:left="3400" w:hanging="480"/>
      </w:pPr>
    </w:lvl>
    <w:lvl w:ilvl="5">
      <w:start w:val="1"/>
      <w:numFmt w:val="lowerRoman"/>
      <w:lvlText w:val="%6."/>
      <w:lvlJc w:val="right"/>
      <w:pPr>
        <w:ind w:left="3880" w:hanging="480"/>
      </w:pPr>
    </w:lvl>
    <w:lvl w:ilvl="6">
      <w:start w:val="1"/>
      <w:numFmt w:val="decimal"/>
      <w:lvlText w:val="%7."/>
      <w:lvlJc w:val="left"/>
      <w:pPr>
        <w:ind w:left="4360" w:hanging="480"/>
      </w:pPr>
    </w:lvl>
    <w:lvl w:ilvl="7">
      <w:start w:val="1"/>
      <w:numFmt w:val="lowerLetter"/>
      <w:lvlText w:val="%8)"/>
      <w:lvlJc w:val="left"/>
      <w:pPr>
        <w:ind w:left="4840" w:hanging="480"/>
      </w:pPr>
    </w:lvl>
    <w:lvl w:ilvl="8">
      <w:start w:val="1"/>
      <w:numFmt w:val="lowerRoman"/>
      <w:lvlText w:val="%9."/>
      <w:lvlJc w:val="right"/>
      <w:pPr>
        <w:ind w:left="5320" w:hanging="480"/>
      </w:pPr>
    </w:lvl>
  </w:abstractNum>
  <w:abstractNum w:abstractNumId="21">
    <w:nsid w:val="5F62072C"/>
    <w:multiLevelType w:val="multilevel"/>
    <w:tmpl w:val="5F62072C"/>
    <w:lvl w:ilvl="0">
      <w:start w:val="1"/>
      <w:numFmt w:val="decimal"/>
      <w:pStyle w:val="2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162481A"/>
    <w:multiLevelType w:val="multilevel"/>
    <w:tmpl w:val="32F04FF3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3">
    <w:nsid w:val="62936C5F"/>
    <w:multiLevelType w:val="multilevel"/>
    <w:tmpl w:val="62936C5F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C54272D"/>
    <w:multiLevelType w:val="multilevel"/>
    <w:tmpl w:val="6C54272D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6CCB6BF4"/>
    <w:multiLevelType w:val="multilevel"/>
    <w:tmpl w:val="6CCB6BF4"/>
    <w:lvl w:ilvl="0">
      <w:start w:val="1"/>
      <w:numFmt w:val="decimal"/>
      <w:lvlText w:val="%1."/>
      <w:lvlJc w:val="left"/>
      <w:pPr>
        <w:ind w:left="840" w:hanging="480"/>
      </w:p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6">
    <w:nsid w:val="761F5C2A"/>
    <w:multiLevelType w:val="multilevel"/>
    <w:tmpl w:val="9760DAD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  <w:color w:val="000000" w:themeColor="text1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7">
    <w:nsid w:val="7A671C5A"/>
    <w:multiLevelType w:val="multilevel"/>
    <w:tmpl w:val="7A671C5A"/>
    <w:lvl w:ilvl="0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8">
    <w:nsid w:val="7B67793E"/>
    <w:multiLevelType w:val="multilevel"/>
    <w:tmpl w:val="7B67793E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7C6D2B4C"/>
    <w:multiLevelType w:val="multilevel"/>
    <w:tmpl w:val="4DE001E6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  <w:color w:val="000000" w:themeColor="text1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21"/>
  </w:num>
  <w:num w:numId="2">
    <w:abstractNumId w:val="17"/>
  </w:num>
  <w:num w:numId="3">
    <w:abstractNumId w:val="0"/>
  </w:num>
  <w:num w:numId="4">
    <w:abstractNumId w:val="11"/>
  </w:num>
  <w:num w:numId="5">
    <w:abstractNumId w:val="12"/>
  </w:num>
  <w:num w:numId="6">
    <w:abstractNumId w:val="27"/>
  </w:num>
  <w:num w:numId="7">
    <w:abstractNumId w:val="23"/>
  </w:num>
  <w:num w:numId="8">
    <w:abstractNumId w:val="19"/>
  </w:num>
  <w:num w:numId="9">
    <w:abstractNumId w:val="6"/>
  </w:num>
  <w:num w:numId="10">
    <w:abstractNumId w:val="29"/>
  </w:num>
  <w:num w:numId="11">
    <w:abstractNumId w:val="8"/>
  </w:num>
  <w:num w:numId="12">
    <w:abstractNumId w:val="25"/>
  </w:num>
  <w:num w:numId="13">
    <w:abstractNumId w:val="2"/>
  </w:num>
  <w:num w:numId="14">
    <w:abstractNumId w:val="1"/>
  </w:num>
  <w:num w:numId="15">
    <w:abstractNumId w:val="20"/>
  </w:num>
  <w:num w:numId="16">
    <w:abstractNumId w:val="13"/>
  </w:num>
  <w:num w:numId="17">
    <w:abstractNumId w:val="3"/>
  </w:num>
  <w:num w:numId="18">
    <w:abstractNumId w:val="9"/>
  </w:num>
  <w:num w:numId="19">
    <w:abstractNumId w:val="7"/>
  </w:num>
  <w:num w:numId="20">
    <w:abstractNumId w:val="4"/>
  </w:num>
  <w:num w:numId="21">
    <w:abstractNumId w:val="15"/>
  </w:num>
  <w:num w:numId="22">
    <w:abstractNumId w:val="18"/>
  </w:num>
  <w:num w:numId="23">
    <w:abstractNumId w:val="16"/>
  </w:num>
  <w:num w:numId="24">
    <w:abstractNumId w:val="14"/>
  </w:num>
  <w:num w:numId="25">
    <w:abstractNumId w:val="24"/>
  </w:num>
  <w:num w:numId="26">
    <w:abstractNumId w:val="28"/>
  </w:num>
  <w:num w:numId="27">
    <w:abstractNumId w:val="10"/>
  </w:num>
  <w:num w:numId="28">
    <w:abstractNumId w:val="22"/>
  </w:num>
  <w:num w:numId="29">
    <w:abstractNumId w:val="5"/>
  </w:num>
  <w:num w:numId="30">
    <w:abstractNumId w:val="2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7114"/>
    <w:rsid w:val="0000032B"/>
    <w:rsid w:val="00005951"/>
    <w:rsid w:val="00006F0A"/>
    <w:rsid w:val="000101F3"/>
    <w:rsid w:val="000134B9"/>
    <w:rsid w:val="00014C4C"/>
    <w:rsid w:val="0002160E"/>
    <w:rsid w:val="00022035"/>
    <w:rsid w:val="00022459"/>
    <w:rsid w:val="00022884"/>
    <w:rsid w:val="00022E5A"/>
    <w:rsid w:val="00024F6E"/>
    <w:rsid w:val="00026553"/>
    <w:rsid w:val="00037845"/>
    <w:rsid w:val="000436EF"/>
    <w:rsid w:val="000441D0"/>
    <w:rsid w:val="0004600E"/>
    <w:rsid w:val="00055E46"/>
    <w:rsid w:val="00057114"/>
    <w:rsid w:val="00061B0A"/>
    <w:rsid w:val="000654BA"/>
    <w:rsid w:val="00074404"/>
    <w:rsid w:val="00075AAA"/>
    <w:rsid w:val="00080F25"/>
    <w:rsid w:val="00082E5A"/>
    <w:rsid w:val="000871F3"/>
    <w:rsid w:val="00090DFD"/>
    <w:rsid w:val="000921E4"/>
    <w:rsid w:val="000A22AA"/>
    <w:rsid w:val="000A3181"/>
    <w:rsid w:val="000A32EC"/>
    <w:rsid w:val="000B06B4"/>
    <w:rsid w:val="000B2916"/>
    <w:rsid w:val="000B3DE0"/>
    <w:rsid w:val="000B45E1"/>
    <w:rsid w:val="000B57B1"/>
    <w:rsid w:val="000C0BF4"/>
    <w:rsid w:val="000C18E4"/>
    <w:rsid w:val="000C1D0E"/>
    <w:rsid w:val="000C4827"/>
    <w:rsid w:val="000C4FC6"/>
    <w:rsid w:val="000C6371"/>
    <w:rsid w:val="000D0796"/>
    <w:rsid w:val="000D46DA"/>
    <w:rsid w:val="000D4EE6"/>
    <w:rsid w:val="000D5D77"/>
    <w:rsid w:val="000D7357"/>
    <w:rsid w:val="000E2167"/>
    <w:rsid w:val="000E3008"/>
    <w:rsid w:val="000E7058"/>
    <w:rsid w:val="000F15A3"/>
    <w:rsid w:val="000F191E"/>
    <w:rsid w:val="000F4A4C"/>
    <w:rsid w:val="000F57E0"/>
    <w:rsid w:val="001006A0"/>
    <w:rsid w:val="0010322E"/>
    <w:rsid w:val="00103801"/>
    <w:rsid w:val="00113643"/>
    <w:rsid w:val="001140EC"/>
    <w:rsid w:val="00115C0E"/>
    <w:rsid w:val="00122098"/>
    <w:rsid w:val="00122E88"/>
    <w:rsid w:val="00125963"/>
    <w:rsid w:val="00125B71"/>
    <w:rsid w:val="00127A1D"/>
    <w:rsid w:val="001375FD"/>
    <w:rsid w:val="00140441"/>
    <w:rsid w:val="00140AE4"/>
    <w:rsid w:val="0014271B"/>
    <w:rsid w:val="00160FD6"/>
    <w:rsid w:val="00163375"/>
    <w:rsid w:val="00170D26"/>
    <w:rsid w:val="001722B7"/>
    <w:rsid w:val="0017327D"/>
    <w:rsid w:val="001747CF"/>
    <w:rsid w:val="00181233"/>
    <w:rsid w:val="00184ACB"/>
    <w:rsid w:val="00187C39"/>
    <w:rsid w:val="00195797"/>
    <w:rsid w:val="001960F0"/>
    <w:rsid w:val="001A0407"/>
    <w:rsid w:val="001A25DD"/>
    <w:rsid w:val="001A2EE3"/>
    <w:rsid w:val="001A3202"/>
    <w:rsid w:val="001B1A00"/>
    <w:rsid w:val="001B44AA"/>
    <w:rsid w:val="001C0C7B"/>
    <w:rsid w:val="001C42B2"/>
    <w:rsid w:val="001C5D91"/>
    <w:rsid w:val="001E45D7"/>
    <w:rsid w:val="001F119E"/>
    <w:rsid w:val="001F39A9"/>
    <w:rsid w:val="001F3D8A"/>
    <w:rsid w:val="001F3FDA"/>
    <w:rsid w:val="001F5EC8"/>
    <w:rsid w:val="002004A7"/>
    <w:rsid w:val="00200E5F"/>
    <w:rsid w:val="00203215"/>
    <w:rsid w:val="0021386D"/>
    <w:rsid w:val="00215400"/>
    <w:rsid w:val="00216C16"/>
    <w:rsid w:val="00220B8C"/>
    <w:rsid w:val="00220DAB"/>
    <w:rsid w:val="00220FDA"/>
    <w:rsid w:val="00226258"/>
    <w:rsid w:val="002347E4"/>
    <w:rsid w:val="002356A1"/>
    <w:rsid w:val="002368FE"/>
    <w:rsid w:val="00236C46"/>
    <w:rsid w:val="00240312"/>
    <w:rsid w:val="00246A4F"/>
    <w:rsid w:val="00251821"/>
    <w:rsid w:val="0025227C"/>
    <w:rsid w:val="00265298"/>
    <w:rsid w:val="002669AF"/>
    <w:rsid w:val="0027482F"/>
    <w:rsid w:val="0027490D"/>
    <w:rsid w:val="00275CCB"/>
    <w:rsid w:val="002914F3"/>
    <w:rsid w:val="0029682C"/>
    <w:rsid w:val="002A0955"/>
    <w:rsid w:val="002A3476"/>
    <w:rsid w:val="002A4F37"/>
    <w:rsid w:val="002A775D"/>
    <w:rsid w:val="002B291C"/>
    <w:rsid w:val="002B3789"/>
    <w:rsid w:val="002B3EFD"/>
    <w:rsid w:val="002B592C"/>
    <w:rsid w:val="002B7103"/>
    <w:rsid w:val="002C718E"/>
    <w:rsid w:val="002C77E7"/>
    <w:rsid w:val="002D24C5"/>
    <w:rsid w:val="002D49EE"/>
    <w:rsid w:val="002D7E7B"/>
    <w:rsid w:val="002E0617"/>
    <w:rsid w:val="002E11A0"/>
    <w:rsid w:val="002E22FE"/>
    <w:rsid w:val="002E29F9"/>
    <w:rsid w:val="002F0D57"/>
    <w:rsid w:val="002F0D76"/>
    <w:rsid w:val="002F14E7"/>
    <w:rsid w:val="002F2C9C"/>
    <w:rsid w:val="00300BFE"/>
    <w:rsid w:val="00303EA0"/>
    <w:rsid w:val="00311AD8"/>
    <w:rsid w:val="003127FC"/>
    <w:rsid w:val="00312FFF"/>
    <w:rsid w:val="00313D7F"/>
    <w:rsid w:val="003151E9"/>
    <w:rsid w:val="003213CC"/>
    <w:rsid w:val="00324C84"/>
    <w:rsid w:val="0032535B"/>
    <w:rsid w:val="003264FF"/>
    <w:rsid w:val="00331500"/>
    <w:rsid w:val="00331CB2"/>
    <w:rsid w:val="00334AD5"/>
    <w:rsid w:val="003373E7"/>
    <w:rsid w:val="0034179A"/>
    <w:rsid w:val="003423F8"/>
    <w:rsid w:val="00343905"/>
    <w:rsid w:val="00343C1B"/>
    <w:rsid w:val="0034754E"/>
    <w:rsid w:val="00350638"/>
    <w:rsid w:val="0035154D"/>
    <w:rsid w:val="0035512B"/>
    <w:rsid w:val="00355C65"/>
    <w:rsid w:val="00362372"/>
    <w:rsid w:val="003642FC"/>
    <w:rsid w:val="003653D9"/>
    <w:rsid w:val="00385003"/>
    <w:rsid w:val="00385717"/>
    <w:rsid w:val="0039084B"/>
    <w:rsid w:val="00390CB3"/>
    <w:rsid w:val="00391201"/>
    <w:rsid w:val="00395D30"/>
    <w:rsid w:val="003A16CF"/>
    <w:rsid w:val="003A371B"/>
    <w:rsid w:val="003A3C5C"/>
    <w:rsid w:val="003A4B53"/>
    <w:rsid w:val="003A51D2"/>
    <w:rsid w:val="003A7322"/>
    <w:rsid w:val="003B460F"/>
    <w:rsid w:val="003B5CDE"/>
    <w:rsid w:val="003C0ED3"/>
    <w:rsid w:val="003C12D3"/>
    <w:rsid w:val="003C1422"/>
    <w:rsid w:val="003C2257"/>
    <w:rsid w:val="003D49BA"/>
    <w:rsid w:val="003D7629"/>
    <w:rsid w:val="003D7D9C"/>
    <w:rsid w:val="003E335F"/>
    <w:rsid w:val="003E385D"/>
    <w:rsid w:val="003E3EC2"/>
    <w:rsid w:val="003E6674"/>
    <w:rsid w:val="003F16E9"/>
    <w:rsid w:val="003F3A52"/>
    <w:rsid w:val="003F4175"/>
    <w:rsid w:val="003F5A3D"/>
    <w:rsid w:val="003F6E18"/>
    <w:rsid w:val="003F6FD3"/>
    <w:rsid w:val="00402A3D"/>
    <w:rsid w:val="004120E0"/>
    <w:rsid w:val="00417D31"/>
    <w:rsid w:val="00421133"/>
    <w:rsid w:val="0042163E"/>
    <w:rsid w:val="004237A9"/>
    <w:rsid w:val="00423C70"/>
    <w:rsid w:val="00424687"/>
    <w:rsid w:val="004249C9"/>
    <w:rsid w:val="00425FC6"/>
    <w:rsid w:val="00426373"/>
    <w:rsid w:val="0043437A"/>
    <w:rsid w:val="0043439E"/>
    <w:rsid w:val="004376C1"/>
    <w:rsid w:val="00443CBF"/>
    <w:rsid w:val="00452C90"/>
    <w:rsid w:val="0045363A"/>
    <w:rsid w:val="00466ED8"/>
    <w:rsid w:val="004670BE"/>
    <w:rsid w:val="00467322"/>
    <w:rsid w:val="00470552"/>
    <w:rsid w:val="00472C67"/>
    <w:rsid w:val="00476437"/>
    <w:rsid w:val="0047724E"/>
    <w:rsid w:val="00481AA1"/>
    <w:rsid w:val="004822F0"/>
    <w:rsid w:val="004845AD"/>
    <w:rsid w:val="00484A2C"/>
    <w:rsid w:val="00485209"/>
    <w:rsid w:val="00493D77"/>
    <w:rsid w:val="004959D7"/>
    <w:rsid w:val="004A28F6"/>
    <w:rsid w:val="004A4529"/>
    <w:rsid w:val="004A4708"/>
    <w:rsid w:val="004A50AE"/>
    <w:rsid w:val="004A615E"/>
    <w:rsid w:val="004A75DF"/>
    <w:rsid w:val="004B1C88"/>
    <w:rsid w:val="004B2433"/>
    <w:rsid w:val="004B2D41"/>
    <w:rsid w:val="004B4528"/>
    <w:rsid w:val="004C7583"/>
    <w:rsid w:val="004D2405"/>
    <w:rsid w:val="004D3602"/>
    <w:rsid w:val="004D6F4A"/>
    <w:rsid w:val="004E1614"/>
    <w:rsid w:val="004E2918"/>
    <w:rsid w:val="004E31E6"/>
    <w:rsid w:val="004E506D"/>
    <w:rsid w:val="004E74B3"/>
    <w:rsid w:val="004F2040"/>
    <w:rsid w:val="004F239A"/>
    <w:rsid w:val="004F726E"/>
    <w:rsid w:val="005046D3"/>
    <w:rsid w:val="00505800"/>
    <w:rsid w:val="00511F0D"/>
    <w:rsid w:val="005133A7"/>
    <w:rsid w:val="0051563B"/>
    <w:rsid w:val="005208E3"/>
    <w:rsid w:val="005230D9"/>
    <w:rsid w:val="00524EA5"/>
    <w:rsid w:val="00526F43"/>
    <w:rsid w:val="00527BE4"/>
    <w:rsid w:val="00530577"/>
    <w:rsid w:val="00531B8D"/>
    <w:rsid w:val="005368D1"/>
    <w:rsid w:val="00536AA7"/>
    <w:rsid w:val="005421AA"/>
    <w:rsid w:val="00543243"/>
    <w:rsid w:val="00543E27"/>
    <w:rsid w:val="00544FC1"/>
    <w:rsid w:val="005450F9"/>
    <w:rsid w:val="005451F6"/>
    <w:rsid w:val="00546060"/>
    <w:rsid w:val="00550148"/>
    <w:rsid w:val="005543B7"/>
    <w:rsid w:val="00557031"/>
    <w:rsid w:val="00561496"/>
    <w:rsid w:val="0056454A"/>
    <w:rsid w:val="00573806"/>
    <w:rsid w:val="0057411E"/>
    <w:rsid w:val="00574702"/>
    <w:rsid w:val="00576C48"/>
    <w:rsid w:val="00577459"/>
    <w:rsid w:val="00582328"/>
    <w:rsid w:val="00582E18"/>
    <w:rsid w:val="00586046"/>
    <w:rsid w:val="005911F8"/>
    <w:rsid w:val="005912D9"/>
    <w:rsid w:val="005928C9"/>
    <w:rsid w:val="005978D1"/>
    <w:rsid w:val="005A0E93"/>
    <w:rsid w:val="005A4CA9"/>
    <w:rsid w:val="005B109D"/>
    <w:rsid w:val="005B5B44"/>
    <w:rsid w:val="005B701F"/>
    <w:rsid w:val="005B7534"/>
    <w:rsid w:val="005C072A"/>
    <w:rsid w:val="005C0B36"/>
    <w:rsid w:val="005C2CF1"/>
    <w:rsid w:val="005D036B"/>
    <w:rsid w:val="005D59EB"/>
    <w:rsid w:val="005E29F7"/>
    <w:rsid w:val="005E4AF5"/>
    <w:rsid w:val="005F1023"/>
    <w:rsid w:val="005F38C1"/>
    <w:rsid w:val="00600562"/>
    <w:rsid w:val="00603C98"/>
    <w:rsid w:val="006124E3"/>
    <w:rsid w:val="00615787"/>
    <w:rsid w:val="0062439E"/>
    <w:rsid w:val="006245A7"/>
    <w:rsid w:val="006278FD"/>
    <w:rsid w:val="00627B0F"/>
    <w:rsid w:val="00630D3B"/>
    <w:rsid w:val="00635184"/>
    <w:rsid w:val="00641764"/>
    <w:rsid w:val="006433EA"/>
    <w:rsid w:val="00643D39"/>
    <w:rsid w:val="00646006"/>
    <w:rsid w:val="006508B8"/>
    <w:rsid w:val="0065205B"/>
    <w:rsid w:val="0065450A"/>
    <w:rsid w:val="006623A5"/>
    <w:rsid w:val="00662EE8"/>
    <w:rsid w:val="00663357"/>
    <w:rsid w:val="00663EE3"/>
    <w:rsid w:val="00665444"/>
    <w:rsid w:val="006655EE"/>
    <w:rsid w:val="00665952"/>
    <w:rsid w:val="00670776"/>
    <w:rsid w:val="0067267C"/>
    <w:rsid w:val="006742FD"/>
    <w:rsid w:val="006751F3"/>
    <w:rsid w:val="006834C8"/>
    <w:rsid w:val="0068435E"/>
    <w:rsid w:val="0068651D"/>
    <w:rsid w:val="006874A0"/>
    <w:rsid w:val="00690D22"/>
    <w:rsid w:val="00692B1C"/>
    <w:rsid w:val="006954B9"/>
    <w:rsid w:val="006A4FB0"/>
    <w:rsid w:val="006A7AB8"/>
    <w:rsid w:val="006B1D6F"/>
    <w:rsid w:val="006B497B"/>
    <w:rsid w:val="006B58E4"/>
    <w:rsid w:val="006C21A3"/>
    <w:rsid w:val="006C2BCE"/>
    <w:rsid w:val="006C35FC"/>
    <w:rsid w:val="006D1A9A"/>
    <w:rsid w:val="006D26FE"/>
    <w:rsid w:val="006D4290"/>
    <w:rsid w:val="006D53BA"/>
    <w:rsid w:val="006E18B4"/>
    <w:rsid w:val="006E2998"/>
    <w:rsid w:val="006E40ED"/>
    <w:rsid w:val="006E50DD"/>
    <w:rsid w:val="006F1D0E"/>
    <w:rsid w:val="006F291B"/>
    <w:rsid w:val="006F2D52"/>
    <w:rsid w:val="006F4567"/>
    <w:rsid w:val="006F6870"/>
    <w:rsid w:val="006F6F7A"/>
    <w:rsid w:val="006F7559"/>
    <w:rsid w:val="007050F1"/>
    <w:rsid w:val="00710C1F"/>
    <w:rsid w:val="00711B83"/>
    <w:rsid w:val="00714D78"/>
    <w:rsid w:val="00722CEB"/>
    <w:rsid w:val="00726533"/>
    <w:rsid w:val="007275E2"/>
    <w:rsid w:val="00733152"/>
    <w:rsid w:val="00734A51"/>
    <w:rsid w:val="007379E7"/>
    <w:rsid w:val="00741133"/>
    <w:rsid w:val="00743B05"/>
    <w:rsid w:val="0075354B"/>
    <w:rsid w:val="00753F47"/>
    <w:rsid w:val="00764357"/>
    <w:rsid w:val="007665CE"/>
    <w:rsid w:val="007724E5"/>
    <w:rsid w:val="007744CF"/>
    <w:rsid w:val="00776C4F"/>
    <w:rsid w:val="00776EBB"/>
    <w:rsid w:val="00781392"/>
    <w:rsid w:val="00781F37"/>
    <w:rsid w:val="00784382"/>
    <w:rsid w:val="007865DC"/>
    <w:rsid w:val="00787CAE"/>
    <w:rsid w:val="007909C4"/>
    <w:rsid w:val="00793E92"/>
    <w:rsid w:val="00795432"/>
    <w:rsid w:val="00796D63"/>
    <w:rsid w:val="00797F43"/>
    <w:rsid w:val="007A13E0"/>
    <w:rsid w:val="007A734D"/>
    <w:rsid w:val="007B064E"/>
    <w:rsid w:val="007B0DD1"/>
    <w:rsid w:val="007B4D5B"/>
    <w:rsid w:val="007B4E28"/>
    <w:rsid w:val="007C116D"/>
    <w:rsid w:val="007C562E"/>
    <w:rsid w:val="007C7883"/>
    <w:rsid w:val="007D50FB"/>
    <w:rsid w:val="007D72BD"/>
    <w:rsid w:val="007E3642"/>
    <w:rsid w:val="007E4C61"/>
    <w:rsid w:val="007F0405"/>
    <w:rsid w:val="007F5DDB"/>
    <w:rsid w:val="007F6AB6"/>
    <w:rsid w:val="00801BE7"/>
    <w:rsid w:val="008020FB"/>
    <w:rsid w:val="008038D4"/>
    <w:rsid w:val="00807720"/>
    <w:rsid w:val="00810F4A"/>
    <w:rsid w:val="00816A83"/>
    <w:rsid w:val="0081778F"/>
    <w:rsid w:val="00820672"/>
    <w:rsid w:val="00821A9A"/>
    <w:rsid w:val="008234EB"/>
    <w:rsid w:val="008235B1"/>
    <w:rsid w:val="00824E72"/>
    <w:rsid w:val="00831D23"/>
    <w:rsid w:val="00833047"/>
    <w:rsid w:val="0083407E"/>
    <w:rsid w:val="008346B1"/>
    <w:rsid w:val="00836E62"/>
    <w:rsid w:val="008403F7"/>
    <w:rsid w:val="00841077"/>
    <w:rsid w:val="008513DD"/>
    <w:rsid w:val="008529F1"/>
    <w:rsid w:val="00860FFD"/>
    <w:rsid w:val="0086201E"/>
    <w:rsid w:val="0086682F"/>
    <w:rsid w:val="00867482"/>
    <w:rsid w:val="00867529"/>
    <w:rsid w:val="008720A9"/>
    <w:rsid w:val="00873BE8"/>
    <w:rsid w:val="00874D1F"/>
    <w:rsid w:val="008802AB"/>
    <w:rsid w:val="00880984"/>
    <w:rsid w:val="00881F7C"/>
    <w:rsid w:val="00883358"/>
    <w:rsid w:val="00883B3E"/>
    <w:rsid w:val="008861D6"/>
    <w:rsid w:val="00886660"/>
    <w:rsid w:val="008971FC"/>
    <w:rsid w:val="008A48F3"/>
    <w:rsid w:val="008A6E0C"/>
    <w:rsid w:val="008B1E2B"/>
    <w:rsid w:val="008B21F3"/>
    <w:rsid w:val="008B48AB"/>
    <w:rsid w:val="008B5BF0"/>
    <w:rsid w:val="008B60BA"/>
    <w:rsid w:val="008B725F"/>
    <w:rsid w:val="008C195C"/>
    <w:rsid w:val="008C1EF5"/>
    <w:rsid w:val="008C3C6D"/>
    <w:rsid w:val="008C3C83"/>
    <w:rsid w:val="008C5928"/>
    <w:rsid w:val="008C5AEB"/>
    <w:rsid w:val="008C7A33"/>
    <w:rsid w:val="008D0155"/>
    <w:rsid w:val="008D6851"/>
    <w:rsid w:val="008D6AD0"/>
    <w:rsid w:val="008E12AE"/>
    <w:rsid w:val="008E4CFD"/>
    <w:rsid w:val="008E763E"/>
    <w:rsid w:val="008F0FB3"/>
    <w:rsid w:val="008F198B"/>
    <w:rsid w:val="008F4994"/>
    <w:rsid w:val="009048D8"/>
    <w:rsid w:val="00905B2A"/>
    <w:rsid w:val="009155D6"/>
    <w:rsid w:val="00917150"/>
    <w:rsid w:val="009201BE"/>
    <w:rsid w:val="0093264E"/>
    <w:rsid w:val="00933E83"/>
    <w:rsid w:val="00941116"/>
    <w:rsid w:val="00942A72"/>
    <w:rsid w:val="00946E80"/>
    <w:rsid w:val="009523CA"/>
    <w:rsid w:val="00952916"/>
    <w:rsid w:val="00954F89"/>
    <w:rsid w:val="00955531"/>
    <w:rsid w:val="0095568E"/>
    <w:rsid w:val="009647C4"/>
    <w:rsid w:val="0096680B"/>
    <w:rsid w:val="00967558"/>
    <w:rsid w:val="00976404"/>
    <w:rsid w:val="009775C5"/>
    <w:rsid w:val="00977D30"/>
    <w:rsid w:val="00983380"/>
    <w:rsid w:val="00984104"/>
    <w:rsid w:val="0098460C"/>
    <w:rsid w:val="00991608"/>
    <w:rsid w:val="00997C04"/>
    <w:rsid w:val="009A6921"/>
    <w:rsid w:val="009B114B"/>
    <w:rsid w:val="009B32E6"/>
    <w:rsid w:val="009C07AC"/>
    <w:rsid w:val="009C0975"/>
    <w:rsid w:val="009C1B06"/>
    <w:rsid w:val="009C4159"/>
    <w:rsid w:val="009C5813"/>
    <w:rsid w:val="009D1470"/>
    <w:rsid w:val="009D5879"/>
    <w:rsid w:val="009D7333"/>
    <w:rsid w:val="009F1CD3"/>
    <w:rsid w:val="009F282B"/>
    <w:rsid w:val="00A004C7"/>
    <w:rsid w:val="00A00D0A"/>
    <w:rsid w:val="00A0499C"/>
    <w:rsid w:val="00A07B6D"/>
    <w:rsid w:val="00A11B8A"/>
    <w:rsid w:val="00A17A23"/>
    <w:rsid w:val="00A20396"/>
    <w:rsid w:val="00A2319F"/>
    <w:rsid w:val="00A235F0"/>
    <w:rsid w:val="00A26A25"/>
    <w:rsid w:val="00A26C5B"/>
    <w:rsid w:val="00A31A41"/>
    <w:rsid w:val="00A323BB"/>
    <w:rsid w:val="00A3329A"/>
    <w:rsid w:val="00A3493B"/>
    <w:rsid w:val="00A36460"/>
    <w:rsid w:val="00A4413A"/>
    <w:rsid w:val="00A46594"/>
    <w:rsid w:val="00A51152"/>
    <w:rsid w:val="00A530C2"/>
    <w:rsid w:val="00A53AC0"/>
    <w:rsid w:val="00A53F9C"/>
    <w:rsid w:val="00A613E0"/>
    <w:rsid w:val="00A6558F"/>
    <w:rsid w:val="00A70B67"/>
    <w:rsid w:val="00A71692"/>
    <w:rsid w:val="00A71BA6"/>
    <w:rsid w:val="00A73B39"/>
    <w:rsid w:val="00A74E79"/>
    <w:rsid w:val="00A7733A"/>
    <w:rsid w:val="00A775F9"/>
    <w:rsid w:val="00A81306"/>
    <w:rsid w:val="00A81C7B"/>
    <w:rsid w:val="00A841E5"/>
    <w:rsid w:val="00A855ED"/>
    <w:rsid w:val="00A858EC"/>
    <w:rsid w:val="00A870E9"/>
    <w:rsid w:val="00A87CC2"/>
    <w:rsid w:val="00A919AC"/>
    <w:rsid w:val="00A949A0"/>
    <w:rsid w:val="00AA07ED"/>
    <w:rsid w:val="00AA20BB"/>
    <w:rsid w:val="00AA3D9E"/>
    <w:rsid w:val="00AA74BF"/>
    <w:rsid w:val="00AB1EFF"/>
    <w:rsid w:val="00AB2D36"/>
    <w:rsid w:val="00AC158B"/>
    <w:rsid w:val="00AC21F5"/>
    <w:rsid w:val="00AD01E9"/>
    <w:rsid w:val="00AD21BA"/>
    <w:rsid w:val="00AD6807"/>
    <w:rsid w:val="00AD6B5B"/>
    <w:rsid w:val="00B00F1B"/>
    <w:rsid w:val="00B018C4"/>
    <w:rsid w:val="00B01E66"/>
    <w:rsid w:val="00B03CEF"/>
    <w:rsid w:val="00B04A9C"/>
    <w:rsid w:val="00B05290"/>
    <w:rsid w:val="00B05522"/>
    <w:rsid w:val="00B07882"/>
    <w:rsid w:val="00B153FF"/>
    <w:rsid w:val="00B21AFD"/>
    <w:rsid w:val="00B21D28"/>
    <w:rsid w:val="00B2471B"/>
    <w:rsid w:val="00B2774C"/>
    <w:rsid w:val="00B32854"/>
    <w:rsid w:val="00B33987"/>
    <w:rsid w:val="00B3559F"/>
    <w:rsid w:val="00B362F7"/>
    <w:rsid w:val="00B37322"/>
    <w:rsid w:val="00B4128C"/>
    <w:rsid w:val="00B41EA5"/>
    <w:rsid w:val="00B42123"/>
    <w:rsid w:val="00B4341A"/>
    <w:rsid w:val="00B440FA"/>
    <w:rsid w:val="00B44364"/>
    <w:rsid w:val="00B446FA"/>
    <w:rsid w:val="00B50F5B"/>
    <w:rsid w:val="00B51705"/>
    <w:rsid w:val="00B55566"/>
    <w:rsid w:val="00B55AC5"/>
    <w:rsid w:val="00B56808"/>
    <w:rsid w:val="00B56D1C"/>
    <w:rsid w:val="00B614D8"/>
    <w:rsid w:val="00B71EC4"/>
    <w:rsid w:val="00B846C0"/>
    <w:rsid w:val="00B85A08"/>
    <w:rsid w:val="00B85A35"/>
    <w:rsid w:val="00B86492"/>
    <w:rsid w:val="00B926C6"/>
    <w:rsid w:val="00B94281"/>
    <w:rsid w:val="00B95E11"/>
    <w:rsid w:val="00BA1BBA"/>
    <w:rsid w:val="00BA7BD4"/>
    <w:rsid w:val="00BB06AA"/>
    <w:rsid w:val="00BB365B"/>
    <w:rsid w:val="00BB6252"/>
    <w:rsid w:val="00BC2396"/>
    <w:rsid w:val="00BC4910"/>
    <w:rsid w:val="00BC4BB7"/>
    <w:rsid w:val="00BC6388"/>
    <w:rsid w:val="00BC7C01"/>
    <w:rsid w:val="00BE0403"/>
    <w:rsid w:val="00BE0CD5"/>
    <w:rsid w:val="00BE4EB5"/>
    <w:rsid w:val="00BF36DD"/>
    <w:rsid w:val="00BF44BA"/>
    <w:rsid w:val="00C10A3E"/>
    <w:rsid w:val="00C13DD1"/>
    <w:rsid w:val="00C1746A"/>
    <w:rsid w:val="00C20942"/>
    <w:rsid w:val="00C20D94"/>
    <w:rsid w:val="00C2130E"/>
    <w:rsid w:val="00C21E45"/>
    <w:rsid w:val="00C2540A"/>
    <w:rsid w:val="00C275BF"/>
    <w:rsid w:val="00C3181E"/>
    <w:rsid w:val="00C31A4E"/>
    <w:rsid w:val="00C31EFB"/>
    <w:rsid w:val="00C3622A"/>
    <w:rsid w:val="00C40352"/>
    <w:rsid w:val="00C4248F"/>
    <w:rsid w:val="00C42FC9"/>
    <w:rsid w:val="00C442DB"/>
    <w:rsid w:val="00C50041"/>
    <w:rsid w:val="00C54CBE"/>
    <w:rsid w:val="00C5790D"/>
    <w:rsid w:val="00C62068"/>
    <w:rsid w:val="00C6652E"/>
    <w:rsid w:val="00C709A5"/>
    <w:rsid w:val="00C70C18"/>
    <w:rsid w:val="00C71001"/>
    <w:rsid w:val="00C80ABC"/>
    <w:rsid w:val="00C80DD4"/>
    <w:rsid w:val="00C833EC"/>
    <w:rsid w:val="00C84035"/>
    <w:rsid w:val="00C84B87"/>
    <w:rsid w:val="00C84ED4"/>
    <w:rsid w:val="00C937A3"/>
    <w:rsid w:val="00CA1ABE"/>
    <w:rsid w:val="00CA231D"/>
    <w:rsid w:val="00CA369E"/>
    <w:rsid w:val="00CB19F0"/>
    <w:rsid w:val="00CB4206"/>
    <w:rsid w:val="00CB6716"/>
    <w:rsid w:val="00CB6A9E"/>
    <w:rsid w:val="00CB6FBB"/>
    <w:rsid w:val="00CC2ADB"/>
    <w:rsid w:val="00CC5217"/>
    <w:rsid w:val="00CC65FA"/>
    <w:rsid w:val="00CC6643"/>
    <w:rsid w:val="00CC74D2"/>
    <w:rsid w:val="00CD28ED"/>
    <w:rsid w:val="00CD37D2"/>
    <w:rsid w:val="00CD67F2"/>
    <w:rsid w:val="00CD73F1"/>
    <w:rsid w:val="00CE4B9D"/>
    <w:rsid w:val="00CE4ECC"/>
    <w:rsid w:val="00CE5174"/>
    <w:rsid w:val="00CE57A0"/>
    <w:rsid w:val="00CF240E"/>
    <w:rsid w:val="00CF2496"/>
    <w:rsid w:val="00D01803"/>
    <w:rsid w:val="00D03014"/>
    <w:rsid w:val="00D07BBC"/>
    <w:rsid w:val="00D109C1"/>
    <w:rsid w:val="00D1384D"/>
    <w:rsid w:val="00D13AFE"/>
    <w:rsid w:val="00D14191"/>
    <w:rsid w:val="00D26A4A"/>
    <w:rsid w:val="00D2708E"/>
    <w:rsid w:val="00D27984"/>
    <w:rsid w:val="00D27B13"/>
    <w:rsid w:val="00D31966"/>
    <w:rsid w:val="00D3244B"/>
    <w:rsid w:val="00D37CC5"/>
    <w:rsid w:val="00D404F1"/>
    <w:rsid w:val="00D40CA0"/>
    <w:rsid w:val="00D45DA8"/>
    <w:rsid w:val="00D52E1F"/>
    <w:rsid w:val="00D54D8F"/>
    <w:rsid w:val="00D54EA1"/>
    <w:rsid w:val="00D55E57"/>
    <w:rsid w:val="00D63A76"/>
    <w:rsid w:val="00D63C31"/>
    <w:rsid w:val="00D65AF2"/>
    <w:rsid w:val="00D65D63"/>
    <w:rsid w:val="00D66875"/>
    <w:rsid w:val="00D6739B"/>
    <w:rsid w:val="00D67EE5"/>
    <w:rsid w:val="00D70A32"/>
    <w:rsid w:val="00D7184D"/>
    <w:rsid w:val="00D71FF6"/>
    <w:rsid w:val="00D73932"/>
    <w:rsid w:val="00D809AA"/>
    <w:rsid w:val="00D86DC5"/>
    <w:rsid w:val="00D91438"/>
    <w:rsid w:val="00D924E1"/>
    <w:rsid w:val="00D947D0"/>
    <w:rsid w:val="00D96669"/>
    <w:rsid w:val="00DA0807"/>
    <w:rsid w:val="00DA36A4"/>
    <w:rsid w:val="00DB5A0D"/>
    <w:rsid w:val="00DB7449"/>
    <w:rsid w:val="00DC1689"/>
    <w:rsid w:val="00DC3408"/>
    <w:rsid w:val="00DC4F37"/>
    <w:rsid w:val="00DC5275"/>
    <w:rsid w:val="00DD0433"/>
    <w:rsid w:val="00DD4CC3"/>
    <w:rsid w:val="00DD566F"/>
    <w:rsid w:val="00DD6DF5"/>
    <w:rsid w:val="00DE0293"/>
    <w:rsid w:val="00DF0463"/>
    <w:rsid w:val="00DF1D3E"/>
    <w:rsid w:val="00DF3E1B"/>
    <w:rsid w:val="00DF5F4B"/>
    <w:rsid w:val="00DF7835"/>
    <w:rsid w:val="00E03A21"/>
    <w:rsid w:val="00E060B7"/>
    <w:rsid w:val="00E14A0D"/>
    <w:rsid w:val="00E168AB"/>
    <w:rsid w:val="00E252F3"/>
    <w:rsid w:val="00E3249A"/>
    <w:rsid w:val="00E333ED"/>
    <w:rsid w:val="00E43DA4"/>
    <w:rsid w:val="00E44CAE"/>
    <w:rsid w:val="00E465C6"/>
    <w:rsid w:val="00E50482"/>
    <w:rsid w:val="00E50A52"/>
    <w:rsid w:val="00E5261A"/>
    <w:rsid w:val="00E532FD"/>
    <w:rsid w:val="00E53E7E"/>
    <w:rsid w:val="00E54BF8"/>
    <w:rsid w:val="00E54EBE"/>
    <w:rsid w:val="00E550A4"/>
    <w:rsid w:val="00E621D8"/>
    <w:rsid w:val="00E6282B"/>
    <w:rsid w:val="00E649C0"/>
    <w:rsid w:val="00E70238"/>
    <w:rsid w:val="00E7260E"/>
    <w:rsid w:val="00E727D1"/>
    <w:rsid w:val="00E73357"/>
    <w:rsid w:val="00E74FAC"/>
    <w:rsid w:val="00E75A4E"/>
    <w:rsid w:val="00E8130D"/>
    <w:rsid w:val="00E84DA6"/>
    <w:rsid w:val="00E87D60"/>
    <w:rsid w:val="00E906C8"/>
    <w:rsid w:val="00E91586"/>
    <w:rsid w:val="00E92540"/>
    <w:rsid w:val="00E92C27"/>
    <w:rsid w:val="00E93101"/>
    <w:rsid w:val="00E96890"/>
    <w:rsid w:val="00EA142B"/>
    <w:rsid w:val="00EA2258"/>
    <w:rsid w:val="00EA3F5C"/>
    <w:rsid w:val="00EA5749"/>
    <w:rsid w:val="00EB3B24"/>
    <w:rsid w:val="00EB5257"/>
    <w:rsid w:val="00EC2920"/>
    <w:rsid w:val="00EC4BEE"/>
    <w:rsid w:val="00ED102F"/>
    <w:rsid w:val="00ED1BF5"/>
    <w:rsid w:val="00ED1D75"/>
    <w:rsid w:val="00ED1E90"/>
    <w:rsid w:val="00ED2AFF"/>
    <w:rsid w:val="00ED5479"/>
    <w:rsid w:val="00ED7D21"/>
    <w:rsid w:val="00EE0585"/>
    <w:rsid w:val="00EE3063"/>
    <w:rsid w:val="00EE5FD3"/>
    <w:rsid w:val="00EF3254"/>
    <w:rsid w:val="00EF367D"/>
    <w:rsid w:val="00EF4230"/>
    <w:rsid w:val="00EF4824"/>
    <w:rsid w:val="00EF4CA3"/>
    <w:rsid w:val="00EF60AA"/>
    <w:rsid w:val="00F02310"/>
    <w:rsid w:val="00F06064"/>
    <w:rsid w:val="00F10467"/>
    <w:rsid w:val="00F14801"/>
    <w:rsid w:val="00F1512B"/>
    <w:rsid w:val="00F16FC4"/>
    <w:rsid w:val="00F32E50"/>
    <w:rsid w:val="00F4006A"/>
    <w:rsid w:val="00F410D1"/>
    <w:rsid w:val="00F422E4"/>
    <w:rsid w:val="00F43084"/>
    <w:rsid w:val="00F447E6"/>
    <w:rsid w:val="00F44864"/>
    <w:rsid w:val="00F52D04"/>
    <w:rsid w:val="00F574AF"/>
    <w:rsid w:val="00F66B6B"/>
    <w:rsid w:val="00F73FC6"/>
    <w:rsid w:val="00F748F0"/>
    <w:rsid w:val="00F91F72"/>
    <w:rsid w:val="00F95D35"/>
    <w:rsid w:val="00FB0EDA"/>
    <w:rsid w:val="00FB149C"/>
    <w:rsid w:val="00FB1571"/>
    <w:rsid w:val="00FB1A1D"/>
    <w:rsid w:val="00FB3F4C"/>
    <w:rsid w:val="00FB4917"/>
    <w:rsid w:val="00FC0BCE"/>
    <w:rsid w:val="00FC17F3"/>
    <w:rsid w:val="00FC7401"/>
    <w:rsid w:val="00FC7F72"/>
    <w:rsid w:val="00FD2A3A"/>
    <w:rsid w:val="00FD481C"/>
    <w:rsid w:val="00FE215A"/>
    <w:rsid w:val="00FE2908"/>
    <w:rsid w:val="00FE36FC"/>
    <w:rsid w:val="00FE5E16"/>
    <w:rsid w:val="00FF529B"/>
    <w:rsid w:val="00FF5BC5"/>
    <w:rsid w:val="0C194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EC6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ind w:firstLineChars="200" w:firstLine="200"/>
      <w:jc w:val="both"/>
    </w:pPr>
    <w:rPr>
      <w:rFonts w:eastAsia="微软雅黑"/>
      <w:kern w:val="2"/>
      <w:sz w:val="18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numId w:val="1"/>
      </w:numPr>
      <w:spacing w:before="260" w:after="260" w:line="416" w:lineRule="auto"/>
      <w:ind w:firstLineChars="0" w:firstLine="0"/>
      <w:outlineLvl w:val="1"/>
    </w:pPr>
    <w:rPr>
      <w:rFonts w:asciiTheme="majorHAnsi" w:hAnsiTheme="majorHAnsi" w:cstheme="majorBidi"/>
      <w:b/>
      <w:bCs/>
      <w:sz w:val="2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5" w:lineRule="auto"/>
      <w:outlineLvl w:val="2"/>
    </w:pPr>
    <w:rPr>
      <w:rFonts w:eastAsia="黑体"/>
      <w:b/>
      <w:bCs/>
      <w:sz w:val="21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7" w:lineRule="auto"/>
      <w:ind w:firstLineChars="350" w:firstLine="350"/>
      <w:outlineLvl w:val="3"/>
    </w:pPr>
    <w:rPr>
      <w:rFonts w:asciiTheme="majorHAnsi" w:eastAsia="黑体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semiHidden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7">
    <w:name w:val="toc 7"/>
    <w:basedOn w:val="a"/>
    <w:next w:val="a"/>
    <w:uiPriority w:val="39"/>
    <w:unhideWhenUsed/>
    <w:qFormat/>
    <w:pPr>
      <w:ind w:left="1080"/>
      <w:jc w:val="left"/>
    </w:pPr>
    <w:rPr>
      <w:szCs w:val="18"/>
    </w:rPr>
  </w:style>
  <w:style w:type="paragraph" w:styleId="a7">
    <w:name w:val="Document Map"/>
    <w:basedOn w:val="a"/>
    <w:link w:val="a8"/>
    <w:uiPriority w:val="99"/>
    <w:semiHidden/>
    <w:unhideWhenUsed/>
    <w:qFormat/>
    <w:rPr>
      <w:rFonts w:ascii="宋体" w:eastAsia="宋体"/>
      <w:sz w:val="24"/>
      <w:szCs w:val="24"/>
    </w:rPr>
  </w:style>
  <w:style w:type="paragraph" w:styleId="5">
    <w:name w:val="toc 5"/>
    <w:basedOn w:val="a"/>
    <w:next w:val="a"/>
    <w:uiPriority w:val="39"/>
    <w:unhideWhenUsed/>
    <w:pPr>
      <w:ind w:left="720"/>
      <w:jc w:val="left"/>
    </w:pPr>
    <w:rPr>
      <w:szCs w:val="18"/>
    </w:rPr>
  </w:style>
  <w:style w:type="paragraph" w:styleId="31">
    <w:name w:val="toc 3"/>
    <w:basedOn w:val="a"/>
    <w:next w:val="a"/>
    <w:uiPriority w:val="39"/>
    <w:unhideWhenUsed/>
    <w:pPr>
      <w:ind w:left="360"/>
      <w:jc w:val="left"/>
    </w:pPr>
    <w:rPr>
      <w:i/>
      <w:iCs/>
      <w:sz w:val="20"/>
      <w:szCs w:val="20"/>
    </w:rPr>
  </w:style>
  <w:style w:type="paragraph" w:styleId="8">
    <w:name w:val="toc 8"/>
    <w:basedOn w:val="a"/>
    <w:next w:val="a"/>
    <w:uiPriority w:val="39"/>
    <w:unhideWhenUsed/>
    <w:qFormat/>
    <w:pPr>
      <w:ind w:left="1260"/>
      <w:jc w:val="left"/>
    </w:pPr>
    <w:rPr>
      <w:szCs w:val="18"/>
    </w:rPr>
  </w:style>
  <w:style w:type="paragraph" w:styleId="a9">
    <w:name w:val="Date"/>
    <w:basedOn w:val="a"/>
    <w:next w:val="a"/>
    <w:link w:val="aa"/>
    <w:uiPriority w:val="99"/>
    <w:semiHidden/>
    <w:unhideWhenUsed/>
    <w:qFormat/>
    <w:pPr>
      <w:ind w:leftChars="2500" w:left="100"/>
    </w:pPr>
  </w:style>
  <w:style w:type="paragraph" w:styleId="ab">
    <w:name w:val="Balloon Text"/>
    <w:basedOn w:val="a"/>
    <w:link w:val="ac"/>
    <w:uiPriority w:val="99"/>
    <w:semiHidden/>
    <w:unhideWhenUsed/>
    <w:qFormat/>
    <w:rPr>
      <w:szCs w:val="18"/>
    </w:rPr>
  </w:style>
  <w:style w:type="paragraph" w:styleId="ad">
    <w:name w:val="footer"/>
    <w:basedOn w:val="a"/>
    <w:link w:val="ae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af">
    <w:name w:val="header"/>
    <w:basedOn w:val="a"/>
    <w:link w:val="af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11">
    <w:name w:val="toc 1"/>
    <w:basedOn w:val="a"/>
    <w:next w:val="a"/>
    <w:uiPriority w:val="39"/>
    <w:unhideWhenUsed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41">
    <w:name w:val="toc 4"/>
    <w:basedOn w:val="a"/>
    <w:next w:val="a"/>
    <w:uiPriority w:val="39"/>
    <w:unhideWhenUsed/>
    <w:pPr>
      <w:ind w:left="540"/>
      <w:jc w:val="left"/>
    </w:pPr>
    <w:rPr>
      <w:szCs w:val="18"/>
    </w:rPr>
  </w:style>
  <w:style w:type="paragraph" w:styleId="6">
    <w:name w:val="toc 6"/>
    <w:basedOn w:val="a"/>
    <w:next w:val="a"/>
    <w:uiPriority w:val="39"/>
    <w:unhideWhenUsed/>
    <w:pPr>
      <w:ind w:left="900"/>
      <w:jc w:val="left"/>
    </w:pPr>
    <w:rPr>
      <w:szCs w:val="18"/>
    </w:rPr>
  </w:style>
  <w:style w:type="paragraph" w:styleId="21">
    <w:name w:val="toc 2"/>
    <w:basedOn w:val="a"/>
    <w:next w:val="a"/>
    <w:uiPriority w:val="39"/>
    <w:unhideWhenUsed/>
    <w:pPr>
      <w:ind w:left="180"/>
      <w:jc w:val="left"/>
    </w:pPr>
    <w:rPr>
      <w:smallCaps/>
      <w:sz w:val="20"/>
      <w:szCs w:val="20"/>
    </w:rPr>
  </w:style>
  <w:style w:type="paragraph" w:styleId="9">
    <w:name w:val="toc 9"/>
    <w:basedOn w:val="a"/>
    <w:next w:val="a"/>
    <w:uiPriority w:val="39"/>
    <w:unhideWhenUsed/>
    <w:qFormat/>
    <w:pPr>
      <w:ind w:left="1440"/>
      <w:jc w:val="left"/>
    </w:pPr>
    <w:rPr>
      <w:szCs w:val="18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2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4">
    <w:name w:val="annotation reference"/>
    <w:basedOn w:val="a0"/>
    <w:uiPriority w:val="99"/>
    <w:semiHidden/>
    <w:unhideWhenUsed/>
    <w:qFormat/>
    <w:rPr>
      <w:sz w:val="21"/>
      <w:szCs w:val="21"/>
    </w:rPr>
  </w:style>
  <w:style w:type="table" w:styleId="af5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0">
    <w:name w:val="页眉字符"/>
    <w:basedOn w:val="a0"/>
    <w:link w:val="af"/>
    <w:uiPriority w:val="99"/>
    <w:qFormat/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Pr>
      <w:sz w:val="18"/>
      <w:szCs w:val="18"/>
    </w:rPr>
  </w:style>
  <w:style w:type="paragraph" w:styleId="af6">
    <w:name w:val="List Paragraph"/>
    <w:basedOn w:val="a"/>
    <w:link w:val="af7"/>
    <w:uiPriority w:val="34"/>
    <w:qFormat/>
    <w:pPr>
      <w:ind w:firstLine="420"/>
    </w:pPr>
  </w:style>
  <w:style w:type="character" w:customStyle="1" w:styleId="aa">
    <w:name w:val="日期字符"/>
    <w:basedOn w:val="a0"/>
    <w:link w:val="a9"/>
    <w:uiPriority w:val="99"/>
    <w:semiHidden/>
    <w:qFormat/>
  </w:style>
  <w:style w:type="character" w:customStyle="1" w:styleId="10">
    <w:name w:val="标题 1字符"/>
    <w:basedOn w:val="a0"/>
    <w:link w:val="1"/>
    <w:uiPriority w:val="9"/>
    <w:qFormat/>
    <w:rPr>
      <w:rFonts w:eastAsia="微软雅黑"/>
      <w:b/>
      <w:bCs/>
      <w:kern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="微软雅黑" w:hAnsiTheme="majorHAnsi" w:cstheme="majorBidi"/>
      <w:b/>
      <w:bCs/>
      <w:szCs w:val="32"/>
    </w:rPr>
  </w:style>
  <w:style w:type="character" w:customStyle="1" w:styleId="30">
    <w:name w:val="标题 3字符"/>
    <w:basedOn w:val="a0"/>
    <w:link w:val="3"/>
    <w:uiPriority w:val="9"/>
    <w:qFormat/>
    <w:rPr>
      <w:rFonts w:eastAsia="黑体"/>
      <w:b/>
      <w:bCs/>
      <w:szCs w:val="32"/>
    </w:rPr>
  </w:style>
  <w:style w:type="character" w:customStyle="1" w:styleId="ac">
    <w:name w:val="批注框文本字符"/>
    <w:basedOn w:val="a0"/>
    <w:link w:val="ab"/>
    <w:uiPriority w:val="99"/>
    <w:semiHidden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Pr>
      <w:rFonts w:asciiTheme="majorHAnsi" w:eastAsia="黑体" w:hAnsiTheme="majorHAnsi" w:cstheme="majorBidi"/>
      <w:b/>
      <w:bCs/>
      <w:szCs w:val="28"/>
    </w:rPr>
  </w:style>
  <w:style w:type="character" w:customStyle="1" w:styleId="apple-converted-space">
    <w:name w:val="apple-converted-space"/>
    <w:basedOn w:val="a0"/>
    <w:qFormat/>
  </w:style>
  <w:style w:type="paragraph" w:customStyle="1" w:styleId="12">
    <w:name w:val="目录标题1"/>
    <w:basedOn w:val="1"/>
    <w:next w:val="a"/>
    <w:uiPriority w:val="39"/>
    <w:unhideWhenUsed/>
    <w:qFormat/>
    <w:pPr>
      <w:widowControl/>
      <w:spacing w:before="480" w:after="0" w:line="276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af7">
    <w:name w:val="列出段落字符"/>
    <w:basedOn w:val="a0"/>
    <w:link w:val="af6"/>
    <w:uiPriority w:val="34"/>
    <w:locked/>
    <w:rPr>
      <w:rFonts w:eastAsia="微软雅黑"/>
      <w:sz w:val="18"/>
    </w:rPr>
  </w:style>
  <w:style w:type="paragraph" w:customStyle="1" w:styleId="af8">
    <w:name w:val="注意和强调"/>
    <w:basedOn w:val="a"/>
    <w:next w:val="a"/>
    <w:qFormat/>
    <w:pPr>
      <w:pBdr>
        <w:left w:val="single" w:sz="36" w:space="4" w:color="999999"/>
      </w:pBdr>
      <w:tabs>
        <w:tab w:val="left" w:pos="360"/>
      </w:tabs>
      <w:spacing w:beforeLines="30" w:before="183" w:afterLines="30" w:after="183"/>
      <w:ind w:left="360" w:firstLineChars="0" w:firstLine="0"/>
    </w:pPr>
    <w:rPr>
      <w:rFonts w:ascii="微软雅黑" w:hAnsi="微软雅黑" w:cs="Times New Roman"/>
      <w:color w:val="333399"/>
      <w:sz w:val="21"/>
      <w:szCs w:val="21"/>
    </w:rPr>
  </w:style>
  <w:style w:type="character" w:customStyle="1" w:styleId="a6">
    <w:name w:val="批注文字字符"/>
    <w:basedOn w:val="a0"/>
    <w:link w:val="a4"/>
    <w:uiPriority w:val="99"/>
    <w:semiHidden/>
    <w:qFormat/>
    <w:rPr>
      <w:rFonts w:eastAsia="微软雅黑"/>
      <w:sz w:val="18"/>
    </w:rPr>
  </w:style>
  <w:style w:type="character" w:customStyle="1" w:styleId="a5">
    <w:name w:val="批注主题字符"/>
    <w:basedOn w:val="a6"/>
    <w:link w:val="a3"/>
    <w:uiPriority w:val="99"/>
    <w:semiHidden/>
    <w:rPr>
      <w:rFonts w:eastAsia="微软雅黑"/>
      <w:b/>
      <w:bCs/>
      <w:sz w:val="18"/>
    </w:rPr>
  </w:style>
  <w:style w:type="paragraph" w:styleId="af9">
    <w:name w:val="No Spacing"/>
    <w:uiPriority w:val="1"/>
    <w:qFormat/>
    <w:pPr>
      <w:widowControl w:val="0"/>
      <w:ind w:firstLineChars="200" w:firstLine="200"/>
      <w:jc w:val="both"/>
    </w:pPr>
    <w:rPr>
      <w:rFonts w:eastAsia="微软雅黑"/>
      <w:kern w:val="2"/>
      <w:sz w:val="18"/>
      <w:szCs w:val="22"/>
    </w:rPr>
  </w:style>
  <w:style w:type="paragraph" w:customStyle="1" w:styleId="Guide">
    <w:name w:val="Guide"/>
    <w:basedOn w:val="a"/>
    <w:link w:val="GuideChar"/>
    <w:qFormat/>
    <w:pPr>
      <w:ind w:firstLineChars="0" w:firstLine="0"/>
      <w:jc w:val="left"/>
    </w:pPr>
    <w:rPr>
      <w:rFonts w:ascii="Arial" w:eastAsia="宋体" w:hAnsi="Arial" w:cs="Times New Roman"/>
      <w:i/>
      <w:iCs/>
      <w:color w:val="0000FF"/>
      <w:sz w:val="20"/>
      <w:szCs w:val="20"/>
      <w:lang w:val="en-AU"/>
    </w:rPr>
  </w:style>
  <w:style w:type="character" w:customStyle="1" w:styleId="GuideChar">
    <w:name w:val="Guide Char"/>
    <w:link w:val="Guide"/>
    <w:rPr>
      <w:rFonts w:ascii="Arial" w:eastAsia="宋体" w:hAnsi="Arial" w:cs="Times New Roman"/>
      <w:i/>
      <w:iCs/>
      <w:color w:val="0000FF"/>
      <w:sz w:val="20"/>
      <w:szCs w:val="20"/>
      <w:lang w:val="en-AU"/>
    </w:rPr>
  </w:style>
  <w:style w:type="paragraph" w:customStyle="1" w:styleId="13">
    <w:name w:val="修订1"/>
    <w:hidden/>
    <w:uiPriority w:val="99"/>
    <w:semiHidden/>
    <w:qFormat/>
    <w:rPr>
      <w:rFonts w:eastAsia="微软雅黑"/>
      <w:kern w:val="2"/>
      <w:sz w:val="18"/>
      <w:szCs w:val="22"/>
    </w:rPr>
  </w:style>
  <w:style w:type="paragraph" w:customStyle="1" w:styleId="Bullet1">
    <w:name w:val="Bullet 1"/>
    <w:basedOn w:val="a"/>
    <w:qFormat/>
    <w:pPr>
      <w:numPr>
        <w:numId w:val="2"/>
      </w:numPr>
      <w:tabs>
        <w:tab w:val="left" w:pos="357"/>
      </w:tabs>
      <w:ind w:firstLineChars="0" w:firstLine="0"/>
      <w:contextualSpacing/>
      <w:jc w:val="left"/>
    </w:pPr>
    <w:rPr>
      <w:rFonts w:ascii="Arial" w:eastAsia="宋体" w:hAnsi="Arial" w:cs="Times New Roman"/>
      <w:sz w:val="20"/>
      <w:szCs w:val="20"/>
    </w:rPr>
  </w:style>
  <w:style w:type="paragraph" w:customStyle="1" w:styleId="Guide-Bullet">
    <w:name w:val="Guide-Bullet"/>
    <w:basedOn w:val="Bullet1"/>
    <w:rPr>
      <w:i/>
      <w:iCs/>
      <w:color w:val="0000FF"/>
      <w:lang w:val="en-AU"/>
    </w:rPr>
  </w:style>
  <w:style w:type="paragraph" w:customStyle="1" w:styleId="Style48">
    <w:name w:val="_Style 48"/>
    <w:basedOn w:val="a"/>
    <w:next w:val="af6"/>
    <w:uiPriority w:val="34"/>
    <w:qFormat/>
    <w:pPr>
      <w:ind w:left="720" w:firstLineChars="0" w:firstLine="0"/>
      <w:contextualSpacing/>
      <w:jc w:val="left"/>
    </w:pPr>
    <w:rPr>
      <w:rFonts w:ascii="Arial" w:eastAsia="宋体" w:hAnsi="Arial" w:cs="Times New Roman"/>
      <w:sz w:val="20"/>
      <w:szCs w:val="20"/>
    </w:rPr>
  </w:style>
  <w:style w:type="paragraph" w:customStyle="1" w:styleId="32">
    <w:name w:val="列出段落3"/>
    <w:basedOn w:val="a"/>
    <w:uiPriority w:val="34"/>
    <w:qFormat/>
    <w:pPr>
      <w:ind w:firstLine="420"/>
      <w:jc w:val="left"/>
    </w:pPr>
    <w:rPr>
      <w:rFonts w:ascii="Arial" w:eastAsia="宋体" w:hAnsi="Arial" w:cs="Times New Roman"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8">
    <w:name w:val="文档结构图字符"/>
    <w:basedOn w:val="a0"/>
    <w:link w:val="a7"/>
    <w:uiPriority w:val="99"/>
    <w:semiHidden/>
    <w:qFormat/>
    <w:rPr>
      <w:rFonts w:ascii="宋体" w:eastAsia="宋体"/>
      <w:sz w:val="24"/>
      <w:szCs w:val="24"/>
    </w:rPr>
  </w:style>
  <w:style w:type="paragraph" w:styleId="afa">
    <w:name w:val="Revision"/>
    <w:hidden/>
    <w:uiPriority w:val="99"/>
    <w:semiHidden/>
    <w:rsid w:val="002B7103"/>
    <w:rPr>
      <w:rFonts w:eastAsia="微软雅黑"/>
      <w:kern w:val="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1.xml"/><Relationship Id="rId20" Type="http://schemas.openxmlformats.org/officeDocument/2006/relationships/image" Target="media/image6.tiff"/><Relationship Id="rId21" Type="http://schemas.openxmlformats.org/officeDocument/2006/relationships/image" Target="media/image7.tiff"/><Relationship Id="rId22" Type="http://schemas.openxmlformats.org/officeDocument/2006/relationships/image" Target="media/image8.emf"/><Relationship Id="rId23" Type="http://schemas.openxmlformats.org/officeDocument/2006/relationships/image" Target="media/image9.tiff"/><Relationship Id="rId24" Type="http://schemas.openxmlformats.org/officeDocument/2006/relationships/image" Target="media/image10.tiff"/><Relationship Id="rId25" Type="http://schemas.openxmlformats.org/officeDocument/2006/relationships/fontTable" Target="fontTable.xml"/><Relationship Id="rId26" Type="http://schemas.microsoft.com/office/2011/relationships/people" Target="people.xml"/><Relationship Id="rId27" Type="http://schemas.openxmlformats.org/officeDocument/2006/relationships/theme" Target="theme/theme1.xml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image" Target="media/image1.emf"/><Relationship Id="rId16" Type="http://schemas.openxmlformats.org/officeDocument/2006/relationships/image" Target="media/image2.tiff"/><Relationship Id="rId17" Type="http://schemas.openxmlformats.org/officeDocument/2006/relationships/image" Target="media/image3.tiff"/><Relationship Id="rId18" Type="http://schemas.openxmlformats.org/officeDocument/2006/relationships/image" Target="media/image4.tiff"/><Relationship Id="rId19" Type="http://schemas.openxmlformats.org/officeDocument/2006/relationships/image" Target="media/image5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D4ADC05-4918-054C-8B23-AC8D41C8C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919</Words>
  <Characters>5243</Characters>
  <Application>Microsoft Macintosh Word</Application>
  <DocSecurity>0</DocSecurity>
  <Lines>43</Lines>
  <Paragraphs>12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航旅纵横</Company>
  <LinksUpToDate>false</LinksUpToDate>
  <CharactersWithSpaces>6150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张晶</dc:creator>
  <cp:lastModifiedBy>Microsoft Office 用户</cp:lastModifiedBy>
  <cp:revision>2</cp:revision>
  <dcterms:created xsi:type="dcterms:W3CDTF">2019-08-05T02:51:00Z</dcterms:created>
  <dcterms:modified xsi:type="dcterms:W3CDTF">2019-08-05T02:51:00Z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